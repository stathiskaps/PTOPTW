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D3106C"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lastRenderedPageBreak/>
        <w:t>Εισαγωγή</w:t>
      </w:r>
      <w:bookmarkEnd w:id="455"/>
    </w:p>
    <w:p w14:paraId="12043782" w14:textId="593ED055"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870BDB" w:rsidRPr="00F25D53">
            <w:rPr>
              <w:rFonts w:cstheme="minorHAnsi"/>
              <w:noProof/>
              <w:lang w:val="el-GR"/>
              <w:rPrChange w:id="463" w:author="Στάθης Καπ" w:date="2023-03-11T12:09:00Z">
                <w:rPr>
                  <w:rFonts w:cstheme="minorHAnsi"/>
                  <w:noProof/>
                </w:rPr>
              </w:rPrChange>
            </w:rPr>
            <w:t xml:space="preserve"> [1]</w:t>
          </w:r>
          <w:ins w:id="464" w:author="Στάθης Καπ" w:date="2023-03-01T04:19:00Z">
            <w:r w:rsidR="00742E23">
              <w:rPr>
                <w:rFonts w:cstheme="minorHAnsi"/>
                <w:lang w:val="el-GR"/>
              </w:rPr>
              <w:fldChar w:fldCharType="end"/>
            </w:r>
          </w:ins>
          <w:customXmlInsRangeStart w:id="465" w:author="Στάθης Καπ" w:date="2023-03-01T04:19:00Z"/>
        </w:sdtContent>
      </w:sdt>
      <w:customXmlInsRangeEnd w:id="46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6" w:author="Στάθης Καπ" w:date="2023-03-01T04:24:00Z"/>
      <w:sdt>
        <w:sdtPr>
          <w:rPr>
            <w:rFonts w:cstheme="minorHAnsi"/>
            <w:lang w:val="el-GR"/>
          </w:rPr>
          <w:id w:val="-1543439071"/>
          <w:citation/>
        </w:sdtPr>
        <w:sdtEndPr/>
        <w:sdtContent>
          <w:customXmlInsRangeEnd w:id="466"/>
          <w:ins w:id="467" w:author="Στάθης Καπ" w:date="2023-03-01T04:24:00Z">
            <w:r w:rsidR="009C6EF9">
              <w:rPr>
                <w:rFonts w:cstheme="minorHAnsi"/>
                <w:lang w:val="el-GR"/>
              </w:rPr>
              <w:fldChar w:fldCharType="begin"/>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7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1" w:author="Στάθης Καπ" w:date="2023-03-01T04:24: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72" w:author="Στάθης Καπ" w:date="2023-03-12T01:12:00Z">
                <w:rPr>
                  <w:rFonts w:cstheme="minorHAnsi"/>
                  <w:noProof/>
                </w:rPr>
              </w:rPrChange>
            </w:rPr>
            <w:t xml:space="preserve"> [2]</w:t>
          </w:r>
          <w:ins w:id="473" w:author="Στάθης Καπ" w:date="2023-03-01T04:24:00Z">
            <w:r w:rsidR="009C6EF9">
              <w:rPr>
                <w:rFonts w:cstheme="minorHAnsi"/>
                <w:lang w:val="el-GR"/>
              </w:rPr>
              <w:fldChar w:fldCharType="end"/>
            </w:r>
          </w:ins>
          <w:customXmlInsRangeStart w:id="474" w:author="Στάθης Καπ" w:date="2023-03-01T04:24:00Z"/>
        </w:sdtContent>
      </w:sdt>
      <w:customXmlInsRangeEnd w:id="47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5" w:author="Στάθης Καπ" w:date="2023-03-01T04:24:00Z"/>
      <w:sdt>
        <w:sdtPr>
          <w:rPr>
            <w:rFonts w:cstheme="minorHAnsi"/>
            <w:lang w:val="el-GR"/>
          </w:rPr>
          <w:id w:val="1326775661"/>
          <w:citation/>
        </w:sdtPr>
        <w:sdtEndPr/>
        <w:sdtContent>
          <w:customXmlInsRangeEnd w:id="475"/>
          <w:ins w:id="476" w:author="Στάθης Καπ" w:date="2023-03-01T04:24:00Z">
            <w:r w:rsidR="009C6EF9">
              <w:rPr>
                <w:rFonts w:cstheme="minorHAnsi"/>
                <w:lang w:val="el-GR"/>
              </w:rPr>
              <w:fldChar w:fldCharType="begin"/>
            </w:r>
            <w:r w:rsidR="009C6EF9" w:rsidRPr="009C6EF9">
              <w:rPr>
                <w:rFonts w:cstheme="minorHAnsi"/>
                <w:lang w:val="el-GR"/>
                <w:rPrChange w:id="47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80" w:author="Στάθης Καπ" w:date="2023-03-01T04:24: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81" w:author="Στάθης Καπ" w:date="2023-03-12T01:12:00Z">
                <w:rPr>
                  <w:rFonts w:cstheme="minorHAnsi"/>
                  <w:noProof/>
                </w:rPr>
              </w:rPrChange>
            </w:rPr>
            <w:t xml:space="preserve"> [3]</w:t>
          </w:r>
          <w:ins w:id="482" w:author="Στάθης Καπ" w:date="2023-03-01T04:24:00Z">
            <w:r w:rsidR="009C6EF9">
              <w:rPr>
                <w:rFonts w:cstheme="minorHAnsi"/>
                <w:lang w:val="el-GR"/>
              </w:rPr>
              <w:fldChar w:fldCharType="end"/>
            </w:r>
          </w:ins>
          <w:customXmlInsRangeStart w:id="483" w:author="Στάθης Καπ" w:date="2023-03-01T04:24:00Z"/>
        </w:sdtContent>
      </w:sdt>
      <w:customXmlInsRangeEnd w:id="483"/>
      <w:r w:rsidRPr="00DC4423">
        <w:rPr>
          <w:rFonts w:cstheme="minorHAnsi"/>
          <w:lang w:val="el-GR"/>
        </w:rPr>
        <w:t>).</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230A0061"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4" w:author="Στάθης Καπ" w:date="2023-03-01T04:25:00Z"/>
      <w:sdt>
        <w:sdtPr>
          <w:rPr>
            <w:rFonts w:cstheme="minorHAnsi"/>
            <w:lang w:val="el-GR"/>
          </w:rPr>
          <w:id w:val="1462390449"/>
          <w:citation/>
        </w:sdtPr>
        <w:sdtEndPr/>
        <w:sdtContent>
          <w:customXmlInsRangeEnd w:id="484"/>
          <w:ins w:id="485" w:author="Στάθης Καπ" w:date="2023-03-01T04:25:00Z">
            <w:r w:rsidR="009C6EF9">
              <w:rPr>
                <w:rFonts w:cstheme="minorHAnsi"/>
                <w:lang w:val="el-GR"/>
              </w:rPr>
              <w:fldChar w:fldCharType="begin"/>
            </w:r>
            <w:r w:rsidR="009C6EF9" w:rsidRPr="009C6EF9">
              <w:rPr>
                <w:rFonts w:cstheme="minorHAnsi"/>
                <w:lang w:val="el-GR"/>
                <w:rPrChange w:id="486"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7"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88"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89" w:author="Στάθης Καπ" w:date="2023-03-01T04:25: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490" w:author="Στάθης Καπ" w:date="2023-03-12T01:12:00Z">
                <w:rPr>
                  <w:rFonts w:cstheme="minorHAnsi"/>
                  <w:noProof/>
                </w:rPr>
              </w:rPrChange>
            </w:rPr>
            <w:t xml:space="preserve"> [4]</w:t>
          </w:r>
          <w:ins w:id="491" w:author="Στάθης Καπ" w:date="2023-03-01T04:25:00Z">
            <w:r w:rsidR="009C6EF9">
              <w:rPr>
                <w:rFonts w:cstheme="minorHAnsi"/>
                <w:lang w:val="el-GR"/>
              </w:rPr>
              <w:fldChar w:fldCharType="end"/>
            </w:r>
          </w:ins>
          <w:customXmlInsRangeStart w:id="492" w:author="Στάθης Καπ" w:date="2023-03-01T04:25:00Z"/>
        </w:sdtContent>
      </w:sdt>
      <w:customXmlInsRangeEnd w:id="492"/>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22F45CD3"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3"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4" w:author="Στάθης Καπ" w:date="2023-03-01T04:28:00Z"/>
      <w:sdt>
        <w:sdtPr>
          <w:rPr>
            <w:rFonts w:cstheme="minorHAnsi"/>
            <w:lang w:val="el-GR"/>
          </w:rPr>
          <w:id w:val="1528363506"/>
          <w:citation/>
        </w:sdtPr>
        <w:sdtEndPr/>
        <w:sdtContent>
          <w:customXmlInsRangeEnd w:id="494"/>
          <w:ins w:id="495" w:author="Στάθης Καπ" w:date="2023-03-01T04:28:00Z">
            <w:r w:rsidR="009C6EF9">
              <w:rPr>
                <w:rFonts w:cstheme="minorHAnsi"/>
                <w:lang w:val="el-GR"/>
              </w:rPr>
              <w:fldChar w:fldCharType="begin"/>
            </w:r>
            <w:r w:rsidR="009C6EF9" w:rsidRPr="009C6EF9">
              <w:rPr>
                <w:rFonts w:cstheme="minorHAnsi"/>
                <w:lang w:val="el-GR"/>
                <w:rPrChange w:id="496"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97"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498"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499" w:author="Στάθης Καπ" w:date="2023-03-01T04:28: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00" w:author="Στάθης Καπ" w:date="2023-03-12T01:12:00Z">
                <w:rPr>
                  <w:rFonts w:cstheme="minorHAnsi"/>
                  <w:noProof/>
                </w:rPr>
              </w:rPrChange>
            </w:rPr>
            <w:t xml:space="preserve"> [5]</w:t>
          </w:r>
          <w:ins w:id="501" w:author="Στάθης Καπ" w:date="2023-03-01T04:28:00Z">
            <w:r w:rsidR="009C6EF9">
              <w:rPr>
                <w:rFonts w:cstheme="minorHAnsi"/>
                <w:lang w:val="el-GR"/>
              </w:rPr>
              <w:fldChar w:fldCharType="end"/>
            </w:r>
          </w:ins>
          <w:customXmlInsRangeStart w:id="502" w:author="Στάθης Καπ" w:date="2023-03-01T04:28:00Z"/>
        </w:sdtContent>
      </w:sdt>
      <w:customXmlInsRangeEnd w:id="502"/>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lastRenderedPageBreak/>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59D1BC56"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3" w:author="Στάθης Καπ" w:date="2023-03-01T04:27:00Z"/>
      <w:sdt>
        <w:sdtPr>
          <w:rPr>
            <w:rFonts w:cstheme="minorHAnsi"/>
            <w:lang w:val="el-GR"/>
          </w:rPr>
          <w:id w:val="223724715"/>
          <w:citation/>
        </w:sdtPr>
        <w:sdtEndPr/>
        <w:sdtContent>
          <w:customXmlInsRangeEnd w:id="503"/>
          <w:ins w:id="504" w:author="Στάθης Καπ" w:date="2023-03-01T04:27:00Z">
            <w:r w:rsidR="009C6EF9">
              <w:rPr>
                <w:rFonts w:cstheme="minorHAnsi"/>
                <w:lang w:val="el-GR"/>
              </w:rPr>
              <w:fldChar w:fldCharType="begin"/>
            </w:r>
            <w:r w:rsidR="009C6EF9" w:rsidRPr="009C6EF9">
              <w:rPr>
                <w:rFonts w:cstheme="minorHAnsi"/>
                <w:lang w:val="el-GR"/>
                <w:rPrChange w:id="505"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6"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07"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08" w:author="Στάθης Καπ" w:date="2023-03-01T04:27: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09" w:author="Στάθης Καπ" w:date="2023-03-12T01:12:00Z">
                <w:rPr>
                  <w:rFonts w:cstheme="minorHAnsi"/>
                  <w:noProof/>
                </w:rPr>
              </w:rPrChange>
            </w:rPr>
            <w:t xml:space="preserve"> [6]</w:t>
          </w:r>
          <w:ins w:id="510" w:author="Στάθης Καπ" w:date="2023-03-01T04:27:00Z">
            <w:r w:rsidR="009C6EF9">
              <w:rPr>
                <w:rFonts w:cstheme="minorHAnsi"/>
                <w:lang w:val="el-GR"/>
              </w:rPr>
              <w:fldChar w:fldCharType="end"/>
            </w:r>
          </w:ins>
          <w:customXmlInsRangeStart w:id="511" w:author="Στάθης Καπ" w:date="2023-03-01T04:27:00Z"/>
        </w:sdtContent>
      </w:sdt>
      <w:customXmlInsRangeEnd w:id="511"/>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2"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3"/>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3"/>
        <w:r w:rsidR="00D17D06" w:rsidDel="00282A41">
          <w:rPr>
            <w:rStyle w:val="CommentReference"/>
          </w:rPr>
          <w:commentReference w:id="513"/>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567ADC2" w:rsidR="00DC4423" w:rsidDel="00534ED3" w:rsidRDefault="00F80B14" w:rsidP="002E1E8E">
      <w:pPr>
        <w:rPr>
          <w:del w:id="514"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515" w:author="Στάθης Καπ" w:date="2023-02-28T17:21:00Z">
        <w:r w:rsidR="00783411">
          <w:rPr>
            <w:rFonts w:cstheme="minorHAnsi"/>
            <w:lang w:val="el-GR"/>
          </w:rPr>
          <w:t>τ</w:t>
        </w:r>
      </w:ins>
      <w:ins w:id="516" w:author="Στάθης Καπ" w:date="2023-02-28T17:22:00Z">
        <w:r w:rsidR="00783411">
          <w:rPr>
            <w:rFonts w:cstheme="minorHAnsi"/>
            <w:lang w:val="el-GR"/>
          </w:rPr>
          <w:t>ο πρόβλημα</w:t>
        </w:r>
      </w:ins>
      <w:del w:id="517"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18" w:author="Στάθης Καπ" w:date="2023-02-28T17:21:00Z">
        <w:r w:rsidR="00783411">
          <w:rPr>
            <w:rFonts w:cstheme="minorHAnsi"/>
            <w:lang w:val="el-GR"/>
          </w:rPr>
          <w:t xml:space="preserve"> </w:t>
        </w:r>
      </w:ins>
      <w:del w:id="519"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0" w:author="Στάθης Καπ" w:date="2023-02-28T17:22:00Z">
        <w:r w:rsidR="00783411">
          <w:rPr>
            <w:rFonts w:cstheme="minorHAnsi"/>
            <w:lang w:val="el-GR"/>
          </w:rPr>
          <w:t xml:space="preserve">και </w:t>
        </w:r>
      </w:ins>
      <w:ins w:id="521" w:author="Στάθης Καπ" w:date="2023-02-28T17:24:00Z">
        <w:r w:rsidR="004C16F9">
          <w:rPr>
            <w:rFonts w:cstheme="minorHAnsi"/>
            <w:lang w:val="el-GR"/>
          </w:rPr>
          <w:t xml:space="preserve">μερικών επεκτάσεών </w:t>
        </w:r>
      </w:ins>
      <w:ins w:id="522" w:author="Στάθης Καπ" w:date="2023-02-28T17:22:00Z">
        <w:r w:rsidR="00783411">
          <w:rPr>
            <w:rFonts w:cstheme="minorHAnsi"/>
            <w:lang w:val="el-GR"/>
          </w:rPr>
          <w:t>του</w:t>
        </w:r>
      </w:ins>
      <w:ins w:id="523" w:author="Στάθης Καπ" w:date="2023-02-25T16:34:00Z">
        <w:r w:rsidR="00282A41">
          <w:rPr>
            <w:rFonts w:cstheme="minorHAnsi"/>
            <w:lang w:val="el-GR"/>
          </w:rPr>
          <w:t xml:space="preserve"> </w:t>
        </w:r>
      </w:ins>
      <w:del w:id="524" w:author="Στάθης Καπ" w:date="2023-02-25T16:34:00Z">
        <w:r w:rsidRPr="00DC4423" w:rsidDel="00282A41">
          <w:rPr>
            <w:rFonts w:cstheme="minorHAnsi"/>
            <w:lang w:val="el-GR"/>
          </w:rPr>
          <w:delText xml:space="preserve">και </w:delText>
        </w:r>
        <w:r w:rsidRPr="00D17D06" w:rsidDel="00282A41">
          <w:rPr>
            <w:highlight w:val="yellow"/>
            <w:rPrChange w:id="525"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26" w:author="Στάθης Καπ" w:date="2023-03-01T04:28:00Z"/>
      <w:sdt>
        <w:sdtPr>
          <w:rPr>
            <w:rFonts w:cstheme="minorHAnsi"/>
            <w:lang w:val="el-GR"/>
          </w:rPr>
          <w:id w:val="626818093"/>
          <w:citation/>
        </w:sdtPr>
        <w:sdtEndPr/>
        <w:sdtContent>
          <w:customXmlInsRangeEnd w:id="526"/>
          <w:ins w:id="527" w:author="Στάθης Καπ" w:date="2023-03-01T04:28:00Z">
            <w:r w:rsidR="009C6EF9">
              <w:rPr>
                <w:rFonts w:cstheme="minorHAnsi"/>
                <w:lang w:val="el-GR"/>
              </w:rPr>
              <w:fldChar w:fldCharType="begin"/>
            </w:r>
            <w:r w:rsidR="009C6EF9" w:rsidRPr="009C6EF9">
              <w:rPr>
                <w:rFonts w:cstheme="minorHAnsi"/>
                <w:lang w:val="el-GR"/>
                <w:rPrChange w:id="528"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29"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0"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1" w:author="Στάθης Καπ" w:date="2023-03-01T04:28:00Z">
                  <w:rPr>
                    <w:rFonts w:cstheme="minorHAnsi"/>
                  </w:rPr>
                </w:rPrChange>
              </w:rPr>
              <w:instrText xml:space="preserve"> 1033 </w:instrText>
            </w:r>
          </w:ins>
          <w:r w:rsidR="009C6EF9">
            <w:rPr>
              <w:rFonts w:cstheme="minorHAnsi"/>
              <w:lang w:val="el-GR"/>
            </w:rPr>
            <w:fldChar w:fldCharType="separate"/>
          </w:r>
          <w:r w:rsidR="00870BDB" w:rsidRPr="00F25D53">
            <w:rPr>
              <w:rFonts w:cstheme="minorHAnsi"/>
              <w:noProof/>
              <w:lang w:val="el-GR"/>
              <w:rPrChange w:id="532" w:author="Στάθης Καπ" w:date="2023-03-12T01:12:00Z">
                <w:rPr>
                  <w:rFonts w:cstheme="minorHAnsi"/>
                  <w:noProof/>
                </w:rPr>
              </w:rPrChange>
            </w:rPr>
            <w:t xml:space="preserve"> [6]</w:t>
          </w:r>
          <w:ins w:id="533" w:author="Στάθης Καπ" w:date="2023-03-01T04:28:00Z">
            <w:r w:rsidR="009C6EF9">
              <w:rPr>
                <w:rFonts w:cstheme="minorHAnsi"/>
                <w:lang w:val="el-GR"/>
              </w:rPr>
              <w:fldChar w:fldCharType="end"/>
            </w:r>
          </w:ins>
          <w:customXmlInsRangeStart w:id="534" w:author="Στάθης Καπ" w:date="2023-03-01T04:28:00Z"/>
        </w:sdtContent>
      </w:sdt>
      <w:customXmlInsRangeEnd w:id="534"/>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35" w:author="Στάθης Καπ" w:date="2023-02-25T16:35:00Z">
        <w:r w:rsidRPr="00DC4423" w:rsidDel="00F94449">
          <w:rPr>
            <w:rFonts w:cstheme="minorHAnsi"/>
            <w:lang w:val="el-GR"/>
          </w:rPr>
          <w:delText xml:space="preserve">ενός </w:delText>
        </w:r>
      </w:del>
      <w:del w:id="536" w:author="Στάθης Καπ" w:date="2023-02-25T19:09:00Z">
        <w:r w:rsidR="004D10C1" w:rsidRPr="00DC4423" w:rsidDel="00BF72BD">
          <w:rPr>
            <w:rFonts w:cstheme="minorHAnsi"/>
            <w:lang w:val="el-GR"/>
          </w:rPr>
          <w:delText>στιγμι</w:delText>
        </w:r>
      </w:del>
      <w:ins w:id="537" w:author="Στάθης Καπ" w:date="2023-02-25T19:09:00Z">
        <w:r w:rsidR="00BF72BD">
          <w:rPr>
            <w:rFonts w:cstheme="minorHAnsi"/>
            <w:lang w:val="el-GR"/>
          </w:rPr>
          <w:t>περιπτώσεων</w:t>
        </w:r>
      </w:ins>
      <w:ins w:id="538" w:author="Στάθης Καπ" w:date="2023-02-25T16:35:00Z">
        <w:r w:rsidR="00F94449">
          <w:rPr>
            <w:rFonts w:cstheme="minorHAnsi"/>
            <w:lang w:val="el-GR"/>
          </w:rPr>
          <w:t xml:space="preserve"> </w:t>
        </w:r>
      </w:ins>
      <w:del w:id="539"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40" w:author="Στάθης Καπ" w:date="2023-02-25T16:35:00Z">
        <w:r w:rsidR="00E1196A" w:rsidDel="009608ED">
          <w:rPr>
            <w:rFonts w:cstheme="minorHAnsi"/>
            <w:lang w:val="el-GR"/>
          </w:rPr>
          <w:delText>Τέλος,</w:delText>
        </w:r>
      </w:del>
      <w:r w:rsidR="00E1196A">
        <w:rPr>
          <w:rFonts w:cstheme="minorHAnsi"/>
          <w:lang w:val="el-GR"/>
        </w:rPr>
        <w:t xml:space="preserve"> </w:t>
      </w:r>
      <w:ins w:id="541" w:author="Στάθης Καπ" w:date="2023-02-25T16:35:00Z">
        <w:r w:rsidR="009608ED">
          <w:rPr>
            <w:rFonts w:cstheme="minorHAnsi"/>
            <w:lang w:val="el-GR"/>
          </w:rPr>
          <w:t>Σ</w:t>
        </w:r>
      </w:ins>
      <w:del w:id="542" w:author="Στάθης Καπ" w:date="2023-02-25T16:35:00Z">
        <w:r w:rsidR="00E1196A" w:rsidDel="009608ED">
          <w:rPr>
            <w:rFonts w:cstheme="minorHAnsi"/>
            <w:lang w:val="el-GR"/>
          </w:rPr>
          <w:delText>σ</w:delText>
        </w:r>
      </w:del>
      <w:r w:rsidR="00E1196A">
        <w:rPr>
          <w:rFonts w:cstheme="minorHAnsi"/>
          <w:lang w:val="el-GR"/>
        </w:rPr>
        <w:t xml:space="preserve">το </w:t>
      </w:r>
      <w:del w:id="543" w:author="Στάθης Καπ" w:date="2023-02-25T16:37:00Z">
        <w:r w:rsidR="00E1196A" w:rsidDel="009608ED">
          <w:rPr>
            <w:rFonts w:cstheme="minorHAnsi"/>
            <w:lang w:val="el-GR"/>
          </w:rPr>
          <w:delText xml:space="preserve">κεφάλαιο </w:delText>
        </w:r>
      </w:del>
      <w:ins w:id="544" w:author="Στάθης Καπ" w:date="2023-02-25T16:37:00Z">
        <w:r w:rsidR="009608ED">
          <w:rPr>
            <w:rFonts w:cstheme="minorHAnsi"/>
            <w:lang w:val="el-GR"/>
          </w:rPr>
          <w:t>Κε</w:t>
        </w:r>
      </w:ins>
      <w:ins w:id="545" w:author="Στάθης Καπ" w:date="2023-02-25T16:38:00Z">
        <w:r w:rsidR="009608ED">
          <w:rPr>
            <w:rFonts w:cstheme="minorHAnsi"/>
            <w:lang w:val="el-GR"/>
          </w:rPr>
          <w:t>φάλαιο</w:t>
        </w:r>
      </w:ins>
      <w:ins w:id="546" w:author="Στάθης Καπ" w:date="2023-02-25T16:37:00Z">
        <w:r w:rsidR="009608ED">
          <w:rPr>
            <w:rFonts w:cstheme="minorHAnsi"/>
            <w:lang w:val="el-GR"/>
          </w:rPr>
          <w:t xml:space="preserve"> </w:t>
        </w:r>
      </w:ins>
      <w:r w:rsidR="00E1196A">
        <w:rPr>
          <w:rFonts w:cstheme="minorHAnsi"/>
          <w:lang w:val="el-GR"/>
        </w:rPr>
        <w:t xml:space="preserve">4, </w:t>
      </w:r>
      <w:del w:id="547" w:author="Στάθης Καπ" w:date="2023-02-25T16:35:00Z">
        <w:r w:rsidR="00E1196A" w:rsidDel="009608ED">
          <w:rPr>
            <w:rFonts w:cstheme="minorHAnsi"/>
            <w:lang w:val="el-GR"/>
          </w:rPr>
          <w:delText xml:space="preserve">περιγράφεται </w:delText>
        </w:r>
      </w:del>
      <w:ins w:id="548" w:author="Στάθης Καπ" w:date="2023-02-25T16:35:00Z">
        <w:r w:rsidR="009608ED">
          <w:rPr>
            <w:rFonts w:cstheme="minorHAnsi"/>
            <w:lang w:val="el-GR"/>
          </w:rPr>
          <w:t xml:space="preserve">αναλύεται </w:t>
        </w:r>
      </w:ins>
      <w:del w:id="549"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50" w:author="Στάθης Καπ" w:date="2023-02-25T16:36:00Z">
        <w:r w:rsidR="00E1196A" w:rsidDel="009608ED">
          <w:rPr>
            <w:rFonts w:cstheme="minorHAnsi"/>
            <w:lang w:val="el-GR"/>
          </w:rPr>
          <w:delText xml:space="preserve">και </w:delText>
        </w:r>
      </w:del>
      <w:ins w:id="551"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2" w:author="Στάθης Καπ" w:date="2023-02-25T16:38:00Z">
        <w:r w:rsidR="009608ED">
          <w:rPr>
            <w:rFonts w:cstheme="minorHAnsi"/>
            <w:lang w:val="el-GR"/>
          </w:rPr>
          <w:t>. Σ</w:t>
        </w:r>
      </w:ins>
      <w:ins w:id="553" w:author="Στάθης Καπ" w:date="2023-02-25T16:36:00Z">
        <w:r w:rsidR="009608ED">
          <w:rPr>
            <w:rFonts w:cstheme="minorHAnsi"/>
            <w:lang w:val="el-GR"/>
          </w:rPr>
          <w:t>το Κεφάλαιο 5 παρουσιάζονται τα πειραματικά αποτελέσματα</w:t>
        </w:r>
      </w:ins>
      <w:ins w:id="554" w:author="Στάθης Καπ" w:date="2023-02-25T16:37:00Z">
        <w:r w:rsidR="009608ED">
          <w:rPr>
            <w:rFonts w:cstheme="minorHAnsi"/>
            <w:lang w:val="el-GR"/>
          </w:rPr>
          <w:t xml:space="preserve"> </w:t>
        </w:r>
      </w:ins>
      <w:ins w:id="555" w:author="Στάθης Καπ" w:date="2023-02-25T16:38:00Z">
        <w:r w:rsidR="009608ED">
          <w:rPr>
            <w:rFonts w:cstheme="minorHAnsi"/>
            <w:lang w:val="el-GR"/>
          </w:rPr>
          <w:t xml:space="preserve">του </w:t>
        </w:r>
      </w:ins>
      <w:ins w:id="556" w:author="Στάθης Καπ" w:date="2023-02-25T16:39:00Z">
        <w:r w:rsidR="009608ED">
          <w:rPr>
            <w:rFonts w:cstheme="minorHAnsi"/>
            <w:lang w:val="el-GR"/>
          </w:rPr>
          <w:t>τροποποιημένου</w:t>
        </w:r>
      </w:ins>
      <w:ins w:id="557" w:author="Στάθης Καπ" w:date="2023-02-25T16:38:00Z">
        <w:r w:rsidR="009608ED">
          <w:rPr>
            <w:rFonts w:cstheme="minorHAnsi"/>
            <w:lang w:val="el-GR"/>
          </w:rPr>
          <w:t xml:space="preserve"> αλγορίθμου για διάφο</w:t>
        </w:r>
      </w:ins>
      <w:ins w:id="558" w:author="Στάθης Καπ" w:date="2023-02-25T16:50:00Z">
        <w:r w:rsidR="00EA5199">
          <w:rPr>
            <w:rFonts w:cstheme="minorHAnsi"/>
            <w:lang w:val="el-GR"/>
          </w:rPr>
          <w:t xml:space="preserve">ρες περιπτώσεις </w:t>
        </w:r>
      </w:ins>
      <w:ins w:id="559"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60" w:author="Στάθης Καπ" w:date="2023-02-25T16:39:00Z">
        <w:r w:rsidR="009608ED">
          <w:rPr>
            <w:rFonts w:cstheme="minorHAnsi"/>
            <w:lang w:val="el-GR"/>
          </w:rPr>
          <w:t xml:space="preserve"> πιο</w:t>
        </w:r>
      </w:ins>
      <w:ins w:id="561" w:author="Στάθης Καπ" w:date="2023-02-25T16:38:00Z">
        <w:r w:rsidR="009608ED">
          <w:rPr>
            <w:rFonts w:cstheme="minorHAnsi"/>
            <w:lang w:val="el-GR"/>
          </w:rPr>
          <w:t xml:space="preserve"> ρεαλιστικό παράδειγμα με φόντο </w:t>
        </w:r>
      </w:ins>
      <w:ins w:id="562" w:author="Στάθης Καπ" w:date="2023-02-25T16:39:00Z">
        <w:r w:rsidR="009608ED">
          <w:rPr>
            <w:rFonts w:cstheme="minorHAnsi"/>
            <w:lang w:val="el-GR"/>
          </w:rPr>
          <w:t xml:space="preserve">την περιοχή της Αθήνας. </w:t>
        </w:r>
      </w:ins>
      <w:ins w:id="563" w:author="Στάθης Καπ" w:date="2023-02-25T16:51:00Z">
        <w:r w:rsidR="006B5DFD">
          <w:rPr>
            <w:rFonts w:cstheme="minorHAnsi"/>
            <w:lang w:val="el-GR"/>
          </w:rPr>
          <w:t xml:space="preserve">Τέλος στο Κεφάλαιο 6 </w:t>
        </w:r>
      </w:ins>
      <w:ins w:id="564" w:author="Στάθης Καπ" w:date="2023-02-25T19:09:00Z">
        <w:r w:rsidR="00BF72BD">
          <w:rPr>
            <w:rFonts w:cstheme="minorHAnsi"/>
            <w:lang w:val="el-GR"/>
          </w:rPr>
          <w:t xml:space="preserve">παρουσιάζονται μερικά συμπεράσματα </w:t>
        </w:r>
      </w:ins>
      <w:ins w:id="565"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66" w:author="Στάθης Καπ" w:date="2023-02-25T19:10:00Z">
              <w:rPr>
                <w:rFonts w:cstheme="minorHAnsi"/>
              </w:rPr>
            </w:rPrChange>
          </w:rPr>
          <w:t xml:space="preserve"> </w:t>
        </w:r>
        <w:r w:rsidR="00BF72BD">
          <w:rPr>
            <w:rFonts w:cstheme="minorHAnsi"/>
            <w:lang w:val="el-GR"/>
          </w:rPr>
          <w:t xml:space="preserve">ενώ </w:t>
        </w:r>
      </w:ins>
      <w:ins w:id="567" w:author="Στάθης Καπ" w:date="2023-02-25T19:11:00Z">
        <w:r w:rsidR="00BF72BD">
          <w:rPr>
            <w:rFonts w:cstheme="minorHAnsi"/>
            <w:lang w:val="el-GR"/>
          </w:rPr>
          <w:t>αναφέρονται</w:t>
        </w:r>
      </w:ins>
      <w:ins w:id="568" w:author="Στάθης Καπ" w:date="2023-02-25T19:10:00Z">
        <w:r w:rsidR="00BF72BD">
          <w:rPr>
            <w:rFonts w:cstheme="minorHAnsi"/>
            <w:lang w:val="el-GR"/>
          </w:rPr>
          <w:t xml:space="preserve"> και μερικές </w:t>
        </w:r>
      </w:ins>
      <w:ins w:id="569" w:author="Στάθης Καπ" w:date="2023-02-25T19:11:00Z">
        <w:r w:rsidR="00BF72BD">
          <w:rPr>
            <w:rFonts w:cstheme="minorHAnsi"/>
            <w:lang w:val="el-GR"/>
          </w:rPr>
          <w:t>προσθήκες που θα μπορούσαν να βελτιώσουν περαιτέρω τις λύσεις.</w:t>
        </w:r>
      </w:ins>
      <w:del w:id="570" w:author="Στάθης Καπ" w:date="2023-02-25T16:36:00Z">
        <w:r w:rsidR="00E1196A" w:rsidDel="009608ED">
          <w:rPr>
            <w:rFonts w:cstheme="minorHAnsi"/>
            <w:lang w:val="el-GR"/>
          </w:rPr>
          <w:delText xml:space="preserve">. </w:delText>
        </w:r>
      </w:del>
    </w:p>
    <w:p w14:paraId="2CB0BB23" w14:textId="77777777" w:rsidR="00534ED3" w:rsidRDefault="00534ED3">
      <w:pPr>
        <w:rPr>
          <w:ins w:id="571" w:author="Στάθης Καπ" w:date="2023-02-26T01:40:00Z"/>
          <w:rFonts w:cstheme="minorHAnsi"/>
          <w:lang w:val="el-GR"/>
        </w:rPr>
      </w:pPr>
    </w:p>
    <w:p w14:paraId="73D7A36A" w14:textId="658837DA" w:rsidR="00534ED3" w:rsidRDefault="00534ED3" w:rsidP="00F20359">
      <w:pPr>
        <w:rPr>
          <w:ins w:id="572" w:author="Στάθης Καπ" w:date="2023-02-26T01:40:00Z"/>
          <w:lang w:val="el-GR"/>
        </w:rPr>
      </w:pPr>
      <w:bookmarkStart w:id="573" w:name="_Toc128265410"/>
      <w:bookmarkStart w:id="574" w:name="_Toc128266126"/>
      <w:bookmarkStart w:id="575" w:name="_Toc128266211"/>
      <w:bookmarkStart w:id="576" w:name="_Toc128266332"/>
      <w:bookmarkStart w:id="577" w:name="_Toc128266360"/>
      <w:bookmarkStart w:id="578" w:name="_Toc128266419"/>
      <w:bookmarkStart w:id="579" w:name="_Toc128266445"/>
      <w:bookmarkStart w:id="580" w:name="_Toc128267624"/>
      <w:bookmarkStart w:id="581" w:name="_Toc128267752"/>
      <w:bookmarkEnd w:id="573"/>
      <w:bookmarkEnd w:id="574"/>
      <w:bookmarkEnd w:id="575"/>
      <w:bookmarkEnd w:id="576"/>
      <w:bookmarkEnd w:id="577"/>
      <w:bookmarkEnd w:id="578"/>
      <w:bookmarkEnd w:id="579"/>
      <w:bookmarkEnd w:id="580"/>
      <w:bookmarkEnd w:id="581"/>
      <w:ins w:id="582"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83" w:author="Στάθης Καπ" w:date="2023-02-25T23:45:00Z"/>
          <w:lang w:val="el-GR"/>
        </w:rPr>
      </w:pPr>
      <w:bookmarkStart w:id="584" w:name="_Toc128497589"/>
      <w:bookmarkStart w:id="585" w:name="_Toc128774269"/>
      <w:bookmarkStart w:id="586" w:name="_Toc129057660"/>
      <w:bookmarkStart w:id="587" w:name="_Toc129191494"/>
      <w:bookmarkStart w:id="588" w:name="_Toc129197832"/>
      <w:bookmarkStart w:id="589" w:name="_Toc129300358"/>
      <w:bookmarkEnd w:id="584"/>
      <w:bookmarkEnd w:id="585"/>
      <w:bookmarkEnd w:id="586"/>
      <w:bookmarkEnd w:id="587"/>
      <w:bookmarkEnd w:id="588"/>
      <w:bookmarkEnd w:id="589"/>
    </w:p>
    <w:p w14:paraId="4D04659B" w14:textId="6D2DF3EB" w:rsidR="009917AD" w:rsidDel="00AE1D80" w:rsidRDefault="009917AD">
      <w:pPr>
        <w:pStyle w:val="Heading1"/>
        <w:rPr>
          <w:del w:id="590" w:author="Στάθης Καπ" w:date="2023-02-25T23:45:00Z"/>
          <w:lang w:val="el-GR"/>
        </w:rPr>
        <w:pPrChange w:id="591" w:author="Στάθης Καπ" w:date="2023-02-26T01:38:00Z">
          <w:pPr/>
        </w:pPrChange>
      </w:pPr>
      <w:del w:id="592" w:author="Στάθης Καπ" w:date="2023-02-25T23:45:00Z">
        <w:r w:rsidDel="00AE1D80">
          <w:rPr>
            <w:lang w:val="el-GR"/>
          </w:rPr>
          <w:br w:type="page"/>
        </w:r>
      </w:del>
    </w:p>
    <w:p w14:paraId="3CBAC479" w14:textId="5C643C01" w:rsidR="009917AD" w:rsidDel="002044CC" w:rsidRDefault="009917AD">
      <w:pPr>
        <w:pStyle w:val="Heading1"/>
        <w:rPr>
          <w:del w:id="593" w:author="Στάθης Καπ" w:date="2023-02-25T23:30:00Z"/>
        </w:rPr>
        <w:pPrChange w:id="594" w:author="Στάθης Καπ" w:date="2023-02-26T01:38:00Z">
          <w:pPr>
            <w:pStyle w:val="Heading1"/>
            <w:numPr>
              <w:numId w:val="0"/>
            </w:numPr>
            <w:ind w:left="0" w:firstLine="0"/>
          </w:pPr>
        </w:pPrChange>
      </w:pPr>
      <w:commentRangeStart w:id="595"/>
      <w:del w:id="596" w:author="Στάθης Καπ" w:date="2023-02-25T23:24:00Z">
        <w:r w:rsidRPr="00E3250E" w:rsidDel="001708F5">
          <w:rPr>
            <w:rPrChange w:id="597" w:author="Στάθης Καπ" w:date="2023-02-26T00:40:00Z">
              <w:rPr>
                <w:lang w:val="el-GR"/>
              </w:rPr>
            </w:rPrChange>
          </w:rPr>
          <w:lastRenderedPageBreak/>
          <w:delText>Ανασκόπηση της Βιβλιογραφίας</w:delText>
        </w:r>
        <w:commentRangeEnd w:id="595"/>
        <w:r w:rsidR="007D3A10" w:rsidRPr="002044CC" w:rsidDel="001708F5">
          <w:rPr>
            <w:rStyle w:val="CommentReference"/>
            <w:sz w:val="24"/>
            <w:szCs w:val="32"/>
          </w:rPr>
          <w:commentReference w:id="595"/>
        </w:r>
      </w:del>
      <w:bookmarkStart w:id="598" w:name="_Toc128267907"/>
      <w:bookmarkStart w:id="599" w:name="_Toc128268081"/>
      <w:bookmarkStart w:id="600" w:name="_Toc128497590"/>
      <w:bookmarkStart w:id="601" w:name="_Toc128774270"/>
      <w:bookmarkStart w:id="602" w:name="_Toc129057661"/>
      <w:bookmarkStart w:id="603" w:name="_Toc129191495"/>
      <w:bookmarkStart w:id="604" w:name="_Toc129197833"/>
      <w:bookmarkStart w:id="605" w:name="_Toc129300359"/>
      <w:bookmarkEnd w:id="598"/>
      <w:bookmarkEnd w:id="599"/>
      <w:bookmarkEnd w:id="600"/>
      <w:bookmarkEnd w:id="601"/>
      <w:bookmarkEnd w:id="602"/>
      <w:bookmarkEnd w:id="603"/>
      <w:bookmarkEnd w:id="604"/>
      <w:bookmarkEnd w:id="605"/>
    </w:p>
    <w:p w14:paraId="711A552E" w14:textId="58C196DB" w:rsidR="002044CC" w:rsidRPr="002044CC" w:rsidRDefault="002044CC">
      <w:pPr>
        <w:pStyle w:val="Heading1"/>
        <w:rPr>
          <w:ins w:id="606" w:author="Στάθης Καπ" w:date="2023-02-25T23:30:00Z"/>
          <w:lang w:val="el-GR"/>
        </w:rPr>
        <w:pPrChange w:id="607" w:author="Στάθης Καπ" w:date="2023-02-26T01:38:00Z">
          <w:pPr>
            <w:pStyle w:val="Heading1"/>
            <w:numPr>
              <w:numId w:val="4"/>
            </w:numPr>
            <w:ind w:left="720"/>
          </w:pPr>
        </w:pPrChange>
      </w:pPr>
      <w:bookmarkStart w:id="608" w:name="_Toc129300360"/>
      <w:ins w:id="609" w:author="Στάθης Καπ" w:date="2023-02-26T01:37:00Z">
        <w:r>
          <w:rPr>
            <w:lang w:val="el-GR"/>
          </w:rPr>
          <w:t>Το Πρόβλημα Προσανατολισμού</w:t>
        </w:r>
      </w:ins>
      <w:bookmarkEnd w:id="608"/>
    </w:p>
    <w:p w14:paraId="641035A3" w14:textId="08602B85" w:rsidR="00DD6480" w:rsidDel="001708F5" w:rsidRDefault="00DD6480" w:rsidP="00DD6480">
      <w:pPr>
        <w:pStyle w:val="Heading2"/>
        <w:numPr>
          <w:ilvl w:val="1"/>
          <w:numId w:val="4"/>
        </w:numPr>
        <w:rPr>
          <w:del w:id="610" w:author="Στάθης Καπ" w:date="2023-02-25T23:24:00Z"/>
          <w:lang w:val="el-GR"/>
        </w:rPr>
      </w:pPr>
      <w:del w:id="611" w:author="Στάθης Καπ" w:date="2023-02-25T23:24:00Z">
        <w:r w:rsidDel="001708F5">
          <w:rPr>
            <w:lang w:val="el-GR"/>
          </w:rPr>
          <w:delText>Το πρόβλημα Προσανατολισμού</w:delText>
        </w:r>
      </w:del>
    </w:p>
    <w:p w14:paraId="187BF385" w14:textId="07C730F6"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2" w:author="Στάθης Καπ" w:date="2023-03-01T04:44:00Z">
        <w:r w:rsidR="00C52C7D">
          <w:t>et</w:t>
        </w:r>
        <w:r w:rsidR="00C52C7D" w:rsidRPr="00C52C7D">
          <w:rPr>
            <w:lang w:val="el-GR"/>
            <w:rPrChange w:id="613" w:author="Στάθης Καπ" w:date="2023-03-01T04:44:00Z">
              <w:rPr/>
            </w:rPrChange>
          </w:rPr>
          <w:t xml:space="preserve"> </w:t>
        </w:r>
        <w:r w:rsidR="00C52C7D">
          <w:t>al</w:t>
        </w:r>
        <w:r w:rsidR="00C52C7D" w:rsidRPr="00C52C7D">
          <w:rPr>
            <w:lang w:val="el-GR"/>
            <w:rPrChange w:id="614" w:author="Στάθης Καπ" w:date="2023-03-01T04:44:00Z">
              <w:rPr/>
            </w:rPrChange>
          </w:rPr>
          <w:t>.</w:t>
        </w:r>
      </w:ins>
      <w:del w:id="615" w:author="Στάθης Καπ" w:date="2023-03-01T04:44:00Z">
        <w:r w:rsidRPr="00034A6B" w:rsidDel="00C52C7D">
          <w:rPr>
            <w:lang w:val="el-GR"/>
          </w:rPr>
          <w:delText>κ.α.</w:delText>
        </w:r>
      </w:del>
      <w:r w:rsidRPr="00034A6B">
        <w:rPr>
          <w:lang w:val="el-GR"/>
        </w:rPr>
        <w:t xml:space="preserve"> 2011</w:t>
      </w:r>
      <w:customXmlInsRangeStart w:id="616" w:author="Στάθης Καπ" w:date="2023-03-01T04:30:00Z"/>
      <w:sdt>
        <w:sdtPr>
          <w:rPr>
            <w:lang w:val="el-GR"/>
          </w:rPr>
          <w:id w:val="230664968"/>
          <w:citation/>
        </w:sdtPr>
        <w:sdtEndPr/>
        <w:sdtContent>
          <w:customXmlInsRangeEnd w:id="616"/>
          <w:ins w:id="617" w:author="Στάθης Καπ" w:date="2023-03-01T04:30:00Z">
            <w:r w:rsidR="009C6EF9">
              <w:rPr>
                <w:lang w:val="el-GR"/>
              </w:rPr>
              <w:fldChar w:fldCharType="begin"/>
            </w:r>
            <w:r w:rsidR="009C6EF9" w:rsidRPr="009C6EF9">
              <w:rPr>
                <w:lang w:val="el-GR"/>
                <w:rPrChange w:id="618" w:author="Στάθης Καπ" w:date="2023-03-01T04:30:00Z">
                  <w:rPr/>
                </w:rPrChange>
              </w:rPr>
              <w:instrText xml:space="preserve"> </w:instrText>
            </w:r>
            <w:r w:rsidR="009C6EF9">
              <w:instrText>CITATION</w:instrText>
            </w:r>
            <w:r w:rsidR="009C6EF9" w:rsidRPr="009C6EF9">
              <w:rPr>
                <w:lang w:val="el-GR"/>
                <w:rPrChange w:id="619" w:author="Στάθης Καπ" w:date="2023-03-01T04:30:00Z">
                  <w:rPr/>
                </w:rPrChange>
              </w:rPr>
              <w:instrText xml:space="preserve"> </w:instrText>
            </w:r>
            <w:r w:rsidR="009C6EF9">
              <w:instrText>PVa</w:instrText>
            </w:r>
            <w:r w:rsidR="009C6EF9" w:rsidRPr="009C6EF9">
              <w:rPr>
                <w:lang w:val="el-GR"/>
                <w:rPrChange w:id="620" w:author="Στάθης Καπ" w:date="2023-03-01T04:30:00Z">
                  <w:rPr/>
                </w:rPrChange>
              </w:rPr>
              <w:instrText>11 \</w:instrText>
            </w:r>
            <w:r w:rsidR="009C6EF9">
              <w:instrText>l</w:instrText>
            </w:r>
            <w:r w:rsidR="009C6EF9" w:rsidRPr="009C6EF9">
              <w:rPr>
                <w:lang w:val="el-GR"/>
                <w:rPrChange w:id="621" w:author="Στάθης Καπ" w:date="2023-03-01T04:30:00Z">
                  <w:rPr/>
                </w:rPrChange>
              </w:rPr>
              <w:instrText xml:space="preserve"> 1033 </w:instrText>
            </w:r>
          </w:ins>
          <w:r w:rsidR="009C6EF9">
            <w:rPr>
              <w:lang w:val="el-GR"/>
            </w:rPr>
            <w:fldChar w:fldCharType="separate"/>
          </w:r>
          <w:r w:rsidR="00870BDB">
            <w:rPr>
              <w:noProof/>
            </w:rPr>
            <w:t xml:space="preserve"> </w:t>
          </w:r>
          <w:r w:rsidR="00870BDB" w:rsidRPr="00870BDB">
            <w:rPr>
              <w:noProof/>
            </w:rPr>
            <w:t>[7]</w:t>
          </w:r>
          <w:ins w:id="622" w:author="Στάθης Καπ" w:date="2023-03-01T04:30:00Z">
            <w:r w:rsidR="009C6EF9">
              <w:rPr>
                <w:lang w:val="el-GR"/>
              </w:rPr>
              <w:fldChar w:fldCharType="end"/>
            </w:r>
          </w:ins>
          <w:customXmlInsRangeStart w:id="623" w:author="Στάθης Καπ" w:date="2023-03-01T04:30:00Z"/>
        </w:sdtContent>
      </w:sdt>
      <w:customXmlInsRangeEnd w:id="623"/>
      <w:r w:rsidRPr="00034A6B">
        <w:rPr>
          <w:lang w:val="el-GR"/>
        </w:rPr>
        <w:t>)</w:t>
      </w:r>
      <w:del w:id="624"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A224AC"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A224AC"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A224AC"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25"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26"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27">
          <w:tblGrid>
            <w:gridCol w:w="618"/>
            <w:gridCol w:w="7601"/>
            <w:gridCol w:w="619"/>
          </w:tblGrid>
        </w:tblGridChange>
      </w:tblGrid>
      <w:tr w:rsidR="00010B95" w14:paraId="2E73BE02" w14:textId="77777777" w:rsidTr="00603993">
        <w:trPr>
          <w:ins w:id="628" w:author="Στάθης Καπ" w:date="2023-02-01T06:28:00Z"/>
        </w:trPr>
        <w:tc>
          <w:tcPr>
            <w:tcW w:w="350" w:type="pct"/>
            <w:tcPrChange w:id="629" w:author="Στάθης Καπ" w:date="2023-02-01T08:48:00Z">
              <w:tcPr>
                <w:tcW w:w="350" w:type="pct"/>
              </w:tcPr>
            </w:tcPrChange>
          </w:tcPr>
          <w:p w14:paraId="53F8304C" w14:textId="77777777" w:rsidR="004650B7" w:rsidRDefault="004650B7">
            <w:pPr>
              <w:spacing w:after="160"/>
              <w:rPr>
                <w:ins w:id="630" w:author="Στάθης Καπ" w:date="2023-02-01T06:28:00Z"/>
                <w:lang w:val="el-GR"/>
              </w:rPr>
              <w:pPrChange w:id="631" w:author="Στάθης Καπ" w:date="2023-02-01T08:46:00Z">
                <w:pPr/>
              </w:pPrChange>
            </w:pPr>
          </w:p>
        </w:tc>
        <w:tc>
          <w:tcPr>
            <w:tcW w:w="4300" w:type="pct"/>
            <w:tcPrChange w:id="632" w:author="Στάθης Καπ" w:date="2023-02-01T08:48:00Z">
              <w:tcPr>
                <w:tcW w:w="4300" w:type="pct"/>
              </w:tcPr>
            </w:tcPrChange>
          </w:tcPr>
          <w:p w14:paraId="7361ACEC" w14:textId="5853188E" w:rsidR="004650B7" w:rsidRPr="005846FF" w:rsidRDefault="002708DF">
            <w:pPr>
              <w:spacing w:after="160"/>
              <w:rPr>
                <w:ins w:id="633" w:author="Στάθης Καπ" w:date="2023-02-01T06:28:00Z"/>
                <w:lang w:val="el-GR"/>
              </w:rPr>
              <w:pPrChange w:id="634" w:author="Στάθης Καπ" w:date="2023-02-01T08:46:00Z">
                <w:pPr/>
              </w:pPrChange>
            </w:pPr>
            <m:oMathPara>
              <m:oMath>
                <m:r>
                  <w:ins w:id="635" w:author="Στάθης Καπ" w:date="2023-02-01T08:21:00Z">
                    <w:rPr>
                      <w:rFonts w:ascii="Cambria Math" w:hAnsi="Cambria Math"/>
                    </w:rPr>
                    <m:t>maximize</m:t>
                  </w:ins>
                </m:r>
                <m:nary>
                  <m:naryPr>
                    <m:chr m:val="∑"/>
                    <m:limLoc m:val="undOvr"/>
                    <m:ctrlPr>
                      <w:ins w:id="636" w:author="Στάθης Καπ" w:date="2023-02-01T08:21:00Z">
                        <w:rPr>
                          <w:rFonts w:ascii="Cambria Math" w:hAnsi="Cambria Math"/>
                          <w:i/>
                        </w:rPr>
                      </w:ins>
                    </m:ctrlPr>
                  </m:naryPr>
                  <m:sub>
                    <m:r>
                      <w:ins w:id="637" w:author="Στάθης Καπ" w:date="2023-02-01T08:21:00Z">
                        <w:rPr>
                          <w:rFonts w:ascii="Cambria Math" w:hAnsi="Cambria Math"/>
                        </w:rPr>
                        <m:t>i=2</m:t>
                      </w:ins>
                    </m:r>
                  </m:sub>
                  <m:sup>
                    <m:r>
                      <w:ins w:id="638" w:author="Στάθης Καπ" w:date="2023-02-01T08:21:00Z">
                        <w:rPr>
                          <w:rFonts w:ascii="Cambria Math" w:hAnsi="Cambria Math"/>
                        </w:rPr>
                        <m:t>N-1</m:t>
                      </w:ins>
                    </m:r>
                  </m:sup>
                  <m:e>
                    <m:nary>
                      <m:naryPr>
                        <m:chr m:val="∑"/>
                        <m:limLoc m:val="undOvr"/>
                        <m:ctrlPr>
                          <w:ins w:id="639" w:author="Στάθης Καπ" w:date="2023-02-01T08:21:00Z">
                            <w:rPr>
                              <w:rFonts w:ascii="Cambria Math" w:hAnsi="Cambria Math"/>
                              <w:i/>
                            </w:rPr>
                          </w:ins>
                        </m:ctrlPr>
                      </m:naryPr>
                      <m:sub>
                        <m:r>
                          <w:ins w:id="640" w:author="Στάθης Καπ" w:date="2023-02-01T08:21:00Z">
                            <w:rPr>
                              <w:rFonts w:ascii="Cambria Math" w:hAnsi="Cambria Math"/>
                            </w:rPr>
                            <m:t>j=2</m:t>
                          </w:ins>
                        </m:r>
                      </m:sub>
                      <m:sup>
                        <m:r>
                          <w:ins w:id="641" w:author="Στάθης Καπ" w:date="2023-02-01T08:21:00Z">
                            <w:rPr>
                              <w:rFonts w:ascii="Cambria Math" w:hAnsi="Cambria Math"/>
                            </w:rPr>
                            <m:t>N</m:t>
                          </w:ins>
                        </m:r>
                      </m:sup>
                      <m:e>
                        <m:sSub>
                          <m:sSubPr>
                            <m:ctrlPr>
                              <w:ins w:id="642" w:author="Στάθης Καπ" w:date="2023-02-01T08:21:00Z">
                                <w:rPr>
                                  <w:rFonts w:ascii="Cambria Math" w:hAnsi="Cambria Math"/>
                                  <w:i/>
                                </w:rPr>
                              </w:ins>
                            </m:ctrlPr>
                          </m:sSubPr>
                          <m:e>
                            <m:r>
                              <w:ins w:id="643" w:author="Στάθης Καπ" w:date="2023-02-01T08:21:00Z">
                                <w:rPr>
                                  <w:rFonts w:ascii="Cambria Math" w:hAnsi="Cambria Math"/>
                                </w:rPr>
                                <m:t>S</m:t>
                              </w:ins>
                            </m:r>
                          </m:e>
                          <m:sub>
                            <m:r>
                              <w:ins w:id="644" w:author="Στάθης Καπ" w:date="2023-02-01T08:21:00Z">
                                <w:rPr>
                                  <w:rFonts w:ascii="Cambria Math" w:hAnsi="Cambria Math"/>
                                </w:rPr>
                                <m:t>i</m:t>
                              </w:ins>
                            </m:r>
                          </m:sub>
                        </m:sSub>
                        <m:sSub>
                          <m:sSubPr>
                            <m:ctrlPr>
                              <w:ins w:id="645" w:author="Στάθης Καπ" w:date="2023-02-01T08:21:00Z">
                                <w:rPr>
                                  <w:rFonts w:ascii="Cambria Math" w:hAnsi="Cambria Math"/>
                                  <w:i/>
                                </w:rPr>
                              </w:ins>
                            </m:ctrlPr>
                          </m:sSubPr>
                          <m:e>
                            <m:r>
                              <w:ins w:id="646" w:author="Στάθης Καπ" w:date="2023-02-01T08:21:00Z">
                                <w:rPr>
                                  <w:rFonts w:ascii="Cambria Math" w:hAnsi="Cambria Math"/>
                                </w:rPr>
                                <m:t>X</m:t>
                              </w:ins>
                            </m:r>
                          </m:e>
                          <m:sub>
                            <m:r>
                              <w:ins w:id="647" w:author="Στάθης Καπ" w:date="2023-02-01T08:21:00Z">
                                <w:rPr>
                                  <w:rFonts w:ascii="Cambria Math" w:hAnsi="Cambria Math"/>
                                </w:rPr>
                                <m:t>ij</m:t>
                              </w:ins>
                            </m:r>
                          </m:sub>
                        </m:sSub>
                      </m:e>
                    </m:nary>
                  </m:e>
                </m:nary>
              </m:oMath>
            </m:oMathPara>
          </w:p>
        </w:tc>
        <w:tc>
          <w:tcPr>
            <w:tcW w:w="350" w:type="pct"/>
            <w:vAlign w:val="center"/>
            <w:tcPrChange w:id="648" w:author="Στάθης Καπ" w:date="2023-02-01T08:48:00Z">
              <w:tcPr>
                <w:tcW w:w="350" w:type="pct"/>
                <w:vAlign w:val="bottom"/>
              </w:tcPr>
            </w:tcPrChange>
          </w:tcPr>
          <w:p w14:paraId="0533C75C" w14:textId="57A542AA" w:rsidR="004650B7" w:rsidRPr="00603993" w:rsidRDefault="00603993">
            <w:pPr>
              <w:pStyle w:val="Caption"/>
              <w:spacing w:after="160"/>
              <w:rPr>
                <w:ins w:id="649" w:author="Στάθης Καπ" w:date="2023-02-01T06:28:00Z"/>
                <w:sz w:val="18"/>
                <w:rPrChange w:id="650" w:author="Στάθης Καπ" w:date="2023-02-01T08:49:00Z">
                  <w:rPr>
                    <w:ins w:id="651" w:author="Στάθης Καπ" w:date="2023-02-01T06:28:00Z"/>
                    <w:lang w:val="el-GR"/>
                  </w:rPr>
                </w:rPrChange>
              </w:rPr>
              <w:pPrChange w:id="652" w:author="Στάθης Καπ" w:date="2023-02-01T08:47:00Z">
                <w:pPr/>
              </w:pPrChange>
            </w:pPr>
            <w:ins w:id="653" w:author="Στάθης Καπ" w:date="2023-02-01T08:49:00Z">
              <w:r>
                <w:t>(</w:t>
              </w:r>
            </w:ins>
            <w:ins w:id="654"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55"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56" w:author="Στάθης Καπ" w:date="2023-03-11T10:39:00Z">
              <w:r w:rsidR="00657928">
                <w:rPr>
                  <w:noProof/>
                  <w:lang w:val="el-GR"/>
                </w:rPr>
                <w:t>1</w:t>
              </w:r>
            </w:ins>
            <w:ins w:id="657" w:author="Στάθης Καπ" w:date="2023-02-01T08:23:00Z">
              <w:r w:rsidR="002708DF">
                <w:rPr>
                  <w:lang w:val="el-GR"/>
                </w:rPr>
                <w:fldChar w:fldCharType="end"/>
              </w:r>
            </w:ins>
            <w:ins w:id="658" w:author="Στάθης Καπ" w:date="2023-02-01T08:49:00Z">
              <w:r>
                <w:t>)</w:t>
              </w:r>
            </w:ins>
          </w:p>
        </w:tc>
      </w:tr>
      <w:tr w:rsidR="00A94912" w14:paraId="3DE46F8B" w14:textId="77777777" w:rsidTr="00237FE3">
        <w:trPr>
          <w:ins w:id="659" w:author="Στάθης Καπ" w:date="2023-02-01T08:49:00Z"/>
        </w:trPr>
        <w:tc>
          <w:tcPr>
            <w:tcW w:w="350" w:type="pct"/>
          </w:tcPr>
          <w:p w14:paraId="054157E0" w14:textId="77777777" w:rsidR="00A94912" w:rsidRDefault="00A94912">
            <w:pPr>
              <w:spacing w:after="160"/>
              <w:rPr>
                <w:ins w:id="660" w:author="Στάθης Καπ" w:date="2023-02-01T08:49:00Z"/>
                <w:lang w:val="el-GR"/>
              </w:rPr>
              <w:pPrChange w:id="661" w:author="Στάθης Καπ" w:date="2023-02-01T08:46:00Z">
                <w:pPr/>
              </w:pPrChange>
            </w:pPr>
          </w:p>
        </w:tc>
        <w:tc>
          <w:tcPr>
            <w:tcW w:w="4300" w:type="pct"/>
          </w:tcPr>
          <w:p w14:paraId="36D4EBD7" w14:textId="372858F1" w:rsidR="00A94912" w:rsidRPr="005846FF" w:rsidRDefault="00A224AC">
            <w:pPr>
              <w:spacing w:after="160"/>
              <w:rPr>
                <w:ins w:id="662" w:author="Στάθης Καπ" w:date="2023-02-01T08:49:00Z"/>
                <w:lang w:val="el-GR"/>
              </w:rPr>
              <w:pPrChange w:id="663" w:author="Στάθης Καπ" w:date="2023-02-01T08:46:00Z">
                <w:pPr/>
              </w:pPrChange>
            </w:pPr>
            <m:oMathPara>
              <m:oMath>
                <m:nary>
                  <m:naryPr>
                    <m:chr m:val="∑"/>
                    <m:limLoc m:val="undOvr"/>
                    <m:ctrlPr>
                      <w:ins w:id="664" w:author="Στάθης Καπ" w:date="2023-02-01T08:49:00Z">
                        <w:rPr>
                          <w:rFonts w:ascii="Cambria Math" w:hAnsi="Cambria Math"/>
                          <w:i/>
                        </w:rPr>
                      </w:ins>
                    </m:ctrlPr>
                  </m:naryPr>
                  <m:sub>
                    <m:r>
                      <w:ins w:id="665" w:author="Στάθης Καπ" w:date="2023-02-01T08:49:00Z">
                        <w:rPr>
                          <w:rFonts w:ascii="Cambria Math" w:hAnsi="Cambria Math"/>
                        </w:rPr>
                        <m:t>j=2</m:t>
                      </w:ins>
                    </m:r>
                  </m:sub>
                  <m:sup>
                    <m:r>
                      <w:ins w:id="666" w:author="Στάθης Καπ" w:date="2023-02-01T08:49:00Z">
                        <w:rPr>
                          <w:rFonts w:ascii="Cambria Math" w:hAnsi="Cambria Math"/>
                        </w:rPr>
                        <m:t>N</m:t>
                      </w:ins>
                    </m:r>
                  </m:sup>
                  <m:e>
                    <m:sSub>
                      <m:sSubPr>
                        <m:ctrlPr>
                          <w:ins w:id="667" w:author="Στάθης Καπ" w:date="2023-02-01T08:49:00Z">
                            <w:rPr>
                              <w:rFonts w:ascii="Cambria Math" w:hAnsi="Cambria Math"/>
                              <w:i/>
                            </w:rPr>
                          </w:ins>
                        </m:ctrlPr>
                      </m:sSubPr>
                      <m:e>
                        <m:r>
                          <w:ins w:id="668" w:author="Στάθης Καπ" w:date="2023-02-01T08:49:00Z">
                            <w:rPr>
                              <w:rFonts w:ascii="Cambria Math" w:hAnsi="Cambria Math"/>
                            </w:rPr>
                            <m:t>X</m:t>
                          </w:ins>
                        </m:r>
                      </m:e>
                      <m:sub>
                        <m:r>
                          <w:ins w:id="669" w:author="Στάθης Καπ" w:date="2023-02-01T08:49:00Z">
                            <w:rPr>
                              <w:rFonts w:ascii="Cambria Math" w:hAnsi="Cambria Math"/>
                            </w:rPr>
                            <m:t>1j</m:t>
                          </w:ins>
                        </m:r>
                      </m:sub>
                    </m:sSub>
                  </m:e>
                </m:nary>
                <m:r>
                  <w:ins w:id="670" w:author="Στάθης Καπ" w:date="2023-02-01T08:49:00Z">
                    <w:rPr>
                      <w:rFonts w:ascii="Cambria Math" w:hAnsi="Cambria Math"/>
                    </w:rPr>
                    <m:t>=</m:t>
                  </w:ins>
                </m:r>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i=1</m:t>
                      </w:ins>
                    </m:r>
                  </m:sub>
                  <m:sup>
                    <m:r>
                      <w:ins w:id="673" w:author="Στάθης Καπ" w:date="2023-02-01T08:49:00Z">
                        <w:rPr>
                          <w:rFonts w:ascii="Cambria Math" w:hAnsi="Cambria Math"/>
                        </w:rPr>
                        <m:t>N-1</m:t>
                      </w:ins>
                    </m:r>
                  </m:sup>
                  <m:e>
                    <m:sSub>
                      <m:sSubPr>
                        <m:ctrlPr>
                          <w:ins w:id="674" w:author="Στάθης Καπ" w:date="2023-02-01T08:49:00Z">
                            <w:rPr>
                              <w:rFonts w:ascii="Cambria Math" w:hAnsi="Cambria Math"/>
                              <w:i/>
                            </w:rPr>
                          </w:ins>
                        </m:ctrlPr>
                      </m:sSubPr>
                      <m:e>
                        <m:r>
                          <w:ins w:id="675" w:author="Στάθης Καπ" w:date="2023-02-01T08:49:00Z">
                            <w:rPr>
                              <w:rFonts w:ascii="Cambria Math" w:hAnsi="Cambria Math"/>
                            </w:rPr>
                            <m:t>X</m:t>
                          </w:ins>
                        </m:r>
                      </m:e>
                      <m:sub>
                        <m:r>
                          <w:ins w:id="676" w:author="Στάθης Καπ" w:date="2023-02-01T08:49:00Z">
                            <w:rPr>
                              <w:rFonts w:ascii="Cambria Math" w:hAnsi="Cambria Math"/>
                            </w:rPr>
                            <m:t>iN</m:t>
                          </w:ins>
                        </m:r>
                      </m:sub>
                    </m:sSub>
                  </m:e>
                </m:nary>
                <m:r>
                  <w:ins w:id="677"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78" w:author="Στάθης Καπ" w:date="2023-02-01T08:49:00Z"/>
                <w:rPrChange w:id="679" w:author="Στάθης Καπ" w:date="2023-02-01T08:49:00Z">
                  <w:rPr>
                    <w:ins w:id="680" w:author="Στάθης Καπ" w:date="2023-02-01T08:49:00Z"/>
                    <w:lang w:val="el-GR"/>
                  </w:rPr>
                </w:rPrChange>
              </w:rPr>
            </w:pPr>
            <w:ins w:id="681"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82"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83" w:author="Στάθης Καπ" w:date="2023-02-01T08:49:00Z">
              <w:r>
                <w:rPr>
                  <w:lang w:val="el-GR"/>
                </w:rPr>
                <w:fldChar w:fldCharType="end"/>
              </w:r>
              <w:r>
                <w:t>)</w:t>
              </w:r>
            </w:ins>
          </w:p>
        </w:tc>
      </w:tr>
      <w:tr w:rsidR="005D5E16" w14:paraId="22C3734D" w14:textId="77777777" w:rsidTr="00237FE3">
        <w:trPr>
          <w:ins w:id="684" w:author="Στάθης Καπ" w:date="2023-02-01T08:50:00Z"/>
        </w:trPr>
        <w:tc>
          <w:tcPr>
            <w:tcW w:w="350" w:type="pct"/>
          </w:tcPr>
          <w:p w14:paraId="6A69D999" w14:textId="77777777" w:rsidR="005D5E16" w:rsidRDefault="005D5E16">
            <w:pPr>
              <w:spacing w:after="160"/>
              <w:rPr>
                <w:ins w:id="685" w:author="Στάθης Καπ" w:date="2023-02-01T08:50:00Z"/>
                <w:lang w:val="el-GR"/>
              </w:rPr>
              <w:pPrChange w:id="686" w:author="Στάθης Καπ" w:date="2023-02-01T08:46:00Z">
                <w:pPr/>
              </w:pPrChange>
            </w:pPr>
          </w:p>
        </w:tc>
        <w:tc>
          <w:tcPr>
            <w:tcW w:w="4300" w:type="pct"/>
          </w:tcPr>
          <w:p w14:paraId="79CDAA6E" w14:textId="000C6BC6" w:rsidR="005D5E16" w:rsidRPr="005846FF" w:rsidRDefault="00A224AC">
            <w:pPr>
              <w:spacing w:after="160"/>
              <w:rPr>
                <w:ins w:id="687" w:author="Στάθης Καπ" w:date="2023-02-01T08:50:00Z"/>
                <w:lang w:val="el-GR"/>
              </w:rPr>
              <w:pPrChange w:id="688" w:author="Στάθης Καπ" w:date="2023-02-01T08:46:00Z">
                <w:pPr/>
              </w:pPrChange>
            </w:pPr>
            <m:oMathPara>
              <m:oMath>
                <m:nary>
                  <m:naryPr>
                    <m:chr m:val="∑"/>
                    <m:limLoc m:val="undOvr"/>
                    <m:ctrlPr>
                      <w:ins w:id="689" w:author="Στάθης Καπ" w:date="2023-02-01T08:50:00Z">
                        <w:rPr>
                          <w:rFonts w:ascii="Cambria Math" w:hAnsi="Cambria Math"/>
                          <w:i/>
                        </w:rPr>
                      </w:ins>
                    </m:ctrlPr>
                  </m:naryPr>
                  <m:sub>
                    <m:r>
                      <w:ins w:id="690" w:author="Στάθης Καπ" w:date="2023-02-01T08:50:00Z">
                        <w:rPr>
                          <w:rFonts w:ascii="Cambria Math" w:hAnsi="Cambria Math"/>
                        </w:rPr>
                        <m:t>i=1</m:t>
                      </w:ins>
                    </m:r>
                  </m:sub>
                  <m:sup>
                    <m:r>
                      <w:ins w:id="691" w:author="Στάθης Καπ" w:date="2023-02-01T08:50:00Z">
                        <w:rPr>
                          <w:rFonts w:ascii="Cambria Math" w:hAnsi="Cambria Math"/>
                        </w:rPr>
                        <m:t>N-1</m:t>
                      </w:ins>
                    </m:r>
                  </m:sup>
                  <m:e>
                    <m:sSub>
                      <m:sSubPr>
                        <m:ctrlPr>
                          <w:ins w:id="692" w:author="Στάθης Καπ" w:date="2023-02-01T08:50:00Z">
                            <w:rPr>
                              <w:rFonts w:ascii="Cambria Math" w:hAnsi="Cambria Math"/>
                              <w:i/>
                            </w:rPr>
                          </w:ins>
                        </m:ctrlPr>
                      </m:sSubPr>
                      <m:e>
                        <m:r>
                          <w:ins w:id="693" w:author="Στάθης Καπ" w:date="2023-02-01T08:50:00Z">
                            <w:rPr>
                              <w:rFonts w:ascii="Cambria Math" w:hAnsi="Cambria Math"/>
                            </w:rPr>
                            <m:t>X</m:t>
                          </w:ins>
                        </m:r>
                      </m:e>
                      <m:sub>
                        <m:r>
                          <w:ins w:id="694" w:author="Στάθης Καπ" w:date="2023-02-01T08:50:00Z">
                            <w:rPr>
                              <w:rFonts w:ascii="Cambria Math" w:hAnsi="Cambria Math"/>
                            </w:rPr>
                            <m:t>ik</m:t>
                          </w:ins>
                        </m:r>
                      </m:sub>
                    </m:sSub>
                  </m:e>
                </m:nary>
                <m:r>
                  <w:ins w:id="695" w:author="Στάθης Καπ" w:date="2023-02-01T08:50:00Z">
                    <w:rPr>
                      <w:rFonts w:ascii="Cambria Math" w:hAnsi="Cambria Math"/>
                    </w:rPr>
                    <m:t>=</m:t>
                  </w:ins>
                </m:r>
                <m:nary>
                  <m:naryPr>
                    <m:chr m:val="∑"/>
                    <m:limLoc m:val="undOvr"/>
                    <m:ctrlPr>
                      <w:ins w:id="696" w:author="Στάθης Καπ" w:date="2023-02-01T08:50:00Z">
                        <w:rPr>
                          <w:rFonts w:ascii="Cambria Math" w:hAnsi="Cambria Math"/>
                          <w:i/>
                        </w:rPr>
                      </w:ins>
                    </m:ctrlPr>
                  </m:naryPr>
                  <m:sub>
                    <m:r>
                      <w:ins w:id="697" w:author="Στάθης Καπ" w:date="2023-02-01T08:50:00Z">
                        <w:rPr>
                          <w:rFonts w:ascii="Cambria Math" w:hAnsi="Cambria Math"/>
                        </w:rPr>
                        <m:t>j=2</m:t>
                      </w:ins>
                    </m:r>
                  </m:sub>
                  <m:sup>
                    <m:r>
                      <w:ins w:id="698" w:author="Στάθης Καπ" w:date="2023-02-01T08:50:00Z">
                        <w:rPr>
                          <w:rFonts w:ascii="Cambria Math" w:hAnsi="Cambria Math"/>
                        </w:rPr>
                        <m:t>N</m:t>
                      </w:ins>
                    </m:r>
                  </m:sup>
                  <m:e>
                    <m:sSub>
                      <m:sSubPr>
                        <m:ctrlPr>
                          <w:ins w:id="699" w:author="Στάθης Καπ" w:date="2023-02-01T08:50:00Z">
                            <w:rPr>
                              <w:rFonts w:ascii="Cambria Math" w:hAnsi="Cambria Math"/>
                              <w:i/>
                            </w:rPr>
                          </w:ins>
                        </m:ctrlPr>
                      </m:sSubPr>
                      <m:e>
                        <m:r>
                          <w:ins w:id="700" w:author="Στάθης Καπ" w:date="2023-02-01T08:50:00Z">
                            <w:rPr>
                              <w:rFonts w:ascii="Cambria Math" w:hAnsi="Cambria Math"/>
                            </w:rPr>
                            <m:t>X</m:t>
                          </w:ins>
                        </m:r>
                      </m:e>
                      <m:sub>
                        <m:r>
                          <w:ins w:id="701" w:author="Στάθης Καπ" w:date="2023-02-01T08:50:00Z">
                            <w:rPr>
                              <w:rFonts w:ascii="Cambria Math" w:hAnsi="Cambria Math"/>
                            </w:rPr>
                            <m:t>kj</m:t>
                          </w:ins>
                        </m:r>
                      </m:sub>
                    </m:sSub>
                  </m:e>
                </m:nary>
                <m:r>
                  <w:ins w:id="702" w:author="Στάθης Καπ" w:date="2023-02-01T08:50:00Z">
                    <w:rPr>
                      <w:rFonts w:ascii="Cambria Math" w:hAnsi="Cambria Math"/>
                    </w:rPr>
                    <m:t>≤1 ∀k=2,⋯, (N-1)</m:t>
                  </w:ins>
                </m:r>
              </m:oMath>
            </m:oMathPara>
          </w:p>
        </w:tc>
        <w:tc>
          <w:tcPr>
            <w:tcW w:w="350" w:type="pct"/>
            <w:vAlign w:val="center"/>
          </w:tcPr>
          <w:p w14:paraId="621034B8" w14:textId="52852240" w:rsidR="005D5E16" w:rsidRPr="00603993" w:rsidRDefault="005D5E16" w:rsidP="00237FE3">
            <w:pPr>
              <w:pStyle w:val="Caption"/>
              <w:spacing w:after="160"/>
              <w:rPr>
                <w:ins w:id="703" w:author="Στάθης Καπ" w:date="2023-02-01T08:50:00Z"/>
                <w:rPrChange w:id="704" w:author="Στάθης Καπ" w:date="2023-02-01T08:49:00Z">
                  <w:rPr>
                    <w:ins w:id="705" w:author="Στάθης Καπ" w:date="2023-02-01T08:50:00Z"/>
                    <w:lang w:val="el-GR"/>
                  </w:rPr>
                </w:rPrChange>
              </w:rPr>
            </w:pPr>
            <w:ins w:id="706"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07"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08" w:author="Στάθης Καπ" w:date="2023-02-01T08:50:00Z">
              <w:r>
                <w:rPr>
                  <w:lang w:val="el-GR"/>
                </w:rPr>
                <w:fldChar w:fldCharType="end"/>
              </w:r>
              <w:r>
                <w:t>)</w:t>
              </w:r>
            </w:ins>
          </w:p>
        </w:tc>
      </w:tr>
      <w:tr w:rsidR="00901EE4" w14:paraId="213877CA" w14:textId="77777777" w:rsidTr="00237FE3">
        <w:trPr>
          <w:ins w:id="709" w:author="Στάθης Καπ" w:date="2023-02-01T08:51:00Z"/>
        </w:trPr>
        <w:tc>
          <w:tcPr>
            <w:tcW w:w="350" w:type="pct"/>
          </w:tcPr>
          <w:p w14:paraId="6AA5EF30" w14:textId="77777777" w:rsidR="00901EE4" w:rsidRDefault="00901EE4">
            <w:pPr>
              <w:spacing w:after="160"/>
              <w:rPr>
                <w:ins w:id="710" w:author="Στάθης Καπ" w:date="2023-02-01T08:51:00Z"/>
                <w:lang w:val="el-GR"/>
              </w:rPr>
              <w:pPrChange w:id="711" w:author="Στάθης Καπ" w:date="2023-02-01T08:46:00Z">
                <w:pPr/>
              </w:pPrChange>
            </w:pPr>
          </w:p>
        </w:tc>
        <w:tc>
          <w:tcPr>
            <w:tcW w:w="4300" w:type="pct"/>
          </w:tcPr>
          <w:p w14:paraId="7AD5F99F" w14:textId="6A8011E2" w:rsidR="00901EE4" w:rsidRPr="005846FF" w:rsidRDefault="00A224AC">
            <w:pPr>
              <w:spacing w:after="160"/>
              <w:rPr>
                <w:ins w:id="712" w:author="Στάθης Καπ" w:date="2023-02-01T08:51:00Z"/>
                <w:lang w:val="el-GR"/>
              </w:rPr>
              <w:pPrChange w:id="713" w:author="Στάθης Καπ" w:date="2023-02-01T08:46:00Z">
                <w:pPr/>
              </w:pPrChange>
            </w:pPr>
            <m:oMathPara>
              <m:oMath>
                <m:nary>
                  <m:naryPr>
                    <m:chr m:val="∑"/>
                    <m:limLoc m:val="undOvr"/>
                    <m:ctrlPr>
                      <w:ins w:id="714" w:author="Στάθης Καπ" w:date="2023-02-01T08:51:00Z">
                        <w:rPr>
                          <w:rFonts w:ascii="Cambria Math" w:hAnsi="Cambria Math"/>
                          <w:i/>
                        </w:rPr>
                      </w:ins>
                    </m:ctrlPr>
                  </m:naryPr>
                  <m:sub>
                    <m:r>
                      <w:ins w:id="715" w:author="Στάθης Καπ" w:date="2023-02-01T08:51:00Z">
                        <w:rPr>
                          <w:rFonts w:ascii="Cambria Math" w:hAnsi="Cambria Math"/>
                        </w:rPr>
                        <m:t>i=1</m:t>
                      </w:ins>
                    </m:r>
                  </m:sub>
                  <m:sup>
                    <m:r>
                      <w:ins w:id="716" w:author="Στάθης Καπ" w:date="2023-02-01T08:51:00Z">
                        <w:rPr>
                          <w:rFonts w:ascii="Cambria Math" w:hAnsi="Cambria Math"/>
                        </w:rPr>
                        <m:t>N-1</m:t>
                      </w:ins>
                    </m:r>
                  </m:sup>
                  <m:e>
                    <m:nary>
                      <m:naryPr>
                        <m:chr m:val="∑"/>
                        <m:limLoc m:val="undOvr"/>
                        <m:ctrlPr>
                          <w:ins w:id="717" w:author="Στάθης Καπ" w:date="2023-02-01T08:51:00Z">
                            <w:rPr>
                              <w:rFonts w:ascii="Cambria Math" w:hAnsi="Cambria Math"/>
                              <w:i/>
                            </w:rPr>
                          </w:ins>
                        </m:ctrlPr>
                      </m:naryPr>
                      <m:sub>
                        <m:r>
                          <w:ins w:id="718" w:author="Στάθης Καπ" w:date="2023-02-01T08:51:00Z">
                            <w:rPr>
                              <w:rFonts w:ascii="Cambria Math" w:hAnsi="Cambria Math"/>
                            </w:rPr>
                            <m:t>j=2</m:t>
                          </w:ins>
                        </m:r>
                      </m:sub>
                      <m:sup>
                        <m:r>
                          <w:ins w:id="719" w:author="Στάθης Καπ" w:date="2023-02-01T08:51:00Z">
                            <w:rPr>
                              <w:rFonts w:ascii="Cambria Math" w:hAnsi="Cambria Math"/>
                            </w:rPr>
                            <m:t>N</m:t>
                          </w:ins>
                        </m:r>
                      </m:sup>
                      <m:e>
                        <m:sSub>
                          <m:sSubPr>
                            <m:ctrlPr>
                              <w:ins w:id="720" w:author="Στάθης Καπ" w:date="2023-02-01T08:51:00Z">
                                <w:rPr>
                                  <w:rFonts w:ascii="Cambria Math" w:hAnsi="Cambria Math"/>
                                  <w:i/>
                                </w:rPr>
                              </w:ins>
                            </m:ctrlPr>
                          </m:sSubPr>
                          <m:e>
                            <m:r>
                              <w:ins w:id="721" w:author="Στάθης Καπ" w:date="2023-02-01T08:51:00Z">
                                <w:rPr>
                                  <w:rFonts w:ascii="Cambria Math" w:hAnsi="Cambria Math"/>
                                </w:rPr>
                                <m:t>t</m:t>
                              </w:ins>
                            </m:r>
                          </m:e>
                          <m:sub>
                            <m:r>
                              <w:ins w:id="722" w:author="Στάθης Καπ" w:date="2023-02-01T08:51:00Z">
                                <w:rPr>
                                  <w:rFonts w:ascii="Cambria Math" w:hAnsi="Cambria Math"/>
                                </w:rPr>
                                <m:t>ij</m:t>
                              </w:ins>
                            </m:r>
                          </m:sub>
                        </m:sSub>
                        <m:sSub>
                          <m:sSubPr>
                            <m:ctrlPr>
                              <w:ins w:id="723" w:author="Στάθης Καπ" w:date="2023-02-01T08:51:00Z">
                                <w:rPr>
                                  <w:rFonts w:ascii="Cambria Math" w:hAnsi="Cambria Math"/>
                                  <w:i/>
                                </w:rPr>
                              </w:ins>
                            </m:ctrlPr>
                          </m:sSubPr>
                          <m:e>
                            <m:r>
                              <w:ins w:id="724" w:author="Στάθης Καπ" w:date="2023-02-01T08:51:00Z">
                                <w:rPr>
                                  <w:rFonts w:ascii="Cambria Math" w:hAnsi="Cambria Math"/>
                                </w:rPr>
                                <m:t>X</m:t>
                              </w:ins>
                            </m:r>
                          </m:e>
                          <m:sub>
                            <m:r>
                              <w:ins w:id="725" w:author="Στάθης Καπ" w:date="2023-02-01T08:51:00Z">
                                <w:rPr>
                                  <w:rFonts w:ascii="Cambria Math" w:hAnsi="Cambria Math"/>
                                </w:rPr>
                                <m:t>ij</m:t>
                              </w:ins>
                            </m:r>
                          </m:sub>
                        </m:sSub>
                      </m:e>
                    </m:nary>
                  </m:e>
                </m:nary>
                <m:r>
                  <w:ins w:id="726" w:author="Στάθης Καπ" w:date="2023-02-01T08:51:00Z">
                    <w:rPr>
                      <w:rFonts w:ascii="Cambria Math" w:hAnsi="Cambria Math"/>
                    </w:rPr>
                    <m:t>≤</m:t>
                  </w:ins>
                </m:r>
                <m:sSub>
                  <m:sSubPr>
                    <m:ctrlPr>
                      <w:ins w:id="727" w:author="Στάθης Καπ" w:date="2023-02-01T08:51:00Z">
                        <w:rPr>
                          <w:rFonts w:ascii="Cambria Math" w:hAnsi="Cambria Math"/>
                          <w:i/>
                        </w:rPr>
                      </w:ins>
                    </m:ctrlPr>
                  </m:sSubPr>
                  <m:e>
                    <m:r>
                      <w:ins w:id="728" w:author="Στάθης Καπ" w:date="2023-02-01T08:51:00Z">
                        <w:rPr>
                          <w:rFonts w:ascii="Cambria Math" w:hAnsi="Cambria Math"/>
                        </w:rPr>
                        <m:t>T</m:t>
                      </w:ins>
                    </m:r>
                  </m:e>
                  <m:sub>
                    <m:r>
                      <w:ins w:id="729"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30" w:author="Στάθης Καπ" w:date="2023-02-01T08:51:00Z"/>
                <w:rPrChange w:id="731" w:author="Στάθης Καπ" w:date="2023-02-01T08:49:00Z">
                  <w:rPr>
                    <w:ins w:id="732" w:author="Στάθης Καπ" w:date="2023-02-01T08:51:00Z"/>
                    <w:lang w:val="el-GR"/>
                  </w:rPr>
                </w:rPrChange>
              </w:rPr>
            </w:pPr>
            <w:ins w:id="733"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34"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35" w:author="Στάθης Καπ" w:date="2023-02-01T08:51:00Z">
              <w:r>
                <w:rPr>
                  <w:lang w:val="el-GR"/>
                </w:rPr>
                <w:fldChar w:fldCharType="end"/>
              </w:r>
              <w:r>
                <w:t>)</w:t>
              </w:r>
            </w:ins>
          </w:p>
        </w:tc>
      </w:tr>
      <w:tr w:rsidR="00E56ECE" w14:paraId="589991B1" w14:textId="77777777" w:rsidTr="00237FE3">
        <w:trPr>
          <w:ins w:id="736" w:author="Στάθης Καπ" w:date="2023-02-01T08:51:00Z"/>
        </w:trPr>
        <w:tc>
          <w:tcPr>
            <w:tcW w:w="350" w:type="pct"/>
          </w:tcPr>
          <w:p w14:paraId="45F2127C" w14:textId="77777777" w:rsidR="00E56ECE" w:rsidRDefault="00E56ECE">
            <w:pPr>
              <w:spacing w:after="160"/>
              <w:rPr>
                <w:ins w:id="737" w:author="Στάθης Καπ" w:date="2023-02-01T08:51:00Z"/>
                <w:lang w:val="el-GR"/>
              </w:rPr>
              <w:pPrChange w:id="738" w:author="Στάθης Καπ" w:date="2023-02-01T08:46:00Z">
                <w:pPr/>
              </w:pPrChange>
            </w:pPr>
          </w:p>
        </w:tc>
        <w:tc>
          <w:tcPr>
            <w:tcW w:w="4300" w:type="pct"/>
          </w:tcPr>
          <w:p w14:paraId="72BBF25D" w14:textId="6B01F0AA" w:rsidR="00E56ECE" w:rsidRPr="005846FF" w:rsidRDefault="00E56ECE">
            <w:pPr>
              <w:spacing w:after="160"/>
              <w:rPr>
                <w:ins w:id="739" w:author="Στάθης Καπ" w:date="2023-02-01T08:51:00Z"/>
                <w:lang w:val="el-GR"/>
              </w:rPr>
              <w:pPrChange w:id="740" w:author="Στάθης Καπ" w:date="2023-02-01T08:46:00Z">
                <w:pPr/>
              </w:pPrChange>
            </w:pPr>
            <m:oMathPara>
              <m:oMath>
                <m:r>
                  <w:ins w:id="741" w:author="Στάθης Καπ" w:date="2023-02-01T08:51:00Z">
                    <w:rPr>
                      <w:rFonts w:ascii="Cambria Math" w:hAnsi="Cambria Math"/>
                    </w:rPr>
                    <m:t>2≤</m:t>
                  </w:ins>
                </m:r>
                <m:sSub>
                  <m:sSubPr>
                    <m:ctrlPr>
                      <w:ins w:id="742" w:author="Στάθης Καπ" w:date="2023-02-01T08:51:00Z">
                        <w:rPr>
                          <w:rFonts w:ascii="Cambria Math" w:hAnsi="Cambria Math"/>
                          <w:i/>
                        </w:rPr>
                      </w:ins>
                    </m:ctrlPr>
                  </m:sSubPr>
                  <m:e>
                    <m:r>
                      <w:ins w:id="743" w:author="Στάθης Καπ" w:date="2023-02-01T08:51:00Z">
                        <w:rPr>
                          <w:rFonts w:ascii="Cambria Math" w:hAnsi="Cambria Math"/>
                        </w:rPr>
                        <m:t>u</m:t>
                      </w:ins>
                    </m:r>
                  </m:e>
                  <m:sub>
                    <m:r>
                      <w:ins w:id="744" w:author="Στάθης Καπ" w:date="2023-02-01T08:51:00Z">
                        <w:rPr>
                          <w:rFonts w:ascii="Cambria Math" w:hAnsi="Cambria Math"/>
                        </w:rPr>
                        <m:t>i</m:t>
                      </w:ins>
                    </m:r>
                  </m:sub>
                </m:sSub>
                <m:r>
                  <w:ins w:id="745"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46" w:author="Στάθης Καπ" w:date="2023-02-01T08:51:00Z"/>
                <w:rPrChange w:id="747" w:author="Στάθης Καπ" w:date="2023-02-01T08:49:00Z">
                  <w:rPr>
                    <w:ins w:id="748" w:author="Στάθης Καπ" w:date="2023-02-01T08:51:00Z"/>
                    <w:lang w:val="el-GR"/>
                  </w:rPr>
                </w:rPrChange>
              </w:rPr>
            </w:pPr>
            <w:ins w:id="749"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0"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51" w:author="Στάθης Καπ" w:date="2023-02-01T08:51:00Z">
              <w:r>
                <w:rPr>
                  <w:lang w:val="el-GR"/>
                </w:rPr>
                <w:fldChar w:fldCharType="end"/>
              </w:r>
              <w:r>
                <w:t>)</w:t>
              </w:r>
            </w:ins>
          </w:p>
        </w:tc>
      </w:tr>
      <w:tr w:rsidR="00A554A7" w14:paraId="7E66A5D0" w14:textId="77777777" w:rsidTr="00237FE3">
        <w:trPr>
          <w:ins w:id="752" w:author="Στάθης Καπ" w:date="2023-02-01T08:51:00Z"/>
        </w:trPr>
        <w:tc>
          <w:tcPr>
            <w:tcW w:w="350" w:type="pct"/>
          </w:tcPr>
          <w:p w14:paraId="70A64A25" w14:textId="77777777" w:rsidR="00A554A7" w:rsidRDefault="00A554A7">
            <w:pPr>
              <w:spacing w:after="160"/>
              <w:rPr>
                <w:ins w:id="753" w:author="Στάθης Καπ" w:date="2023-02-01T08:51:00Z"/>
                <w:lang w:val="el-GR"/>
              </w:rPr>
              <w:pPrChange w:id="754" w:author="Στάθης Καπ" w:date="2023-02-01T08:46:00Z">
                <w:pPr/>
              </w:pPrChange>
            </w:pPr>
          </w:p>
        </w:tc>
        <w:tc>
          <w:tcPr>
            <w:tcW w:w="4300" w:type="pct"/>
          </w:tcPr>
          <w:p w14:paraId="3677596A" w14:textId="5BA8671C" w:rsidR="00A554A7" w:rsidRPr="005846FF" w:rsidRDefault="00A224AC">
            <w:pPr>
              <w:spacing w:after="160"/>
              <w:rPr>
                <w:ins w:id="755" w:author="Στάθης Καπ" w:date="2023-02-01T08:51:00Z"/>
                <w:lang w:val="el-GR"/>
              </w:rPr>
              <w:pPrChange w:id="756" w:author="Στάθης Καπ" w:date="2023-02-01T08:46:00Z">
                <w:pPr/>
              </w:pPrChange>
            </w:pPr>
            <m:oMathPara>
              <m:oMath>
                <m:sSub>
                  <m:sSubPr>
                    <m:ctrlPr>
                      <w:ins w:id="757" w:author="Στάθης Καπ" w:date="2023-02-01T08:51:00Z">
                        <w:rPr>
                          <w:rFonts w:ascii="Cambria Math" w:hAnsi="Cambria Math"/>
                          <w:i/>
                        </w:rPr>
                      </w:ins>
                    </m:ctrlPr>
                  </m:sSubPr>
                  <m:e>
                    <m:r>
                      <w:ins w:id="758" w:author="Στάθης Καπ" w:date="2023-02-01T08:51:00Z">
                        <w:rPr>
                          <w:rFonts w:ascii="Cambria Math" w:hAnsi="Cambria Math"/>
                        </w:rPr>
                        <m:t>u</m:t>
                      </w:ins>
                    </m:r>
                  </m:e>
                  <m:sub>
                    <m:r>
                      <w:ins w:id="759" w:author="Στάθης Καπ" w:date="2023-02-01T08:51:00Z">
                        <w:rPr>
                          <w:rFonts w:ascii="Cambria Math" w:hAnsi="Cambria Math"/>
                        </w:rPr>
                        <m:t>i</m:t>
                      </w:ins>
                    </m:r>
                  </m:sub>
                </m:sSub>
                <m:r>
                  <w:ins w:id="760" w:author="Στάθης Καπ" w:date="2023-02-01T08:51:00Z">
                    <w:rPr>
                      <w:rFonts w:ascii="Cambria Math" w:hAnsi="Cambria Math"/>
                    </w:rPr>
                    <m:t>-</m:t>
                  </w:ins>
                </m:r>
                <m:sSub>
                  <m:sSubPr>
                    <m:ctrlPr>
                      <w:ins w:id="761" w:author="Στάθης Καπ" w:date="2023-02-01T08:51:00Z">
                        <w:rPr>
                          <w:rFonts w:ascii="Cambria Math" w:hAnsi="Cambria Math"/>
                          <w:i/>
                        </w:rPr>
                      </w:ins>
                    </m:ctrlPr>
                  </m:sSubPr>
                  <m:e>
                    <m:r>
                      <w:ins w:id="762" w:author="Στάθης Καπ" w:date="2023-02-01T08:51:00Z">
                        <w:rPr>
                          <w:rFonts w:ascii="Cambria Math" w:hAnsi="Cambria Math"/>
                        </w:rPr>
                        <m:t>u</m:t>
                      </w:ins>
                    </m:r>
                  </m:e>
                  <m:sub>
                    <m:r>
                      <w:ins w:id="763" w:author="Στάθης Καπ" w:date="2023-02-01T08:51:00Z">
                        <w:rPr>
                          <w:rFonts w:ascii="Cambria Math" w:hAnsi="Cambria Math"/>
                        </w:rPr>
                        <m:t>j</m:t>
                      </w:ins>
                    </m:r>
                  </m:sub>
                </m:sSub>
                <m:r>
                  <w:ins w:id="764" w:author="Στάθης Καπ" w:date="2023-02-01T08:51:00Z">
                    <w:rPr>
                      <w:rFonts w:ascii="Cambria Math" w:hAnsi="Cambria Math"/>
                    </w:rPr>
                    <m:t>+1≤</m:t>
                  </w:ins>
                </m:r>
                <m:d>
                  <m:dPr>
                    <m:ctrlPr>
                      <w:ins w:id="765" w:author="Στάθης Καπ" w:date="2023-02-01T08:51:00Z">
                        <w:rPr>
                          <w:rFonts w:ascii="Cambria Math" w:hAnsi="Cambria Math"/>
                          <w:i/>
                        </w:rPr>
                      </w:ins>
                    </m:ctrlPr>
                  </m:dPr>
                  <m:e>
                    <m:r>
                      <w:ins w:id="766" w:author="Στάθης Καπ" w:date="2023-02-01T08:51:00Z">
                        <w:rPr>
                          <w:rFonts w:ascii="Cambria Math" w:hAnsi="Cambria Math"/>
                        </w:rPr>
                        <m:t>N-1</m:t>
                      </w:ins>
                    </m:r>
                  </m:e>
                </m:d>
                <m:d>
                  <m:dPr>
                    <m:ctrlPr>
                      <w:ins w:id="767" w:author="Στάθης Καπ" w:date="2023-02-01T08:51:00Z">
                        <w:rPr>
                          <w:rFonts w:ascii="Cambria Math" w:hAnsi="Cambria Math"/>
                          <w:i/>
                        </w:rPr>
                      </w:ins>
                    </m:ctrlPr>
                  </m:dPr>
                  <m:e>
                    <m:r>
                      <w:ins w:id="768" w:author="Στάθης Καπ" w:date="2023-02-01T08:51:00Z">
                        <w:rPr>
                          <w:rFonts w:ascii="Cambria Math" w:hAnsi="Cambria Math"/>
                        </w:rPr>
                        <m:t>1-</m:t>
                      </w:ins>
                    </m:r>
                    <m:sSub>
                      <m:sSubPr>
                        <m:ctrlPr>
                          <w:ins w:id="769" w:author="Στάθης Καπ" w:date="2023-02-01T08:51:00Z">
                            <w:rPr>
                              <w:rFonts w:ascii="Cambria Math" w:hAnsi="Cambria Math"/>
                              <w:i/>
                            </w:rPr>
                          </w:ins>
                        </m:ctrlPr>
                      </m:sSubPr>
                      <m:e>
                        <m:r>
                          <w:ins w:id="770" w:author="Στάθης Καπ" w:date="2023-02-01T08:51:00Z">
                            <w:rPr>
                              <w:rFonts w:ascii="Cambria Math" w:hAnsi="Cambria Math"/>
                            </w:rPr>
                            <m:t>X</m:t>
                          </w:ins>
                        </m:r>
                      </m:e>
                      <m:sub>
                        <m:r>
                          <w:ins w:id="771" w:author="Στάθης Καπ" w:date="2023-02-01T08:51:00Z">
                            <w:rPr>
                              <w:rFonts w:ascii="Cambria Math" w:hAnsi="Cambria Math"/>
                            </w:rPr>
                            <m:t>ij</m:t>
                          </w:ins>
                        </m:r>
                      </m:sub>
                    </m:sSub>
                  </m:e>
                </m:d>
                <m:r>
                  <w:ins w:id="772" w:author="Στάθης Καπ" w:date="2023-02-01T08:51:00Z">
                    <w:rPr>
                      <w:rFonts w:ascii="Cambria Math" w:hAnsi="Cambria Math"/>
                    </w:rPr>
                    <m:t>∀i=2, ⋯, N</m:t>
                  </w:ins>
                </m:r>
              </m:oMath>
            </m:oMathPara>
          </w:p>
        </w:tc>
        <w:tc>
          <w:tcPr>
            <w:tcW w:w="350" w:type="pct"/>
            <w:vAlign w:val="center"/>
          </w:tcPr>
          <w:p w14:paraId="1BAE079C" w14:textId="6CE424C8" w:rsidR="00A554A7" w:rsidRPr="00603993" w:rsidRDefault="00A554A7" w:rsidP="00237FE3">
            <w:pPr>
              <w:pStyle w:val="Caption"/>
              <w:spacing w:after="160"/>
              <w:rPr>
                <w:ins w:id="773" w:author="Στάθης Καπ" w:date="2023-02-01T08:51:00Z"/>
                <w:rPrChange w:id="774" w:author="Στάθης Καπ" w:date="2023-02-01T08:49:00Z">
                  <w:rPr>
                    <w:ins w:id="775" w:author="Στάθης Καπ" w:date="2023-02-01T08:51:00Z"/>
                    <w:lang w:val="el-GR"/>
                  </w:rPr>
                </w:rPrChange>
              </w:rPr>
            </w:pPr>
            <w:ins w:id="77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7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778" w:author="Στάθης Καπ" w:date="2023-02-01T08:51:00Z">
              <w:r>
                <w:rPr>
                  <w:lang w:val="el-GR"/>
                </w:rPr>
                <w:fldChar w:fldCharType="end"/>
              </w:r>
              <w:r>
                <w:t>)</w:t>
              </w:r>
            </w:ins>
          </w:p>
        </w:tc>
      </w:tr>
    </w:tbl>
    <w:p w14:paraId="0B706C9F" w14:textId="014B523B" w:rsidR="0044278E" w:rsidDel="00603993" w:rsidRDefault="0044278E" w:rsidP="000D140A">
      <w:pPr>
        <w:rPr>
          <w:del w:id="779" w:author="Στάθης Καπ" w:date="2023-02-01T08:23:00Z"/>
          <w:lang w:val="el-GR"/>
        </w:rPr>
      </w:pPr>
    </w:p>
    <w:p w14:paraId="42C6F81A" w14:textId="6090B78D" w:rsidR="00034A6B" w:rsidRPr="00034A6B" w:rsidDel="005846FF" w:rsidRDefault="00034A6B" w:rsidP="00034A6B">
      <w:pPr>
        <w:rPr>
          <w:del w:id="780" w:author="Στάθης Καπ" w:date="2023-02-01T08:29:00Z"/>
          <w:rFonts w:eastAsiaTheme="minorEastAsia"/>
        </w:rPr>
      </w:pPr>
    </w:p>
    <w:p w14:paraId="6628D82E" w14:textId="5937DA4B" w:rsidR="00034A6B" w:rsidRPr="00A65E3F" w:rsidDel="008C16C2" w:rsidRDefault="00A224AC" w:rsidP="00034A6B">
      <w:pPr>
        <w:rPr>
          <w:del w:id="781" w:author="Στάθης Καπ" w:date="2023-02-01T08:31:00Z"/>
          <w:rFonts w:eastAsiaTheme="minorEastAsia"/>
        </w:rPr>
      </w:pPr>
      <m:oMathPara>
        <m:oMath>
          <m:nary>
            <m:naryPr>
              <m:chr m:val="∑"/>
              <m:limLoc m:val="undOvr"/>
              <m:ctrlPr>
                <w:del w:id="782" w:author="Στάθης Καπ" w:date="2023-02-01T08:31:00Z">
                  <w:rPr>
                    <w:rFonts w:ascii="Cambria Math" w:hAnsi="Cambria Math"/>
                    <w:i/>
                  </w:rPr>
                </w:del>
              </m:ctrlPr>
            </m:naryPr>
            <m:sub>
              <m:r>
                <w:del w:id="783" w:author="Στάθης Καπ" w:date="2023-02-01T08:31:00Z">
                  <w:rPr>
                    <w:rFonts w:ascii="Cambria Math" w:hAnsi="Cambria Math"/>
                  </w:rPr>
                  <m:t>j=2</m:t>
                </w:del>
              </m:r>
            </m:sub>
            <m:sup>
              <m:r>
                <w:del w:id="784" w:author="Στάθης Καπ" w:date="2023-02-01T08:31:00Z">
                  <w:rPr>
                    <w:rFonts w:ascii="Cambria Math" w:hAnsi="Cambria Math"/>
                  </w:rPr>
                  <m:t>N</m:t>
                </w:del>
              </m:r>
            </m:sup>
            <m:e>
              <m:sSub>
                <m:sSubPr>
                  <m:ctrlPr>
                    <w:del w:id="785" w:author="Στάθης Καπ" w:date="2023-02-01T08:31:00Z">
                      <w:rPr>
                        <w:rFonts w:ascii="Cambria Math" w:hAnsi="Cambria Math"/>
                        <w:i/>
                      </w:rPr>
                    </w:del>
                  </m:ctrlPr>
                </m:sSubPr>
                <m:e>
                  <m:r>
                    <w:del w:id="786" w:author="Στάθης Καπ" w:date="2023-02-01T08:31:00Z">
                      <w:rPr>
                        <w:rFonts w:ascii="Cambria Math" w:hAnsi="Cambria Math"/>
                      </w:rPr>
                      <m:t>X</m:t>
                    </w:del>
                  </m:r>
                </m:e>
                <m:sub>
                  <m:r>
                    <w:del w:id="787" w:author="Στάθης Καπ" w:date="2023-02-01T08:31:00Z">
                      <w:rPr>
                        <w:rFonts w:ascii="Cambria Math" w:hAnsi="Cambria Math"/>
                      </w:rPr>
                      <m:t>1j</m:t>
                    </w:del>
                  </m:r>
                </m:sub>
              </m:sSub>
            </m:e>
          </m:nary>
          <m:r>
            <w:del w:id="788" w:author="Στάθης Καπ" w:date="2023-02-01T08:31:00Z">
              <w:rPr>
                <w:rFonts w:ascii="Cambria Math" w:hAnsi="Cambria Math"/>
              </w:rPr>
              <m:t>=</m:t>
            </w:del>
          </m:r>
          <m:nary>
            <m:naryPr>
              <m:chr m:val="∑"/>
              <m:limLoc m:val="undOvr"/>
              <m:ctrlPr>
                <w:del w:id="789" w:author="Στάθης Καπ" w:date="2023-02-01T08:31:00Z">
                  <w:rPr>
                    <w:rFonts w:ascii="Cambria Math" w:hAnsi="Cambria Math"/>
                    <w:i/>
                  </w:rPr>
                </w:del>
              </m:ctrlPr>
            </m:naryPr>
            <m:sub>
              <m:r>
                <w:del w:id="790" w:author="Στάθης Καπ" w:date="2023-02-01T08:31:00Z">
                  <w:rPr>
                    <w:rFonts w:ascii="Cambria Math" w:hAnsi="Cambria Math"/>
                  </w:rPr>
                  <m:t>i=1</m:t>
                </w:del>
              </m:r>
            </m:sub>
            <m:sup>
              <m:r>
                <w:del w:id="791" w:author="Στάθης Καπ" w:date="2023-02-01T08:31:00Z">
                  <w:rPr>
                    <w:rFonts w:ascii="Cambria Math" w:hAnsi="Cambria Math"/>
                  </w:rPr>
                  <m:t>N-1</m:t>
                </w:del>
              </m:r>
            </m:sup>
            <m:e>
              <m:sSub>
                <m:sSubPr>
                  <m:ctrlPr>
                    <w:del w:id="792" w:author="Στάθης Καπ" w:date="2023-02-01T08:31:00Z">
                      <w:rPr>
                        <w:rFonts w:ascii="Cambria Math" w:hAnsi="Cambria Math"/>
                        <w:i/>
                      </w:rPr>
                    </w:del>
                  </m:ctrlPr>
                </m:sSubPr>
                <m:e>
                  <m:r>
                    <w:del w:id="793" w:author="Στάθης Καπ" w:date="2023-02-01T08:31:00Z">
                      <w:rPr>
                        <w:rFonts w:ascii="Cambria Math" w:hAnsi="Cambria Math"/>
                      </w:rPr>
                      <m:t>X</m:t>
                    </w:del>
                  </m:r>
                </m:e>
                <m:sub>
                  <m:r>
                    <w:del w:id="794" w:author="Στάθης Καπ" w:date="2023-02-01T08:31:00Z">
                      <w:rPr>
                        <w:rFonts w:ascii="Cambria Math" w:hAnsi="Cambria Math"/>
                      </w:rPr>
                      <m:t>iN</m:t>
                    </w:del>
                  </m:r>
                </m:sub>
              </m:sSub>
            </m:e>
          </m:nary>
          <m:r>
            <w:del w:id="795" w:author="Στάθης Καπ" w:date="2023-02-01T08:31:00Z">
              <w:rPr>
                <w:rFonts w:ascii="Cambria Math" w:hAnsi="Cambria Math"/>
              </w:rPr>
              <m:t>=1</m:t>
            </w:del>
          </m:r>
        </m:oMath>
      </m:oMathPara>
    </w:p>
    <w:p w14:paraId="47FA5BA4" w14:textId="74F1713A" w:rsidR="00A65E3F" w:rsidRPr="009D1003" w:rsidDel="008C16C2" w:rsidRDefault="00A224AC" w:rsidP="000D140A">
      <w:pPr>
        <w:rPr>
          <w:del w:id="796" w:author="Στάθης Καπ" w:date="2023-02-01T08:31:00Z"/>
          <w:rFonts w:eastAsiaTheme="minorEastAsia"/>
        </w:rPr>
      </w:pPr>
      <m:oMathPara>
        <m:oMath>
          <m:nary>
            <m:naryPr>
              <m:chr m:val="∑"/>
              <m:limLoc m:val="undOvr"/>
              <m:ctrlPr>
                <w:del w:id="797" w:author="Στάθης Καπ" w:date="2023-02-01T08:31:00Z">
                  <w:rPr>
                    <w:rFonts w:ascii="Cambria Math" w:hAnsi="Cambria Math"/>
                    <w:i/>
                  </w:rPr>
                </w:del>
              </m:ctrlPr>
            </m:naryPr>
            <m:sub>
              <m:r>
                <w:del w:id="798" w:author="Στάθης Καπ" w:date="2023-02-01T08:31:00Z">
                  <w:rPr>
                    <w:rFonts w:ascii="Cambria Math" w:hAnsi="Cambria Math"/>
                  </w:rPr>
                  <m:t>i=1</m:t>
                </w:del>
              </m:r>
            </m:sub>
            <m:sup>
              <m:r>
                <w:del w:id="799" w:author="Στάθης Καπ" w:date="2023-02-01T08:31:00Z">
                  <w:rPr>
                    <w:rFonts w:ascii="Cambria Math" w:hAnsi="Cambria Math"/>
                  </w:rPr>
                  <m:t>N-1</m:t>
                </w:del>
              </m:r>
            </m:sup>
            <m:e>
              <m:sSub>
                <m:sSubPr>
                  <m:ctrlPr>
                    <w:del w:id="800" w:author="Στάθης Καπ" w:date="2023-02-01T08:31:00Z">
                      <w:rPr>
                        <w:rFonts w:ascii="Cambria Math" w:hAnsi="Cambria Math"/>
                        <w:i/>
                      </w:rPr>
                    </w:del>
                  </m:ctrlPr>
                </m:sSubPr>
                <m:e>
                  <m:r>
                    <w:del w:id="801" w:author="Στάθης Καπ" w:date="2023-02-01T08:31:00Z">
                      <w:rPr>
                        <w:rFonts w:ascii="Cambria Math" w:hAnsi="Cambria Math"/>
                      </w:rPr>
                      <m:t>X</m:t>
                    </w:del>
                  </m:r>
                </m:e>
                <m:sub>
                  <m:r>
                    <w:del w:id="802" w:author="Στάθης Καπ" w:date="2023-02-01T08:31:00Z">
                      <w:rPr>
                        <w:rFonts w:ascii="Cambria Math" w:hAnsi="Cambria Math"/>
                      </w:rPr>
                      <m:t>ik</m:t>
                    </w:del>
                  </m:r>
                </m:sub>
              </m:sSub>
            </m:e>
          </m:nary>
          <m:r>
            <w:del w:id="803" w:author="Στάθης Καπ" w:date="2023-02-01T08:31:00Z">
              <w:rPr>
                <w:rFonts w:ascii="Cambria Math" w:hAnsi="Cambria Math"/>
              </w:rPr>
              <m:t>=</m:t>
            </w:del>
          </m:r>
          <m:nary>
            <m:naryPr>
              <m:chr m:val="∑"/>
              <m:limLoc m:val="undOvr"/>
              <m:ctrlPr>
                <w:del w:id="804" w:author="Στάθης Καπ" w:date="2023-02-01T08:31:00Z">
                  <w:rPr>
                    <w:rFonts w:ascii="Cambria Math" w:hAnsi="Cambria Math"/>
                    <w:i/>
                  </w:rPr>
                </w:del>
              </m:ctrlPr>
            </m:naryPr>
            <m:sub>
              <m:r>
                <w:del w:id="805" w:author="Στάθης Καπ" w:date="2023-02-01T08:31:00Z">
                  <w:rPr>
                    <w:rFonts w:ascii="Cambria Math" w:hAnsi="Cambria Math"/>
                  </w:rPr>
                  <m:t>j=2</m:t>
                </w:del>
              </m:r>
            </m:sub>
            <m:sup>
              <m:r>
                <w:del w:id="806" w:author="Στάθης Καπ" w:date="2023-02-01T08:31:00Z">
                  <w:rPr>
                    <w:rFonts w:ascii="Cambria Math" w:hAnsi="Cambria Math"/>
                  </w:rPr>
                  <m:t>N</m:t>
                </w:del>
              </m:r>
            </m:sup>
            <m:e>
              <m:sSub>
                <m:sSubPr>
                  <m:ctrlPr>
                    <w:del w:id="807" w:author="Στάθης Καπ" w:date="2023-02-01T08:31:00Z">
                      <w:rPr>
                        <w:rFonts w:ascii="Cambria Math" w:hAnsi="Cambria Math"/>
                        <w:i/>
                      </w:rPr>
                    </w:del>
                  </m:ctrlPr>
                </m:sSubPr>
                <m:e>
                  <m:r>
                    <w:del w:id="808" w:author="Στάθης Καπ" w:date="2023-02-01T08:31:00Z">
                      <w:rPr>
                        <w:rFonts w:ascii="Cambria Math" w:hAnsi="Cambria Math"/>
                      </w:rPr>
                      <m:t>X</m:t>
                    </w:del>
                  </m:r>
                </m:e>
                <m:sub>
                  <m:r>
                    <w:del w:id="809" w:author="Στάθης Καπ" w:date="2023-02-01T08:31:00Z">
                      <w:rPr>
                        <w:rFonts w:ascii="Cambria Math" w:hAnsi="Cambria Math"/>
                      </w:rPr>
                      <m:t>kj</m:t>
                    </w:del>
                  </m:r>
                </m:sub>
              </m:sSub>
            </m:e>
          </m:nary>
          <m:r>
            <w:del w:id="810" w:author="Στάθης Καπ" w:date="2023-02-01T08:31:00Z">
              <w:rPr>
                <w:rFonts w:ascii="Cambria Math" w:hAnsi="Cambria Math"/>
              </w:rPr>
              <m:t>≤1 ∀k=2,⋯, (N-1)</m:t>
            </w:del>
          </m:r>
        </m:oMath>
      </m:oMathPara>
    </w:p>
    <w:p w14:paraId="6A9A70E0" w14:textId="1ADCE964" w:rsidR="009D1003" w:rsidRPr="009D1003" w:rsidDel="008C16C2" w:rsidRDefault="00A224AC" w:rsidP="000D140A">
      <w:pPr>
        <w:rPr>
          <w:del w:id="811" w:author="Στάθης Καπ" w:date="2023-02-01T08:31:00Z"/>
          <w:rFonts w:eastAsiaTheme="minorEastAsia"/>
        </w:rPr>
      </w:pPr>
      <m:oMathPara>
        <m:oMath>
          <m:nary>
            <m:naryPr>
              <m:chr m:val="∑"/>
              <m:limLoc m:val="undOvr"/>
              <m:ctrlPr>
                <w:del w:id="812" w:author="Στάθης Καπ" w:date="2023-02-01T08:31:00Z">
                  <w:rPr>
                    <w:rFonts w:ascii="Cambria Math" w:hAnsi="Cambria Math"/>
                    <w:i/>
                  </w:rPr>
                </w:del>
              </m:ctrlPr>
            </m:naryPr>
            <m:sub>
              <m:r>
                <w:del w:id="813" w:author="Στάθης Καπ" w:date="2023-02-01T08:31:00Z">
                  <w:rPr>
                    <w:rFonts w:ascii="Cambria Math" w:hAnsi="Cambria Math"/>
                  </w:rPr>
                  <m:t>i=1</m:t>
                </w:del>
              </m:r>
            </m:sub>
            <m:sup>
              <m:r>
                <w:del w:id="814" w:author="Στάθης Καπ" w:date="2023-02-01T08:31:00Z">
                  <w:rPr>
                    <w:rFonts w:ascii="Cambria Math" w:hAnsi="Cambria Math"/>
                  </w:rPr>
                  <m:t>N-1</m:t>
                </w:del>
              </m:r>
            </m:sup>
            <m:e>
              <m:nary>
                <m:naryPr>
                  <m:chr m:val="∑"/>
                  <m:limLoc m:val="undOvr"/>
                  <m:ctrlPr>
                    <w:del w:id="815" w:author="Στάθης Καπ" w:date="2023-02-01T08:31:00Z">
                      <w:rPr>
                        <w:rFonts w:ascii="Cambria Math" w:hAnsi="Cambria Math"/>
                        <w:i/>
                      </w:rPr>
                    </w:del>
                  </m:ctrlPr>
                </m:naryPr>
                <m:sub>
                  <m:r>
                    <w:del w:id="816" w:author="Στάθης Καπ" w:date="2023-02-01T08:31:00Z">
                      <w:rPr>
                        <w:rFonts w:ascii="Cambria Math" w:hAnsi="Cambria Math"/>
                      </w:rPr>
                      <m:t>j=2</m:t>
                    </w:del>
                  </m:r>
                </m:sub>
                <m:sup>
                  <m:r>
                    <w:del w:id="817" w:author="Στάθης Καπ" w:date="2023-02-01T08:31:00Z">
                      <w:rPr>
                        <w:rFonts w:ascii="Cambria Math" w:hAnsi="Cambria Math"/>
                      </w:rPr>
                      <m:t>N</m:t>
                    </w:del>
                  </m:r>
                </m:sup>
                <m:e>
                  <m:sSub>
                    <m:sSubPr>
                      <m:ctrlPr>
                        <w:del w:id="818" w:author="Στάθης Καπ" w:date="2023-02-01T08:31:00Z">
                          <w:rPr>
                            <w:rFonts w:ascii="Cambria Math" w:hAnsi="Cambria Math"/>
                            <w:i/>
                          </w:rPr>
                        </w:del>
                      </m:ctrlPr>
                    </m:sSubPr>
                    <m:e>
                      <m:r>
                        <w:del w:id="819" w:author="Στάθης Καπ" w:date="2023-02-01T08:31:00Z">
                          <w:rPr>
                            <w:rFonts w:ascii="Cambria Math" w:hAnsi="Cambria Math"/>
                          </w:rPr>
                          <m:t>t</m:t>
                        </w:del>
                      </m:r>
                    </m:e>
                    <m:sub>
                      <m:r>
                        <w:del w:id="820" w:author="Στάθης Καπ" w:date="2023-02-01T08:31:00Z">
                          <w:rPr>
                            <w:rFonts w:ascii="Cambria Math" w:hAnsi="Cambria Math"/>
                          </w:rPr>
                          <m:t>ij</m:t>
                        </w:del>
                      </m:r>
                    </m:sub>
                  </m:sSub>
                  <m:sSub>
                    <m:sSubPr>
                      <m:ctrlPr>
                        <w:del w:id="821" w:author="Στάθης Καπ" w:date="2023-02-01T08:31:00Z">
                          <w:rPr>
                            <w:rFonts w:ascii="Cambria Math" w:hAnsi="Cambria Math"/>
                            <w:i/>
                          </w:rPr>
                        </w:del>
                      </m:ctrlPr>
                    </m:sSubPr>
                    <m:e>
                      <m:r>
                        <w:del w:id="822" w:author="Στάθης Καπ" w:date="2023-02-01T08:31:00Z">
                          <w:rPr>
                            <w:rFonts w:ascii="Cambria Math" w:hAnsi="Cambria Math"/>
                          </w:rPr>
                          <m:t>X</m:t>
                        </w:del>
                      </m:r>
                    </m:e>
                    <m:sub>
                      <m:r>
                        <w:del w:id="823" w:author="Στάθης Καπ" w:date="2023-02-01T08:31:00Z">
                          <w:rPr>
                            <w:rFonts w:ascii="Cambria Math" w:hAnsi="Cambria Math"/>
                          </w:rPr>
                          <m:t>ij</m:t>
                        </w:del>
                      </m:r>
                    </m:sub>
                  </m:sSub>
                </m:e>
              </m:nary>
            </m:e>
          </m:nary>
          <m:r>
            <w:del w:id="824" w:author="Στάθης Καπ" w:date="2023-02-01T08:31:00Z">
              <w:rPr>
                <w:rFonts w:ascii="Cambria Math" w:hAnsi="Cambria Math"/>
              </w:rPr>
              <m:t>≤</m:t>
            </w:del>
          </m:r>
          <m:sSub>
            <m:sSubPr>
              <m:ctrlPr>
                <w:del w:id="825" w:author="Στάθης Καπ" w:date="2023-02-01T08:31:00Z">
                  <w:rPr>
                    <w:rFonts w:ascii="Cambria Math" w:hAnsi="Cambria Math"/>
                    <w:i/>
                  </w:rPr>
                </w:del>
              </m:ctrlPr>
            </m:sSubPr>
            <m:e>
              <m:r>
                <w:del w:id="826" w:author="Στάθης Καπ" w:date="2023-02-01T08:31:00Z">
                  <w:rPr>
                    <w:rFonts w:ascii="Cambria Math" w:hAnsi="Cambria Math"/>
                  </w:rPr>
                  <m:t>T</m:t>
                </w:del>
              </m:r>
            </m:e>
            <m:sub>
              <m:r>
                <w:del w:id="827"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28" w:author="Στάθης Καπ" w:date="2023-02-01T08:31:00Z"/>
          <w:rFonts w:eastAsiaTheme="minorEastAsia"/>
        </w:rPr>
      </w:pPr>
      <m:oMathPara>
        <m:oMath>
          <m:r>
            <w:del w:id="829" w:author="Στάθης Καπ" w:date="2023-02-01T08:31:00Z">
              <w:rPr>
                <w:rFonts w:ascii="Cambria Math" w:hAnsi="Cambria Math"/>
              </w:rPr>
              <m:t>2≤</m:t>
            </w:del>
          </m:r>
          <m:sSub>
            <m:sSubPr>
              <m:ctrlPr>
                <w:del w:id="830" w:author="Στάθης Καπ" w:date="2023-02-01T08:31:00Z">
                  <w:rPr>
                    <w:rFonts w:ascii="Cambria Math" w:hAnsi="Cambria Math"/>
                    <w:i/>
                  </w:rPr>
                </w:del>
              </m:ctrlPr>
            </m:sSubPr>
            <m:e>
              <m:r>
                <w:del w:id="831" w:author="Στάθης Καπ" w:date="2023-02-01T08:31:00Z">
                  <w:rPr>
                    <w:rFonts w:ascii="Cambria Math" w:hAnsi="Cambria Math"/>
                  </w:rPr>
                  <m:t>u</m:t>
                </w:del>
              </m:r>
            </m:e>
            <m:sub>
              <m:r>
                <w:del w:id="832" w:author="Στάθης Καπ" w:date="2023-02-01T08:31:00Z">
                  <w:rPr>
                    <w:rFonts w:ascii="Cambria Math" w:hAnsi="Cambria Math"/>
                  </w:rPr>
                  <m:t>i</m:t>
                </w:del>
              </m:r>
            </m:sub>
          </m:sSub>
          <m:r>
            <w:del w:id="833" w:author="Στάθης Καπ" w:date="2023-02-01T08:31:00Z">
              <w:rPr>
                <w:rFonts w:ascii="Cambria Math" w:hAnsi="Cambria Math"/>
              </w:rPr>
              <m:t>≤N ∀i=2, ⋯, N</m:t>
            </w:del>
          </m:r>
        </m:oMath>
      </m:oMathPara>
    </w:p>
    <w:p w14:paraId="2B7488BA" w14:textId="2D3259DF" w:rsidR="0003129B" w:rsidRPr="0003129B" w:rsidDel="008C16C2" w:rsidRDefault="00A224AC" w:rsidP="000D140A">
      <w:pPr>
        <w:rPr>
          <w:del w:id="834" w:author="Στάθης Καπ" w:date="2023-02-01T08:31:00Z"/>
          <w:rFonts w:eastAsiaTheme="minorEastAsia"/>
        </w:rPr>
      </w:pPr>
      <m:oMathPara>
        <m:oMath>
          <m:sSub>
            <m:sSubPr>
              <m:ctrlPr>
                <w:del w:id="835" w:author="Στάθης Καπ" w:date="2023-02-01T08:31:00Z">
                  <w:rPr>
                    <w:rFonts w:ascii="Cambria Math" w:hAnsi="Cambria Math"/>
                    <w:i/>
                  </w:rPr>
                </w:del>
              </m:ctrlPr>
            </m:sSubPr>
            <m:e>
              <m:r>
                <w:del w:id="836" w:author="Στάθης Καπ" w:date="2023-02-01T08:31:00Z">
                  <w:rPr>
                    <w:rFonts w:ascii="Cambria Math" w:hAnsi="Cambria Math"/>
                  </w:rPr>
                  <m:t>u</m:t>
                </w:del>
              </m:r>
            </m:e>
            <m:sub>
              <m:r>
                <w:del w:id="837" w:author="Στάθης Καπ" w:date="2023-02-01T08:31:00Z">
                  <w:rPr>
                    <w:rFonts w:ascii="Cambria Math" w:hAnsi="Cambria Math"/>
                  </w:rPr>
                  <m:t>i</m:t>
                </w:del>
              </m:r>
            </m:sub>
          </m:sSub>
          <m:r>
            <w:del w:id="838" w:author="Στάθης Καπ" w:date="2023-02-01T08:31:00Z">
              <w:rPr>
                <w:rFonts w:ascii="Cambria Math" w:hAnsi="Cambria Math"/>
              </w:rPr>
              <m:t>-</m:t>
            </w:del>
          </m:r>
          <m:sSub>
            <m:sSubPr>
              <m:ctrlPr>
                <w:del w:id="839" w:author="Στάθης Καπ" w:date="2023-02-01T08:31:00Z">
                  <w:rPr>
                    <w:rFonts w:ascii="Cambria Math" w:hAnsi="Cambria Math"/>
                    <w:i/>
                  </w:rPr>
                </w:del>
              </m:ctrlPr>
            </m:sSubPr>
            <m:e>
              <m:r>
                <w:del w:id="840" w:author="Στάθης Καπ" w:date="2023-02-01T08:31:00Z">
                  <w:rPr>
                    <w:rFonts w:ascii="Cambria Math" w:hAnsi="Cambria Math"/>
                  </w:rPr>
                  <m:t>u</m:t>
                </w:del>
              </m:r>
            </m:e>
            <m:sub>
              <m:r>
                <w:del w:id="841" w:author="Στάθης Καπ" w:date="2023-02-01T08:31:00Z">
                  <w:rPr>
                    <w:rFonts w:ascii="Cambria Math" w:hAnsi="Cambria Math"/>
                  </w:rPr>
                  <m:t>j</m:t>
                </w:del>
              </m:r>
            </m:sub>
          </m:sSub>
          <m:r>
            <w:del w:id="842" w:author="Στάθης Καπ" w:date="2023-02-01T08:31:00Z">
              <w:rPr>
                <w:rFonts w:ascii="Cambria Math" w:hAnsi="Cambria Math"/>
              </w:rPr>
              <m:t>+1≤</m:t>
            </w:del>
          </m:r>
          <m:d>
            <m:dPr>
              <m:ctrlPr>
                <w:del w:id="843" w:author="Στάθης Καπ" w:date="2023-02-01T08:31:00Z">
                  <w:rPr>
                    <w:rFonts w:ascii="Cambria Math" w:hAnsi="Cambria Math"/>
                    <w:i/>
                  </w:rPr>
                </w:del>
              </m:ctrlPr>
            </m:dPr>
            <m:e>
              <m:r>
                <w:del w:id="844" w:author="Στάθης Καπ" w:date="2023-02-01T08:31:00Z">
                  <w:rPr>
                    <w:rFonts w:ascii="Cambria Math" w:hAnsi="Cambria Math"/>
                  </w:rPr>
                  <m:t>N-1</m:t>
                </w:del>
              </m:r>
            </m:e>
          </m:d>
          <m:d>
            <m:dPr>
              <m:ctrlPr>
                <w:del w:id="845" w:author="Στάθης Καπ" w:date="2023-02-01T08:31:00Z">
                  <w:rPr>
                    <w:rFonts w:ascii="Cambria Math" w:hAnsi="Cambria Math"/>
                    <w:i/>
                  </w:rPr>
                </w:del>
              </m:ctrlPr>
            </m:dPr>
            <m:e>
              <m:r>
                <w:del w:id="846" w:author="Στάθης Καπ" w:date="2023-02-01T08:31:00Z">
                  <w:rPr>
                    <w:rFonts w:ascii="Cambria Math" w:hAnsi="Cambria Math"/>
                  </w:rPr>
                  <m:t>1-</m:t>
                </w:del>
              </m:r>
              <m:sSub>
                <m:sSubPr>
                  <m:ctrlPr>
                    <w:del w:id="847" w:author="Στάθης Καπ" w:date="2023-02-01T08:31:00Z">
                      <w:rPr>
                        <w:rFonts w:ascii="Cambria Math" w:hAnsi="Cambria Math"/>
                        <w:i/>
                      </w:rPr>
                    </w:del>
                  </m:ctrlPr>
                </m:sSubPr>
                <m:e>
                  <m:r>
                    <w:del w:id="848" w:author="Στάθης Καπ" w:date="2023-02-01T08:31:00Z">
                      <w:rPr>
                        <w:rFonts w:ascii="Cambria Math" w:hAnsi="Cambria Math"/>
                      </w:rPr>
                      <m:t>X</m:t>
                    </w:del>
                  </m:r>
                </m:e>
                <m:sub>
                  <m:r>
                    <w:del w:id="849" w:author="Στάθης Καπ" w:date="2023-02-01T08:31:00Z">
                      <w:rPr>
                        <w:rFonts w:ascii="Cambria Math" w:hAnsi="Cambria Math"/>
                      </w:rPr>
                      <m:t>ij</m:t>
                    </w:del>
                  </m:r>
                </m:sub>
              </m:sSub>
            </m:e>
          </m:d>
          <m:r>
            <w:del w:id="850" w:author="Στάθης Καπ" w:date="2023-02-01T08:31:00Z">
              <w:rPr>
                <w:rFonts w:ascii="Cambria Math" w:hAnsi="Cambria Math"/>
              </w:rPr>
              <m:t>∀i=2, ⋯, N</m:t>
            </w:del>
          </m:r>
        </m:oMath>
      </m:oMathPara>
    </w:p>
    <w:p w14:paraId="30AE0277" w14:textId="4EEE8858" w:rsidR="0003129B" w:rsidRPr="00A550FC" w:rsidRDefault="0003129B" w:rsidP="000D140A">
      <w:pPr>
        <w:rPr>
          <w:lang w:val="el-GR"/>
        </w:rPr>
      </w:pPr>
      <w:r w:rsidRPr="0003129B">
        <w:rPr>
          <w:lang w:val="el-GR"/>
        </w:rPr>
        <w:t xml:space="preserve">Η σχέση </w:t>
      </w:r>
      <w:commentRangeStart w:id="851"/>
      <w:r w:rsidRPr="0003129B">
        <w:rPr>
          <w:lang w:val="el-GR"/>
        </w:rPr>
        <w:t xml:space="preserve">2.1 </w:t>
      </w:r>
      <w:commentRangeEnd w:id="851"/>
      <w:r w:rsidR="0070497F">
        <w:rPr>
          <w:rStyle w:val="CommentReference"/>
        </w:rPr>
        <w:commentReference w:id="851"/>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852" w:author="Στάθης Καπ" w:date="2023-03-01T04:31:00Z"/>
      <w:sdt>
        <w:sdtPr>
          <w:rPr>
            <w:lang w:val="el-GR"/>
          </w:rPr>
          <w:id w:val="-62102249"/>
          <w:citation/>
        </w:sdtPr>
        <w:sdtEndPr/>
        <w:sdtContent>
          <w:customXmlInsRangeEnd w:id="852"/>
          <w:ins w:id="853" w:author="Στάθης Καπ" w:date="2023-03-01T04:31:00Z">
            <w:r w:rsidR="009C6EF9">
              <w:rPr>
                <w:lang w:val="el-GR"/>
              </w:rPr>
              <w:fldChar w:fldCharType="begin"/>
            </w:r>
            <w:r w:rsidR="009C6EF9" w:rsidRPr="009C6EF9">
              <w:rPr>
                <w:lang w:val="el-GR"/>
                <w:rPrChange w:id="854" w:author="Στάθης Καπ" w:date="2023-03-01T04:31:00Z">
                  <w:rPr/>
                </w:rPrChange>
              </w:rPr>
              <w:instrText xml:space="preserve"> </w:instrText>
            </w:r>
            <w:r w:rsidR="009C6EF9">
              <w:instrText>CITATION</w:instrText>
            </w:r>
            <w:r w:rsidR="009C6EF9" w:rsidRPr="009C6EF9">
              <w:rPr>
                <w:lang w:val="el-GR"/>
                <w:rPrChange w:id="855" w:author="Στάθης Καπ" w:date="2023-03-01T04:31:00Z">
                  <w:rPr/>
                </w:rPrChange>
              </w:rPr>
              <w:instrText xml:space="preserve"> </w:instrText>
            </w:r>
            <w:r w:rsidR="009C6EF9">
              <w:instrText>CEM</w:instrText>
            </w:r>
            <w:r w:rsidR="009C6EF9" w:rsidRPr="009C6EF9">
              <w:rPr>
                <w:lang w:val="el-GR"/>
                <w:rPrChange w:id="856" w:author="Στάθης Καπ" w:date="2023-03-01T04:31:00Z">
                  <w:rPr/>
                </w:rPrChange>
              </w:rPr>
              <w:instrText>60 \</w:instrText>
            </w:r>
            <w:r w:rsidR="009C6EF9">
              <w:instrText>l</w:instrText>
            </w:r>
            <w:r w:rsidR="009C6EF9" w:rsidRPr="009C6EF9">
              <w:rPr>
                <w:lang w:val="el-GR"/>
                <w:rPrChange w:id="857" w:author="Στάθης Καπ" w:date="2023-03-01T04:31:00Z">
                  <w:rPr/>
                </w:rPrChange>
              </w:rPr>
              <w:instrText xml:space="preserve"> 1033 </w:instrText>
            </w:r>
          </w:ins>
          <w:r w:rsidR="009C6EF9">
            <w:rPr>
              <w:lang w:val="el-GR"/>
            </w:rPr>
            <w:fldChar w:fldCharType="separate"/>
          </w:r>
          <w:r w:rsidR="00870BDB" w:rsidRPr="00F25D53">
            <w:rPr>
              <w:noProof/>
              <w:lang w:val="el-GR"/>
              <w:rPrChange w:id="858" w:author="Στάθης Καπ" w:date="2023-03-12T01:12:00Z">
                <w:rPr>
                  <w:noProof/>
                </w:rPr>
              </w:rPrChange>
            </w:rPr>
            <w:t xml:space="preserve"> [8]</w:t>
          </w:r>
          <w:ins w:id="859" w:author="Στάθης Καπ" w:date="2023-03-01T04:31:00Z">
            <w:r w:rsidR="009C6EF9">
              <w:rPr>
                <w:lang w:val="el-GR"/>
              </w:rPr>
              <w:fldChar w:fldCharType="end"/>
            </w:r>
          </w:ins>
          <w:customXmlInsRangeStart w:id="860" w:author="Στάθης Καπ" w:date="2023-03-01T04:31:00Z"/>
        </w:sdtContent>
      </w:sdt>
      <w:customXmlInsRangeEnd w:id="860"/>
      <w:r w:rsidRPr="0003129B">
        <w:rPr>
          <w:lang w:val="el-GR"/>
        </w:rPr>
        <w:t>)</w:t>
      </w:r>
      <w:del w:id="861" w:author="Στάθης Καπ" w:date="2023-03-01T04:30:00Z">
        <w:r w:rsidRPr="009C6EF9" w:rsidDel="009C6EF9">
          <w:rPr>
            <w:lang w:val="el-GR"/>
          </w:rPr>
          <w:delText>[;]</w:delText>
        </w:r>
      </w:del>
      <w:ins w:id="862" w:author="Στάθης Καπ" w:date="2023-03-01T04:30:00Z">
        <w:r w:rsidR="009C6EF9" w:rsidRPr="009C6EF9">
          <w:rPr>
            <w:lang w:val="el-GR"/>
            <w:rPrChange w:id="863" w:author="Στάθης Καπ" w:date="2023-03-01T04:30:00Z">
              <w:rPr>
                <w:highlight w:val="yellow"/>
              </w:rPr>
            </w:rPrChange>
          </w:rPr>
          <w:t>.</w:t>
        </w:r>
      </w:ins>
      <w:del w:id="864" w:author="Στάθης Καπ" w:date="2023-03-01T04:30:00Z">
        <w:r w:rsidRPr="0070497F" w:rsidDel="009C6EF9">
          <w:rPr>
            <w:highlight w:val="yellow"/>
            <w:lang w:val="el-GR"/>
            <w:rPrChange w:id="865" w:author="Charalampos Konstantopoulos" w:date="2023-02-01T06:01:00Z">
              <w:rPr>
                <w:lang w:val="el-GR"/>
              </w:rPr>
            </w:rPrChange>
          </w:rPr>
          <w:delText>.</w:delText>
        </w:r>
      </w:del>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24C369C3" w:rsidR="00DD6480" w:rsidRPr="009C6EF9" w:rsidRDefault="00DD6480" w:rsidP="00DD6480">
      <w:pPr>
        <w:pStyle w:val="ListParagraph"/>
        <w:numPr>
          <w:ilvl w:val="0"/>
          <w:numId w:val="6"/>
        </w:numPr>
        <w:rPr>
          <w:rPrChange w:id="866" w:author="Στάθης Καπ" w:date="2023-03-01T04:32:00Z">
            <w:rPr>
              <w:lang w:val="el-GR"/>
            </w:rPr>
          </w:rPrChange>
        </w:rPr>
      </w:pPr>
      <w:r w:rsidRPr="00DD6480">
        <w:rPr>
          <w:lang w:val="el-GR"/>
        </w:rPr>
        <w:t>Το</w:t>
      </w:r>
      <w:r w:rsidRPr="009C6EF9">
        <w:rPr>
          <w:rPrChange w:id="867" w:author="Στάθης Καπ" w:date="2023-03-01T04:32:00Z">
            <w:rPr>
              <w:lang w:val="el-GR"/>
            </w:rPr>
          </w:rPrChange>
        </w:rPr>
        <w:t xml:space="preserve"> </w:t>
      </w:r>
      <w:r w:rsidRPr="00DD6480">
        <w:rPr>
          <w:lang w:val="el-GR"/>
        </w:rPr>
        <w:t>γράφημα</w:t>
      </w:r>
      <w:r w:rsidRPr="009C6EF9">
        <w:rPr>
          <w:rPrChange w:id="868" w:author="Στάθης Καπ" w:date="2023-03-01T04:32:00Z">
            <w:rPr>
              <w:lang w:val="el-GR"/>
            </w:rPr>
          </w:rPrChange>
        </w:rPr>
        <w:t xml:space="preserve"> </w:t>
      </w:r>
      <w:r w:rsidRPr="00DD6480">
        <w:rPr>
          <w:lang w:val="el-GR"/>
        </w:rPr>
        <w:t>μπορεί</w:t>
      </w:r>
      <w:r w:rsidRPr="009C6EF9">
        <w:rPr>
          <w:rPrChange w:id="869" w:author="Στάθης Καπ" w:date="2023-03-01T04:32:00Z">
            <w:rPr>
              <w:lang w:val="el-GR"/>
            </w:rPr>
          </w:rPrChange>
        </w:rPr>
        <w:t xml:space="preserve"> </w:t>
      </w:r>
      <w:r w:rsidRPr="00DD6480">
        <w:rPr>
          <w:lang w:val="el-GR"/>
        </w:rPr>
        <w:t>να</w:t>
      </w:r>
      <w:r w:rsidRPr="009C6EF9">
        <w:rPr>
          <w:rPrChange w:id="870" w:author="Στάθης Καπ" w:date="2023-03-01T04:32:00Z">
            <w:rPr>
              <w:lang w:val="el-GR"/>
            </w:rPr>
          </w:rPrChange>
        </w:rPr>
        <w:t xml:space="preserve"> </w:t>
      </w:r>
      <w:r w:rsidRPr="00DD6480">
        <w:rPr>
          <w:lang w:val="el-GR"/>
        </w:rPr>
        <w:t>είναι</w:t>
      </w:r>
      <w:r w:rsidRPr="009C6EF9">
        <w:rPr>
          <w:rPrChange w:id="871" w:author="Στάθης Καπ" w:date="2023-03-01T04:32:00Z">
            <w:rPr>
              <w:lang w:val="el-GR"/>
            </w:rPr>
          </w:rPrChange>
        </w:rPr>
        <w:t xml:space="preserve"> </w:t>
      </w:r>
      <w:r w:rsidRPr="00DD6480">
        <w:rPr>
          <w:lang w:val="el-GR"/>
        </w:rPr>
        <w:t>κατευθυνόμενο</w:t>
      </w:r>
      <w:r w:rsidRPr="009C6EF9">
        <w:rPr>
          <w:rPrChange w:id="872" w:author="Στάθης Καπ" w:date="2023-03-01T04:32:00Z">
            <w:rPr>
              <w:lang w:val="el-GR"/>
            </w:rPr>
          </w:rPrChange>
        </w:rPr>
        <w:t xml:space="preserve"> (</w:t>
      </w:r>
      <w:r>
        <w:t>directed</w:t>
      </w:r>
      <w:r w:rsidRPr="009C6EF9">
        <w:rPr>
          <w:rPrChange w:id="873" w:author="Στάθης Καπ" w:date="2023-03-01T04:32:00Z">
            <w:rPr>
              <w:lang w:val="el-GR"/>
            </w:rPr>
          </w:rPrChange>
        </w:rPr>
        <w:t xml:space="preserve"> </w:t>
      </w:r>
      <w:r>
        <w:t>OP</w:t>
      </w:r>
      <w:r w:rsidRPr="009C6EF9">
        <w:rPr>
          <w:rPrChange w:id="874" w:author="Στάθης Καπ" w:date="2023-03-01T04:32:00Z">
            <w:rPr>
              <w:lang w:val="el-GR"/>
            </w:rPr>
          </w:rPrChange>
        </w:rPr>
        <w:t>) (</w:t>
      </w:r>
      <w:r>
        <w:t>Nagarajan</w:t>
      </w:r>
      <w:r w:rsidRPr="009C6EF9">
        <w:rPr>
          <w:rPrChange w:id="875" w:author="Στάθης Καπ" w:date="2023-03-01T04:32:00Z">
            <w:rPr>
              <w:lang w:val="el-GR"/>
            </w:rPr>
          </w:rPrChange>
        </w:rPr>
        <w:t xml:space="preserve"> </w:t>
      </w:r>
      <w:r>
        <w:t>and</w:t>
      </w:r>
      <w:r w:rsidRPr="009C6EF9">
        <w:rPr>
          <w:rPrChange w:id="876" w:author="Στάθης Καπ" w:date="2023-03-01T04:32:00Z">
            <w:rPr>
              <w:lang w:val="el-GR"/>
            </w:rPr>
          </w:rPrChange>
        </w:rPr>
        <w:t xml:space="preserve"> </w:t>
      </w:r>
      <w:r>
        <w:t>Ravi</w:t>
      </w:r>
      <w:r w:rsidRPr="009C6EF9">
        <w:rPr>
          <w:rPrChange w:id="877" w:author="Στάθης Καπ" w:date="2023-03-01T04:32:00Z">
            <w:rPr>
              <w:lang w:val="el-GR"/>
            </w:rPr>
          </w:rPrChange>
        </w:rPr>
        <w:t xml:space="preserve"> 2011</w:t>
      </w:r>
      <w:customXmlInsRangeStart w:id="878" w:author="Στάθης Καπ" w:date="2023-03-01T04:36:00Z"/>
      <w:sdt>
        <w:sdtPr>
          <w:id w:val="1267354081"/>
          <w:citation/>
        </w:sdtPr>
        <w:sdtEndPr/>
        <w:sdtContent>
          <w:customXmlInsRangeEnd w:id="878"/>
          <w:ins w:id="879" w:author="Στάθης Καπ" w:date="2023-03-01T04:36:00Z">
            <w:r w:rsidR="008F4724">
              <w:fldChar w:fldCharType="begin"/>
            </w:r>
            <w:r w:rsidR="008F4724">
              <w:instrText xml:space="preserve"> CITATION Rav11 \l 1033 </w:instrText>
            </w:r>
          </w:ins>
          <w:r w:rsidR="008F4724">
            <w:fldChar w:fldCharType="separate"/>
          </w:r>
          <w:r w:rsidR="00870BDB">
            <w:rPr>
              <w:noProof/>
            </w:rPr>
            <w:t xml:space="preserve"> </w:t>
          </w:r>
          <w:r w:rsidR="00870BDB" w:rsidRPr="00870BDB">
            <w:rPr>
              <w:noProof/>
            </w:rPr>
            <w:t>[9]</w:t>
          </w:r>
          <w:ins w:id="880" w:author="Στάθης Καπ" w:date="2023-03-01T04:36:00Z">
            <w:r w:rsidR="008F4724">
              <w:fldChar w:fldCharType="end"/>
            </w:r>
          </w:ins>
          <w:customXmlInsRangeStart w:id="881" w:author="Στάθης Καπ" w:date="2023-03-01T04:36:00Z"/>
        </w:sdtContent>
      </w:sdt>
      <w:customXmlInsRangeEnd w:id="881"/>
      <w:r w:rsidRPr="009C6EF9">
        <w:rPr>
          <w:rPrChange w:id="882" w:author="Στάθης Καπ" w:date="2023-03-01T04:32:00Z">
            <w:rPr>
              <w:lang w:val="el-GR"/>
            </w:rPr>
          </w:rPrChange>
        </w:rPr>
        <w:t xml:space="preserve">) </w:t>
      </w:r>
      <w:r w:rsidRPr="00DD6480">
        <w:rPr>
          <w:lang w:val="el-GR"/>
        </w:rPr>
        <w:t>ή</w:t>
      </w:r>
      <w:r w:rsidRPr="009C6EF9">
        <w:rPr>
          <w:rPrChange w:id="883" w:author="Στάθης Καπ" w:date="2023-03-01T04:32:00Z">
            <w:rPr>
              <w:lang w:val="el-GR"/>
            </w:rPr>
          </w:rPrChange>
        </w:rPr>
        <w:t xml:space="preserve"> </w:t>
      </w:r>
      <w:r w:rsidRPr="00DD6480">
        <w:rPr>
          <w:lang w:val="el-GR"/>
        </w:rPr>
        <w:t>μη</w:t>
      </w:r>
      <w:r w:rsidRPr="009C6EF9">
        <w:rPr>
          <w:rPrChange w:id="884" w:author="Στάθης Καπ" w:date="2023-03-01T04:32:00Z">
            <w:rPr>
              <w:lang w:val="el-GR"/>
            </w:rPr>
          </w:rPrChange>
        </w:rPr>
        <w:t xml:space="preserve"> </w:t>
      </w:r>
      <w:r w:rsidRPr="00DD6480">
        <w:rPr>
          <w:lang w:val="el-GR"/>
        </w:rPr>
        <w:t>κατευθυνόμενο</w:t>
      </w:r>
      <w:r w:rsidRPr="009C6EF9">
        <w:rPr>
          <w:rPrChange w:id="885" w:author="Στάθης Καπ" w:date="2023-03-01T04:32:00Z">
            <w:rPr>
              <w:lang w:val="el-GR"/>
            </w:rPr>
          </w:rPrChange>
        </w:rPr>
        <w:t xml:space="preserve"> (</w:t>
      </w:r>
      <w:r>
        <w:t>Tsiligirides</w:t>
      </w:r>
      <w:r w:rsidRPr="009C6EF9">
        <w:rPr>
          <w:rPrChange w:id="886" w:author="Στάθης Καπ" w:date="2023-03-01T04:32:00Z">
            <w:rPr>
              <w:lang w:val="el-GR"/>
            </w:rPr>
          </w:rPrChange>
        </w:rPr>
        <w:t xml:space="preserve"> 1984</w:t>
      </w:r>
      <w:customXmlInsRangeStart w:id="887" w:author="Στάθης Καπ" w:date="2023-03-01T04:31:00Z"/>
      <w:sdt>
        <w:sdtPr>
          <w:rPr>
            <w:lang w:val="el-GR"/>
          </w:rPr>
          <w:id w:val="1344208952"/>
          <w:citation/>
        </w:sdtPr>
        <w:sdtEndPr/>
        <w:sdtContent>
          <w:customXmlInsRangeEnd w:id="887"/>
          <w:ins w:id="888"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870BDB">
            <w:rPr>
              <w:noProof/>
            </w:rPr>
            <w:t xml:space="preserve"> </w:t>
          </w:r>
          <w:r w:rsidR="00870BDB" w:rsidRPr="00870BDB">
            <w:rPr>
              <w:noProof/>
            </w:rPr>
            <w:t>[1]</w:t>
          </w:r>
          <w:ins w:id="889" w:author="Στάθης Καπ" w:date="2023-03-01T04:31:00Z">
            <w:r w:rsidR="009C6EF9">
              <w:rPr>
                <w:lang w:val="el-GR"/>
              </w:rPr>
              <w:fldChar w:fldCharType="end"/>
            </w:r>
          </w:ins>
          <w:customXmlInsRangeStart w:id="890" w:author="Στάθης Καπ" w:date="2023-03-01T04:31:00Z"/>
        </w:sdtContent>
      </w:sdt>
      <w:customXmlInsRangeEnd w:id="890"/>
      <w:del w:id="891" w:author="Στάθης Καπ" w:date="2023-03-01T04:31:00Z">
        <w:r w:rsidRPr="009C6EF9" w:rsidDel="009C6EF9">
          <w:rPr>
            <w:highlight w:val="yellow"/>
            <w:rPrChange w:id="892" w:author="Στάθης Καπ" w:date="2023-03-01T04:32:00Z">
              <w:rPr>
                <w:lang w:val="el-GR"/>
              </w:rPr>
            </w:rPrChange>
          </w:rPr>
          <w:delText>[;</w:delText>
        </w:r>
        <w:r w:rsidRPr="009C6EF9" w:rsidDel="009C6EF9">
          <w:rPr>
            <w:rPrChange w:id="893" w:author="Στάθης Καπ" w:date="2023-03-01T04:32:00Z">
              <w:rPr>
                <w:lang w:val="el-GR"/>
              </w:rPr>
            </w:rPrChange>
          </w:rPr>
          <w:delText>]</w:delText>
        </w:r>
      </w:del>
      <w:r w:rsidRPr="009C6EF9">
        <w:rPr>
          <w:rPrChange w:id="894" w:author="Στάθης Καπ" w:date="2023-03-01T04:32:00Z">
            <w:rPr>
              <w:lang w:val="el-GR"/>
            </w:rPr>
          </w:rPrChange>
        </w:rPr>
        <w:t xml:space="preserve"> , </w:t>
      </w:r>
      <w:r>
        <w:t>Bansal</w:t>
      </w:r>
      <w:r w:rsidRPr="009C6EF9">
        <w:rPr>
          <w:rPrChange w:id="895" w:author="Στάθης Καπ" w:date="2023-03-01T04:32:00Z">
            <w:rPr>
              <w:lang w:val="el-GR"/>
            </w:rPr>
          </w:rPrChange>
        </w:rPr>
        <w:t xml:space="preserve"> </w:t>
      </w:r>
      <w:ins w:id="896" w:author="Στάθης Καπ" w:date="2023-03-01T04:32:00Z">
        <w:r w:rsidR="009C6EF9">
          <w:t>et al</w:t>
        </w:r>
      </w:ins>
      <w:ins w:id="897" w:author="Στάθης Καπ" w:date="2023-03-01T04:44:00Z">
        <w:r w:rsidR="00C52C7D">
          <w:t>.</w:t>
        </w:r>
      </w:ins>
      <w:del w:id="898" w:author="Στάθης Καπ" w:date="2023-03-01T04:32:00Z">
        <w:r w:rsidRPr="00DD6480" w:rsidDel="009C6EF9">
          <w:rPr>
            <w:lang w:val="el-GR"/>
          </w:rPr>
          <w:delText>κ</w:delText>
        </w:r>
        <w:r w:rsidRPr="009C6EF9" w:rsidDel="009C6EF9">
          <w:rPr>
            <w:rPrChange w:id="899" w:author="Στάθης Καπ" w:date="2023-03-01T04:32:00Z">
              <w:rPr>
                <w:lang w:val="el-GR"/>
              </w:rPr>
            </w:rPrChange>
          </w:rPr>
          <w:delText>.</w:delText>
        </w:r>
        <w:r w:rsidRPr="00DD6480" w:rsidDel="009C6EF9">
          <w:rPr>
            <w:lang w:val="el-GR"/>
          </w:rPr>
          <w:delText>α</w:delText>
        </w:r>
        <w:r w:rsidRPr="009C6EF9" w:rsidDel="009C6EF9">
          <w:rPr>
            <w:rPrChange w:id="900" w:author="Στάθης Καπ" w:date="2023-03-01T04:32:00Z">
              <w:rPr>
                <w:lang w:val="el-GR"/>
              </w:rPr>
            </w:rPrChange>
          </w:rPr>
          <w:delText>.</w:delText>
        </w:r>
      </w:del>
      <w:r w:rsidRPr="009C6EF9">
        <w:rPr>
          <w:rPrChange w:id="901" w:author="Στάθης Καπ" w:date="2023-03-01T04:32:00Z">
            <w:rPr>
              <w:lang w:val="el-GR"/>
            </w:rPr>
          </w:rPrChange>
        </w:rPr>
        <w:t xml:space="preserve"> 2004</w:t>
      </w:r>
      <w:customXmlInsRangeStart w:id="902" w:author="Στάθης Καπ" w:date="2023-03-01T04:33:00Z"/>
      <w:sdt>
        <w:sdtPr>
          <w:id w:val="-484392950"/>
          <w:citation/>
        </w:sdtPr>
        <w:sdtEndPr/>
        <w:sdtContent>
          <w:customXmlInsRangeEnd w:id="902"/>
          <w:ins w:id="903" w:author="Στάθης Καπ" w:date="2023-03-01T04:33:00Z">
            <w:r w:rsidR="008F4724">
              <w:fldChar w:fldCharType="begin"/>
            </w:r>
            <w:r w:rsidR="008F4724">
              <w:instrText xml:space="preserve"> CITATION NBa14 \l 1033 </w:instrText>
            </w:r>
          </w:ins>
          <w:r w:rsidR="008F4724">
            <w:fldChar w:fldCharType="separate"/>
          </w:r>
          <w:r w:rsidR="00870BDB">
            <w:rPr>
              <w:noProof/>
            </w:rPr>
            <w:t xml:space="preserve"> </w:t>
          </w:r>
          <w:r w:rsidR="00870BDB" w:rsidRPr="00870BDB">
            <w:rPr>
              <w:noProof/>
            </w:rPr>
            <w:t>[10]</w:t>
          </w:r>
          <w:ins w:id="904" w:author="Στάθης Καπ" w:date="2023-03-01T04:33:00Z">
            <w:r w:rsidR="008F4724">
              <w:fldChar w:fldCharType="end"/>
            </w:r>
          </w:ins>
          <w:customXmlInsRangeStart w:id="905" w:author="Στάθης Καπ" w:date="2023-03-01T04:33:00Z"/>
        </w:sdtContent>
      </w:sdt>
      <w:customXmlInsRangeEnd w:id="905"/>
      <w:ins w:id="906" w:author="Στάθης Καπ" w:date="2023-03-01T04:32:00Z">
        <w:r w:rsidR="009C6EF9" w:rsidRPr="009C6EF9">
          <w:t>)</w:t>
        </w:r>
      </w:ins>
      <w:del w:id="907" w:author="Στάθης Καπ" w:date="2023-03-01T04:32:00Z">
        <w:r w:rsidRPr="009C6EF9" w:rsidDel="009C6EF9">
          <w:rPr>
            <w:rPrChange w:id="908" w:author="Στάθης Καπ" w:date="2023-03-01T04:32:00Z">
              <w:rPr>
                <w:lang w:val="el-GR"/>
              </w:rPr>
            </w:rPrChange>
          </w:rPr>
          <w:delText xml:space="preserve"> </w:delText>
        </w:r>
      </w:del>
      <w:del w:id="909" w:author="Στάθης Καπ" w:date="2023-03-01T04:31:00Z">
        <w:r w:rsidRPr="009C6EF9" w:rsidDel="009C6EF9">
          <w:rPr>
            <w:highlight w:val="yellow"/>
            <w:rPrChange w:id="910" w:author="Στάθης Καπ" w:date="2023-03-01T04:32:00Z">
              <w:rPr>
                <w:lang w:val="el-GR"/>
              </w:rPr>
            </w:rPrChange>
          </w:rPr>
          <w:delText>[;]</w:delText>
        </w:r>
      </w:del>
      <w:del w:id="911" w:author="Στάθης Καπ" w:date="2023-03-01T04:32:00Z">
        <w:r w:rsidRPr="009C6EF9" w:rsidDel="009C6EF9">
          <w:rPr>
            <w:highlight w:val="yellow"/>
            <w:rPrChange w:id="912" w:author="Στάθης Καπ" w:date="2023-03-01T04:32:00Z">
              <w:rPr>
                <w:lang w:val="el-GR"/>
              </w:rPr>
            </w:rPrChange>
          </w:rPr>
          <w:delText>)</w:delText>
        </w:r>
      </w:del>
    </w:p>
    <w:p w14:paraId="771B86E8" w14:textId="6CDA584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13" w:author="Στάθης Καπ" w:date="2023-03-01T04:38:00Z">
        <w:r w:rsidR="00DD6480" w:rsidRPr="00DD6480" w:rsidDel="008F4724">
          <w:rPr>
            <w:lang w:val="el-GR"/>
          </w:rPr>
          <w:delText>κ.α.</w:delText>
        </w:r>
      </w:del>
      <w:ins w:id="914" w:author="Στάθης Καπ" w:date="2023-03-01T04:38:00Z">
        <w:r w:rsidR="008F4724">
          <w:t>et</w:t>
        </w:r>
        <w:r w:rsidR="008F4724" w:rsidRPr="008F4724">
          <w:rPr>
            <w:lang w:val="el-GR"/>
            <w:rPrChange w:id="915" w:author="Στάθης Καπ" w:date="2023-03-01T04:38:00Z">
              <w:rPr/>
            </w:rPrChange>
          </w:rPr>
          <w:t xml:space="preserve"> </w:t>
        </w:r>
        <w:r w:rsidR="008F4724">
          <w:t>al</w:t>
        </w:r>
      </w:ins>
      <w:ins w:id="916" w:author="Στάθης Καπ" w:date="2023-03-01T04:43:00Z">
        <w:r w:rsidR="00C52C7D" w:rsidRPr="00C52C7D">
          <w:rPr>
            <w:lang w:val="el-GR"/>
            <w:rPrChange w:id="917" w:author="Στάθης Καπ" w:date="2023-03-01T04:43:00Z">
              <w:rPr/>
            </w:rPrChange>
          </w:rPr>
          <w:t>.</w:t>
        </w:r>
      </w:ins>
      <w:r w:rsidR="00DD6480" w:rsidRPr="00DD6480">
        <w:rPr>
          <w:lang w:val="el-GR"/>
        </w:rPr>
        <w:t xml:space="preserve"> 1998</w:t>
      </w:r>
      <w:customXmlInsRangeStart w:id="918" w:author="Στάθης Καπ" w:date="2023-03-01T04:41:00Z"/>
      <w:sdt>
        <w:sdtPr>
          <w:rPr>
            <w:lang w:val="el-GR"/>
          </w:rPr>
          <w:id w:val="-1252111019"/>
          <w:citation/>
        </w:sdtPr>
        <w:sdtEndPr/>
        <w:sdtContent>
          <w:customXmlInsRangeEnd w:id="918"/>
          <w:ins w:id="919" w:author="Στάθης Καπ" w:date="2023-03-01T04:41:00Z">
            <w:r w:rsidR="008F4724">
              <w:rPr>
                <w:lang w:val="el-GR"/>
              </w:rPr>
              <w:fldChar w:fldCharType="begin"/>
            </w:r>
            <w:r w:rsidR="008F4724" w:rsidRPr="008F4724">
              <w:rPr>
                <w:lang w:val="el-GR"/>
                <w:rPrChange w:id="920" w:author="Στάθης Καπ" w:date="2023-03-01T04:41:00Z">
                  <w:rPr/>
                </w:rPrChange>
              </w:rPr>
              <w:instrText xml:space="preserve"> </w:instrText>
            </w:r>
            <w:r w:rsidR="008F4724">
              <w:instrText>CITATION</w:instrText>
            </w:r>
            <w:r w:rsidR="008F4724" w:rsidRPr="008F4724">
              <w:rPr>
                <w:lang w:val="el-GR"/>
                <w:rPrChange w:id="921" w:author="Στάθης Καπ" w:date="2023-03-01T04:41:00Z">
                  <w:rPr/>
                </w:rPrChange>
              </w:rPr>
              <w:instrText xml:space="preserve"> </w:instrText>
            </w:r>
            <w:r w:rsidR="008F4724">
              <w:instrText>EMA</w:instrText>
            </w:r>
            <w:r w:rsidR="008F4724" w:rsidRPr="008F4724">
              <w:rPr>
                <w:lang w:val="el-GR"/>
                <w:rPrChange w:id="922" w:author="Στάθης Καπ" w:date="2023-03-01T04:41:00Z">
                  <w:rPr/>
                </w:rPrChange>
              </w:rPr>
              <w:instrText>98 \</w:instrText>
            </w:r>
            <w:r w:rsidR="008F4724">
              <w:instrText>l</w:instrText>
            </w:r>
            <w:r w:rsidR="008F4724" w:rsidRPr="008F4724">
              <w:rPr>
                <w:lang w:val="el-GR"/>
                <w:rPrChange w:id="923" w:author="Στάθης Καπ" w:date="2023-03-01T04:41:00Z">
                  <w:rPr/>
                </w:rPrChange>
              </w:rPr>
              <w:instrText xml:space="preserve"> 1033 </w:instrText>
            </w:r>
          </w:ins>
          <w:r w:rsidR="008F4724">
            <w:rPr>
              <w:lang w:val="el-GR"/>
            </w:rPr>
            <w:fldChar w:fldCharType="separate"/>
          </w:r>
          <w:r w:rsidR="00870BDB" w:rsidRPr="00F25D53">
            <w:rPr>
              <w:noProof/>
              <w:lang w:val="el-GR"/>
              <w:rPrChange w:id="924" w:author="Στάθης Καπ" w:date="2023-03-12T01:12:00Z">
                <w:rPr>
                  <w:noProof/>
                </w:rPr>
              </w:rPrChange>
            </w:rPr>
            <w:t xml:space="preserve"> [11]</w:t>
          </w:r>
          <w:ins w:id="925" w:author="Στάθης Καπ" w:date="2023-03-01T04:41:00Z">
            <w:r w:rsidR="008F4724">
              <w:rPr>
                <w:lang w:val="el-GR"/>
              </w:rPr>
              <w:fldChar w:fldCharType="end"/>
            </w:r>
          </w:ins>
          <w:customXmlInsRangeStart w:id="926" w:author="Στάθης Καπ" w:date="2023-03-01T04:41:00Z"/>
        </w:sdtContent>
      </w:sdt>
      <w:customXmlInsRangeEnd w:id="926"/>
      <w:del w:id="927"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28" w:author="Στάθης Καπ" w:date="2023-03-01T04:41:00Z"/>
      <w:sdt>
        <w:sdtPr>
          <w:rPr>
            <w:lang w:val="el-GR"/>
          </w:rPr>
          <w:id w:val="-403682108"/>
          <w:citation/>
        </w:sdtPr>
        <w:sdtEndPr/>
        <w:sdtContent>
          <w:customXmlInsRangeEnd w:id="928"/>
          <w:ins w:id="929" w:author="Στάθης Καπ" w:date="2023-03-01T04:41:00Z">
            <w:r w:rsidR="008F4724">
              <w:rPr>
                <w:lang w:val="el-GR"/>
              </w:rPr>
              <w:fldChar w:fldCharType="begin"/>
            </w:r>
            <w:r w:rsidR="008F4724" w:rsidRPr="008F4724">
              <w:rPr>
                <w:lang w:val="el-GR"/>
                <w:rPrChange w:id="930" w:author="Στάθης Καπ" w:date="2023-03-01T04:41:00Z">
                  <w:rPr/>
                </w:rPrChange>
              </w:rPr>
              <w:instrText xml:space="preserve"> </w:instrText>
            </w:r>
            <w:r w:rsidR="008F4724">
              <w:instrText>CITATION</w:instrText>
            </w:r>
            <w:r w:rsidR="008F4724" w:rsidRPr="008F4724">
              <w:rPr>
                <w:lang w:val="el-GR"/>
                <w:rPrChange w:id="931" w:author="Στάθης Καπ" w:date="2023-03-01T04:41:00Z">
                  <w:rPr/>
                </w:rPrChange>
              </w:rPr>
              <w:instrText xml:space="preserve"> </w:instrText>
            </w:r>
            <w:r w:rsidR="008F4724">
              <w:instrText>KCh</w:instrText>
            </w:r>
            <w:r w:rsidR="008F4724" w:rsidRPr="008F4724">
              <w:rPr>
                <w:lang w:val="el-GR"/>
                <w:rPrChange w:id="932" w:author="Στάθης Καπ" w:date="2023-03-01T04:41:00Z">
                  <w:rPr/>
                </w:rPrChange>
              </w:rPr>
              <w:instrText>06 \</w:instrText>
            </w:r>
            <w:r w:rsidR="008F4724">
              <w:instrText>l</w:instrText>
            </w:r>
            <w:r w:rsidR="008F4724" w:rsidRPr="008F4724">
              <w:rPr>
                <w:lang w:val="el-GR"/>
                <w:rPrChange w:id="933" w:author="Στάθης Καπ" w:date="2023-03-01T04:41:00Z">
                  <w:rPr/>
                </w:rPrChange>
              </w:rPr>
              <w:instrText xml:space="preserve"> 1033 </w:instrText>
            </w:r>
          </w:ins>
          <w:r w:rsidR="008F4724">
            <w:rPr>
              <w:lang w:val="el-GR"/>
            </w:rPr>
            <w:fldChar w:fldCharType="separate"/>
          </w:r>
          <w:r w:rsidR="00870BDB" w:rsidRPr="00F25D53">
            <w:rPr>
              <w:noProof/>
              <w:lang w:val="el-GR"/>
              <w:rPrChange w:id="934" w:author="Στάθης Καπ" w:date="2023-03-12T01:12:00Z">
                <w:rPr>
                  <w:noProof/>
                </w:rPr>
              </w:rPrChange>
            </w:rPr>
            <w:t xml:space="preserve"> [12]</w:t>
          </w:r>
          <w:ins w:id="935" w:author="Στάθης Καπ" w:date="2023-03-01T04:41:00Z">
            <w:r w:rsidR="008F4724">
              <w:rPr>
                <w:lang w:val="el-GR"/>
              </w:rPr>
              <w:fldChar w:fldCharType="end"/>
            </w:r>
          </w:ins>
          <w:customXmlInsRangeStart w:id="936" w:author="Στάθης Καπ" w:date="2023-03-01T04:41:00Z"/>
        </w:sdtContent>
      </w:sdt>
      <w:customXmlInsRangeEnd w:id="936"/>
      <w:del w:id="937"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63680064"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38" w:author="Στάθης Καπ" w:date="2023-03-01T04:36:00Z">
        <w:r w:rsidR="008F4724">
          <w:t>et</w:t>
        </w:r>
        <w:r w:rsidR="008F4724" w:rsidRPr="008F4724">
          <w:rPr>
            <w:lang w:val="el-GR"/>
            <w:rPrChange w:id="939" w:author="Στάθης Καπ" w:date="2023-03-01T04:36:00Z">
              <w:rPr/>
            </w:rPrChange>
          </w:rPr>
          <w:t xml:space="preserve"> </w:t>
        </w:r>
      </w:ins>
      <w:ins w:id="940" w:author="Στάθης Καπ" w:date="2023-03-01T04:37:00Z">
        <w:r w:rsidR="008F4724">
          <w:t>al</w:t>
        </w:r>
      </w:ins>
      <w:ins w:id="941" w:author="Στάθης Καπ" w:date="2023-03-01T04:44:00Z">
        <w:r w:rsidR="00C52C7D" w:rsidRPr="00C52C7D">
          <w:rPr>
            <w:lang w:val="el-GR"/>
            <w:rPrChange w:id="942" w:author="Στάθης Καπ" w:date="2023-03-01T04:44:00Z">
              <w:rPr/>
            </w:rPrChange>
          </w:rPr>
          <w:t>.</w:t>
        </w:r>
      </w:ins>
      <w:ins w:id="943" w:author="Στάθης Καπ" w:date="2023-03-01T04:36:00Z">
        <w:r w:rsidR="008F4724" w:rsidRPr="008F4724">
          <w:rPr>
            <w:lang w:val="el-GR"/>
            <w:rPrChange w:id="944" w:author="Στάθης Καπ" w:date="2023-03-01T04:38:00Z">
              <w:rPr/>
            </w:rPrChange>
          </w:rPr>
          <w:t xml:space="preserve"> </w:t>
        </w:r>
      </w:ins>
      <w:del w:id="945" w:author="Στάθης Καπ" w:date="2023-03-01T04:36:00Z">
        <w:r w:rsidRPr="00DD6480" w:rsidDel="008F4724">
          <w:rPr>
            <w:lang w:val="el-GR"/>
          </w:rPr>
          <w:delText xml:space="preserve">κ.α. </w:delText>
        </w:r>
      </w:del>
      <w:r w:rsidRPr="00DD6480">
        <w:rPr>
          <w:lang w:val="el-GR"/>
        </w:rPr>
        <w:t>199</w:t>
      </w:r>
      <w:ins w:id="946" w:author="Στάθης Καπ" w:date="2023-03-01T04:37:00Z">
        <w:r w:rsidR="008F4724" w:rsidRPr="008F4724">
          <w:rPr>
            <w:lang w:val="el-GR"/>
            <w:rPrChange w:id="947" w:author="Στάθης Καπ" w:date="2023-03-01T04:38:00Z">
              <w:rPr/>
            </w:rPrChange>
          </w:rPr>
          <w:t>8</w:t>
        </w:r>
      </w:ins>
      <w:customXmlInsRangeStart w:id="948" w:author="Στάθης Καπ" w:date="2023-03-01T04:42:00Z"/>
      <w:sdt>
        <w:sdtPr>
          <w:rPr>
            <w:lang w:val="el-GR"/>
          </w:rPr>
          <w:id w:val="1688861214"/>
          <w:citation/>
        </w:sdtPr>
        <w:sdtEndPr/>
        <w:sdtContent>
          <w:customXmlInsRangeEnd w:id="948"/>
          <w:ins w:id="949" w:author="Στάθης Καπ" w:date="2023-03-01T04:42:00Z">
            <w:r w:rsidR="008F4724">
              <w:rPr>
                <w:lang w:val="el-GR"/>
              </w:rPr>
              <w:fldChar w:fldCharType="begin"/>
            </w:r>
            <w:r w:rsidR="008F4724" w:rsidRPr="008F4724">
              <w:rPr>
                <w:lang w:val="el-GR"/>
                <w:rPrChange w:id="950" w:author="Στάθης Καπ" w:date="2023-03-01T04:42:00Z">
                  <w:rPr/>
                </w:rPrChange>
              </w:rPr>
              <w:instrText xml:space="preserve"> </w:instrText>
            </w:r>
            <w:r w:rsidR="008F4724">
              <w:instrText>CITATION</w:instrText>
            </w:r>
            <w:r w:rsidR="008F4724" w:rsidRPr="008F4724">
              <w:rPr>
                <w:lang w:val="el-GR"/>
                <w:rPrChange w:id="951" w:author="Στάθης Καπ" w:date="2023-03-01T04:42:00Z">
                  <w:rPr/>
                </w:rPrChange>
              </w:rPr>
              <w:instrText xml:space="preserve"> </w:instrText>
            </w:r>
            <w:r w:rsidR="008F4724">
              <w:instrText>MGe</w:instrText>
            </w:r>
            <w:r w:rsidR="008F4724" w:rsidRPr="008F4724">
              <w:rPr>
                <w:lang w:val="el-GR"/>
                <w:rPrChange w:id="952" w:author="Στάθης Καπ" w:date="2023-03-01T04:42:00Z">
                  <w:rPr/>
                </w:rPrChange>
              </w:rPr>
              <w:instrText>98 \</w:instrText>
            </w:r>
            <w:r w:rsidR="008F4724">
              <w:instrText>l</w:instrText>
            </w:r>
            <w:r w:rsidR="008F4724" w:rsidRPr="008F4724">
              <w:rPr>
                <w:lang w:val="el-GR"/>
                <w:rPrChange w:id="953" w:author="Στάθης Καπ" w:date="2023-03-01T04:42:00Z">
                  <w:rPr/>
                </w:rPrChange>
              </w:rPr>
              <w:instrText xml:space="preserve"> 1033 </w:instrText>
            </w:r>
          </w:ins>
          <w:r w:rsidR="008F4724">
            <w:rPr>
              <w:lang w:val="el-GR"/>
            </w:rPr>
            <w:fldChar w:fldCharType="separate"/>
          </w:r>
          <w:r w:rsidR="00870BDB">
            <w:rPr>
              <w:noProof/>
            </w:rPr>
            <w:t xml:space="preserve"> </w:t>
          </w:r>
          <w:r w:rsidR="00870BDB" w:rsidRPr="00870BDB">
            <w:rPr>
              <w:noProof/>
            </w:rPr>
            <w:t>[13]</w:t>
          </w:r>
          <w:ins w:id="954" w:author="Στάθης Καπ" w:date="2023-03-01T04:42:00Z">
            <w:r w:rsidR="008F4724">
              <w:rPr>
                <w:lang w:val="el-GR"/>
              </w:rPr>
              <w:fldChar w:fldCharType="end"/>
            </w:r>
          </w:ins>
          <w:customXmlInsRangeStart w:id="955" w:author="Στάθης Καπ" w:date="2023-03-01T04:42:00Z"/>
        </w:sdtContent>
      </w:sdt>
      <w:customXmlInsRangeEnd w:id="955"/>
      <w:customXmlInsRangeStart w:id="956" w:author="Στάθης Καπ" w:date="2023-03-01T04:42:00Z"/>
      <w:sdt>
        <w:sdtPr>
          <w:rPr>
            <w:lang w:val="el-GR"/>
          </w:rPr>
          <w:id w:val="1196509233"/>
          <w:citation/>
        </w:sdtPr>
        <w:sdtEndPr/>
        <w:sdtContent>
          <w:customXmlInsRangeEnd w:id="956"/>
          <w:ins w:id="957" w:author="Στάθης Καπ" w:date="2023-03-01T04:42:00Z">
            <w:r w:rsidR="008F4724">
              <w:rPr>
                <w:lang w:val="el-GR"/>
              </w:rPr>
              <w:fldChar w:fldCharType="begin"/>
            </w:r>
            <w:r w:rsidR="008F4724" w:rsidRPr="008F4724">
              <w:rPr>
                <w:lang w:val="el-GR"/>
                <w:rPrChange w:id="958" w:author="Στάθης Καπ" w:date="2023-03-01T04:42:00Z">
                  <w:rPr/>
                </w:rPrChange>
              </w:rPr>
              <w:instrText xml:space="preserve"> </w:instrText>
            </w:r>
            <w:r w:rsidR="008F4724">
              <w:instrText>CITATION</w:instrText>
            </w:r>
            <w:r w:rsidR="008F4724" w:rsidRPr="008F4724">
              <w:rPr>
                <w:lang w:val="el-GR"/>
                <w:rPrChange w:id="959" w:author="Στάθης Καπ" w:date="2023-03-01T04:42:00Z">
                  <w:rPr/>
                </w:rPrChange>
              </w:rPr>
              <w:instrText xml:space="preserve"> </w:instrText>
            </w:r>
            <w:r w:rsidR="008F4724">
              <w:instrText>Mic</w:instrText>
            </w:r>
            <w:r w:rsidR="008F4724" w:rsidRPr="008F4724">
              <w:rPr>
                <w:lang w:val="el-GR"/>
                <w:rPrChange w:id="960" w:author="Στάθης Καπ" w:date="2023-03-01T04:42:00Z">
                  <w:rPr/>
                </w:rPrChange>
              </w:rPr>
              <w:instrText>98 \</w:instrText>
            </w:r>
            <w:r w:rsidR="008F4724">
              <w:instrText>l</w:instrText>
            </w:r>
            <w:r w:rsidR="008F4724" w:rsidRPr="008F4724">
              <w:rPr>
                <w:lang w:val="el-GR"/>
                <w:rPrChange w:id="961" w:author="Στάθης Καπ" w:date="2023-03-01T04:42:00Z">
                  <w:rPr/>
                </w:rPrChange>
              </w:rPr>
              <w:instrText xml:space="preserve"> 1033 </w:instrText>
            </w:r>
          </w:ins>
          <w:r w:rsidR="008F4724">
            <w:rPr>
              <w:lang w:val="el-GR"/>
            </w:rPr>
            <w:fldChar w:fldCharType="separate"/>
          </w:r>
          <w:r w:rsidR="00870BDB">
            <w:rPr>
              <w:noProof/>
            </w:rPr>
            <w:t xml:space="preserve"> </w:t>
          </w:r>
          <w:r w:rsidR="00870BDB" w:rsidRPr="00870BDB">
            <w:rPr>
              <w:noProof/>
            </w:rPr>
            <w:t>[14]</w:t>
          </w:r>
          <w:ins w:id="962" w:author="Στάθης Καπ" w:date="2023-03-01T04:42:00Z">
            <w:r w:rsidR="008F4724">
              <w:rPr>
                <w:lang w:val="el-GR"/>
              </w:rPr>
              <w:fldChar w:fldCharType="end"/>
            </w:r>
          </w:ins>
          <w:customXmlInsRangeStart w:id="963" w:author="Στάθης Καπ" w:date="2023-03-01T04:42:00Z"/>
        </w:sdtContent>
      </w:sdt>
      <w:customXmlInsRangeEnd w:id="963"/>
      <w:ins w:id="964" w:author="Στάθης Καπ" w:date="2023-03-01T04:37:00Z">
        <w:r w:rsidR="008F4724" w:rsidRPr="008F4724">
          <w:rPr>
            <w:lang w:val="el-GR"/>
            <w:rPrChange w:id="965" w:author="Στάθης Καπ" w:date="2023-03-01T04:38:00Z">
              <w:rPr/>
            </w:rPrChange>
          </w:rPr>
          <w:t>)</w:t>
        </w:r>
      </w:ins>
      <w:del w:id="966" w:author="Στάθης Καπ" w:date="2023-03-01T04:36:00Z">
        <w:r w:rsidRPr="00DD6480" w:rsidDel="008F4724">
          <w:rPr>
            <w:lang w:val="el-GR"/>
          </w:rPr>
          <w:delText>8</w:delText>
        </w:r>
        <w:r w:rsidRPr="0070497F" w:rsidDel="008F4724">
          <w:rPr>
            <w:highlight w:val="yellow"/>
            <w:lang w:val="el-GR"/>
            <w:rPrChange w:id="967" w:author="Charalampos Konstantopoulos" w:date="2023-02-01T06:01:00Z">
              <w:rPr>
                <w:lang w:val="el-GR"/>
              </w:rPr>
            </w:rPrChange>
          </w:rPr>
          <w:delText>)[;, ;].</w:delText>
        </w:r>
      </w:del>
      <w:del w:id="968" w:author="Στάθης Καπ" w:date="2023-02-28T18:09:00Z">
        <w:r w:rsidRPr="00DD6480" w:rsidDel="00B865CA">
          <w:rPr>
            <w:lang w:val="el-GR"/>
          </w:rPr>
          <w:delText xml:space="preserve"> </w:delText>
        </w:r>
        <w:commentRangeStart w:id="969"/>
        <w:r w:rsidR="000A363C" w:rsidDel="00B865CA">
          <w:rPr>
            <w:lang w:val="el-GR"/>
          </w:rPr>
          <w:delText>Αποτελεί</w:delText>
        </w:r>
        <w:r w:rsidRPr="00AF58C6" w:rsidDel="00B865CA">
          <w:rPr>
            <w:lang w:val="el-GR"/>
            <w:rPrChange w:id="970"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971" w:author="Στάθης Καπ" w:date="2023-03-01T00:58:00Z">
              <w:rPr/>
            </w:rPrChange>
          </w:rPr>
          <w:delText xml:space="preserve"> </w:delText>
        </w:r>
        <w:r w:rsidR="008D0A70" w:rsidDel="00B865CA">
          <w:rPr>
            <w:lang w:val="el-GR"/>
          </w:rPr>
          <w:delText>περίπτωση</w:delText>
        </w:r>
        <w:r w:rsidRPr="00AF58C6" w:rsidDel="00B865CA">
          <w:rPr>
            <w:lang w:val="el-GR"/>
            <w:rPrChange w:id="972"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973" w:author="Στάθης Καπ" w:date="2023-03-01T00:58:00Z">
              <w:rPr/>
            </w:rPrChange>
          </w:rPr>
          <w:delText xml:space="preserve"> </w:delText>
        </w:r>
        <w:r w:rsidDel="00B865CA">
          <w:delText>OP</w:delText>
        </w:r>
        <w:commentRangeEnd w:id="969"/>
        <w:r w:rsidR="0070497F" w:rsidDel="00B865CA">
          <w:rPr>
            <w:rStyle w:val="CommentReference"/>
          </w:rPr>
          <w:commentReference w:id="969"/>
        </w:r>
      </w:del>
    </w:p>
    <w:p w14:paraId="607E0F00" w14:textId="0218FCB8"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974" w:author="Στάθης Καπ" w:date="2023-03-01T04:44:00Z">
        <w:r w:rsidR="00C52C7D">
          <w:t>et</w:t>
        </w:r>
        <w:r w:rsidR="00C52C7D" w:rsidRPr="00C52C7D">
          <w:rPr>
            <w:lang w:val="el-GR"/>
            <w:rPrChange w:id="975" w:author="Στάθης Καπ" w:date="2023-03-01T04:44:00Z">
              <w:rPr/>
            </w:rPrChange>
          </w:rPr>
          <w:t xml:space="preserve"> </w:t>
        </w:r>
        <w:r w:rsidR="00C52C7D">
          <w:t>al</w:t>
        </w:r>
        <w:r w:rsidR="00C52C7D" w:rsidRPr="00C52C7D">
          <w:rPr>
            <w:lang w:val="el-GR"/>
            <w:rPrChange w:id="976" w:author="Στάθης Καπ" w:date="2023-03-01T04:44:00Z">
              <w:rPr/>
            </w:rPrChange>
          </w:rPr>
          <w:t>.</w:t>
        </w:r>
      </w:ins>
      <w:del w:id="977" w:author="Στάθης Καπ" w:date="2023-03-01T04:44:00Z">
        <w:r w:rsidRPr="00DD6480" w:rsidDel="00C52C7D">
          <w:rPr>
            <w:lang w:val="el-GR"/>
          </w:rPr>
          <w:delText>κ.α.</w:delText>
        </w:r>
      </w:del>
      <w:r w:rsidRPr="00DD6480">
        <w:rPr>
          <w:lang w:val="el-GR"/>
        </w:rPr>
        <w:t xml:space="preserve"> (1987)</w:t>
      </w:r>
      <w:customXmlInsRangeStart w:id="978" w:author="Στάθης Καπ" w:date="2023-03-01T04:45:00Z"/>
      <w:sdt>
        <w:sdtPr>
          <w:rPr>
            <w:lang w:val="el-GR"/>
          </w:rPr>
          <w:id w:val="99150930"/>
          <w:citation/>
        </w:sdtPr>
        <w:sdtEndPr/>
        <w:sdtContent>
          <w:customXmlInsRangeEnd w:id="978"/>
          <w:ins w:id="979" w:author="Στάθης Καπ" w:date="2023-03-01T04:45:00Z">
            <w:r w:rsidR="00777283">
              <w:rPr>
                <w:lang w:val="el-GR"/>
              </w:rPr>
              <w:fldChar w:fldCharType="begin"/>
            </w:r>
            <w:r w:rsidR="00777283" w:rsidRPr="00777283">
              <w:rPr>
                <w:lang w:val="el-GR"/>
                <w:rPrChange w:id="980" w:author="Στάθης Καπ" w:date="2023-03-01T04:45:00Z">
                  <w:rPr/>
                </w:rPrChange>
              </w:rPr>
              <w:instrText xml:space="preserve"> </w:instrText>
            </w:r>
            <w:r w:rsidR="00777283">
              <w:instrText>CITATION</w:instrText>
            </w:r>
            <w:r w:rsidR="00777283" w:rsidRPr="00777283">
              <w:rPr>
                <w:lang w:val="el-GR"/>
                <w:rPrChange w:id="981" w:author="Στάθης Καπ" w:date="2023-03-01T04:45:00Z">
                  <w:rPr/>
                </w:rPrChange>
              </w:rPr>
              <w:instrText xml:space="preserve"> </w:instrText>
            </w:r>
            <w:r w:rsidR="00777283">
              <w:instrText>Bru</w:instrText>
            </w:r>
            <w:r w:rsidR="00777283" w:rsidRPr="00777283">
              <w:rPr>
                <w:lang w:val="el-GR"/>
                <w:rPrChange w:id="982" w:author="Στάθης Καπ" w:date="2023-03-01T04:45:00Z">
                  <w:rPr/>
                </w:rPrChange>
              </w:rPr>
              <w:instrText>87 \</w:instrText>
            </w:r>
            <w:r w:rsidR="00777283">
              <w:instrText>l</w:instrText>
            </w:r>
            <w:r w:rsidR="00777283" w:rsidRPr="00777283">
              <w:rPr>
                <w:lang w:val="el-GR"/>
                <w:rPrChange w:id="983" w:author="Στάθης Καπ" w:date="2023-03-01T04:45:00Z">
                  <w:rPr/>
                </w:rPrChange>
              </w:rPr>
              <w:instrText xml:space="preserve"> 1033 </w:instrText>
            </w:r>
          </w:ins>
          <w:r w:rsidR="00777283">
            <w:rPr>
              <w:lang w:val="el-GR"/>
            </w:rPr>
            <w:fldChar w:fldCharType="separate"/>
          </w:r>
          <w:r w:rsidR="00870BDB" w:rsidRPr="00F25D53">
            <w:rPr>
              <w:noProof/>
              <w:lang w:val="el-GR"/>
              <w:rPrChange w:id="984" w:author="Στάθης Καπ" w:date="2023-03-12T01:12:00Z">
                <w:rPr>
                  <w:noProof/>
                </w:rPr>
              </w:rPrChange>
            </w:rPr>
            <w:t xml:space="preserve"> [15]</w:t>
          </w:r>
          <w:ins w:id="985" w:author="Στάθης Καπ" w:date="2023-03-01T04:45:00Z">
            <w:r w:rsidR="00777283">
              <w:rPr>
                <w:lang w:val="el-GR"/>
              </w:rPr>
              <w:fldChar w:fldCharType="end"/>
            </w:r>
          </w:ins>
          <w:customXmlInsRangeStart w:id="986" w:author="Στάθης Καπ" w:date="2023-03-01T04:45:00Z"/>
        </w:sdtContent>
      </w:sdt>
      <w:customXmlInsRangeEnd w:id="986"/>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987" w:author="Στάθης Καπ" w:date="2023-03-01T04:46:00Z"/>
      <w:sdt>
        <w:sdtPr>
          <w:rPr>
            <w:lang w:val="el-GR"/>
          </w:rPr>
          <w:id w:val="-2066320110"/>
          <w:citation/>
        </w:sdtPr>
        <w:sdtEndPr/>
        <w:sdtContent>
          <w:customXmlInsRangeEnd w:id="987"/>
          <w:ins w:id="988" w:author="Στάθης Καπ" w:date="2023-03-01T04:46:00Z">
            <w:r w:rsidR="00777283">
              <w:rPr>
                <w:lang w:val="el-GR"/>
              </w:rPr>
              <w:fldChar w:fldCharType="begin"/>
            </w:r>
            <w:r w:rsidR="00777283" w:rsidRPr="00777283">
              <w:rPr>
                <w:lang w:val="el-GR"/>
                <w:rPrChange w:id="989" w:author="Στάθης Καπ" w:date="2023-03-01T04:46:00Z">
                  <w:rPr/>
                </w:rPrChange>
              </w:rPr>
              <w:instrText xml:space="preserve"> </w:instrText>
            </w:r>
            <w:r w:rsidR="00777283">
              <w:instrText>CITATION</w:instrText>
            </w:r>
            <w:r w:rsidR="00777283" w:rsidRPr="00777283">
              <w:rPr>
                <w:lang w:val="el-GR"/>
                <w:rPrChange w:id="990" w:author="Στάθης Καπ" w:date="2023-03-01T04:46:00Z">
                  <w:rPr/>
                </w:rPrChange>
              </w:rPr>
              <w:instrText xml:space="preserve"> </w:instrText>
            </w:r>
            <w:r w:rsidR="00777283">
              <w:instrText>Gil</w:instrText>
            </w:r>
            <w:r w:rsidR="00777283" w:rsidRPr="00777283">
              <w:rPr>
                <w:lang w:val="el-GR"/>
                <w:rPrChange w:id="991" w:author="Στάθης Καπ" w:date="2023-03-01T04:46:00Z">
                  <w:rPr/>
                </w:rPrChange>
              </w:rPr>
              <w:instrText>90 \</w:instrText>
            </w:r>
            <w:r w:rsidR="00777283">
              <w:instrText>l</w:instrText>
            </w:r>
            <w:r w:rsidR="00777283" w:rsidRPr="00777283">
              <w:rPr>
                <w:lang w:val="el-GR"/>
                <w:rPrChange w:id="992" w:author="Στάθης Καπ" w:date="2023-03-01T04:46:00Z">
                  <w:rPr/>
                </w:rPrChange>
              </w:rPr>
              <w:instrText xml:space="preserve"> 1033 </w:instrText>
            </w:r>
          </w:ins>
          <w:r w:rsidR="00777283">
            <w:rPr>
              <w:lang w:val="el-GR"/>
            </w:rPr>
            <w:fldChar w:fldCharType="separate"/>
          </w:r>
          <w:r w:rsidR="00870BDB" w:rsidRPr="00F25D53">
            <w:rPr>
              <w:noProof/>
              <w:lang w:val="el-GR"/>
              <w:rPrChange w:id="993" w:author="Στάθης Καπ" w:date="2023-03-12T01:12:00Z">
                <w:rPr>
                  <w:noProof/>
                </w:rPr>
              </w:rPrChange>
            </w:rPr>
            <w:t xml:space="preserve"> [2]</w:t>
          </w:r>
          <w:ins w:id="994" w:author="Στάθης Καπ" w:date="2023-03-01T04:46:00Z">
            <w:r w:rsidR="00777283">
              <w:rPr>
                <w:lang w:val="el-GR"/>
              </w:rPr>
              <w:fldChar w:fldCharType="end"/>
            </w:r>
          </w:ins>
          <w:customXmlInsRangeStart w:id="995" w:author="Στάθης Καπ" w:date="2023-03-01T04:46:00Z"/>
        </w:sdtContent>
      </w:sdt>
      <w:customXmlInsRangeEnd w:id="995"/>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996" w:author="Στάθης Καπ" w:date="2023-03-01T04:46:00Z">
        <w:r w:rsidR="00777283">
          <w:t>et</w:t>
        </w:r>
        <w:r w:rsidR="00777283" w:rsidRPr="00777283">
          <w:rPr>
            <w:lang w:val="el-GR"/>
            <w:rPrChange w:id="997" w:author="Στάθης Καπ" w:date="2023-03-01T04:46:00Z">
              <w:rPr/>
            </w:rPrChange>
          </w:rPr>
          <w:t xml:space="preserve"> </w:t>
        </w:r>
        <w:r w:rsidR="00777283">
          <w:t>al</w:t>
        </w:r>
        <w:r w:rsidR="00777283" w:rsidRPr="00777283">
          <w:rPr>
            <w:lang w:val="el-GR"/>
            <w:rPrChange w:id="998" w:author="Στάθης Καπ" w:date="2023-03-01T04:46:00Z">
              <w:rPr/>
            </w:rPrChange>
          </w:rPr>
          <w:t>.</w:t>
        </w:r>
      </w:ins>
      <w:del w:id="999" w:author="Στάθης Καπ" w:date="2023-03-01T04:46:00Z">
        <w:r w:rsidRPr="00DD6480" w:rsidDel="00777283">
          <w:rPr>
            <w:lang w:val="el-GR"/>
          </w:rPr>
          <w:delText>κ.α.</w:delText>
        </w:r>
      </w:del>
      <w:r w:rsidRPr="00DD6480">
        <w:rPr>
          <w:lang w:val="el-GR"/>
        </w:rPr>
        <w:t xml:space="preserve"> </w:t>
      </w:r>
      <w:r w:rsidRPr="00777283">
        <w:rPr>
          <w:rPrChange w:id="1000" w:author="Στάθης Καπ" w:date="2023-03-01T04:46:00Z">
            <w:rPr>
              <w:lang w:val="el-GR"/>
            </w:rPr>
          </w:rPrChange>
        </w:rPr>
        <w:t>(1998)</w:t>
      </w:r>
      <w:customXmlInsRangeStart w:id="1001" w:author="Στάθης Καπ" w:date="2023-03-01T04:51:00Z"/>
      <w:sdt>
        <w:sdtPr>
          <w:id w:val="2089963122"/>
          <w:citation/>
        </w:sdtPr>
        <w:sdtEndPr/>
        <w:sdtContent>
          <w:customXmlInsRangeEnd w:id="1001"/>
          <w:ins w:id="1002" w:author="Στάθης Καπ" w:date="2023-03-01T04:51:00Z">
            <w:r w:rsidR="002B26C8">
              <w:fldChar w:fldCharType="begin"/>
            </w:r>
            <w:r w:rsidR="002B26C8">
              <w:instrText xml:space="preserve"> CITATION Mic98 \l 1033 </w:instrText>
            </w:r>
          </w:ins>
          <w:r w:rsidR="002B26C8">
            <w:fldChar w:fldCharType="separate"/>
          </w:r>
          <w:r w:rsidR="00870BDB">
            <w:rPr>
              <w:noProof/>
            </w:rPr>
            <w:t xml:space="preserve"> </w:t>
          </w:r>
          <w:r w:rsidR="00870BDB" w:rsidRPr="00870BDB">
            <w:rPr>
              <w:noProof/>
            </w:rPr>
            <w:t>[14]</w:t>
          </w:r>
          <w:ins w:id="1003" w:author="Στάθης Καπ" w:date="2023-03-01T04:51:00Z">
            <w:r w:rsidR="002B26C8">
              <w:fldChar w:fldCharType="end"/>
            </w:r>
          </w:ins>
          <w:customXmlInsRangeStart w:id="1004" w:author="Στάθης Καπ" w:date="2023-03-01T04:51:00Z"/>
        </w:sdtContent>
      </w:sdt>
      <w:customXmlInsRangeEnd w:id="1004"/>
      <w:r w:rsidRPr="00777283">
        <w:rPr>
          <w:rPrChange w:id="1005" w:author="Στάθης Καπ" w:date="2023-03-01T04:46:00Z">
            <w:rPr>
              <w:lang w:val="el-GR"/>
            </w:rPr>
          </w:rPrChange>
        </w:rPr>
        <w:t>,</w:t>
      </w:r>
      <w:r w:rsidR="00C70596" w:rsidRPr="00777283">
        <w:rPr>
          <w:rPrChange w:id="1006" w:author="Στάθης Καπ" w:date="2023-03-01T04:46:00Z">
            <w:rPr>
              <w:lang w:val="el-GR"/>
            </w:rPr>
          </w:rPrChange>
        </w:rPr>
        <w:t xml:space="preserve"> </w:t>
      </w:r>
      <w:r>
        <w:t>Fischetti</w:t>
      </w:r>
      <w:r w:rsidRPr="00777283">
        <w:rPr>
          <w:rPrChange w:id="1007" w:author="Στάθης Καπ" w:date="2023-03-01T04:46:00Z">
            <w:rPr>
              <w:lang w:val="el-GR"/>
            </w:rPr>
          </w:rPrChange>
        </w:rPr>
        <w:t xml:space="preserve"> </w:t>
      </w:r>
      <w:ins w:id="1008" w:author="Στάθης Καπ" w:date="2023-03-01T04:46:00Z">
        <w:r w:rsidR="00777283">
          <w:t>et al.</w:t>
        </w:r>
      </w:ins>
      <w:del w:id="1009" w:author="Στάθης Καπ" w:date="2023-03-01T04:46:00Z">
        <w:r w:rsidRPr="00DD6480" w:rsidDel="00777283">
          <w:rPr>
            <w:lang w:val="el-GR"/>
          </w:rPr>
          <w:delText>κ</w:delText>
        </w:r>
        <w:r w:rsidRPr="00777283" w:rsidDel="00777283">
          <w:rPr>
            <w:rPrChange w:id="1010" w:author="Στάθης Καπ" w:date="2023-03-01T04:46:00Z">
              <w:rPr>
                <w:lang w:val="el-GR"/>
              </w:rPr>
            </w:rPrChange>
          </w:rPr>
          <w:delText>.</w:delText>
        </w:r>
        <w:r w:rsidRPr="00DD6480" w:rsidDel="00777283">
          <w:rPr>
            <w:lang w:val="el-GR"/>
          </w:rPr>
          <w:delText>α</w:delText>
        </w:r>
        <w:r w:rsidRPr="00777283" w:rsidDel="00777283">
          <w:rPr>
            <w:rPrChange w:id="1011" w:author="Στάθης Καπ" w:date="2023-03-01T04:46:00Z">
              <w:rPr>
                <w:lang w:val="el-GR"/>
              </w:rPr>
            </w:rPrChange>
          </w:rPr>
          <w:delText>.</w:delText>
        </w:r>
      </w:del>
      <w:r w:rsidRPr="00777283">
        <w:rPr>
          <w:rPrChange w:id="1012" w:author="Στάθης Καπ" w:date="2023-03-01T04:46:00Z">
            <w:rPr>
              <w:lang w:val="el-GR"/>
            </w:rPr>
          </w:rPrChange>
        </w:rPr>
        <w:t xml:space="preserve"> (1998)</w:t>
      </w:r>
      <w:customXmlInsRangeStart w:id="1013" w:author="Στάθης Καπ" w:date="2023-03-01T04:52:00Z"/>
      <w:sdt>
        <w:sdtPr>
          <w:id w:val="-1843158906"/>
          <w:citation/>
        </w:sdtPr>
        <w:sdtEndPr/>
        <w:sdtContent>
          <w:customXmlInsRangeEnd w:id="1013"/>
          <w:ins w:id="1014" w:author="Στάθης Καπ" w:date="2023-03-01T04:52:00Z">
            <w:r w:rsidR="002B26C8">
              <w:fldChar w:fldCharType="begin"/>
            </w:r>
            <w:r w:rsidR="002B26C8">
              <w:instrText xml:space="preserve"> CITATION Mat98 \l 1033 </w:instrText>
            </w:r>
          </w:ins>
          <w:r w:rsidR="002B26C8">
            <w:fldChar w:fldCharType="separate"/>
          </w:r>
          <w:r w:rsidR="00870BDB">
            <w:rPr>
              <w:noProof/>
            </w:rPr>
            <w:t xml:space="preserve"> </w:t>
          </w:r>
          <w:r w:rsidR="00870BDB" w:rsidRPr="00870BDB">
            <w:rPr>
              <w:noProof/>
            </w:rPr>
            <w:t>[16]</w:t>
          </w:r>
          <w:ins w:id="1015" w:author="Στάθης Καπ" w:date="2023-03-01T04:52:00Z">
            <w:r w:rsidR="002B26C8">
              <w:fldChar w:fldCharType="end"/>
            </w:r>
          </w:ins>
          <w:customXmlInsRangeStart w:id="1016" w:author="Στάθης Καπ" w:date="2023-03-01T04:52:00Z"/>
        </w:sdtContent>
      </w:sdt>
      <w:customXmlInsRangeEnd w:id="1016"/>
      <w:r w:rsidRPr="00777283">
        <w:rPr>
          <w:rPrChange w:id="1017" w:author="Στάθης Καπ" w:date="2023-03-01T04:46:00Z">
            <w:rPr>
              <w:lang w:val="el-GR"/>
            </w:rPr>
          </w:rPrChange>
        </w:rPr>
        <w:t xml:space="preserve"> </w:t>
      </w:r>
      <w:r w:rsidRPr="00DD6480">
        <w:rPr>
          <w:lang w:val="el-GR"/>
        </w:rPr>
        <w:t>και</w:t>
      </w:r>
      <w:r w:rsidRPr="00777283">
        <w:rPr>
          <w:rPrChange w:id="1018" w:author="Στάθης Καπ" w:date="2023-03-01T04:46:00Z">
            <w:rPr>
              <w:lang w:val="el-GR"/>
            </w:rPr>
          </w:rPrChange>
        </w:rPr>
        <w:t xml:space="preserve"> </w:t>
      </w:r>
      <w:r>
        <w:t>branch</w:t>
      </w:r>
      <w:r w:rsidRPr="00777283">
        <w:rPr>
          <w:rPrChange w:id="1019" w:author="Στάθης Καπ" w:date="2023-03-01T04:46:00Z">
            <w:rPr>
              <w:lang w:val="el-GR"/>
            </w:rPr>
          </w:rPrChange>
        </w:rPr>
        <w:t>-</w:t>
      </w:r>
      <w:r>
        <w:t>and</w:t>
      </w:r>
      <w:r w:rsidRPr="00777283">
        <w:rPr>
          <w:rPrChange w:id="1020" w:author="Στάθης Καπ" w:date="2023-03-01T04:46:00Z">
            <w:rPr>
              <w:lang w:val="el-GR"/>
            </w:rPr>
          </w:rPrChange>
        </w:rPr>
        <w:t>-</w:t>
      </w:r>
      <w:r>
        <w:t>bound</w:t>
      </w:r>
      <w:r w:rsidRPr="00777283">
        <w:rPr>
          <w:rPrChange w:id="1021" w:author="Στάθης Καπ" w:date="2023-03-01T04:46:00Z">
            <w:rPr>
              <w:lang w:val="el-GR"/>
            </w:rPr>
          </w:rPrChange>
        </w:rPr>
        <w:t xml:space="preserve"> </w:t>
      </w:r>
      <w:r>
        <w:t>Laporte</w:t>
      </w:r>
      <w:r w:rsidRPr="00777283">
        <w:rPr>
          <w:rPrChange w:id="1022" w:author="Στάθης Καπ" w:date="2023-03-01T04:46:00Z">
            <w:rPr>
              <w:lang w:val="el-GR"/>
            </w:rPr>
          </w:rPrChange>
        </w:rPr>
        <w:t xml:space="preserve"> </w:t>
      </w:r>
      <w:r>
        <w:t>and</w:t>
      </w:r>
      <w:r w:rsidRPr="00777283">
        <w:rPr>
          <w:rPrChange w:id="1023" w:author="Στάθης Καπ" w:date="2023-03-01T04:46:00Z">
            <w:rPr>
              <w:lang w:val="el-GR"/>
            </w:rPr>
          </w:rPrChange>
        </w:rPr>
        <w:t xml:space="preserve"> </w:t>
      </w:r>
      <w:r>
        <w:t>Martello</w:t>
      </w:r>
      <w:r w:rsidRPr="00777283">
        <w:rPr>
          <w:rPrChange w:id="1024" w:author="Στάθης Καπ" w:date="2023-03-01T04:46:00Z">
            <w:rPr>
              <w:lang w:val="el-GR"/>
            </w:rPr>
          </w:rPrChange>
        </w:rPr>
        <w:t xml:space="preserve"> (1990)</w:t>
      </w:r>
      <w:customXmlInsRangeStart w:id="1025" w:author="Στάθης Καπ" w:date="2023-03-01T04:52:00Z"/>
      <w:sdt>
        <w:sdtPr>
          <w:id w:val="-214885016"/>
          <w:citation/>
        </w:sdtPr>
        <w:sdtEndPr/>
        <w:sdtContent>
          <w:customXmlInsRangeEnd w:id="1025"/>
          <w:ins w:id="1026" w:author="Στάθης Καπ" w:date="2023-03-01T04:52:00Z">
            <w:r w:rsidR="002B26C8">
              <w:fldChar w:fldCharType="begin"/>
            </w:r>
            <w:r w:rsidR="002B26C8">
              <w:instrText xml:space="preserve"> CITATION Gil90 \l 1033 </w:instrText>
            </w:r>
          </w:ins>
          <w:r w:rsidR="002B26C8">
            <w:fldChar w:fldCharType="separate"/>
          </w:r>
          <w:r w:rsidR="00870BDB">
            <w:rPr>
              <w:noProof/>
            </w:rPr>
            <w:t xml:space="preserve"> </w:t>
          </w:r>
          <w:r w:rsidR="00870BDB" w:rsidRPr="00870BDB">
            <w:rPr>
              <w:noProof/>
            </w:rPr>
            <w:t>[2]</w:t>
          </w:r>
          <w:ins w:id="1027" w:author="Στάθης Καπ" w:date="2023-03-01T04:52:00Z">
            <w:r w:rsidR="002B26C8">
              <w:fldChar w:fldCharType="end"/>
            </w:r>
          </w:ins>
          <w:customXmlInsRangeStart w:id="1028" w:author="Στάθης Καπ" w:date="2023-03-01T04:52:00Z"/>
        </w:sdtContent>
      </w:sdt>
      <w:customXmlInsRangeEnd w:id="1028"/>
      <w:r w:rsidRPr="00777283">
        <w:rPr>
          <w:rPrChange w:id="1029" w:author="Στάθης Καπ" w:date="2023-03-01T04:46:00Z">
            <w:rPr>
              <w:lang w:val="el-GR"/>
            </w:rPr>
          </w:rPrChange>
        </w:rPr>
        <w:t xml:space="preserve">, </w:t>
      </w:r>
      <w:r>
        <w:t>Ramesh</w:t>
      </w:r>
      <w:r w:rsidRPr="00777283">
        <w:rPr>
          <w:rPrChange w:id="1030" w:author="Στάθης Καπ" w:date="2023-03-01T04:46:00Z">
            <w:rPr>
              <w:lang w:val="el-GR"/>
            </w:rPr>
          </w:rPrChange>
        </w:rPr>
        <w:t xml:space="preserve"> </w:t>
      </w:r>
      <w:ins w:id="1031" w:author="Στάθης Καπ" w:date="2023-03-01T04:47:00Z">
        <w:r w:rsidR="00777283">
          <w:t>et al.</w:t>
        </w:r>
      </w:ins>
      <w:del w:id="1032" w:author="Στάθης Καπ" w:date="2023-03-01T04:47:00Z">
        <w:r w:rsidRPr="00DD6480" w:rsidDel="00777283">
          <w:rPr>
            <w:lang w:val="el-GR"/>
          </w:rPr>
          <w:delText>κ</w:delText>
        </w:r>
        <w:r w:rsidRPr="00777283" w:rsidDel="00777283">
          <w:rPr>
            <w:rPrChange w:id="1033" w:author="Στάθης Καπ" w:date="2023-03-01T04:46:00Z">
              <w:rPr>
                <w:lang w:val="el-GR"/>
              </w:rPr>
            </w:rPrChange>
          </w:rPr>
          <w:delText>.</w:delText>
        </w:r>
        <w:r w:rsidRPr="00DD6480" w:rsidDel="00777283">
          <w:rPr>
            <w:lang w:val="el-GR"/>
          </w:rPr>
          <w:delText>α</w:delText>
        </w:r>
      </w:del>
      <w:del w:id="1034" w:author="Στάθης Καπ" w:date="2023-03-01T04:46:00Z">
        <w:r w:rsidRPr="00777283" w:rsidDel="00777283">
          <w:rPr>
            <w:rPrChange w:id="1035" w:author="Στάθης Καπ" w:date="2023-03-01T04:46:00Z">
              <w:rPr>
                <w:lang w:val="el-GR"/>
              </w:rPr>
            </w:rPrChange>
          </w:rPr>
          <w:delText>.</w:delText>
        </w:r>
      </w:del>
      <w:r w:rsidRPr="00777283">
        <w:rPr>
          <w:rPrChange w:id="1036" w:author="Στάθης Καπ" w:date="2023-03-01T04:46:00Z">
            <w:rPr>
              <w:lang w:val="el-GR"/>
            </w:rPr>
          </w:rPrChange>
        </w:rPr>
        <w:t xml:space="preserve"> </w:t>
      </w:r>
      <w:r w:rsidRPr="002078F5">
        <w:rPr>
          <w:lang w:val="el-GR"/>
        </w:rPr>
        <w:t>(1992)</w:t>
      </w:r>
      <w:customXmlInsRangeStart w:id="1037" w:author="Στάθης Καπ" w:date="2023-03-01T04:53:00Z"/>
      <w:sdt>
        <w:sdtPr>
          <w:id w:val="165986000"/>
          <w:citation/>
        </w:sdtPr>
        <w:sdtEndPr/>
        <w:sdtContent>
          <w:customXmlInsRangeEnd w:id="1037"/>
          <w:ins w:id="1038" w:author="Στάθης Καπ" w:date="2023-03-01T04:53:00Z">
            <w:r w:rsidR="002B26C8">
              <w:fldChar w:fldCharType="begin"/>
            </w:r>
            <w:r w:rsidR="002B26C8" w:rsidRPr="002078F5">
              <w:rPr>
                <w:lang w:val="el-GR"/>
                <w:rPrChange w:id="1039" w:author="Στάθης Καπ" w:date="2023-03-12T20:53:00Z">
                  <w:rPr/>
                </w:rPrChange>
              </w:rPr>
              <w:instrText xml:space="preserve"> </w:instrText>
            </w:r>
            <w:r w:rsidR="002B26C8">
              <w:instrText>CITATION</w:instrText>
            </w:r>
            <w:r w:rsidR="002B26C8" w:rsidRPr="002078F5">
              <w:rPr>
                <w:lang w:val="el-GR"/>
                <w:rPrChange w:id="1040" w:author="Στάθης Καπ" w:date="2023-03-12T20:53:00Z">
                  <w:rPr/>
                </w:rPrChange>
              </w:rPr>
              <w:instrText xml:space="preserve"> </w:instrText>
            </w:r>
            <w:r w:rsidR="002B26C8">
              <w:instrText>Ram</w:instrText>
            </w:r>
            <w:r w:rsidR="002B26C8" w:rsidRPr="002078F5">
              <w:rPr>
                <w:lang w:val="el-GR"/>
                <w:rPrChange w:id="1041" w:author="Στάθης Καπ" w:date="2023-03-12T20:53:00Z">
                  <w:rPr/>
                </w:rPrChange>
              </w:rPr>
              <w:instrText>92 \</w:instrText>
            </w:r>
            <w:r w:rsidR="002B26C8">
              <w:instrText>l</w:instrText>
            </w:r>
            <w:r w:rsidR="002B26C8" w:rsidRPr="002078F5">
              <w:rPr>
                <w:lang w:val="el-GR"/>
                <w:rPrChange w:id="1042" w:author="Στάθης Καπ" w:date="2023-03-12T20:53:00Z">
                  <w:rPr/>
                </w:rPrChange>
              </w:rPr>
              <w:instrText xml:space="preserve"> 1033 </w:instrText>
            </w:r>
          </w:ins>
          <w:r w:rsidR="002B26C8">
            <w:fldChar w:fldCharType="separate"/>
          </w:r>
          <w:r w:rsidR="00870BDB" w:rsidRPr="002078F5">
            <w:rPr>
              <w:noProof/>
              <w:lang w:val="el-GR"/>
              <w:rPrChange w:id="1043" w:author="Στάθης Καπ" w:date="2023-03-12T20:53:00Z">
                <w:rPr>
                  <w:noProof/>
                </w:rPr>
              </w:rPrChange>
            </w:rPr>
            <w:t xml:space="preserve"> [17]</w:t>
          </w:r>
          <w:ins w:id="1044" w:author="Στάθης Καπ" w:date="2023-03-01T04:53:00Z">
            <w:r w:rsidR="002B26C8">
              <w:fldChar w:fldCharType="end"/>
            </w:r>
          </w:ins>
          <w:customXmlInsRangeStart w:id="1045" w:author="Στάθης Καπ" w:date="2023-03-01T04:53:00Z"/>
        </w:sdtContent>
      </w:sdt>
      <w:customXmlInsRangeEnd w:id="1045"/>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lastRenderedPageBreak/>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088C796"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046" w:author="Στάθης Καπ" w:date="2023-03-01T04:54:00Z"/>
      <w:sdt>
        <w:sdtPr>
          <w:rPr>
            <w:lang w:val="el-GR"/>
          </w:rPr>
          <w:id w:val="-1731067859"/>
          <w:citation/>
        </w:sdtPr>
        <w:sdtEndPr/>
        <w:sdtContent>
          <w:customXmlInsRangeEnd w:id="1046"/>
          <w:ins w:id="1047" w:author="Στάθης Καπ" w:date="2023-03-01T04:54:00Z">
            <w:r w:rsidR="002B26C8">
              <w:rPr>
                <w:lang w:val="el-GR"/>
              </w:rPr>
              <w:fldChar w:fldCharType="begin"/>
            </w:r>
            <w:r w:rsidR="002B26C8" w:rsidRPr="002B26C8">
              <w:rPr>
                <w:lang w:val="el-GR"/>
                <w:rPrChange w:id="1048" w:author="Στάθης Καπ" w:date="2023-03-01T04:54:00Z">
                  <w:rPr/>
                </w:rPrChange>
              </w:rPr>
              <w:instrText xml:space="preserve"> </w:instrText>
            </w:r>
            <w:r w:rsidR="002B26C8">
              <w:instrText>CITATION</w:instrText>
            </w:r>
            <w:r w:rsidR="002B26C8" w:rsidRPr="002B26C8">
              <w:rPr>
                <w:lang w:val="el-GR"/>
                <w:rPrChange w:id="1049" w:author="Στάθης Καπ" w:date="2023-03-01T04:54:00Z">
                  <w:rPr/>
                </w:rPrChange>
              </w:rPr>
              <w:instrText xml:space="preserve"> </w:instrText>
            </w:r>
            <w:r w:rsidR="002B26C8">
              <w:instrText>TTs</w:instrText>
            </w:r>
            <w:r w:rsidR="002B26C8" w:rsidRPr="002B26C8">
              <w:rPr>
                <w:lang w:val="el-GR"/>
                <w:rPrChange w:id="1050" w:author="Στάθης Καπ" w:date="2023-03-01T04:54:00Z">
                  <w:rPr/>
                </w:rPrChange>
              </w:rPr>
              <w:instrText>84 \</w:instrText>
            </w:r>
            <w:r w:rsidR="002B26C8">
              <w:instrText>l</w:instrText>
            </w:r>
            <w:r w:rsidR="002B26C8" w:rsidRPr="002B26C8">
              <w:rPr>
                <w:lang w:val="el-GR"/>
                <w:rPrChange w:id="1051" w:author="Στάθης Καπ" w:date="2023-03-01T04:54:00Z">
                  <w:rPr/>
                </w:rPrChange>
              </w:rPr>
              <w:instrText xml:space="preserve"> 1033 </w:instrText>
            </w:r>
          </w:ins>
          <w:r w:rsidR="002B26C8">
            <w:rPr>
              <w:lang w:val="el-GR"/>
            </w:rPr>
            <w:fldChar w:fldCharType="separate"/>
          </w:r>
          <w:r w:rsidR="00870BDB" w:rsidRPr="00F25D53">
            <w:rPr>
              <w:noProof/>
              <w:lang w:val="el-GR"/>
              <w:rPrChange w:id="1052" w:author="Στάθης Καπ" w:date="2023-03-12T01:12:00Z">
                <w:rPr>
                  <w:noProof/>
                </w:rPr>
              </w:rPrChange>
            </w:rPr>
            <w:t xml:space="preserve"> [1]</w:t>
          </w:r>
          <w:ins w:id="1053" w:author="Στάθης Καπ" w:date="2023-03-01T04:54:00Z">
            <w:r w:rsidR="002B26C8">
              <w:rPr>
                <w:lang w:val="el-GR"/>
              </w:rPr>
              <w:fldChar w:fldCharType="end"/>
            </w:r>
          </w:ins>
          <w:customXmlInsRangeStart w:id="1054" w:author="Στάθης Καπ" w:date="2023-03-01T04:54:00Z"/>
        </w:sdtContent>
      </w:sdt>
      <w:customXmlInsRangeEnd w:id="1054"/>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63A511E1" w:rsidR="00DD6480" w:rsidDel="00786D08" w:rsidRDefault="00DD6480" w:rsidP="00DD6480">
      <w:pPr>
        <w:rPr>
          <w:del w:id="1055"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056" w:author="Στάθης Καπ" w:date="2023-03-01T04:55:00Z"/>
      <w:sdt>
        <w:sdtPr>
          <w:rPr>
            <w:lang w:val="el-GR"/>
          </w:rPr>
          <w:id w:val="-2124379089"/>
          <w:citation/>
        </w:sdtPr>
        <w:sdtEndPr/>
        <w:sdtContent>
          <w:customXmlInsRangeEnd w:id="1056"/>
          <w:ins w:id="1057" w:author="Στάθης Καπ" w:date="2023-03-01T04:55:00Z">
            <w:r w:rsidR="00C93CCD">
              <w:rPr>
                <w:lang w:val="el-GR"/>
              </w:rPr>
              <w:fldChar w:fldCharType="begin"/>
            </w:r>
            <w:r w:rsidR="00C93CCD" w:rsidRPr="00C93CCD">
              <w:rPr>
                <w:lang w:val="el-GR"/>
                <w:rPrChange w:id="1058" w:author="Στάθης Καπ" w:date="2023-03-01T04:55:00Z">
                  <w:rPr/>
                </w:rPrChange>
              </w:rPr>
              <w:instrText xml:space="preserve"> </w:instrText>
            </w:r>
            <w:r w:rsidR="00C93CCD">
              <w:instrText>CITATION</w:instrText>
            </w:r>
            <w:r w:rsidR="00C93CCD" w:rsidRPr="00C93CCD">
              <w:rPr>
                <w:lang w:val="el-GR"/>
                <w:rPrChange w:id="1059" w:author="Στάθης Καπ" w:date="2023-03-01T04:55:00Z">
                  <w:rPr/>
                </w:rPrChange>
              </w:rPr>
              <w:instrText xml:space="preserve"> </w:instrText>
            </w:r>
            <w:r w:rsidR="00C93CCD">
              <w:instrText>Bru</w:instrText>
            </w:r>
            <w:r w:rsidR="00C93CCD" w:rsidRPr="00C93CCD">
              <w:rPr>
                <w:lang w:val="el-GR"/>
                <w:rPrChange w:id="1060" w:author="Στάθης Καπ" w:date="2023-03-01T04:55:00Z">
                  <w:rPr/>
                </w:rPrChange>
              </w:rPr>
              <w:instrText>87 \</w:instrText>
            </w:r>
            <w:r w:rsidR="00C93CCD">
              <w:instrText>l</w:instrText>
            </w:r>
            <w:r w:rsidR="00C93CCD" w:rsidRPr="00C93CCD">
              <w:rPr>
                <w:lang w:val="el-GR"/>
                <w:rPrChange w:id="1061" w:author="Στάθης Καπ" w:date="2023-03-01T04:55:00Z">
                  <w:rPr/>
                </w:rPrChange>
              </w:rPr>
              <w:instrText xml:space="preserve"> 1033 </w:instrText>
            </w:r>
          </w:ins>
          <w:r w:rsidR="00C93CCD">
            <w:rPr>
              <w:lang w:val="el-GR"/>
            </w:rPr>
            <w:fldChar w:fldCharType="separate"/>
          </w:r>
          <w:r w:rsidR="00870BDB" w:rsidRPr="00F25D53">
            <w:rPr>
              <w:noProof/>
              <w:lang w:val="el-GR"/>
              <w:rPrChange w:id="1062" w:author="Στάθης Καπ" w:date="2023-03-12T01:12:00Z">
                <w:rPr>
                  <w:noProof/>
                </w:rPr>
              </w:rPrChange>
            </w:rPr>
            <w:t xml:space="preserve"> [15]</w:t>
          </w:r>
          <w:ins w:id="1063" w:author="Στάθης Καπ" w:date="2023-03-01T04:55:00Z">
            <w:r w:rsidR="00C93CCD">
              <w:rPr>
                <w:lang w:val="el-GR"/>
              </w:rPr>
              <w:fldChar w:fldCharType="end"/>
            </w:r>
          </w:ins>
          <w:customXmlInsRangeStart w:id="1064" w:author="Στάθης Καπ" w:date="2023-03-01T04:55:00Z"/>
        </w:sdtContent>
      </w:sdt>
      <w:customXmlInsRangeEnd w:id="1064"/>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1065" w:author="Στάθης Καπ" w:date="2023-02-25T23:30:00Z"/>
          <w:lang w:val="el-GR"/>
        </w:rPr>
      </w:pPr>
    </w:p>
    <w:p w14:paraId="112835CA" w14:textId="407545FD" w:rsidR="00DD6480" w:rsidRDefault="00DD6480">
      <w:pPr>
        <w:pStyle w:val="Heading2"/>
        <w:rPr>
          <w:lang w:val="el-GR"/>
        </w:rPr>
        <w:pPrChange w:id="1066" w:author="Στάθης Καπ" w:date="2023-02-26T01:10:00Z">
          <w:pPr>
            <w:pStyle w:val="Heading3"/>
            <w:numPr>
              <w:numId w:val="4"/>
            </w:numPr>
            <w:ind w:left="1080"/>
          </w:pPr>
        </w:pPrChange>
      </w:pPr>
      <w:bookmarkStart w:id="1067"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067"/>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02A5C405" w:rsidR="006E6F52" w:rsidRDefault="006E6F52" w:rsidP="006E6F52">
      <w:pPr>
        <w:rPr>
          <w:lang w:val="el-GR"/>
        </w:rPr>
      </w:pPr>
      <w:r w:rsidRPr="006E6F52">
        <w:rPr>
          <w:lang w:val="el-GR"/>
        </w:rPr>
        <w:t xml:space="preserve">Οι </w:t>
      </w:r>
      <w:r>
        <w:t>Duque</w:t>
      </w:r>
      <w:r w:rsidRPr="006E6F52">
        <w:rPr>
          <w:lang w:val="el-GR"/>
        </w:rPr>
        <w:t xml:space="preserve"> </w:t>
      </w:r>
      <w:r>
        <w:t>et</w:t>
      </w:r>
      <w:ins w:id="1068" w:author="Στάθης Καπ" w:date="2023-03-01T04:55:00Z">
        <w:r w:rsidR="00C93CCD" w:rsidRPr="00C93CCD">
          <w:rPr>
            <w:lang w:val="el-GR"/>
            <w:rPrChange w:id="1069" w:author="Στάθης Καπ" w:date="2023-03-01T04:55:00Z">
              <w:rPr/>
            </w:rPrChange>
          </w:rPr>
          <w:t xml:space="preserve"> </w:t>
        </w:r>
      </w:ins>
      <w:del w:id="1070" w:author="Στάθης Καπ" w:date="2023-03-01T04:55:00Z">
        <w:r w:rsidRPr="006E6F52" w:rsidDel="00C93CCD">
          <w:rPr>
            <w:lang w:val="el-GR"/>
          </w:rPr>
          <w:delText>.</w:delText>
        </w:r>
      </w:del>
      <w:r>
        <w:t>al</w:t>
      </w:r>
      <w:ins w:id="1071" w:author="Στάθης Καπ" w:date="2023-03-01T04:55:00Z">
        <w:r w:rsidR="00C93CCD" w:rsidRPr="00C93CCD">
          <w:rPr>
            <w:lang w:val="el-GR"/>
            <w:rPrChange w:id="1072" w:author="Στάθης Καπ" w:date="2023-03-01T04:55:00Z">
              <w:rPr/>
            </w:rPrChange>
          </w:rPr>
          <w:t>.</w:t>
        </w:r>
      </w:ins>
      <w:r w:rsidRPr="006E6F52">
        <w:rPr>
          <w:lang w:val="el-GR"/>
        </w:rPr>
        <w:t>(201</w:t>
      </w:r>
      <w:ins w:id="1073" w:author="Στάθης Καπ" w:date="2023-03-01T04:57:00Z">
        <w:r w:rsidR="00C93CCD" w:rsidRPr="00C93CCD">
          <w:rPr>
            <w:lang w:val="el-GR"/>
            <w:rPrChange w:id="1074" w:author="Στάθης Καπ" w:date="2023-03-01T04:57:00Z">
              <w:rPr/>
            </w:rPrChange>
          </w:rPr>
          <w:t>5</w:t>
        </w:r>
      </w:ins>
      <w:del w:id="1075" w:author="Στάθης Καπ" w:date="2023-03-01T04:57:00Z">
        <w:r w:rsidRPr="006E6F52" w:rsidDel="00C93CCD">
          <w:rPr>
            <w:lang w:val="el-GR"/>
          </w:rPr>
          <w:delText>4</w:delText>
        </w:r>
      </w:del>
      <w:r w:rsidRPr="006E6F52">
        <w:rPr>
          <w:lang w:val="el-GR"/>
        </w:rPr>
        <w:t>)</w:t>
      </w:r>
      <w:customXmlInsRangeStart w:id="1076" w:author="Στάθης Καπ" w:date="2023-03-01T04:57:00Z"/>
      <w:sdt>
        <w:sdtPr>
          <w:rPr>
            <w:lang w:val="el-GR"/>
          </w:rPr>
          <w:id w:val="1361697276"/>
          <w:citation/>
        </w:sdtPr>
        <w:sdtEndPr/>
        <w:sdtContent>
          <w:customXmlInsRangeEnd w:id="1076"/>
          <w:ins w:id="1077" w:author="Στάθης Καπ" w:date="2023-03-01T04:57:00Z">
            <w:r w:rsidR="00C93CCD">
              <w:rPr>
                <w:lang w:val="el-GR"/>
              </w:rPr>
              <w:fldChar w:fldCharType="begin"/>
            </w:r>
            <w:r w:rsidR="00C93CCD" w:rsidRPr="00C93CCD">
              <w:rPr>
                <w:lang w:val="el-GR"/>
                <w:rPrChange w:id="1078" w:author="Στάθης Καπ" w:date="2023-03-01T04:57:00Z">
                  <w:rPr/>
                </w:rPrChange>
              </w:rPr>
              <w:instrText xml:space="preserve"> </w:instrText>
            </w:r>
            <w:r w:rsidR="00C93CCD">
              <w:instrText>CITATION</w:instrText>
            </w:r>
            <w:r w:rsidR="00C93CCD" w:rsidRPr="00C93CCD">
              <w:rPr>
                <w:lang w:val="el-GR"/>
                <w:rPrChange w:id="1079" w:author="Στάθης Καπ" w:date="2023-03-01T04:57:00Z">
                  <w:rPr/>
                </w:rPrChange>
              </w:rPr>
              <w:instrText xml:space="preserve"> </w:instrText>
            </w:r>
            <w:r w:rsidR="00C93CCD">
              <w:instrText>Dan</w:instrText>
            </w:r>
            <w:r w:rsidR="00C93CCD" w:rsidRPr="00C93CCD">
              <w:rPr>
                <w:lang w:val="el-GR"/>
                <w:rPrChange w:id="1080" w:author="Στάθης Καπ" w:date="2023-03-01T04:57:00Z">
                  <w:rPr/>
                </w:rPrChange>
              </w:rPr>
              <w:instrText>15 \</w:instrText>
            </w:r>
            <w:r w:rsidR="00C93CCD">
              <w:instrText>l</w:instrText>
            </w:r>
            <w:r w:rsidR="00C93CCD" w:rsidRPr="00C93CCD">
              <w:rPr>
                <w:lang w:val="el-GR"/>
                <w:rPrChange w:id="1081" w:author="Στάθης Καπ" w:date="2023-03-01T04:57:00Z">
                  <w:rPr/>
                </w:rPrChange>
              </w:rPr>
              <w:instrText xml:space="preserve"> 1033 </w:instrText>
            </w:r>
          </w:ins>
          <w:r w:rsidR="00C93CCD">
            <w:rPr>
              <w:lang w:val="el-GR"/>
            </w:rPr>
            <w:fldChar w:fldCharType="separate"/>
          </w:r>
          <w:r w:rsidR="00870BDB" w:rsidRPr="00F25D53">
            <w:rPr>
              <w:noProof/>
              <w:lang w:val="el-GR"/>
              <w:rPrChange w:id="1082" w:author="Στάθης Καπ" w:date="2023-03-12T01:12:00Z">
                <w:rPr>
                  <w:noProof/>
                </w:rPr>
              </w:rPrChange>
            </w:rPr>
            <w:t xml:space="preserve"> [18]</w:t>
          </w:r>
          <w:ins w:id="1083" w:author="Στάθης Καπ" w:date="2023-03-01T04:57:00Z">
            <w:r w:rsidR="00C93CCD">
              <w:rPr>
                <w:lang w:val="el-GR"/>
              </w:rPr>
              <w:fldChar w:fldCharType="end"/>
            </w:r>
          </w:ins>
          <w:customXmlInsRangeStart w:id="1084" w:author="Στάθης Καπ" w:date="2023-03-01T04:57:00Z"/>
        </w:sdtContent>
      </w:sdt>
      <w:customXmlInsRangeEnd w:id="1084"/>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085" w:author="Στάθης Καπ" w:date="2023-03-01T04:58:00Z"/>
      <w:sdt>
        <w:sdtPr>
          <w:rPr>
            <w:lang w:val="el-GR"/>
          </w:rPr>
          <w:id w:val="1624119533"/>
          <w:citation/>
        </w:sdtPr>
        <w:sdtEndPr/>
        <w:sdtContent>
          <w:customXmlInsRangeEnd w:id="1085"/>
          <w:ins w:id="1086" w:author="Στάθης Καπ" w:date="2023-03-01T04:58:00Z">
            <w:r w:rsidR="00C93CCD">
              <w:rPr>
                <w:lang w:val="el-GR"/>
              </w:rPr>
              <w:fldChar w:fldCharType="begin"/>
            </w:r>
            <w:r w:rsidR="00C93CCD" w:rsidRPr="00C93CCD">
              <w:rPr>
                <w:lang w:val="el-GR"/>
                <w:rPrChange w:id="1087" w:author="Στάθης Καπ" w:date="2023-03-01T04:58:00Z">
                  <w:rPr/>
                </w:rPrChange>
              </w:rPr>
              <w:instrText xml:space="preserve"> </w:instrText>
            </w:r>
            <w:r w:rsidR="00C93CCD">
              <w:instrText>CITATION</w:instrText>
            </w:r>
            <w:r w:rsidR="00C93CCD" w:rsidRPr="00C93CCD">
              <w:rPr>
                <w:lang w:val="el-GR"/>
                <w:rPrChange w:id="1088" w:author="Στάθης Καπ" w:date="2023-03-01T04:58:00Z">
                  <w:rPr/>
                </w:rPrChange>
              </w:rPr>
              <w:instrText xml:space="preserve"> </w:instrText>
            </w:r>
            <w:r w:rsidR="00C93CCD">
              <w:instrText>Leo</w:instrText>
            </w:r>
            <w:r w:rsidR="00C93CCD" w:rsidRPr="00C93CCD">
              <w:rPr>
                <w:lang w:val="el-GR"/>
                <w:rPrChange w:id="1089" w:author="Στάθης Καπ" w:date="2023-03-01T04:58:00Z">
                  <w:rPr/>
                </w:rPrChange>
              </w:rPr>
              <w:instrText>13 \</w:instrText>
            </w:r>
            <w:r w:rsidR="00C93CCD">
              <w:instrText>l</w:instrText>
            </w:r>
            <w:r w:rsidR="00C93CCD" w:rsidRPr="00C93CCD">
              <w:rPr>
                <w:lang w:val="el-GR"/>
                <w:rPrChange w:id="1090" w:author="Στάθης Καπ" w:date="2023-03-01T04:58:00Z">
                  <w:rPr/>
                </w:rPrChange>
              </w:rPr>
              <w:instrText xml:space="preserve"> 1033 </w:instrText>
            </w:r>
          </w:ins>
          <w:r w:rsidR="00C93CCD">
            <w:rPr>
              <w:lang w:val="el-GR"/>
            </w:rPr>
            <w:fldChar w:fldCharType="separate"/>
          </w:r>
          <w:r w:rsidR="00870BDB" w:rsidRPr="00F25D53">
            <w:rPr>
              <w:noProof/>
              <w:lang w:val="el-GR"/>
              <w:rPrChange w:id="1091" w:author="Στάθης Καπ" w:date="2023-03-12T01:12:00Z">
                <w:rPr>
                  <w:noProof/>
                </w:rPr>
              </w:rPrChange>
            </w:rPr>
            <w:t xml:space="preserve"> [19]</w:t>
          </w:r>
          <w:ins w:id="1092" w:author="Στάθης Καπ" w:date="2023-03-01T04:58:00Z">
            <w:r w:rsidR="00C93CCD">
              <w:rPr>
                <w:lang w:val="el-GR"/>
              </w:rPr>
              <w:fldChar w:fldCharType="end"/>
            </w:r>
          </w:ins>
          <w:customXmlInsRangeStart w:id="1093" w:author="Στάθης Καπ" w:date="2023-03-01T04:58:00Z"/>
        </w:sdtContent>
      </w:sdt>
      <w:customXmlInsRangeEnd w:id="1093"/>
      <w:r w:rsidRPr="006E6F52">
        <w:rPr>
          <w:lang w:val="el-GR"/>
        </w:rPr>
        <w:t xml:space="preserve">. Ο αλγόριθμος πυροδοτώντας έναν παλμό από τον αρχικό κόμβο </w:t>
      </w:r>
      <m:oMath>
        <m:sSub>
          <m:sSubPr>
            <m:ctrlPr>
              <w:ins w:id="1094" w:author="Στάθης Καπ" w:date="2023-02-02T05:51:00Z">
                <w:rPr>
                  <w:rFonts w:ascii="Cambria Math" w:hAnsi="Cambria Math"/>
                  <w:i/>
                  <w:lang w:val="el-GR"/>
                </w:rPr>
              </w:ins>
            </m:ctrlPr>
          </m:sSubPr>
          <m:e>
            <m:r>
              <w:ins w:id="1095" w:author="Στάθης Καπ" w:date="2023-02-02T05:51:00Z">
                <w:rPr>
                  <w:rFonts w:ascii="Cambria Math" w:hAnsi="Cambria Math"/>
                  <w:lang w:val="el-GR"/>
                </w:rPr>
                <m:t>v</m:t>
              </w:ins>
            </m:r>
          </m:e>
          <m:sub>
            <m:r>
              <w:ins w:id="1096" w:author="Στάθης Καπ" w:date="2023-02-02T05:51:00Z">
                <w:rPr>
                  <w:rFonts w:ascii="Cambria Math" w:hAnsi="Cambria Math"/>
                  <w:lang w:val="el-GR"/>
                </w:rPr>
                <m:t>s</m:t>
              </w:ins>
            </m:r>
          </m:sub>
        </m:sSub>
      </m:oMath>
      <w:del w:id="1097" w:author="Στάθης Καπ" w:date="2023-02-02T05:51:00Z">
        <w:r w:rsidR="00E072B7" w:rsidDel="00383A96">
          <w:delText>Vs</w:delText>
        </w:r>
      </w:del>
      <w:r w:rsidRPr="006E6F52">
        <w:rPr>
          <w:lang w:val="el-GR"/>
        </w:rPr>
        <w:t xml:space="preserve"> και ωθώντας τον προς τον τελικό</w:t>
      </w:r>
      <w:ins w:id="1098" w:author="Στάθης Καπ" w:date="2023-02-02T05:51:00Z">
        <w:r w:rsidR="00335422" w:rsidRPr="0067002F">
          <w:rPr>
            <w:lang w:val="el-GR"/>
            <w:rPrChange w:id="1099" w:author="Στάθης Καπ" w:date="2023-02-02T05:51:00Z">
              <w:rPr/>
            </w:rPrChange>
          </w:rPr>
          <w:t xml:space="preserve"> </w:t>
        </w:r>
      </w:ins>
      <w:del w:id="1100" w:author="Στάθης Καπ" w:date="2023-02-02T05:50:00Z">
        <w:r w:rsidRPr="006E6F52" w:rsidDel="00835D7F">
          <w:rPr>
            <w:lang w:val="el-GR"/>
          </w:rPr>
          <w:delText xml:space="preserve"> </w:delText>
        </w:r>
      </w:del>
      <m:oMath>
        <m:sSub>
          <m:sSubPr>
            <m:ctrlPr>
              <w:ins w:id="1101" w:author="Στάθης Καπ" w:date="2023-02-02T05:51:00Z">
                <w:rPr>
                  <w:rFonts w:ascii="Cambria Math" w:hAnsi="Cambria Math"/>
                  <w:i/>
                  <w:lang w:val="el-GR"/>
                </w:rPr>
              </w:ins>
            </m:ctrlPr>
          </m:sSubPr>
          <m:e>
            <m:r>
              <w:ins w:id="1102" w:author="Στάθης Καπ" w:date="2023-02-02T05:51:00Z">
                <w:rPr>
                  <w:rFonts w:ascii="Cambria Math" w:hAnsi="Cambria Math"/>
                  <w:lang w:val="el-GR"/>
                </w:rPr>
                <m:t>v</m:t>
              </w:ins>
            </m:r>
          </m:e>
          <m:sub>
            <m:r>
              <w:ins w:id="1103" w:author="Στάθης Καπ" w:date="2023-02-02T05:51:00Z">
                <w:rPr>
                  <w:rFonts w:ascii="Cambria Math" w:hAnsi="Cambria Math"/>
                  <w:lang w:val="el-GR"/>
                </w:rPr>
                <m:t>e</m:t>
              </w:ins>
            </m:r>
          </m:sub>
        </m:sSub>
      </m:oMath>
      <w:del w:id="1104"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05" w:author="Στάθης Καπ" w:date="2023-03-01T04:58:00Z">
        <w:r w:rsidR="00C93CCD" w:rsidRPr="00E366D9">
          <w:rPr>
            <w:lang w:val="el-GR"/>
            <w:rPrChange w:id="1106" w:author="Στάθης Καπ" w:date="2023-03-01T04:58:00Z">
              <w:rPr/>
            </w:rPrChange>
          </w:rPr>
          <w:t>.</w:t>
        </w:r>
      </w:ins>
      <w:del w:id="1107"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457BC4E9" w:rsidR="003440EF" w:rsidRDefault="003440EF" w:rsidP="006E6F52">
      <w:pPr>
        <w:rPr>
          <w:lang w:val="el-GR"/>
        </w:rPr>
      </w:pPr>
      <w:r w:rsidRPr="00AC148C">
        <w:rPr>
          <w:lang w:val="el-GR"/>
        </w:rPr>
        <w:t xml:space="preserve">Οι </w:t>
      </w:r>
      <w:ins w:id="1108" w:author="Στάθης Καπ" w:date="2023-02-02T05:50:00Z">
        <w:r w:rsidR="00B660F2">
          <w:t>Gunawan</w:t>
        </w:r>
        <w:r w:rsidR="00B660F2" w:rsidRPr="00835D7F">
          <w:rPr>
            <w:lang w:val="el-GR"/>
            <w:rPrChange w:id="1109" w:author="Στάθης Καπ" w:date="2023-02-02T05:50:00Z">
              <w:rPr/>
            </w:rPrChange>
          </w:rPr>
          <w:t xml:space="preserve"> </w:t>
        </w:r>
        <w:r w:rsidR="00B660F2">
          <w:t>et</w:t>
        </w:r>
        <w:r w:rsidR="00B660F2" w:rsidRPr="00835D7F">
          <w:rPr>
            <w:lang w:val="el-GR"/>
            <w:rPrChange w:id="1110" w:author="Στάθης Καπ" w:date="2023-02-02T05:50:00Z">
              <w:rPr/>
            </w:rPrChange>
          </w:rPr>
          <w:t xml:space="preserve"> </w:t>
        </w:r>
        <w:r w:rsidR="00B660F2">
          <w:t>al</w:t>
        </w:r>
        <w:r w:rsidR="00B660F2" w:rsidRPr="00835D7F">
          <w:rPr>
            <w:lang w:val="el-GR"/>
            <w:rPrChange w:id="1111" w:author="Στάθης Καπ" w:date="2023-02-02T05:50:00Z">
              <w:rPr/>
            </w:rPrChange>
          </w:rPr>
          <w:t>.(2015)</w:t>
        </w:r>
      </w:ins>
      <w:customXmlInsRangeStart w:id="1112" w:author="Στάθης Καπ" w:date="2023-03-01T04:58:00Z"/>
      <w:sdt>
        <w:sdtPr>
          <w:rPr>
            <w:lang w:val="el-GR"/>
          </w:rPr>
          <w:id w:val="-1866124074"/>
          <w:citation/>
        </w:sdtPr>
        <w:sdtEndPr/>
        <w:sdtContent>
          <w:customXmlInsRangeEnd w:id="1112"/>
          <w:ins w:id="1113" w:author="Στάθης Καπ" w:date="2023-03-01T04:58:00Z">
            <w:r w:rsidR="00E366D9">
              <w:rPr>
                <w:lang w:val="el-GR"/>
              </w:rPr>
              <w:fldChar w:fldCharType="begin"/>
            </w:r>
            <w:r w:rsidR="00E366D9" w:rsidRPr="00E366D9">
              <w:rPr>
                <w:lang w:val="el-GR"/>
                <w:rPrChange w:id="1114" w:author="Στάθης Καπ" w:date="2023-03-01T04:59:00Z">
                  <w:rPr/>
                </w:rPrChange>
              </w:rPr>
              <w:instrText xml:space="preserve"> </w:instrText>
            </w:r>
            <w:r w:rsidR="00E366D9">
              <w:instrText>CITATION</w:instrText>
            </w:r>
            <w:r w:rsidR="00E366D9" w:rsidRPr="00E366D9">
              <w:rPr>
                <w:lang w:val="el-GR"/>
                <w:rPrChange w:id="1115" w:author="Στάθης Καπ" w:date="2023-03-01T04:59:00Z">
                  <w:rPr/>
                </w:rPrChange>
              </w:rPr>
              <w:instrText xml:space="preserve"> </w:instrText>
            </w:r>
            <w:r w:rsidR="00E366D9">
              <w:instrText>Ald</w:instrText>
            </w:r>
            <w:r w:rsidR="00E366D9" w:rsidRPr="00E366D9">
              <w:rPr>
                <w:lang w:val="el-GR"/>
                <w:rPrChange w:id="1116" w:author="Στάθης Καπ" w:date="2023-03-01T04:59:00Z">
                  <w:rPr/>
                </w:rPrChange>
              </w:rPr>
              <w:instrText>15 \</w:instrText>
            </w:r>
            <w:r w:rsidR="00E366D9">
              <w:instrText>l</w:instrText>
            </w:r>
            <w:r w:rsidR="00E366D9" w:rsidRPr="00E366D9">
              <w:rPr>
                <w:lang w:val="el-GR"/>
                <w:rPrChange w:id="1117" w:author="Στάθης Καπ" w:date="2023-03-01T04:59:00Z">
                  <w:rPr/>
                </w:rPrChange>
              </w:rPr>
              <w:instrText xml:space="preserve"> 1033 </w:instrText>
            </w:r>
          </w:ins>
          <w:r w:rsidR="00E366D9">
            <w:rPr>
              <w:lang w:val="el-GR"/>
            </w:rPr>
            <w:fldChar w:fldCharType="separate"/>
          </w:r>
          <w:r w:rsidR="00870BDB" w:rsidRPr="00F25D53">
            <w:rPr>
              <w:noProof/>
              <w:lang w:val="el-GR"/>
              <w:rPrChange w:id="1118" w:author="Στάθης Καπ" w:date="2023-03-12T01:12:00Z">
                <w:rPr>
                  <w:noProof/>
                </w:rPr>
              </w:rPrChange>
            </w:rPr>
            <w:t xml:space="preserve"> [20]</w:t>
          </w:r>
          <w:ins w:id="1119" w:author="Στάθης Καπ" w:date="2023-03-01T04:58:00Z">
            <w:r w:rsidR="00E366D9">
              <w:rPr>
                <w:lang w:val="el-GR"/>
              </w:rPr>
              <w:fldChar w:fldCharType="end"/>
            </w:r>
          </w:ins>
          <w:customXmlInsRangeStart w:id="1120" w:author="Στάθης Καπ" w:date="2023-03-01T04:58:00Z"/>
        </w:sdtContent>
      </w:sdt>
      <w:customXmlInsRangeEnd w:id="1120"/>
      <w:ins w:id="1121" w:author="Στάθης Καπ" w:date="2023-02-02T05:50:00Z">
        <w:r w:rsidR="001719C9">
          <w:rPr>
            <w:lang w:val="el-GR"/>
          </w:rPr>
          <w:t xml:space="preserve"> </w:t>
        </w:r>
      </w:ins>
      <w:commentRangeStart w:id="1122"/>
      <w:del w:id="1123"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22"/>
        <w:r w:rsidR="00A12A63" w:rsidDel="00B660F2">
          <w:rPr>
            <w:rStyle w:val="CommentReference"/>
          </w:rPr>
          <w:commentReference w:id="1122"/>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24" w:author="Στάθης Καπ" w:date="2023-03-01T04:59:00Z"/>
      <w:sdt>
        <w:sdtPr>
          <w:rPr>
            <w:lang w:val="el-GR"/>
          </w:rPr>
          <w:id w:val="-228457437"/>
          <w:citation/>
        </w:sdtPr>
        <w:sdtEndPr/>
        <w:sdtContent>
          <w:customXmlInsRangeEnd w:id="1124"/>
          <w:ins w:id="1125" w:author="Στάθης Καπ" w:date="2023-03-01T04:59:00Z">
            <w:r w:rsidR="00E366D9">
              <w:rPr>
                <w:lang w:val="el-GR"/>
              </w:rPr>
              <w:fldChar w:fldCharType="begin"/>
            </w:r>
            <w:r w:rsidR="00E366D9" w:rsidRPr="00E366D9">
              <w:rPr>
                <w:lang w:val="el-GR"/>
                <w:rPrChange w:id="1126" w:author="Στάθης Καπ" w:date="2023-03-01T05:00:00Z">
                  <w:rPr/>
                </w:rPrChange>
              </w:rPr>
              <w:instrText xml:space="preserve"> </w:instrText>
            </w:r>
            <w:r w:rsidR="00E366D9">
              <w:instrText>CITATION</w:instrText>
            </w:r>
            <w:r w:rsidR="00E366D9" w:rsidRPr="00E366D9">
              <w:rPr>
                <w:lang w:val="el-GR"/>
                <w:rPrChange w:id="1127" w:author="Στάθης Καπ" w:date="2023-03-01T05:00:00Z">
                  <w:rPr/>
                </w:rPrChange>
              </w:rPr>
              <w:instrText xml:space="preserve"> </w:instrText>
            </w:r>
            <w:r w:rsidR="00E366D9">
              <w:instrText>Pie</w:instrText>
            </w:r>
            <w:r w:rsidR="00E366D9" w:rsidRPr="00E366D9">
              <w:rPr>
                <w:lang w:val="el-GR"/>
                <w:rPrChange w:id="1128" w:author="Στάθης Καπ" w:date="2023-03-01T05:00:00Z">
                  <w:rPr/>
                </w:rPrChange>
              </w:rPr>
              <w:instrText>09 \</w:instrText>
            </w:r>
            <w:r w:rsidR="00E366D9">
              <w:instrText>l</w:instrText>
            </w:r>
            <w:r w:rsidR="00E366D9" w:rsidRPr="00E366D9">
              <w:rPr>
                <w:lang w:val="el-GR"/>
                <w:rPrChange w:id="1129" w:author="Στάθης Καπ" w:date="2023-03-01T05:00:00Z">
                  <w:rPr/>
                </w:rPrChange>
              </w:rPr>
              <w:instrText xml:space="preserve"> 1033 </w:instrText>
            </w:r>
          </w:ins>
          <w:r w:rsidR="00E366D9">
            <w:rPr>
              <w:lang w:val="el-GR"/>
            </w:rPr>
            <w:fldChar w:fldCharType="separate"/>
          </w:r>
          <w:r w:rsidR="00870BDB" w:rsidRPr="00F25D53">
            <w:rPr>
              <w:noProof/>
              <w:lang w:val="el-GR"/>
              <w:rPrChange w:id="1130" w:author="Στάθης Καπ" w:date="2023-03-12T01:12:00Z">
                <w:rPr>
                  <w:noProof/>
                </w:rPr>
              </w:rPrChange>
            </w:rPr>
            <w:t xml:space="preserve"> [6]</w:t>
          </w:r>
          <w:ins w:id="1131" w:author="Στάθης Καπ" w:date="2023-03-01T04:59:00Z">
            <w:r w:rsidR="00E366D9">
              <w:rPr>
                <w:lang w:val="el-GR"/>
              </w:rPr>
              <w:fldChar w:fldCharType="end"/>
            </w:r>
          </w:ins>
          <w:customXmlInsRangeStart w:id="1132" w:author="Στάθης Καπ" w:date="2023-03-01T04:59:00Z"/>
        </w:sdtContent>
      </w:sdt>
      <w:customXmlInsRangeEnd w:id="1132"/>
      <w:r w:rsidRPr="00AC148C">
        <w:rPr>
          <w:lang w:val="el-GR"/>
        </w:rPr>
        <w:t xml:space="preserve"> που θα αναλυθεί περαιτέρω στο 3ο Κεφάλαιο. Ο αλγόριθμος των </w:t>
      </w:r>
      <w:ins w:id="1133"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34" w:author="Στάθης Καπ" w:date="2023-03-01T05:00:00Z"/>
      <w:sdt>
        <w:sdtPr>
          <w:rPr>
            <w:lang w:val="el-GR"/>
          </w:rPr>
          <w:id w:val="-503517263"/>
          <w:citation/>
        </w:sdtPr>
        <w:sdtEndPr/>
        <w:sdtContent>
          <w:customXmlInsRangeEnd w:id="1134"/>
          <w:ins w:id="1135" w:author="Στάθης Καπ" w:date="2023-03-01T05:00:00Z">
            <w:r w:rsidR="00E366D9">
              <w:rPr>
                <w:lang w:val="el-GR"/>
              </w:rPr>
              <w:fldChar w:fldCharType="begin"/>
            </w:r>
            <w:r w:rsidR="00E366D9" w:rsidRPr="00E366D9">
              <w:rPr>
                <w:lang w:val="el-GR"/>
                <w:rPrChange w:id="1136" w:author="Στάθης Καπ" w:date="2023-03-01T05:00:00Z">
                  <w:rPr/>
                </w:rPrChange>
              </w:rPr>
              <w:instrText xml:space="preserve"> </w:instrText>
            </w:r>
            <w:r w:rsidR="00E366D9">
              <w:instrText>CITATION</w:instrText>
            </w:r>
            <w:r w:rsidR="00E366D9" w:rsidRPr="00E366D9">
              <w:rPr>
                <w:lang w:val="el-GR"/>
                <w:rPrChange w:id="1137" w:author="Στάθης Καπ" w:date="2023-03-01T05:00:00Z">
                  <w:rPr/>
                </w:rPrChange>
              </w:rPr>
              <w:instrText xml:space="preserve"> </w:instrText>
            </w:r>
            <w:r w:rsidR="00E366D9">
              <w:instrText>Ald</w:instrText>
            </w:r>
            <w:r w:rsidR="00E366D9" w:rsidRPr="00E366D9">
              <w:rPr>
                <w:lang w:val="el-GR"/>
                <w:rPrChange w:id="1138" w:author="Στάθης Καπ" w:date="2023-03-01T05:00:00Z">
                  <w:rPr/>
                </w:rPrChange>
              </w:rPr>
              <w:instrText>15 \</w:instrText>
            </w:r>
            <w:r w:rsidR="00E366D9">
              <w:instrText>l</w:instrText>
            </w:r>
            <w:r w:rsidR="00E366D9" w:rsidRPr="00E366D9">
              <w:rPr>
                <w:lang w:val="el-GR"/>
                <w:rPrChange w:id="1139" w:author="Στάθης Καπ" w:date="2023-03-01T05:00:00Z">
                  <w:rPr/>
                </w:rPrChange>
              </w:rPr>
              <w:instrText xml:space="preserve"> 1033 </w:instrText>
            </w:r>
          </w:ins>
          <w:r w:rsidR="00E366D9">
            <w:rPr>
              <w:lang w:val="el-GR"/>
            </w:rPr>
            <w:fldChar w:fldCharType="separate"/>
          </w:r>
          <w:r w:rsidR="00870BDB" w:rsidRPr="00F25D53">
            <w:rPr>
              <w:noProof/>
              <w:lang w:val="el-GR"/>
              <w:rPrChange w:id="1140" w:author="Στάθης Καπ" w:date="2023-03-12T01:12:00Z">
                <w:rPr>
                  <w:noProof/>
                </w:rPr>
              </w:rPrChange>
            </w:rPr>
            <w:t xml:space="preserve"> [20]</w:t>
          </w:r>
          <w:ins w:id="1141" w:author="Στάθης Καπ" w:date="2023-03-01T05:00:00Z">
            <w:r w:rsidR="00E366D9">
              <w:rPr>
                <w:lang w:val="el-GR"/>
              </w:rPr>
              <w:fldChar w:fldCharType="end"/>
            </w:r>
          </w:ins>
          <w:customXmlInsRangeStart w:id="1142" w:author="Στάθης Καπ" w:date="2023-03-01T05:00:00Z"/>
        </w:sdtContent>
      </w:sdt>
      <w:customXmlInsRangeEnd w:id="1142"/>
      <w:ins w:id="1143" w:author="Στάθης Καπ" w:date="2023-02-02T06:14:00Z">
        <w:r w:rsidR="00CA2EB9">
          <w:rPr>
            <w:lang w:val="el-GR"/>
          </w:rPr>
          <w:t xml:space="preserve"> </w:t>
        </w:r>
      </w:ins>
      <w:del w:id="1144"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145" w:author="Στάθης Καπ" w:date="2023-03-10T19:54:00Z">
        <w:r w:rsidR="002461D0" w:rsidRPr="002461D0">
          <w:rPr>
            <w:lang w:val="el-GR"/>
            <w:rPrChange w:id="1146" w:author="Στάθης Καπ" w:date="2023-03-10T19:55:00Z">
              <w:rPr>
                <w:highlight w:val="yellow"/>
              </w:rPr>
            </w:rPrChange>
          </w:rPr>
          <w:t>{</w:t>
        </w:r>
        <w:r w:rsidR="002461D0" w:rsidRPr="002461D0">
          <w:rPr>
            <w:rPrChange w:id="1147" w:author="Στάθης Καπ" w:date="2023-03-10T19:55:00Z">
              <w:rPr>
                <w:highlight w:val="yellow"/>
              </w:rPr>
            </w:rPrChange>
          </w:rPr>
          <w:t>i</w:t>
        </w:r>
        <w:r w:rsidR="002461D0" w:rsidRPr="002461D0">
          <w:rPr>
            <w:lang w:val="el-GR"/>
            <w:rPrChange w:id="1148" w:author="Στάθης Καπ" w:date="2023-03-10T19:55:00Z">
              <w:rPr>
                <w:highlight w:val="yellow"/>
              </w:rPr>
            </w:rPrChange>
          </w:rPr>
          <w:t>,</w:t>
        </w:r>
        <w:r w:rsidR="002461D0" w:rsidRPr="002461D0">
          <w:rPr>
            <w:rPrChange w:id="1149" w:author="Στάθης Καπ" w:date="2023-03-10T19:55:00Z">
              <w:rPr>
                <w:highlight w:val="yellow"/>
              </w:rPr>
            </w:rPrChange>
          </w:rPr>
          <w:t>j</w:t>
        </w:r>
        <w:r w:rsidR="002461D0" w:rsidRPr="002461D0">
          <w:rPr>
            <w:lang w:val="el-GR"/>
            <w:rPrChange w:id="1150" w:author="Στάθης Καπ" w:date="2023-03-10T19:55:00Z">
              <w:rPr>
                <w:highlight w:val="yellow"/>
              </w:rPr>
            </w:rPrChange>
          </w:rPr>
          <w:t>}</w:t>
        </w:r>
      </w:ins>
      <w:del w:id="1151"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w:t>
      </w:r>
      <w:r w:rsidRPr="00AC148C">
        <w:rPr>
          <w:lang w:val="el-GR"/>
        </w:rPr>
        <w:lastRenderedPageBreak/>
        <w:t xml:space="preserve">με το </w:t>
      </w:r>
      <w:commentRangeStart w:id="1152"/>
      <w:r>
        <w:t>ratio</w:t>
      </w:r>
      <w:commentRangeEnd w:id="1152"/>
      <w:r w:rsidR="00A12A63">
        <w:rPr>
          <w:rStyle w:val="CommentReference"/>
        </w:rPr>
        <w:commentReference w:id="1152"/>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153" w:author="Στάθης Καπ" w:date="2023-03-01T05:00:00Z">
        <w:r w:rsidR="00E366D9" w:rsidRPr="00E366D9">
          <w:rPr>
            <w:lang w:val="el-GR"/>
            <w:rPrChange w:id="1154" w:author="Στάθης Καπ" w:date="2023-03-01T05:00:00Z">
              <w:rPr/>
            </w:rPrChange>
          </w:rPr>
          <w:t>(2015)</w:t>
        </w:r>
      </w:ins>
      <w:customXmlInsRangeStart w:id="1155" w:author="Στάθης Καπ" w:date="2023-03-01T05:00:00Z"/>
      <w:sdt>
        <w:sdtPr>
          <w:rPr>
            <w:lang w:val="el-GR"/>
          </w:rPr>
          <w:id w:val="215247056"/>
          <w:citation/>
        </w:sdtPr>
        <w:sdtEndPr/>
        <w:sdtContent>
          <w:customXmlInsRangeEnd w:id="1155"/>
          <w:ins w:id="1156" w:author="Στάθης Καπ" w:date="2023-03-01T05:00:00Z">
            <w:r w:rsidR="00E366D9">
              <w:rPr>
                <w:lang w:val="el-GR"/>
              </w:rPr>
              <w:fldChar w:fldCharType="begin"/>
            </w:r>
            <w:r w:rsidR="00E366D9" w:rsidRPr="00E366D9">
              <w:rPr>
                <w:lang w:val="el-GR"/>
                <w:rPrChange w:id="1157" w:author="Στάθης Καπ" w:date="2023-03-01T05:01:00Z">
                  <w:rPr/>
                </w:rPrChange>
              </w:rPr>
              <w:instrText xml:space="preserve"> </w:instrText>
            </w:r>
            <w:r w:rsidR="00E366D9">
              <w:instrText>CITATION</w:instrText>
            </w:r>
            <w:r w:rsidR="00E366D9" w:rsidRPr="00E366D9">
              <w:rPr>
                <w:lang w:val="el-GR"/>
                <w:rPrChange w:id="1158" w:author="Στάθης Καπ" w:date="2023-03-01T05:01:00Z">
                  <w:rPr/>
                </w:rPrChange>
              </w:rPr>
              <w:instrText xml:space="preserve"> </w:instrText>
            </w:r>
            <w:r w:rsidR="00E366D9">
              <w:instrText>Ald</w:instrText>
            </w:r>
            <w:r w:rsidR="00E366D9" w:rsidRPr="00E366D9">
              <w:rPr>
                <w:lang w:val="el-GR"/>
                <w:rPrChange w:id="1159" w:author="Στάθης Καπ" w:date="2023-03-01T05:01:00Z">
                  <w:rPr/>
                </w:rPrChange>
              </w:rPr>
              <w:instrText>15 \</w:instrText>
            </w:r>
            <w:r w:rsidR="00E366D9">
              <w:instrText>l</w:instrText>
            </w:r>
            <w:r w:rsidR="00E366D9" w:rsidRPr="00E366D9">
              <w:rPr>
                <w:lang w:val="el-GR"/>
                <w:rPrChange w:id="1160" w:author="Στάθης Καπ" w:date="2023-03-01T05:01:00Z">
                  <w:rPr/>
                </w:rPrChange>
              </w:rPr>
              <w:instrText xml:space="preserve"> 1033 </w:instrText>
            </w:r>
          </w:ins>
          <w:r w:rsidR="00E366D9">
            <w:rPr>
              <w:lang w:val="el-GR"/>
            </w:rPr>
            <w:fldChar w:fldCharType="separate"/>
          </w:r>
          <w:r w:rsidR="00870BDB" w:rsidRPr="00F25D53">
            <w:rPr>
              <w:noProof/>
              <w:lang w:val="el-GR"/>
              <w:rPrChange w:id="1161" w:author="Στάθης Καπ" w:date="2023-03-12T01:12:00Z">
                <w:rPr>
                  <w:noProof/>
                </w:rPr>
              </w:rPrChange>
            </w:rPr>
            <w:t xml:space="preserve"> [20]</w:t>
          </w:r>
          <w:ins w:id="1162" w:author="Στάθης Καπ" w:date="2023-03-01T05:00:00Z">
            <w:r w:rsidR="00E366D9">
              <w:rPr>
                <w:lang w:val="el-GR"/>
              </w:rPr>
              <w:fldChar w:fldCharType="end"/>
            </w:r>
          </w:ins>
          <w:customXmlInsRangeStart w:id="1163" w:author="Στάθης Καπ" w:date="2023-03-01T05:00:00Z"/>
        </w:sdtContent>
      </w:sdt>
      <w:customXmlInsRangeEnd w:id="1163"/>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164" w:author="Στάθης Καπ" w:date="2023-03-01T05:00:00Z">
        <w:r w:rsidR="00E366D9" w:rsidRPr="00E366D9">
          <w:rPr>
            <w:lang w:val="el-GR"/>
            <w:rPrChange w:id="1165" w:author="Στάθης Καπ" w:date="2023-03-01T05:00:00Z">
              <w:rPr/>
            </w:rPrChange>
          </w:rPr>
          <w:t>(2009)</w:t>
        </w:r>
      </w:ins>
      <w:customXmlInsRangeStart w:id="1166" w:author="Στάθης Καπ" w:date="2023-03-01T05:01:00Z"/>
      <w:sdt>
        <w:sdtPr>
          <w:rPr>
            <w:lang w:val="el-GR"/>
          </w:rPr>
          <w:id w:val="2009779215"/>
          <w:citation/>
        </w:sdtPr>
        <w:sdtEndPr/>
        <w:sdtContent>
          <w:customXmlInsRangeEnd w:id="1166"/>
          <w:ins w:id="1167" w:author="Στάθης Καπ" w:date="2023-03-01T05:01:00Z">
            <w:r w:rsidR="00E366D9">
              <w:rPr>
                <w:lang w:val="el-GR"/>
              </w:rPr>
              <w:fldChar w:fldCharType="begin"/>
            </w:r>
            <w:r w:rsidR="00E366D9" w:rsidRPr="00E366D9">
              <w:rPr>
                <w:lang w:val="el-GR"/>
                <w:rPrChange w:id="1168" w:author="Στάθης Καπ" w:date="2023-03-01T05:01:00Z">
                  <w:rPr/>
                </w:rPrChange>
              </w:rPr>
              <w:instrText xml:space="preserve"> </w:instrText>
            </w:r>
            <w:r w:rsidR="00E366D9">
              <w:instrText>CITATION</w:instrText>
            </w:r>
            <w:r w:rsidR="00E366D9" w:rsidRPr="00E366D9">
              <w:rPr>
                <w:lang w:val="el-GR"/>
                <w:rPrChange w:id="1169" w:author="Στάθης Καπ" w:date="2023-03-01T05:01:00Z">
                  <w:rPr/>
                </w:rPrChange>
              </w:rPr>
              <w:instrText xml:space="preserve"> </w:instrText>
            </w:r>
            <w:r w:rsidR="00E366D9">
              <w:instrText>Pie</w:instrText>
            </w:r>
            <w:r w:rsidR="00E366D9" w:rsidRPr="00E366D9">
              <w:rPr>
                <w:lang w:val="el-GR"/>
                <w:rPrChange w:id="1170" w:author="Στάθης Καπ" w:date="2023-03-01T05:01:00Z">
                  <w:rPr/>
                </w:rPrChange>
              </w:rPr>
              <w:instrText>09 \</w:instrText>
            </w:r>
            <w:r w:rsidR="00E366D9">
              <w:instrText>l</w:instrText>
            </w:r>
            <w:r w:rsidR="00E366D9" w:rsidRPr="00E366D9">
              <w:rPr>
                <w:lang w:val="el-GR"/>
                <w:rPrChange w:id="1171" w:author="Στάθης Καπ" w:date="2023-03-01T05:01:00Z">
                  <w:rPr/>
                </w:rPrChange>
              </w:rPr>
              <w:instrText xml:space="preserve"> 1033 </w:instrText>
            </w:r>
          </w:ins>
          <w:r w:rsidR="00E366D9">
            <w:rPr>
              <w:lang w:val="el-GR"/>
            </w:rPr>
            <w:fldChar w:fldCharType="separate"/>
          </w:r>
          <w:r w:rsidR="00870BDB" w:rsidRPr="00F25D53">
            <w:rPr>
              <w:noProof/>
              <w:lang w:val="el-GR"/>
              <w:rPrChange w:id="1172" w:author="Στάθης Καπ" w:date="2023-03-12T01:12:00Z">
                <w:rPr>
                  <w:noProof/>
                </w:rPr>
              </w:rPrChange>
            </w:rPr>
            <w:t xml:space="preserve"> [6]</w:t>
          </w:r>
          <w:ins w:id="1173" w:author="Στάθης Καπ" w:date="2023-03-01T05:01:00Z">
            <w:r w:rsidR="00E366D9">
              <w:rPr>
                <w:lang w:val="el-GR"/>
              </w:rPr>
              <w:fldChar w:fldCharType="end"/>
            </w:r>
          </w:ins>
          <w:customXmlInsRangeStart w:id="1174" w:author="Στάθης Καπ" w:date="2023-03-01T05:01:00Z"/>
        </w:sdtContent>
      </w:sdt>
      <w:customXmlInsRangeEnd w:id="1174"/>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175" w:author="Στάθης Καπ" w:date="2023-02-26T00:53:00Z">
          <w:pPr>
            <w:pStyle w:val="Heading3"/>
            <w:numPr>
              <w:numId w:val="4"/>
            </w:numPr>
            <w:ind w:left="1080"/>
          </w:pPr>
        </w:pPrChange>
      </w:pPr>
      <w:bookmarkStart w:id="1176"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176"/>
    </w:p>
    <w:p w14:paraId="56734C21" w14:textId="1445BC11"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177" w:author="Στάθης Καπ" w:date="2023-03-01T05:01:00Z"/>
      <w:sdt>
        <w:sdtPr>
          <w:rPr>
            <w:lang w:val="el-GR"/>
          </w:rPr>
          <w:id w:val="-1853020093"/>
          <w:citation/>
        </w:sdtPr>
        <w:sdtEndPr/>
        <w:sdtContent>
          <w:customXmlInsRangeEnd w:id="1177"/>
          <w:ins w:id="1178" w:author="Στάθης Καπ" w:date="2023-03-01T05:01:00Z">
            <w:r w:rsidR="00E366D9">
              <w:rPr>
                <w:lang w:val="el-GR"/>
              </w:rPr>
              <w:fldChar w:fldCharType="begin"/>
            </w:r>
            <w:r w:rsidR="00E366D9" w:rsidRPr="00E366D9">
              <w:rPr>
                <w:lang w:val="el-GR"/>
                <w:rPrChange w:id="1179" w:author="Στάθης Καπ" w:date="2023-03-01T05:01:00Z">
                  <w:rPr/>
                </w:rPrChange>
              </w:rPr>
              <w:instrText xml:space="preserve"> </w:instrText>
            </w:r>
            <w:r w:rsidR="00E366D9">
              <w:instrText>CITATION</w:instrText>
            </w:r>
            <w:r w:rsidR="00E366D9" w:rsidRPr="00E366D9">
              <w:rPr>
                <w:lang w:val="el-GR"/>
                <w:rPrChange w:id="1180" w:author="Στάθης Καπ" w:date="2023-03-01T05:01:00Z">
                  <w:rPr/>
                </w:rPrChange>
              </w:rPr>
              <w:instrText xml:space="preserve"> </w:instrText>
            </w:r>
            <w:r w:rsidR="00E366D9">
              <w:instrText>Fed</w:instrText>
            </w:r>
            <w:r w:rsidR="00E366D9" w:rsidRPr="00E366D9">
              <w:rPr>
                <w:lang w:val="el-GR"/>
                <w:rPrChange w:id="1181" w:author="Στάθης Καπ" w:date="2023-03-01T05:01:00Z">
                  <w:rPr/>
                </w:rPrChange>
              </w:rPr>
              <w:instrText>02 \</w:instrText>
            </w:r>
            <w:r w:rsidR="00E366D9">
              <w:instrText>l</w:instrText>
            </w:r>
            <w:r w:rsidR="00E366D9" w:rsidRPr="00E366D9">
              <w:rPr>
                <w:lang w:val="el-GR"/>
                <w:rPrChange w:id="1182" w:author="Στάθης Καπ" w:date="2023-03-01T05:01:00Z">
                  <w:rPr/>
                </w:rPrChange>
              </w:rPr>
              <w:instrText xml:space="preserve"> 1033 </w:instrText>
            </w:r>
          </w:ins>
          <w:r w:rsidR="00E366D9">
            <w:rPr>
              <w:lang w:val="el-GR"/>
            </w:rPr>
            <w:fldChar w:fldCharType="separate"/>
          </w:r>
          <w:r w:rsidR="00870BDB" w:rsidRPr="00F25D53">
            <w:rPr>
              <w:noProof/>
              <w:lang w:val="el-GR"/>
              <w:rPrChange w:id="1183" w:author="Στάθης Καπ" w:date="2023-03-12T01:12:00Z">
                <w:rPr>
                  <w:noProof/>
                </w:rPr>
              </w:rPrChange>
            </w:rPr>
            <w:t xml:space="preserve"> [21]</w:t>
          </w:r>
          <w:ins w:id="1184" w:author="Στάθης Καπ" w:date="2023-03-01T05:01:00Z">
            <w:r w:rsidR="00E366D9">
              <w:rPr>
                <w:lang w:val="el-GR"/>
              </w:rPr>
              <w:fldChar w:fldCharType="end"/>
            </w:r>
          </w:ins>
          <w:customXmlInsRangeStart w:id="1185" w:author="Στάθης Καπ" w:date="2023-03-01T05:01:00Z"/>
        </w:sdtContent>
      </w:sdt>
      <w:customXmlInsRangeEnd w:id="1185"/>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186" w:author="Στάθης Καπ" w:date="2023-03-01T05:02:00Z"/>
      <w:sdt>
        <w:sdtPr>
          <w:rPr>
            <w:lang w:val="el-GR"/>
          </w:rPr>
          <w:id w:val="1516490764"/>
          <w:citation/>
        </w:sdtPr>
        <w:sdtEndPr/>
        <w:sdtContent>
          <w:customXmlInsRangeEnd w:id="1186"/>
          <w:ins w:id="1187" w:author="Στάθης Καπ" w:date="2023-03-01T05:02:00Z">
            <w:r w:rsidR="00E366D9">
              <w:rPr>
                <w:lang w:val="el-GR"/>
              </w:rPr>
              <w:fldChar w:fldCharType="begin"/>
            </w:r>
            <w:r w:rsidR="00E366D9" w:rsidRPr="00E366D9">
              <w:rPr>
                <w:lang w:val="el-GR"/>
                <w:rPrChange w:id="1188" w:author="Στάθης Καπ" w:date="2023-03-01T05:02:00Z">
                  <w:rPr/>
                </w:rPrChange>
              </w:rPr>
              <w:instrText xml:space="preserve"> </w:instrText>
            </w:r>
            <w:r w:rsidR="00E366D9">
              <w:instrText>CITATION</w:instrText>
            </w:r>
            <w:r w:rsidR="00E366D9" w:rsidRPr="00E366D9">
              <w:rPr>
                <w:lang w:val="el-GR"/>
                <w:rPrChange w:id="1189" w:author="Στάθης Καπ" w:date="2023-03-01T05:02:00Z">
                  <w:rPr/>
                </w:rPrChange>
              </w:rPr>
              <w:instrText xml:space="preserve"> </w:instrText>
            </w:r>
            <w:r w:rsidR="00E366D9">
              <w:instrText>CVe</w:instrText>
            </w:r>
            <w:r w:rsidR="00E366D9" w:rsidRPr="00E366D9">
              <w:rPr>
                <w:lang w:val="el-GR"/>
                <w:rPrChange w:id="1190" w:author="Στάθης Καπ" w:date="2023-03-01T05:02:00Z">
                  <w:rPr/>
                </w:rPrChange>
              </w:rPr>
              <w:instrText>14 \</w:instrText>
            </w:r>
            <w:r w:rsidR="00E366D9">
              <w:instrText>l</w:instrText>
            </w:r>
            <w:r w:rsidR="00E366D9" w:rsidRPr="00E366D9">
              <w:rPr>
                <w:lang w:val="el-GR"/>
                <w:rPrChange w:id="1191" w:author="Στάθης Καπ" w:date="2023-03-01T05:02:00Z">
                  <w:rPr/>
                </w:rPrChange>
              </w:rPr>
              <w:instrText xml:space="preserve"> 1033 </w:instrText>
            </w:r>
          </w:ins>
          <w:r w:rsidR="00E366D9">
            <w:rPr>
              <w:lang w:val="el-GR"/>
            </w:rPr>
            <w:fldChar w:fldCharType="separate"/>
          </w:r>
          <w:r w:rsidR="00870BDB" w:rsidRPr="00F25D53">
            <w:rPr>
              <w:noProof/>
              <w:lang w:val="el-GR"/>
              <w:rPrChange w:id="1192" w:author="Στάθης Καπ" w:date="2023-03-12T01:12:00Z">
                <w:rPr>
                  <w:noProof/>
                </w:rPr>
              </w:rPrChange>
            </w:rPr>
            <w:t xml:space="preserve"> [22]</w:t>
          </w:r>
          <w:ins w:id="1193" w:author="Στάθης Καπ" w:date="2023-03-01T05:02:00Z">
            <w:r w:rsidR="00E366D9">
              <w:rPr>
                <w:lang w:val="el-GR"/>
              </w:rPr>
              <w:fldChar w:fldCharType="end"/>
            </w:r>
          </w:ins>
          <w:customXmlInsRangeStart w:id="1194" w:author="Στάθης Καπ" w:date="2023-03-01T05:02:00Z"/>
        </w:sdtContent>
      </w:sdt>
      <w:customXmlInsRangeEnd w:id="1194"/>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195" w:author="Στάθης Καπ" w:date="2023-03-01T05:02:00Z"/>
      <w:sdt>
        <w:sdtPr>
          <w:rPr>
            <w:lang w:val="el-GR"/>
          </w:rPr>
          <w:id w:val="987910685"/>
          <w:citation/>
        </w:sdtPr>
        <w:sdtEndPr/>
        <w:sdtContent>
          <w:customXmlInsRangeEnd w:id="1195"/>
          <w:ins w:id="1196" w:author="Στάθης Καπ" w:date="2023-03-01T05:02:00Z">
            <w:r w:rsidR="00E366D9">
              <w:rPr>
                <w:lang w:val="el-GR"/>
              </w:rPr>
              <w:fldChar w:fldCharType="begin"/>
            </w:r>
            <w:r w:rsidR="00E366D9" w:rsidRPr="00E366D9">
              <w:rPr>
                <w:lang w:val="el-GR"/>
                <w:rPrChange w:id="1197" w:author="Στάθης Καπ" w:date="2023-03-01T05:02:00Z">
                  <w:rPr/>
                </w:rPrChange>
              </w:rPr>
              <w:instrText xml:space="preserve"> </w:instrText>
            </w:r>
            <w:r w:rsidR="00E366D9">
              <w:instrText>CITATION</w:instrText>
            </w:r>
            <w:r w:rsidR="00E366D9" w:rsidRPr="00E366D9">
              <w:rPr>
                <w:lang w:val="el-GR"/>
                <w:rPrChange w:id="1198" w:author="Στάθης Καπ" w:date="2023-03-01T05:02:00Z">
                  <w:rPr/>
                </w:rPrChange>
              </w:rPr>
              <w:instrText xml:space="preserve"> </w:instrText>
            </w:r>
            <w:r w:rsidR="00E366D9">
              <w:instrText>Pie</w:instrText>
            </w:r>
            <w:r w:rsidR="00E366D9" w:rsidRPr="00E366D9">
              <w:rPr>
                <w:lang w:val="el-GR"/>
                <w:rPrChange w:id="1199" w:author="Στάθης Καπ" w:date="2023-03-01T05:02:00Z">
                  <w:rPr/>
                </w:rPrChange>
              </w:rPr>
              <w:instrText>11 \</w:instrText>
            </w:r>
            <w:r w:rsidR="00E366D9">
              <w:instrText>l</w:instrText>
            </w:r>
            <w:r w:rsidR="00E366D9" w:rsidRPr="00E366D9">
              <w:rPr>
                <w:lang w:val="el-GR"/>
                <w:rPrChange w:id="1200" w:author="Στάθης Καπ" w:date="2023-03-01T05:02:00Z">
                  <w:rPr/>
                </w:rPrChange>
              </w:rPr>
              <w:instrText xml:space="preserve"> 1033 </w:instrText>
            </w:r>
          </w:ins>
          <w:r w:rsidR="00E366D9">
            <w:rPr>
              <w:lang w:val="el-GR"/>
            </w:rPr>
            <w:fldChar w:fldCharType="separate"/>
          </w:r>
          <w:r w:rsidR="00870BDB" w:rsidRPr="00F25D53">
            <w:rPr>
              <w:noProof/>
              <w:lang w:val="el-GR"/>
              <w:rPrChange w:id="1201" w:author="Στάθης Καπ" w:date="2023-03-12T01:12:00Z">
                <w:rPr>
                  <w:noProof/>
                </w:rPr>
              </w:rPrChange>
            </w:rPr>
            <w:t xml:space="preserve"> [23]</w:t>
          </w:r>
          <w:ins w:id="1202" w:author="Στάθης Καπ" w:date="2023-03-01T05:02:00Z">
            <w:r w:rsidR="00E366D9">
              <w:rPr>
                <w:lang w:val="el-GR"/>
              </w:rPr>
              <w:fldChar w:fldCharType="end"/>
            </w:r>
          </w:ins>
          <w:customXmlInsRangeStart w:id="1203" w:author="Στάθης Καπ" w:date="2023-03-01T05:02:00Z"/>
        </w:sdtContent>
      </w:sdt>
      <w:customXmlInsRangeEnd w:id="1203"/>
      <w:r w:rsidRPr="00D6236B">
        <w:rPr>
          <w:lang w:val="el-GR"/>
        </w:rPr>
        <w:t>).</w:t>
      </w:r>
    </w:p>
    <w:p w14:paraId="203C75C4" w14:textId="77777777" w:rsidR="0095492C"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A224AC"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A224AC"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04" w:author="Στάθης Καπ" w:date="2023-02-01T08:53:00Z"/>
        </w:trPr>
        <w:tc>
          <w:tcPr>
            <w:tcW w:w="350" w:type="pct"/>
          </w:tcPr>
          <w:p w14:paraId="22464DA9" w14:textId="77777777" w:rsidR="000A523F" w:rsidRDefault="000A523F">
            <w:pPr>
              <w:spacing w:after="160"/>
              <w:rPr>
                <w:ins w:id="1205" w:author="Στάθης Καπ" w:date="2023-02-01T08:53:00Z"/>
                <w:lang w:val="el-GR"/>
              </w:rPr>
              <w:pPrChange w:id="1206" w:author="Στάθης Καπ" w:date="2023-02-01T08:46:00Z">
                <w:pPr/>
              </w:pPrChange>
            </w:pPr>
          </w:p>
        </w:tc>
        <w:tc>
          <w:tcPr>
            <w:tcW w:w="4300" w:type="pct"/>
          </w:tcPr>
          <w:p w14:paraId="7E1E0483" w14:textId="49961BE7" w:rsidR="000A523F" w:rsidRPr="005846FF" w:rsidRDefault="000A523F">
            <w:pPr>
              <w:spacing w:after="160"/>
              <w:rPr>
                <w:ins w:id="1207" w:author="Στάθης Καπ" w:date="2023-02-01T08:53:00Z"/>
                <w:lang w:val="el-GR"/>
              </w:rPr>
              <w:pPrChange w:id="1208" w:author="Στάθης Καπ" w:date="2023-02-01T08:46:00Z">
                <w:pPr/>
              </w:pPrChange>
            </w:pPr>
            <m:oMathPara>
              <m:oMath>
                <m:r>
                  <w:ins w:id="1209" w:author="Στάθης Καπ" w:date="2023-02-01T08:53:00Z">
                    <w:rPr>
                      <w:rFonts w:ascii="Cambria Math" w:hAnsi="Cambria Math"/>
                      <w:lang w:val="el-GR"/>
                    </w:rPr>
                    <m:t xml:space="preserve">maximize </m:t>
                  </w:ins>
                </m:r>
                <m:nary>
                  <m:naryPr>
                    <m:chr m:val="∑"/>
                    <m:limLoc m:val="undOvr"/>
                    <m:ctrlPr>
                      <w:ins w:id="1210" w:author="Στάθης Καπ" w:date="2023-02-01T08:53:00Z">
                        <w:rPr>
                          <w:rFonts w:ascii="Cambria Math" w:hAnsi="Cambria Math"/>
                          <w:i/>
                          <w:lang w:val="el-GR"/>
                        </w:rPr>
                      </w:ins>
                    </m:ctrlPr>
                  </m:naryPr>
                  <m:sub>
                    <m:r>
                      <w:ins w:id="1211" w:author="Στάθης Καπ" w:date="2023-02-01T08:53:00Z">
                        <w:rPr>
                          <w:rFonts w:ascii="Cambria Math" w:hAnsi="Cambria Math"/>
                          <w:lang w:val="el-GR"/>
                        </w:rPr>
                        <m:t>i=2</m:t>
                      </w:ins>
                    </m:r>
                  </m:sub>
                  <m:sup>
                    <m:r>
                      <w:ins w:id="1212" w:author="Στάθης Καπ" w:date="2023-02-01T08:53:00Z">
                        <w:rPr>
                          <w:rFonts w:ascii="Cambria Math" w:hAnsi="Cambria Math"/>
                          <w:lang w:val="el-GR"/>
                        </w:rPr>
                        <m:t>N-1</m:t>
                      </w:ins>
                    </m:r>
                  </m:sup>
                  <m:e>
                    <m:nary>
                      <m:naryPr>
                        <m:chr m:val="∑"/>
                        <m:limLoc m:val="undOvr"/>
                        <m:ctrlPr>
                          <w:ins w:id="1213" w:author="Στάθης Καπ" w:date="2023-02-01T08:53:00Z">
                            <w:rPr>
                              <w:rFonts w:ascii="Cambria Math" w:hAnsi="Cambria Math"/>
                              <w:i/>
                              <w:lang w:val="el-GR"/>
                            </w:rPr>
                          </w:ins>
                        </m:ctrlPr>
                      </m:naryPr>
                      <m:sub>
                        <m:r>
                          <w:ins w:id="1214" w:author="Στάθης Καπ" w:date="2023-02-01T08:53:00Z">
                            <w:rPr>
                              <w:rFonts w:ascii="Cambria Math" w:hAnsi="Cambria Math"/>
                              <w:lang w:val="el-GR"/>
                            </w:rPr>
                            <m:t>j=2</m:t>
                          </w:ins>
                        </m:r>
                      </m:sub>
                      <m:sup>
                        <m:r>
                          <w:ins w:id="1215" w:author="Στάθης Καπ" w:date="2023-02-01T08:53:00Z">
                            <w:rPr>
                              <w:rFonts w:ascii="Cambria Math" w:hAnsi="Cambria Math"/>
                              <w:lang w:val="el-GR"/>
                            </w:rPr>
                            <m:t>N</m:t>
                          </w:ins>
                        </m:r>
                      </m:sup>
                      <m:e>
                        <m:nary>
                          <m:naryPr>
                            <m:chr m:val="∑"/>
                            <m:limLoc m:val="undOvr"/>
                            <m:ctrlPr>
                              <w:ins w:id="1216" w:author="Στάθης Καπ" w:date="2023-02-01T08:53:00Z">
                                <w:rPr>
                                  <w:rFonts w:ascii="Cambria Math" w:hAnsi="Cambria Math"/>
                                  <w:i/>
                                  <w:lang w:val="el-GR"/>
                                </w:rPr>
                              </w:ins>
                            </m:ctrlPr>
                          </m:naryPr>
                          <m:sub>
                            <m:r>
                              <w:ins w:id="1217" w:author="Στάθης Καπ" w:date="2023-02-01T08:53:00Z">
                                <w:rPr>
                                  <w:rFonts w:ascii="Cambria Math" w:hAnsi="Cambria Math"/>
                                  <w:lang w:val="el-GR"/>
                                </w:rPr>
                                <m:t>t=1</m:t>
                              </w:ins>
                            </m:r>
                          </m:sub>
                          <m:sup>
                            <m:sSub>
                              <m:sSubPr>
                                <m:ctrlPr>
                                  <w:ins w:id="1218" w:author="Στάθης Καπ" w:date="2023-02-01T08:53:00Z">
                                    <w:rPr>
                                      <w:rFonts w:ascii="Cambria Math" w:hAnsi="Cambria Math"/>
                                      <w:i/>
                                      <w:lang w:val="el-GR"/>
                                    </w:rPr>
                                  </w:ins>
                                </m:ctrlPr>
                              </m:sSubPr>
                              <m:e>
                                <m:r>
                                  <w:ins w:id="1219" w:author="Στάθης Καπ" w:date="2023-02-01T08:53:00Z">
                                    <w:rPr>
                                      <w:rFonts w:ascii="Cambria Math" w:hAnsi="Cambria Math"/>
                                      <w:lang w:val="el-GR"/>
                                    </w:rPr>
                                    <m:t>T</m:t>
                                  </w:ins>
                                </m:r>
                              </m:e>
                              <m:sub>
                                <m:r>
                                  <w:ins w:id="1220" w:author="Στάθης Καπ" w:date="2023-02-01T08:53:00Z">
                                    <w:rPr>
                                      <w:rFonts w:ascii="Cambria Math" w:hAnsi="Cambria Math"/>
                                      <w:lang w:val="el-GR"/>
                                    </w:rPr>
                                    <m:t>i,j</m:t>
                                  </w:ins>
                                </m:r>
                              </m:sub>
                            </m:sSub>
                          </m:sup>
                          <m:e>
                            <m:sSub>
                              <m:sSubPr>
                                <m:ctrlPr>
                                  <w:ins w:id="1221" w:author="Στάθης Καπ" w:date="2023-02-01T08:53:00Z">
                                    <w:rPr>
                                      <w:rFonts w:ascii="Cambria Math" w:hAnsi="Cambria Math"/>
                                      <w:i/>
                                      <w:lang w:val="el-GR"/>
                                    </w:rPr>
                                  </w:ins>
                                </m:ctrlPr>
                              </m:sSubPr>
                              <m:e>
                                <m:r>
                                  <w:ins w:id="1222" w:author="Στάθης Καπ" w:date="2023-02-01T08:53:00Z">
                                    <w:rPr>
                                      <w:rFonts w:ascii="Cambria Math" w:hAnsi="Cambria Math"/>
                                      <w:lang w:val="el-GR"/>
                                    </w:rPr>
                                    <m:t>S</m:t>
                                  </w:ins>
                                </m:r>
                              </m:e>
                              <m:sub>
                                <m:r>
                                  <w:ins w:id="1223" w:author="Στάθης Καπ" w:date="2023-02-01T08:53:00Z">
                                    <w:rPr>
                                      <w:rFonts w:ascii="Cambria Math" w:hAnsi="Cambria Math"/>
                                      <w:lang w:val="el-GR"/>
                                    </w:rPr>
                                    <m:t>i</m:t>
                                  </w:ins>
                                </m:r>
                              </m:sub>
                            </m:sSub>
                            <m:sSub>
                              <m:sSubPr>
                                <m:ctrlPr>
                                  <w:ins w:id="1224" w:author="Στάθης Καπ" w:date="2023-02-01T08:53:00Z">
                                    <w:rPr>
                                      <w:rFonts w:ascii="Cambria Math" w:hAnsi="Cambria Math"/>
                                      <w:i/>
                                      <w:lang w:val="el-GR"/>
                                    </w:rPr>
                                  </w:ins>
                                </m:ctrlPr>
                              </m:sSubPr>
                              <m:e>
                                <m:r>
                                  <w:ins w:id="1225" w:author="Στάθης Καπ" w:date="2023-02-01T08:53:00Z">
                                    <w:rPr>
                                      <w:rFonts w:ascii="Cambria Math" w:hAnsi="Cambria Math"/>
                                      <w:lang w:val="el-GR"/>
                                    </w:rPr>
                                    <m:t>x</m:t>
                                  </w:ins>
                                </m:r>
                              </m:e>
                              <m:sub>
                                <m:r>
                                  <w:ins w:id="1226" w:author="Στάθης Καπ" w:date="2023-02-01T08:53:00Z">
                                    <w:rPr>
                                      <w:rFonts w:ascii="Cambria Math" w:hAnsi="Cambria Math"/>
                                      <w:lang w:val="el-GR"/>
                                    </w:rPr>
                                    <m:t>i,j,t</m:t>
                                  </w:ins>
                                </m:r>
                              </m:sub>
                            </m:sSub>
                          </m:e>
                        </m:nary>
                      </m:e>
                    </m:nary>
                  </m:e>
                </m:nary>
                <m:r>
                  <w:ins w:id="1227"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28" w:author="Στάθης Καπ" w:date="2023-02-01T08:53:00Z"/>
                <w:rPrChange w:id="1229" w:author="Στάθης Καπ" w:date="2023-02-01T08:49:00Z">
                  <w:rPr>
                    <w:ins w:id="1230" w:author="Στάθης Καπ" w:date="2023-02-01T08:53:00Z"/>
                    <w:lang w:val="el-GR"/>
                  </w:rPr>
                </w:rPrChange>
              </w:rPr>
            </w:pPr>
            <w:ins w:id="1231"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32"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33" w:author="Στάθης Καπ" w:date="2023-02-01T08:53:00Z">
              <w:r>
                <w:rPr>
                  <w:lang w:val="el-GR"/>
                </w:rPr>
                <w:fldChar w:fldCharType="end"/>
              </w:r>
              <w:r>
                <w:t>)</w:t>
              </w:r>
            </w:ins>
          </w:p>
        </w:tc>
      </w:tr>
      <w:tr w:rsidR="00DA7114" w14:paraId="54EEC811" w14:textId="77777777" w:rsidTr="00237FE3">
        <w:trPr>
          <w:ins w:id="1234" w:author="Στάθης Καπ" w:date="2023-02-01T08:53:00Z"/>
        </w:trPr>
        <w:tc>
          <w:tcPr>
            <w:tcW w:w="350" w:type="pct"/>
          </w:tcPr>
          <w:p w14:paraId="2562E5EA" w14:textId="77777777" w:rsidR="00DA7114" w:rsidRDefault="00DA7114">
            <w:pPr>
              <w:spacing w:after="160"/>
              <w:rPr>
                <w:ins w:id="1235" w:author="Στάθης Καπ" w:date="2023-02-01T08:53:00Z"/>
                <w:lang w:val="el-GR"/>
              </w:rPr>
              <w:pPrChange w:id="1236" w:author="Στάθης Καπ" w:date="2023-02-01T08:46:00Z">
                <w:pPr/>
              </w:pPrChange>
            </w:pPr>
          </w:p>
        </w:tc>
        <w:tc>
          <w:tcPr>
            <w:tcW w:w="4300" w:type="pct"/>
          </w:tcPr>
          <w:p w14:paraId="5E1B013F" w14:textId="161895C9" w:rsidR="00DA7114" w:rsidRPr="005846FF" w:rsidRDefault="00A224AC">
            <w:pPr>
              <w:spacing w:after="160"/>
              <w:rPr>
                <w:ins w:id="1237" w:author="Στάθης Καπ" w:date="2023-02-01T08:53:00Z"/>
                <w:lang w:val="el-GR"/>
              </w:rPr>
              <w:pPrChange w:id="1238" w:author="Στάθης Καπ" w:date="2023-02-01T08:46:00Z">
                <w:pPr/>
              </w:pPrChange>
            </w:pPr>
            <m:oMathPara>
              <m:oMath>
                <m:nary>
                  <m:naryPr>
                    <m:chr m:val="∑"/>
                    <m:limLoc m:val="undOvr"/>
                    <m:ctrlPr>
                      <w:ins w:id="1239" w:author="Στάθης Καπ" w:date="2023-02-01T08:53:00Z">
                        <w:rPr>
                          <w:rFonts w:ascii="Cambria Math" w:hAnsi="Cambria Math"/>
                          <w:i/>
                          <w:iCs/>
                        </w:rPr>
                      </w:ins>
                    </m:ctrlPr>
                  </m:naryPr>
                  <m:sub>
                    <m:r>
                      <w:ins w:id="1240" w:author="Στάθης Καπ" w:date="2023-02-01T08:53:00Z">
                        <w:rPr>
                          <w:rFonts w:ascii="Cambria Math" w:hAnsi="Cambria Math"/>
                        </w:rPr>
                        <m:t>j=2</m:t>
                      </w:ins>
                    </m:r>
                  </m:sub>
                  <m:sup>
                    <m:r>
                      <w:ins w:id="1241" w:author="Στάθης Καπ" w:date="2023-02-01T08:53:00Z">
                        <w:rPr>
                          <w:rFonts w:ascii="Cambria Math" w:hAnsi="Cambria Math"/>
                        </w:rPr>
                        <m:t>N</m:t>
                      </w:ins>
                    </m:r>
                  </m:sup>
                  <m:e>
                    <m:sSub>
                      <m:sSubPr>
                        <m:ctrlPr>
                          <w:ins w:id="1242" w:author="Στάθης Καπ" w:date="2023-02-01T08:53:00Z">
                            <w:rPr>
                              <w:rFonts w:ascii="Cambria Math" w:hAnsi="Cambria Math"/>
                              <w:i/>
                              <w:iCs/>
                            </w:rPr>
                          </w:ins>
                        </m:ctrlPr>
                      </m:sSubPr>
                      <m:e>
                        <m:r>
                          <w:ins w:id="1243" w:author="Στάθης Καπ" w:date="2023-02-01T08:53:00Z">
                            <w:rPr>
                              <w:rFonts w:ascii="Cambria Math" w:hAnsi="Cambria Math"/>
                            </w:rPr>
                            <m:t>x</m:t>
                          </w:ins>
                        </m:r>
                      </m:e>
                      <m:sub>
                        <m:r>
                          <w:ins w:id="1244" w:author="Στάθης Καπ" w:date="2023-02-01T08:53:00Z">
                            <w:rPr>
                              <w:rFonts w:ascii="Cambria Math" w:hAnsi="Cambria Math"/>
                            </w:rPr>
                            <m:t>1,j,1</m:t>
                          </w:ins>
                        </m:r>
                      </m:sub>
                    </m:sSub>
                  </m:e>
                </m:nary>
                <m:r>
                  <w:ins w:id="1245" w:author="Στάθης Καπ" w:date="2023-02-01T08:53:00Z">
                    <w:rPr>
                      <w:rFonts w:ascii="Cambria Math" w:hAnsi="Cambria Math"/>
                    </w:rPr>
                    <m:t>=</m:t>
                  </w:ins>
                </m:r>
                <m:nary>
                  <m:naryPr>
                    <m:chr m:val="∑"/>
                    <m:limLoc m:val="undOvr"/>
                    <m:ctrlPr>
                      <w:ins w:id="1246" w:author="Στάθης Καπ" w:date="2023-02-01T08:53:00Z">
                        <w:rPr>
                          <w:rFonts w:ascii="Cambria Math" w:hAnsi="Cambria Math"/>
                          <w:i/>
                          <w:iCs/>
                        </w:rPr>
                      </w:ins>
                    </m:ctrlPr>
                  </m:naryPr>
                  <m:sub>
                    <m:r>
                      <w:ins w:id="1247" w:author="Στάθης Καπ" w:date="2023-02-01T08:53:00Z">
                        <w:rPr>
                          <w:rFonts w:ascii="Cambria Math" w:hAnsi="Cambria Math"/>
                        </w:rPr>
                        <m:t>i=1</m:t>
                      </w:ins>
                    </m:r>
                  </m:sub>
                  <m:sup>
                    <m:r>
                      <w:ins w:id="1248" w:author="Στάθης Καπ" w:date="2023-02-01T08:53:00Z">
                        <w:rPr>
                          <w:rFonts w:ascii="Cambria Math" w:hAnsi="Cambria Math"/>
                        </w:rPr>
                        <m:t>N-1</m:t>
                      </w:ins>
                    </m:r>
                  </m:sup>
                  <m:e>
                    <m:nary>
                      <m:naryPr>
                        <m:chr m:val="∑"/>
                        <m:limLoc m:val="undOvr"/>
                        <m:ctrlPr>
                          <w:ins w:id="1249" w:author="Στάθης Καπ" w:date="2023-02-01T08:53:00Z">
                            <w:rPr>
                              <w:rFonts w:ascii="Cambria Math" w:hAnsi="Cambria Math"/>
                              <w:i/>
                              <w:iCs/>
                            </w:rPr>
                          </w:ins>
                        </m:ctrlPr>
                      </m:naryPr>
                      <m:sub>
                        <m:r>
                          <w:ins w:id="1250" w:author="Στάθης Καπ" w:date="2023-02-01T08:53:00Z">
                            <w:rPr>
                              <w:rFonts w:ascii="Cambria Math" w:hAnsi="Cambria Math"/>
                            </w:rPr>
                            <m:t>t=1</m:t>
                          </w:ins>
                        </m:r>
                      </m:sub>
                      <m:sup>
                        <m:sSub>
                          <m:sSubPr>
                            <m:ctrlPr>
                              <w:ins w:id="1251" w:author="Στάθης Καπ" w:date="2023-02-01T08:53:00Z">
                                <w:rPr>
                                  <w:rFonts w:ascii="Cambria Math" w:hAnsi="Cambria Math"/>
                                  <w:i/>
                                  <w:iCs/>
                                </w:rPr>
                              </w:ins>
                            </m:ctrlPr>
                          </m:sSubPr>
                          <m:e>
                            <m:r>
                              <w:ins w:id="1252" w:author="Στάθης Καπ" w:date="2023-02-01T08:53:00Z">
                                <w:rPr>
                                  <w:rFonts w:ascii="Cambria Math" w:hAnsi="Cambria Math"/>
                                </w:rPr>
                                <m:t>T</m:t>
                              </w:ins>
                            </m:r>
                          </m:e>
                          <m:sub>
                            <m:r>
                              <w:ins w:id="1253" w:author="Στάθης Καπ" w:date="2023-02-01T08:53:00Z">
                                <w:rPr>
                                  <w:rFonts w:ascii="Cambria Math" w:hAnsi="Cambria Math"/>
                                </w:rPr>
                                <m:t>iN</m:t>
                              </w:ins>
                            </m:r>
                          </m:sub>
                        </m:sSub>
                      </m:sup>
                      <m:e>
                        <m:sSub>
                          <m:sSubPr>
                            <m:ctrlPr>
                              <w:ins w:id="1254" w:author="Στάθης Καπ" w:date="2023-02-01T08:53:00Z">
                                <w:rPr>
                                  <w:rFonts w:ascii="Cambria Math" w:hAnsi="Cambria Math"/>
                                  <w:i/>
                                  <w:iCs/>
                                </w:rPr>
                              </w:ins>
                            </m:ctrlPr>
                          </m:sSubPr>
                          <m:e>
                            <m:r>
                              <w:ins w:id="1255" w:author="Στάθης Καπ" w:date="2023-02-01T08:53:00Z">
                                <w:rPr>
                                  <w:rFonts w:ascii="Cambria Math" w:hAnsi="Cambria Math"/>
                                </w:rPr>
                                <m:t>x</m:t>
                              </w:ins>
                            </m:r>
                          </m:e>
                          <m:sub>
                            <m:r>
                              <w:ins w:id="1256" w:author="Στάθης Καπ" w:date="2023-02-01T08:53:00Z">
                                <w:rPr>
                                  <w:rFonts w:ascii="Cambria Math" w:hAnsi="Cambria Math"/>
                                </w:rPr>
                                <m:t>i,N,t</m:t>
                              </w:ins>
                            </m:r>
                          </m:sub>
                        </m:sSub>
                      </m:e>
                    </m:nary>
                  </m:e>
                </m:nary>
                <m:r>
                  <w:ins w:id="1257"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258" w:author="Στάθης Καπ" w:date="2023-02-01T08:53:00Z"/>
                <w:rPrChange w:id="1259" w:author="Στάθης Καπ" w:date="2023-02-01T08:49:00Z">
                  <w:rPr>
                    <w:ins w:id="1260" w:author="Στάθης Καπ" w:date="2023-02-01T08:53:00Z"/>
                    <w:lang w:val="el-GR"/>
                  </w:rPr>
                </w:rPrChange>
              </w:rPr>
            </w:pPr>
            <w:ins w:id="1261"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62"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263" w:author="Στάθης Καπ" w:date="2023-02-01T08:53:00Z">
              <w:r>
                <w:rPr>
                  <w:lang w:val="el-GR"/>
                </w:rPr>
                <w:fldChar w:fldCharType="end"/>
              </w:r>
              <w:r>
                <w:t>)</w:t>
              </w:r>
            </w:ins>
          </w:p>
        </w:tc>
      </w:tr>
      <w:tr w:rsidR="00560AF7" w14:paraId="145FB3E7" w14:textId="77777777" w:rsidTr="00237FE3">
        <w:trPr>
          <w:ins w:id="1264" w:author="Στάθης Καπ" w:date="2023-02-01T08:53:00Z"/>
        </w:trPr>
        <w:tc>
          <w:tcPr>
            <w:tcW w:w="350" w:type="pct"/>
          </w:tcPr>
          <w:p w14:paraId="3622927C" w14:textId="77777777" w:rsidR="00560AF7" w:rsidRDefault="00560AF7">
            <w:pPr>
              <w:spacing w:after="160"/>
              <w:rPr>
                <w:ins w:id="1265" w:author="Στάθης Καπ" w:date="2023-02-01T08:53:00Z"/>
                <w:lang w:val="el-GR"/>
              </w:rPr>
              <w:pPrChange w:id="1266" w:author="Στάθης Καπ" w:date="2023-02-01T08:46:00Z">
                <w:pPr/>
              </w:pPrChange>
            </w:pPr>
          </w:p>
        </w:tc>
        <w:tc>
          <w:tcPr>
            <w:tcW w:w="4300" w:type="pct"/>
          </w:tcPr>
          <w:p w14:paraId="675A7EA8" w14:textId="2DA0FAF1" w:rsidR="00560AF7" w:rsidRPr="005846FF" w:rsidRDefault="00A224AC">
            <w:pPr>
              <w:spacing w:after="160"/>
              <w:rPr>
                <w:ins w:id="1267" w:author="Στάθης Καπ" w:date="2023-02-01T08:53:00Z"/>
                <w:lang w:val="el-GR"/>
              </w:rPr>
              <w:pPrChange w:id="1268" w:author="Στάθης Καπ" w:date="2023-02-01T08:46:00Z">
                <w:pPr/>
              </w:pPrChange>
            </w:pPr>
            <m:oMathPara>
              <m:oMath>
                <m:nary>
                  <m:naryPr>
                    <m:chr m:val="∑"/>
                    <m:limLoc m:val="undOvr"/>
                    <m:ctrlPr>
                      <w:ins w:id="1269" w:author="Στάθης Καπ" w:date="2023-02-01T08:53:00Z">
                        <w:rPr>
                          <w:rFonts w:ascii="Cambria Math" w:hAnsi="Cambria Math"/>
                          <w:i/>
                          <w:iCs/>
                        </w:rPr>
                      </w:ins>
                    </m:ctrlPr>
                  </m:naryPr>
                  <m:sub>
                    <m:r>
                      <w:ins w:id="1270" w:author="Στάθης Καπ" w:date="2023-02-01T08:53:00Z">
                        <w:rPr>
                          <w:rFonts w:ascii="Cambria Math" w:hAnsi="Cambria Math"/>
                        </w:rPr>
                        <m:t>i=1</m:t>
                      </w:ins>
                    </m:r>
                  </m:sub>
                  <m:sup>
                    <m:r>
                      <w:ins w:id="1271" w:author="Στάθης Καπ" w:date="2023-02-01T08:53:00Z">
                        <w:rPr>
                          <w:rFonts w:ascii="Cambria Math" w:hAnsi="Cambria Math"/>
                        </w:rPr>
                        <m:t>N-1</m:t>
                      </w:ins>
                    </m:r>
                  </m:sup>
                  <m:e>
                    <m:nary>
                      <m:naryPr>
                        <m:chr m:val="∑"/>
                        <m:limLoc m:val="undOvr"/>
                        <m:ctrlPr>
                          <w:ins w:id="1272" w:author="Στάθης Καπ" w:date="2023-02-01T08:53:00Z">
                            <w:rPr>
                              <w:rFonts w:ascii="Cambria Math" w:hAnsi="Cambria Math"/>
                              <w:i/>
                              <w:iCs/>
                            </w:rPr>
                          </w:ins>
                        </m:ctrlPr>
                      </m:naryPr>
                      <m:sub>
                        <m:r>
                          <w:ins w:id="1273" w:author="Στάθης Καπ" w:date="2023-02-01T08:53:00Z">
                            <w:rPr>
                              <w:rFonts w:ascii="Cambria Math" w:hAnsi="Cambria Math"/>
                            </w:rPr>
                            <m:t>t=1</m:t>
                          </w:ins>
                        </m:r>
                      </m:sub>
                      <m:sup>
                        <m:sSub>
                          <m:sSubPr>
                            <m:ctrlPr>
                              <w:ins w:id="1274" w:author="Στάθης Καπ" w:date="2023-02-01T08:53:00Z">
                                <w:rPr>
                                  <w:rFonts w:ascii="Cambria Math" w:hAnsi="Cambria Math"/>
                                  <w:i/>
                                  <w:iCs/>
                                </w:rPr>
                              </w:ins>
                            </m:ctrlPr>
                          </m:sSubPr>
                          <m:e>
                            <m:r>
                              <w:ins w:id="1275" w:author="Στάθης Καπ" w:date="2023-02-01T08:53:00Z">
                                <w:rPr>
                                  <w:rFonts w:ascii="Cambria Math" w:hAnsi="Cambria Math"/>
                                </w:rPr>
                                <m:t>T</m:t>
                              </w:ins>
                            </m:r>
                          </m:e>
                          <m:sub>
                            <m:r>
                              <w:ins w:id="1276" w:author="Στάθης Καπ" w:date="2023-02-01T08:53:00Z">
                                <w:rPr>
                                  <w:rFonts w:ascii="Cambria Math" w:hAnsi="Cambria Math"/>
                                </w:rPr>
                                <m:t>i,h</m:t>
                              </w:ins>
                            </m:r>
                          </m:sub>
                        </m:sSub>
                      </m:sup>
                      <m:e>
                        <m:sSub>
                          <m:sSubPr>
                            <m:ctrlPr>
                              <w:ins w:id="1277" w:author="Στάθης Καπ" w:date="2023-02-01T08:53:00Z">
                                <w:rPr>
                                  <w:rFonts w:ascii="Cambria Math" w:hAnsi="Cambria Math"/>
                                  <w:i/>
                                  <w:iCs/>
                                </w:rPr>
                              </w:ins>
                            </m:ctrlPr>
                          </m:sSubPr>
                          <m:e>
                            <m:r>
                              <w:ins w:id="1278" w:author="Στάθης Καπ" w:date="2023-02-01T08:53:00Z">
                                <w:rPr>
                                  <w:rFonts w:ascii="Cambria Math" w:hAnsi="Cambria Math"/>
                                </w:rPr>
                                <m:t>x</m:t>
                              </w:ins>
                            </m:r>
                          </m:e>
                          <m:sub>
                            <m:r>
                              <w:ins w:id="1279" w:author="Στάθης Καπ" w:date="2023-02-01T08:53:00Z">
                                <w:rPr>
                                  <w:rFonts w:ascii="Cambria Math" w:hAnsi="Cambria Math"/>
                                </w:rPr>
                                <m:t>i,h,t</m:t>
                              </w:ins>
                            </m:r>
                          </m:sub>
                        </m:sSub>
                      </m:e>
                    </m:nary>
                  </m:e>
                </m:nary>
                <m:r>
                  <w:ins w:id="1280" w:author="Στάθης Καπ" w:date="2023-02-01T08:53:00Z">
                    <w:rPr>
                      <w:rFonts w:ascii="Cambria Math" w:hAnsi="Cambria Math"/>
                    </w:rPr>
                    <m:t>=</m:t>
                  </w:ins>
                </m:r>
                <m:nary>
                  <m:naryPr>
                    <m:chr m:val="∑"/>
                    <m:limLoc m:val="undOvr"/>
                    <m:ctrlPr>
                      <w:ins w:id="1281" w:author="Στάθης Καπ" w:date="2023-02-01T08:53:00Z">
                        <w:rPr>
                          <w:rFonts w:ascii="Cambria Math" w:hAnsi="Cambria Math"/>
                          <w:i/>
                          <w:iCs/>
                        </w:rPr>
                      </w:ins>
                    </m:ctrlPr>
                  </m:naryPr>
                  <m:sub>
                    <m:r>
                      <w:ins w:id="1282" w:author="Στάθης Καπ" w:date="2023-02-01T08:53:00Z">
                        <w:rPr>
                          <w:rFonts w:ascii="Cambria Math" w:hAnsi="Cambria Math"/>
                        </w:rPr>
                        <m:t>j=2</m:t>
                      </w:ins>
                    </m:r>
                  </m:sub>
                  <m:sup>
                    <m:r>
                      <w:ins w:id="1283" w:author="Στάθης Καπ" w:date="2023-02-01T08:53:00Z">
                        <w:rPr>
                          <w:rFonts w:ascii="Cambria Math" w:hAnsi="Cambria Math"/>
                        </w:rPr>
                        <m:t>N</m:t>
                      </w:ins>
                    </m:r>
                  </m:sup>
                  <m:e>
                    <m:nary>
                      <m:naryPr>
                        <m:chr m:val="∑"/>
                        <m:limLoc m:val="undOvr"/>
                        <m:ctrlPr>
                          <w:ins w:id="1284" w:author="Στάθης Καπ" w:date="2023-02-01T08:53:00Z">
                            <w:rPr>
                              <w:rFonts w:ascii="Cambria Math" w:hAnsi="Cambria Math"/>
                              <w:i/>
                              <w:iCs/>
                            </w:rPr>
                          </w:ins>
                        </m:ctrlPr>
                      </m:naryPr>
                      <m:sub>
                        <m:r>
                          <w:ins w:id="1285" w:author="Στάθης Καπ" w:date="2023-02-01T08:53:00Z">
                            <w:rPr>
                              <w:rFonts w:ascii="Cambria Math" w:hAnsi="Cambria Math"/>
                            </w:rPr>
                            <m:t>t=1</m:t>
                          </w:ins>
                        </m:r>
                      </m:sub>
                      <m:sup>
                        <m:sSub>
                          <m:sSubPr>
                            <m:ctrlPr>
                              <w:ins w:id="1286" w:author="Στάθης Καπ" w:date="2023-02-01T08:53:00Z">
                                <w:rPr>
                                  <w:rFonts w:ascii="Cambria Math" w:hAnsi="Cambria Math"/>
                                  <w:i/>
                                  <w:iCs/>
                                </w:rPr>
                              </w:ins>
                            </m:ctrlPr>
                          </m:sSubPr>
                          <m:e>
                            <m:r>
                              <w:ins w:id="1287" w:author="Στάθης Καπ" w:date="2023-02-01T08:53:00Z">
                                <w:rPr>
                                  <w:rFonts w:ascii="Cambria Math" w:hAnsi="Cambria Math"/>
                                </w:rPr>
                                <m:t>T</m:t>
                              </w:ins>
                            </m:r>
                          </m:e>
                          <m:sub>
                            <m:r>
                              <w:ins w:id="1288" w:author="Στάθης Καπ" w:date="2023-02-01T08:53:00Z">
                                <w:rPr>
                                  <w:rFonts w:ascii="Cambria Math" w:hAnsi="Cambria Math"/>
                                </w:rPr>
                                <m:t>h,j</m:t>
                              </w:ins>
                            </m:r>
                          </m:sub>
                        </m:sSub>
                      </m:sup>
                      <m:e>
                        <m:sSub>
                          <m:sSubPr>
                            <m:ctrlPr>
                              <w:ins w:id="1289" w:author="Στάθης Καπ" w:date="2023-02-01T08:53:00Z">
                                <w:rPr>
                                  <w:rFonts w:ascii="Cambria Math" w:hAnsi="Cambria Math"/>
                                  <w:i/>
                                  <w:iCs/>
                                </w:rPr>
                              </w:ins>
                            </m:ctrlPr>
                          </m:sSubPr>
                          <m:e>
                            <m:r>
                              <w:ins w:id="1290" w:author="Στάθης Καπ" w:date="2023-02-01T08:53:00Z">
                                <w:rPr>
                                  <w:rFonts w:ascii="Cambria Math" w:hAnsi="Cambria Math"/>
                                </w:rPr>
                                <m:t>x</m:t>
                              </w:ins>
                            </m:r>
                          </m:e>
                          <m:sub>
                            <m:r>
                              <w:ins w:id="1291" w:author="Στάθης Καπ" w:date="2023-02-01T08:53:00Z">
                                <w:rPr>
                                  <w:rFonts w:ascii="Cambria Math" w:hAnsi="Cambria Math"/>
                                </w:rPr>
                                <m:t>h,j,t</m:t>
                              </w:ins>
                            </m:r>
                          </m:sub>
                        </m:sSub>
                      </m:e>
                    </m:nary>
                  </m:e>
                </m:nary>
                <m:r>
                  <w:ins w:id="1292" w:author="Στάθης Καπ" w:date="2023-02-01T08:53:00Z">
                    <w:rPr>
                      <w:rFonts w:ascii="Cambria Math" w:hAnsi="Cambria Math"/>
                    </w:rPr>
                    <m:t>≤1∀</m:t>
                  </w:ins>
                </m:r>
                <m:r>
                  <w:ins w:id="1293" w:author="Στάθης Καπ" w:date="2023-02-01T08:53:00Z">
                    <w:rPr>
                      <w:rFonts w:ascii="Cambria Math" w:hAnsi="Cambria Math"/>
                    </w:rPr>
                    <m:t>h=2, ⋯, N-1</m:t>
                  </w:ins>
                </m:r>
              </m:oMath>
            </m:oMathPara>
          </w:p>
        </w:tc>
        <w:tc>
          <w:tcPr>
            <w:tcW w:w="350" w:type="pct"/>
            <w:vAlign w:val="center"/>
          </w:tcPr>
          <w:p w14:paraId="15B9CFA5" w14:textId="54053897" w:rsidR="00560AF7" w:rsidRPr="00603993" w:rsidRDefault="00560AF7" w:rsidP="00237FE3">
            <w:pPr>
              <w:pStyle w:val="Caption"/>
              <w:spacing w:after="160"/>
              <w:rPr>
                <w:ins w:id="1294" w:author="Στάθης Καπ" w:date="2023-02-01T08:53:00Z"/>
                <w:rPrChange w:id="1295" w:author="Στάθης Καπ" w:date="2023-02-01T08:49:00Z">
                  <w:rPr>
                    <w:ins w:id="1296" w:author="Στάθης Καπ" w:date="2023-02-01T08:53:00Z"/>
                    <w:lang w:val="el-GR"/>
                  </w:rPr>
                </w:rPrChange>
              </w:rPr>
            </w:pPr>
            <w:ins w:id="129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9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299" w:author="Στάθης Καπ" w:date="2023-02-01T08:53:00Z">
              <w:r>
                <w:rPr>
                  <w:lang w:val="el-GR"/>
                </w:rPr>
                <w:fldChar w:fldCharType="end"/>
              </w:r>
              <w:r>
                <w:t>)</w:t>
              </w:r>
            </w:ins>
          </w:p>
        </w:tc>
      </w:tr>
      <w:tr w:rsidR="00B13100" w14:paraId="3733416E" w14:textId="77777777" w:rsidTr="00237FE3">
        <w:trPr>
          <w:ins w:id="1300" w:author="Στάθης Καπ" w:date="2023-02-01T08:53:00Z"/>
        </w:trPr>
        <w:tc>
          <w:tcPr>
            <w:tcW w:w="350" w:type="pct"/>
          </w:tcPr>
          <w:p w14:paraId="62AC6DA9" w14:textId="77777777" w:rsidR="00B13100" w:rsidRDefault="00B13100">
            <w:pPr>
              <w:spacing w:after="160"/>
              <w:rPr>
                <w:ins w:id="1301" w:author="Στάθης Καπ" w:date="2023-02-01T08:53:00Z"/>
                <w:lang w:val="el-GR"/>
              </w:rPr>
              <w:pPrChange w:id="1302" w:author="Στάθης Καπ" w:date="2023-02-01T08:46:00Z">
                <w:pPr/>
              </w:pPrChange>
            </w:pPr>
          </w:p>
        </w:tc>
        <w:tc>
          <w:tcPr>
            <w:tcW w:w="4300" w:type="pct"/>
          </w:tcPr>
          <w:p w14:paraId="0BF7D453" w14:textId="39683E7F" w:rsidR="00B13100" w:rsidRPr="005846FF" w:rsidRDefault="00A224AC">
            <w:pPr>
              <w:spacing w:after="160"/>
              <w:rPr>
                <w:ins w:id="1303" w:author="Στάθης Καπ" w:date="2023-02-01T08:53:00Z"/>
                <w:lang w:val="el-GR"/>
              </w:rPr>
              <w:pPrChange w:id="1304" w:author="Στάθης Καπ" w:date="2023-02-01T08:46:00Z">
                <w:pPr/>
              </w:pPrChange>
            </w:pPr>
            <m:oMathPara>
              <m:oMath>
                <m:nary>
                  <m:naryPr>
                    <m:chr m:val="∑"/>
                    <m:limLoc m:val="undOvr"/>
                    <m:ctrlPr>
                      <w:ins w:id="1305" w:author="Στάθης Καπ" w:date="2023-02-01T08:53:00Z">
                        <w:rPr>
                          <w:rFonts w:ascii="Cambria Math" w:eastAsiaTheme="minorEastAsia" w:hAnsi="Cambria Math"/>
                          <w:i/>
                          <w:iCs/>
                        </w:rPr>
                      </w:ins>
                    </m:ctrlPr>
                  </m:naryPr>
                  <m:sub>
                    <m:r>
                      <w:ins w:id="1306" w:author="Στάθης Καπ" w:date="2023-02-01T08:53:00Z">
                        <w:rPr>
                          <w:rFonts w:ascii="Cambria Math" w:eastAsiaTheme="minorEastAsia" w:hAnsi="Cambria Math"/>
                        </w:rPr>
                        <m:t>i=1</m:t>
                      </w:ins>
                    </m:r>
                  </m:sub>
                  <m:sup>
                    <m:r>
                      <w:ins w:id="1307" w:author="Στάθης Καπ" w:date="2023-02-01T08:53:00Z">
                        <w:rPr>
                          <w:rFonts w:ascii="Cambria Math" w:eastAsiaTheme="minorEastAsia" w:hAnsi="Cambria Math"/>
                        </w:rPr>
                        <m:t>N-1</m:t>
                      </w:ins>
                    </m:r>
                  </m:sup>
                  <m:e>
                    <m:nary>
                      <m:naryPr>
                        <m:chr m:val="∑"/>
                        <m:limLoc m:val="undOvr"/>
                        <m:ctrlPr>
                          <w:ins w:id="1308" w:author="Στάθης Καπ" w:date="2023-02-01T08:53:00Z">
                            <w:rPr>
                              <w:rFonts w:ascii="Cambria Math" w:eastAsiaTheme="minorEastAsia" w:hAnsi="Cambria Math"/>
                              <w:i/>
                              <w:iCs/>
                            </w:rPr>
                          </w:ins>
                        </m:ctrlPr>
                      </m:naryPr>
                      <m:sub>
                        <m:r>
                          <w:ins w:id="1309" w:author="Στάθης Καπ" w:date="2023-02-01T08:53:00Z">
                            <w:rPr>
                              <w:rFonts w:ascii="Cambria Math" w:eastAsiaTheme="minorEastAsia" w:hAnsi="Cambria Math"/>
                            </w:rPr>
                            <m:t>t=1</m:t>
                          </w:ins>
                        </m:r>
                      </m:sub>
                      <m:sup>
                        <m:sSub>
                          <m:sSubPr>
                            <m:ctrlPr>
                              <w:ins w:id="1310" w:author="Στάθης Καπ" w:date="2023-02-01T08:53:00Z">
                                <w:rPr>
                                  <w:rFonts w:ascii="Cambria Math" w:eastAsiaTheme="minorEastAsia" w:hAnsi="Cambria Math"/>
                                  <w:i/>
                                  <w:iCs/>
                                </w:rPr>
                              </w:ins>
                            </m:ctrlPr>
                          </m:sSubPr>
                          <m:e>
                            <m:r>
                              <w:ins w:id="1311" w:author="Στάθης Καπ" w:date="2023-02-01T08:53:00Z">
                                <w:rPr>
                                  <w:rFonts w:ascii="Cambria Math" w:eastAsiaTheme="minorEastAsia" w:hAnsi="Cambria Math"/>
                                </w:rPr>
                                <m:t>T</m:t>
                              </w:ins>
                            </m:r>
                          </m:e>
                          <m:sub>
                            <m:r>
                              <w:ins w:id="1312" w:author="Στάθης Καπ" w:date="2023-02-01T08:53:00Z">
                                <w:rPr>
                                  <w:rFonts w:ascii="Cambria Math" w:eastAsiaTheme="minorEastAsia" w:hAnsi="Cambria Math"/>
                                </w:rPr>
                                <m:t>i,h</m:t>
                              </w:ins>
                            </m:r>
                          </m:sub>
                        </m:sSub>
                      </m:sup>
                      <m:e>
                        <m:d>
                          <m:dPr>
                            <m:begChr m:val="["/>
                            <m:endChr m:val="]"/>
                            <m:ctrlPr>
                              <w:ins w:id="1313" w:author="Στάθης Καπ" w:date="2023-02-01T08:53:00Z">
                                <w:rPr>
                                  <w:rFonts w:ascii="Cambria Math" w:eastAsiaTheme="minorEastAsia" w:hAnsi="Cambria Math"/>
                                  <w:i/>
                                  <w:iCs/>
                                </w:rPr>
                              </w:ins>
                            </m:ctrlPr>
                          </m:dPr>
                          <m:e>
                            <m:sSub>
                              <m:sSubPr>
                                <m:ctrlPr>
                                  <w:ins w:id="1314" w:author="Στάθης Καπ" w:date="2023-02-01T08:53:00Z">
                                    <w:rPr>
                                      <w:rFonts w:ascii="Cambria Math" w:eastAsiaTheme="minorEastAsia" w:hAnsi="Cambria Math"/>
                                      <w:i/>
                                      <w:iCs/>
                                    </w:rPr>
                                  </w:ins>
                                </m:ctrlPr>
                              </m:sSubPr>
                              <m:e>
                                <m:r>
                                  <w:ins w:id="1315" w:author="Στάθης Καπ" w:date="2023-02-01T08:53:00Z">
                                    <w:rPr>
                                      <w:rFonts w:ascii="Cambria Math" w:eastAsiaTheme="minorEastAsia" w:hAnsi="Cambria Math"/>
                                    </w:rPr>
                                    <m:t>w</m:t>
                                  </w:ins>
                                </m:r>
                              </m:e>
                              <m:sub>
                                <m:r>
                                  <w:ins w:id="1316" w:author="Στάθης Καπ" w:date="2023-02-01T08:53:00Z">
                                    <w:rPr>
                                      <w:rFonts w:ascii="Cambria Math" w:eastAsiaTheme="minorEastAsia" w:hAnsi="Cambria Math"/>
                                    </w:rPr>
                                    <m:t>i,h,t</m:t>
                                  </w:ins>
                                </m:r>
                              </m:sub>
                            </m:sSub>
                            <m:r>
                              <w:ins w:id="1317" w:author="Στάθης Καπ" w:date="2023-02-01T08:53:00Z">
                                <w:rPr>
                                  <w:rFonts w:ascii="Cambria Math" w:eastAsiaTheme="minorEastAsia" w:hAnsi="Cambria Math"/>
                                </w:rPr>
                                <m:t>+(</m:t>
                              </w:ins>
                            </m:r>
                            <m:r>
                              <w:ins w:id="1318" w:author="Στάθης Καπ" w:date="2023-02-01T08:53:00Z">
                                <w:rPr>
                                  <w:rFonts w:ascii="Cambria Math" w:eastAsiaTheme="minorEastAsia" w:hAnsi="Cambria Math"/>
                                  <w:lang w:val="el-GR"/>
                                </w:rPr>
                                <m:t>θ∙</m:t>
                              </w:ins>
                            </m:r>
                            <m:sSub>
                              <m:sSubPr>
                                <m:ctrlPr>
                                  <w:ins w:id="1319" w:author="Στάθης Καπ" w:date="2023-02-01T08:53:00Z">
                                    <w:rPr>
                                      <w:rFonts w:ascii="Cambria Math" w:eastAsiaTheme="minorEastAsia" w:hAnsi="Cambria Math"/>
                                      <w:i/>
                                      <w:iCs/>
                                    </w:rPr>
                                  </w:ins>
                                </m:ctrlPr>
                              </m:sSubPr>
                              <m:e>
                                <m:r>
                                  <w:ins w:id="1320" w:author="Στάθης Καπ" w:date="2023-02-01T08:53:00Z">
                                    <w:rPr>
                                      <w:rFonts w:ascii="Cambria Math" w:eastAsiaTheme="minorEastAsia" w:hAnsi="Cambria Math"/>
                                    </w:rPr>
                                    <m:t>w</m:t>
                                  </w:ins>
                                </m:r>
                              </m:e>
                              <m:sub>
                                <m:r>
                                  <w:ins w:id="1321" w:author="Στάθης Καπ" w:date="2023-02-01T08:53:00Z">
                                    <w:rPr>
                                      <w:rFonts w:ascii="Cambria Math" w:eastAsiaTheme="minorEastAsia" w:hAnsi="Cambria Math"/>
                                    </w:rPr>
                                    <m:t>i,h,t</m:t>
                                  </w:ins>
                                </m:r>
                              </m:sub>
                            </m:sSub>
                            <m:r>
                              <w:ins w:id="1322" w:author="Στάθης Καπ" w:date="2023-02-01T08:53:00Z">
                                <w:rPr>
                                  <w:rFonts w:ascii="Cambria Math" w:eastAsiaTheme="minorEastAsia" w:hAnsi="Cambria Math"/>
                                </w:rPr>
                                <m:t>+</m:t>
                              </w:ins>
                            </m:r>
                            <m:sSub>
                              <m:sSubPr>
                                <m:ctrlPr>
                                  <w:ins w:id="1323" w:author="Στάθης Καπ" w:date="2023-02-01T08:53:00Z">
                                    <w:rPr>
                                      <w:rFonts w:ascii="Cambria Math" w:eastAsiaTheme="minorEastAsia" w:hAnsi="Cambria Math"/>
                                      <w:i/>
                                      <w:iCs/>
                                      <w:lang w:val="el-GR"/>
                                    </w:rPr>
                                  </w:ins>
                                </m:ctrlPr>
                              </m:sSubPr>
                              <m:e>
                                <m:r>
                                  <w:ins w:id="1324" w:author="Στάθης Καπ" w:date="2023-02-01T08:53:00Z">
                                    <w:rPr>
                                      <w:rFonts w:ascii="Cambria Math" w:eastAsiaTheme="minorEastAsia" w:hAnsi="Cambria Math"/>
                                      <w:lang w:val="el-GR"/>
                                    </w:rPr>
                                    <m:t>η</m:t>
                                  </w:ins>
                                </m:r>
                              </m:e>
                              <m:sub>
                                <m:r>
                                  <w:ins w:id="1325" w:author="Στάθης Καπ" w:date="2023-02-01T08:53:00Z">
                                    <w:rPr>
                                      <w:rFonts w:ascii="Cambria Math" w:eastAsiaTheme="minorEastAsia" w:hAnsi="Cambria Math"/>
                                    </w:rPr>
                                    <m:t>i,h,t</m:t>
                                  </w:ins>
                                </m:r>
                              </m:sub>
                            </m:sSub>
                            <m:r>
                              <w:ins w:id="1326" w:author="Στάθης Καπ" w:date="2023-02-01T08:53:00Z">
                                <w:rPr>
                                  <w:rFonts w:ascii="Cambria Math" w:eastAsiaTheme="minorEastAsia" w:hAnsi="Cambria Math"/>
                                </w:rPr>
                                <m:t>∙</m:t>
                              </w:ins>
                            </m:r>
                            <m:sSub>
                              <m:sSubPr>
                                <m:ctrlPr>
                                  <w:ins w:id="1327" w:author="Στάθης Καπ" w:date="2023-02-01T08:53:00Z">
                                    <w:rPr>
                                      <w:rFonts w:ascii="Cambria Math" w:eastAsiaTheme="minorEastAsia" w:hAnsi="Cambria Math"/>
                                      <w:i/>
                                      <w:iCs/>
                                    </w:rPr>
                                  </w:ins>
                                </m:ctrlPr>
                              </m:sSubPr>
                              <m:e>
                                <m:r>
                                  <w:ins w:id="1328" w:author="Στάθης Καπ" w:date="2023-02-01T08:53:00Z">
                                    <w:rPr>
                                      <w:rFonts w:ascii="Cambria Math" w:eastAsiaTheme="minorEastAsia" w:hAnsi="Cambria Math"/>
                                    </w:rPr>
                                    <m:t>x</m:t>
                                  </w:ins>
                                </m:r>
                              </m:e>
                              <m:sub>
                                <m:r>
                                  <w:ins w:id="1329" w:author="Στάθης Καπ" w:date="2023-02-01T08:53:00Z">
                                    <w:rPr>
                                      <w:rFonts w:ascii="Cambria Math" w:eastAsiaTheme="minorEastAsia" w:hAnsi="Cambria Math"/>
                                    </w:rPr>
                                    <m:t>i,h,t</m:t>
                                  </w:ins>
                                </m:r>
                              </m:sub>
                            </m:sSub>
                            <m:r>
                              <w:ins w:id="1330" w:author="Στάθης Καπ" w:date="2023-02-01T08:53:00Z">
                                <w:rPr>
                                  <w:rFonts w:ascii="Cambria Math" w:eastAsiaTheme="minorEastAsia" w:hAnsi="Cambria Math"/>
                                </w:rPr>
                                <m:t>)</m:t>
                              </w:ins>
                            </m:r>
                          </m:e>
                        </m:d>
                      </m:e>
                    </m:nary>
                  </m:e>
                </m:nary>
                <m:r>
                  <w:ins w:id="1331" w:author="Στάθης Καπ" w:date="2023-02-01T08:53:00Z">
                    <w:rPr>
                      <w:rFonts w:ascii="Cambria Math" w:eastAsiaTheme="minorEastAsia" w:hAnsi="Cambria Math"/>
                    </w:rPr>
                    <m:t>=</m:t>
                  </w:ins>
                </m:r>
                <m:nary>
                  <m:naryPr>
                    <m:chr m:val="∑"/>
                    <m:limLoc m:val="undOvr"/>
                    <m:ctrlPr>
                      <w:ins w:id="1332" w:author="Στάθης Καπ" w:date="2023-02-01T08:53:00Z">
                        <w:rPr>
                          <w:rFonts w:ascii="Cambria Math" w:eastAsiaTheme="minorEastAsia" w:hAnsi="Cambria Math"/>
                          <w:i/>
                          <w:iCs/>
                        </w:rPr>
                      </w:ins>
                    </m:ctrlPr>
                  </m:naryPr>
                  <m:sub>
                    <m:r>
                      <w:ins w:id="1333" w:author="Στάθης Καπ" w:date="2023-02-01T08:53:00Z">
                        <w:rPr>
                          <w:rFonts w:ascii="Cambria Math" w:eastAsiaTheme="minorEastAsia" w:hAnsi="Cambria Math"/>
                        </w:rPr>
                        <m:t>j=2</m:t>
                      </w:ins>
                    </m:r>
                  </m:sub>
                  <m:sup>
                    <m:r>
                      <w:ins w:id="1334" w:author="Στάθης Καπ" w:date="2023-02-01T08:53:00Z">
                        <w:rPr>
                          <w:rFonts w:ascii="Cambria Math" w:eastAsiaTheme="minorEastAsia" w:hAnsi="Cambria Math"/>
                        </w:rPr>
                        <m:t>N</m:t>
                      </w:ins>
                    </m:r>
                  </m:sup>
                  <m:e>
                    <m:nary>
                      <m:naryPr>
                        <m:chr m:val="∑"/>
                        <m:limLoc m:val="undOvr"/>
                        <m:ctrlPr>
                          <w:ins w:id="1335" w:author="Στάθης Καπ" w:date="2023-02-01T08:53:00Z">
                            <w:rPr>
                              <w:rFonts w:ascii="Cambria Math" w:eastAsiaTheme="minorEastAsia" w:hAnsi="Cambria Math"/>
                              <w:i/>
                              <w:iCs/>
                            </w:rPr>
                          </w:ins>
                        </m:ctrlPr>
                      </m:naryPr>
                      <m:sub>
                        <m:r>
                          <w:ins w:id="1336" w:author="Στάθης Καπ" w:date="2023-02-01T08:53:00Z">
                            <w:rPr>
                              <w:rFonts w:ascii="Cambria Math" w:eastAsiaTheme="minorEastAsia" w:hAnsi="Cambria Math"/>
                            </w:rPr>
                            <m:t>t=1</m:t>
                          </w:ins>
                        </m:r>
                      </m:sub>
                      <m:sup>
                        <m:sSub>
                          <m:sSubPr>
                            <m:ctrlPr>
                              <w:ins w:id="1337" w:author="Στάθης Καπ" w:date="2023-02-01T08:53:00Z">
                                <w:rPr>
                                  <w:rFonts w:ascii="Cambria Math" w:eastAsiaTheme="minorEastAsia" w:hAnsi="Cambria Math"/>
                                  <w:i/>
                                  <w:iCs/>
                                </w:rPr>
                              </w:ins>
                            </m:ctrlPr>
                          </m:sSubPr>
                          <m:e>
                            <m:r>
                              <w:ins w:id="1338" w:author="Στάθης Καπ" w:date="2023-02-01T08:53:00Z">
                                <w:rPr>
                                  <w:rFonts w:ascii="Cambria Math" w:eastAsiaTheme="minorEastAsia" w:hAnsi="Cambria Math"/>
                                </w:rPr>
                                <m:t>T</m:t>
                              </w:ins>
                            </m:r>
                          </m:e>
                          <m:sub>
                            <m:r>
                              <w:ins w:id="1339" w:author="Στάθης Καπ" w:date="2023-02-01T08:53:00Z">
                                <w:rPr>
                                  <w:rFonts w:ascii="Cambria Math" w:eastAsiaTheme="minorEastAsia" w:hAnsi="Cambria Math"/>
                                </w:rPr>
                                <m:t>h,j</m:t>
                              </w:ins>
                            </m:r>
                          </m:sub>
                        </m:sSub>
                      </m:sup>
                      <m:e>
                        <m:sSub>
                          <m:sSubPr>
                            <m:ctrlPr>
                              <w:ins w:id="1340" w:author="Στάθης Καπ" w:date="2023-02-01T08:53:00Z">
                                <w:rPr>
                                  <w:rFonts w:ascii="Cambria Math" w:eastAsiaTheme="minorEastAsia" w:hAnsi="Cambria Math"/>
                                  <w:i/>
                                  <w:iCs/>
                                </w:rPr>
                              </w:ins>
                            </m:ctrlPr>
                          </m:sSubPr>
                          <m:e>
                            <m:r>
                              <w:ins w:id="1341" w:author="Στάθης Καπ" w:date="2023-02-01T08:53:00Z">
                                <w:rPr>
                                  <w:rFonts w:ascii="Cambria Math" w:eastAsiaTheme="minorEastAsia" w:hAnsi="Cambria Math"/>
                                </w:rPr>
                                <m:t>w</m:t>
                              </w:ins>
                            </m:r>
                          </m:e>
                          <m:sub>
                            <m:r>
                              <w:ins w:id="1342" w:author="Στάθης Καπ" w:date="2023-02-01T08:53:00Z">
                                <w:rPr>
                                  <w:rFonts w:ascii="Cambria Math" w:eastAsiaTheme="minorEastAsia" w:hAnsi="Cambria Math"/>
                                </w:rPr>
                                <m:t>h,j,t</m:t>
                              </w:ins>
                            </m:r>
                          </m:sub>
                        </m:sSub>
                      </m:e>
                    </m:nary>
                  </m:e>
                </m:nary>
                <m:r>
                  <w:ins w:id="1343" w:author="Στάθης Καπ" w:date="2023-02-01T08:53:00Z">
                    <w:rPr>
                      <w:rFonts w:ascii="Cambria Math" w:eastAsiaTheme="minorEastAsia" w:hAnsi="Cambria Math"/>
                    </w:rPr>
                    <m:t>∀h=</m:t>
                  </w:ins>
                </m:r>
                <m:r>
                  <w:ins w:id="1344" w:author="Στάθης Καπ" w:date="2023-02-01T08:53:00Z">
                    <w:rPr>
                      <w:rFonts w:ascii="Cambria Math" w:eastAsiaTheme="minorEastAsia" w:hAnsi="Cambria Math"/>
                    </w:rPr>
                    <m:t>2, ⋯, N-1</m:t>
                  </w:ins>
                </m:r>
              </m:oMath>
            </m:oMathPara>
          </w:p>
        </w:tc>
        <w:tc>
          <w:tcPr>
            <w:tcW w:w="350" w:type="pct"/>
            <w:vAlign w:val="center"/>
          </w:tcPr>
          <w:p w14:paraId="3D992528" w14:textId="1118DEAD" w:rsidR="00B13100" w:rsidRPr="00603993" w:rsidRDefault="00B13100" w:rsidP="00237FE3">
            <w:pPr>
              <w:pStyle w:val="Caption"/>
              <w:spacing w:after="160"/>
              <w:rPr>
                <w:ins w:id="1345" w:author="Στάθης Καπ" w:date="2023-02-01T08:53:00Z"/>
                <w:rPrChange w:id="1346" w:author="Στάθης Καπ" w:date="2023-02-01T08:49:00Z">
                  <w:rPr>
                    <w:ins w:id="1347" w:author="Στάθης Καπ" w:date="2023-02-01T08:53:00Z"/>
                    <w:lang w:val="el-GR"/>
                  </w:rPr>
                </w:rPrChange>
              </w:rPr>
            </w:pPr>
            <w:ins w:id="1348"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49"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350" w:author="Στάθης Καπ" w:date="2023-02-01T08:53:00Z">
              <w:r>
                <w:rPr>
                  <w:lang w:val="el-GR"/>
                </w:rPr>
                <w:fldChar w:fldCharType="end"/>
              </w:r>
              <w:r>
                <w:t>)</w:t>
              </w:r>
            </w:ins>
          </w:p>
        </w:tc>
      </w:tr>
      <w:tr w:rsidR="00341F70" w14:paraId="36AB623C" w14:textId="77777777" w:rsidTr="00237FE3">
        <w:trPr>
          <w:ins w:id="1351" w:author="Στάθης Καπ" w:date="2023-02-01T08:54:00Z"/>
        </w:trPr>
        <w:tc>
          <w:tcPr>
            <w:tcW w:w="350" w:type="pct"/>
          </w:tcPr>
          <w:p w14:paraId="6C6E3C81" w14:textId="77777777" w:rsidR="00341F70" w:rsidRDefault="00341F70">
            <w:pPr>
              <w:spacing w:after="160"/>
              <w:rPr>
                <w:ins w:id="1352" w:author="Στάθης Καπ" w:date="2023-02-01T08:54:00Z"/>
                <w:lang w:val="el-GR"/>
              </w:rPr>
              <w:pPrChange w:id="1353" w:author="Στάθης Καπ" w:date="2023-02-01T08:46:00Z">
                <w:pPr/>
              </w:pPrChange>
            </w:pPr>
          </w:p>
        </w:tc>
        <w:tc>
          <w:tcPr>
            <w:tcW w:w="4300" w:type="pct"/>
          </w:tcPr>
          <w:p w14:paraId="5C140172" w14:textId="1EA354D9" w:rsidR="00341F70" w:rsidRPr="005846FF" w:rsidRDefault="00A224AC">
            <w:pPr>
              <w:spacing w:after="160"/>
              <w:rPr>
                <w:ins w:id="1354" w:author="Στάθης Καπ" w:date="2023-02-01T08:54:00Z"/>
                <w:lang w:val="el-GR"/>
              </w:rPr>
              <w:pPrChange w:id="1355" w:author="Στάθης Καπ" w:date="2023-02-01T08:46:00Z">
                <w:pPr/>
              </w:pPrChange>
            </w:pPr>
            <m:oMathPara>
              <m:oMath>
                <m:sSub>
                  <m:sSubPr>
                    <m:ctrlPr>
                      <w:ins w:id="1356" w:author="Στάθης Καπ" w:date="2023-02-01T08:54:00Z">
                        <w:rPr>
                          <w:rFonts w:ascii="Cambria Math" w:eastAsiaTheme="minorEastAsia" w:hAnsi="Cambria Math"/>
                          <w:i/>
                          <w:iCs/>
                        </w:rPr>
                      </w:ins>
                    </m:ctrlPr>
                  </m:sSubPr>
                  <m:e>
                    <m:r>
                      <w:ins w:id="1357" w:author="Στάθης Καπ" w:date="2023-02-01T08:54:00Z">
                        <w:rPr>
                          <w:rFonts w:ascii="Cambria Math" w:eastAsiaTheme="minorEastAsia" w:hAnsi="Cambria Math"/>
                        </w:rPr>
                        <m:t>x</m:t>
                      </w:ins>
                    </m:r>
                  </m:e>
                  <m:sub>
                    <m:r>
                      <w:ins w:id="1358" w:author="Στάθης Καπ" w:date="2023-02-01T08:54:00Z">
                        <w:rPr>
                          <w:rFonts w:ascii="Cambria Math" w:eastAsiaTheme="minorEastAsia" w:hAnsi="Cambria Math"/>
                        </w:rPr>
                        <m:t>i,j,t</m:t>
                      </w:ins>
                    </m:r>
                  </m:sub>
                </m:sSub>
                <m:r>
                  <w:ins w:id="1359" w:author="Στάθης Καπ" w:date="2023-02-01T08:54:00Z">
                    <w:rPr>
                      <w:rFonts w:ascii="Cambria Math" w:eastAsiaTheme="minorEastAsia" w:hAnsi="Cambria Math"/>
                    </w:rPr>
                    <m:t>∙</m:t>
                  </w:ins>
                </m:r>
                <m:sSub>
                  <m:sSubPr>
                    <m:ctrlPr>
                      <w:ins w:id="1360" w:author="Στάθης Καπ" w:date="2023-02-01T08:54:00Z">
                        <w:rPr>
                          <w:rFonts w:ascii="Cambria Math" w:eastAsiaTheme="minorEastAsia" w:hAnsi="Cambria Math"/>
                          <w:i/>
                          <w:iCs/>
                          <w:lang w:val="el-GR"/>
                        </w:rPr>
                      </w:ins>
                    </m:ctrlPr>
                  </m:sSubPr>
                  <m:e>
                    <m:r>
                      <w:ins w:id="1361" w:author="Στάθης Καπ" w:date="2023-02-01T08:54:00Z">
                        <w:rPr>
                          <w:rFonts w:ascii="Cambria Math" w:eastAsiaTheme="minorEastAsia" w:hAnsi="Cambria Math"/>
                          <w:lang w:val="el-GR"/>
                        </w:rPr>
                        <m:t>τ</m:t>
                      </w:ins>
                    </m:r>
                  </m:e>
                  <m:sub>
                    <m:r>
                      <w:ins w:id="1362" w:author="Στάθης Καπ" w:date="2023-02-01T08:54:00Z">
                        <w:rPr>
                          <w:rFonts w:ascii="Cambria Math" w:eastAsiaTheme="minorEastAsia" w:hAnsi="Cambria Math"/>
                        </w:rPr>
                        <m:t>i,j,t</m:t>
                      </w:ins>
                    </m:r>
                  </m:sub>
                </m:sSub>
                <m:r>
                  <w:ins w:id="1363" w:author="Στάθης Καπ" w:date="2023-02-01T08:54:00Z">
                    <w:rPr>
                      <w:rFonts w:ascii="Cambria Math" w:eastAsiaTheme="minorEastAsia" w:hAnsi="Cambria Math"/>
                      <w:lang w:val="el-GR"/>
                    </w:rPr>
                    <m:t>≤</m:t>
                  </w:ins>
                </m:r>
                <m:sSub>
                  <m:sSubPr>
                    <m:ctrlPr>
                      <w:ins w:id="1364" w:author="Στάθης Καπ" w:date="2023-02-01T08:54:00Z">
                        <w:rPr>
                          <w:rFonts w:ascii="Cambria Math" w:eastAsiaTheme="minorEastAsia" w:hAnsi="Cambria Math"/>
                          <w:i/>
                          <w:iCs/>
                          <w:lang w:val="el-GR"/>
                        </w:rPr>
                      </w:ins>
                    </m:ctrlPr>
                  </m:sSubPr>
                  <m:e>
                    <m:r>
                      <w:ins w:id="1365" w:author="Στάθης Καπ" w:date="2023-02-01T08:54:00Z">
                        <w:rPr>
                          <w:rFonts w:ascii="Cambria Math" w:eastAsiaTheme="minorEastAsia" w:hAnsi="Cambria Math"/>
                          <w:lang w:val="el-GR"/>
                        </w:rPr>
                        <m:t>w</m:t>
                      </w:ins>
                    </m:r>
                  </m:e>
                  <m:sub>
                    <m:r>
                      <w:ins w:id="1366" w:author="Στάθης Καπ" w:date="2023-02-01T08:54:00Z">
                        <w:rPr>
                          <w:rFonts w:ascii="Cambria Math" w:eastAsiaTheme="minorEastAsia" w:hAnsi="Cambria Math"/>
                          <w:lang w:val="el-GR"/>
                        </w:rPr>
                        <m:t>i,j,t</m:t>
                      </w:ins>
                    </m:r>
                  </m:sub>
                </m:sSub>
                <m:r>
                  <w:ins w:id="1367" w:author="Στάθης Καπ" w:date="2023-02-01T08:54:00Z">
                    <w:rPr>
                      <w:rFonts w:ascii="Cambria Math" w:eastAsiaTheme="minorEastAsia" w:hAnsi="Cambria Math"/>
                      <w:lang w:val="el-GR"/>
                    </w:rPr>
                    <m:t>≤</m:t>
                  </w:ins>
                </m:r>
                <m:sSub>
                  <m:sSubPr>
                    <m:ctrlPr>
                      <w:ins w:id="1368" w:author="Στάθης Καπ" w:date="2023-02-01T08:54:00Z">
                        <w:rPr>
                          <w:rFonts w:ascii="Cambria Math" w:eastAsiaTheme="minorEastAsia" w:hAnsi="Cambria Math"/>
                          <w:i/>
                          <w:iCs/>
                        </w:rPr>
                      </w:ins>
                    </m:ctrlPr>
                  </m:sSubPr>
                  <m:e>
                    <m:r>
                      <w:ins w:id="1369" w:author="Στάθης Καπ" w:date="2023-02-01T08:54:00Z">
                        <w:rPr>
                          <w:rFonts w:ascii="Cambria Math" w:eastAsiaTheme="minorEastAsia" w:hAnsi="Cambria Math"/>
                        </w:rPr>
                        <m:t>x</m:t>
                      </w:ins>
                    </m:r>
                  </m:e>
                  <m:sub>
                    <m:r>
                      <w:ins w:id="1370" w:author="Στάθης Καπ" w:date="2023-02-01T08:54:00Z">
                        <w:rPr>
                          <w:rFonts w:ascii="Cambria Math" w:eastAsiaTheme="minorEastAsia" w:hAnsi="Cambria Math"/>
                        </w:rPr>
                        <m:t>i,j,t</m:t>
                      </w:ins>
                    </m:r>
                  </m:sub>
                </m:sSub>
                <m:r>
                  <w:ins w:id="1371" w:author="Στάθης Καπ" w:date="2023-02-01T08:54:00Z">
                    <w:rPr>
                      <w:rFonts w:ascii="Cambria Math" w:eastAsiaTheme="minorEastAsia" w:hAnsi="Cambria Math"/>
                    </w:rPr>
                    <m:t>∙</m:t>
                  </w:ins>
                </m:r>
                <m:sSub>
                  <m:sSubPr>
                    <m:ctrlPr>
                      <w:ins w:id="1372" w:author="Στάθης Καπ" w:date="2023-02-01T08:54:00Z">
                        <w:rPr>
                          <w:rFonts w:ascii="Cambria Math" w:eastAsiaTheme="minorEastAsia" w:hAnsi="Cambria Math"/>
                          <w:i/>
                          <w:iCs/>
                          <w:lang w:val="el-GR"/>
                        </w:rPr>
                      </w:ins>
                    </m:ctrlPr>
                  </m:sSubPr>
                  <m:e>
                    <m:r>
                      <w:ins w:id="1373" w:author="Στάθης Καπ" w:date="2023-02-01T08:54:00Z">
                        <w:rPr>
                          <w:rFonts w:ascii="Cambria Math" w:eastAsiaTheme="minorEastAsia" w:hAnsi="Cambria Math"/>
                          <w:lang w:val="el-GR"/>
                        </w:rPr>
                        <m:t>τ</m:t>
                      </w:ins>
                    </m:r>
                  </m:e>
                  <m:sub>
                    <m:r>
                      <w:ins w:id="1374" w:author="Στάθης Καπ" w:date="2023-02-01T08:54:00Z">
                        <w:rPr>
                          <w:rFonts w:ascii="Cambria Math" w:eastAsiaTheme="minorEastAsia" w:hAnsi="Cambria Math"/>
                        </w:rPr>
                        <m:t>i,j,t+1</m:t>
                      </w:ins>
                    </m:r>
                  </m:sub>
                </m:sSub>
                <m:r>
                  <w:ins w:id="1375"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0F2DAF22" w:rsidR="00341F70" w:rsidRPr="00603993" w:rsidRDefault="00341F70" w:rsidP="00237FE3">
            <w:pPr>
              <w:pStyle w:val="Caption"/>
              <w:spacing w:after="160"/>
              <w:rPr>
                <w:ins w:id="1376" w:author="Στάθης Καπ" w:date="2023-02-01T08:54:00Z"/>
                <w:rPrChange w:id="1377" w:author="Στάθης Καπ" w:date="2023-02-01T08:49:00Z">
                  <w:rPr>
                    <w:ins w:id="1378" w:author="Στάθης Καπ" w:date="2023-02-01T08:54:00Z"/>
                    <w:lang w:val="el-GR"/>
                  </w:rPr>
                </w:rPrChange>
              </w:rPr>
            </w:pPr>
            <w:ins w:id="137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8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381" w:author="Στάθης Καπ" w:date="2023-02-01T08:54:00Z">
              <w:r>
                <w:rPr>
                  <w:lang w:val="el-GR"/>
                </w:rPr>
                <w:fldChar w:fldCharType="end"/>
              </w:r>
              <w:r>
                <w:t>)</w:t>
              </w:r>
            </w:ins>
          </w:p>
        </w:tc>
      </w:tr>
      <w:tr w:rsidR="00322760" w14:paraId="733C2D0A" w14:textId="77777777" w:rsidTr="00237FE3">
        <w:trPr>
          <w:ins w:id="1382" w:author="Στάθης Καπ" w:date="2023-02-01T08:54:00Z"/>
        </w:trPr>
        <w:tc>
          <w:tcPr>
            <w:tcW w:w="350" w:type="pct"/>
          </w:tcPr>
          <w:p w14:paraId="5BFC09C4" w14:textId="77777777" w:rsidR="00322760" w:rsidRDefault="00322760">
            <w:pPr>
              <w:spacing w:after="160"/>
              <w:rPr>
                <w:ins w:id="1383" w:author="Στάθης Καπ" w:date="2023-02-01T08:54:00Z"/>
                <w:lang w:val="el-GR"/>
              </w:rPr>
              <w:pPrChange w:id="1384" w:author="Στάθης Καπ" w:date="2023-02-01T08:46:00Z">
                <w:pPr/>
              </w:pPrChange>
            </w:pPr>
          </w:p>
        </w:tc>
        <w:tc>
          <w:tcPr>
            <w:tcW w:w="4300" w:type="pct"/>
          </w:tcPr>
          <w:p w14:paraId="6F0F8336" w14:textId="7ACFB887" w:rsidR="00322760" w:rsidRPr="005846FF" w:rsidRDefault="00A224AC">
            <w:pPr>
              <w:spacing w:after="160"/>
              <w:rPr>
                <w:ins w:id="1385" w:author="Στάθης Καπ" w:date="2023-02-01T08:54:00Z"/>
                <w:lang w:val="el-GR"/>
              </w:rPr>
              <w:pPrChange w:id="1386" w:author="Στάθης Καπ" w:date="2023-02-01T08:46:00Z">
                <w:pPr/>
              </w:pPrChange>
            </w:pPr>
            <m:oMathPara>
              <m:oMath>
                <m:nary>
                  <m:naryPr>
                    <m:chr m:val="∑"/>
                    <m:limLoc m:val="undOvr"/>
                    <m:ctrlPr>
                      <w:ins w:id="1387" w:author="Στάθης Καπ" w:date="2023-02-01T08:54:00Z">
                        <w:rPr>
                          <w:rFonts w:ascii="Cambria Math" w:eastAsiaTheme="minorEastAsia" w:hAnsi="Cambria Math"/>
                          <w:i/>
                          <w:lang w:val="el-GR"/>
                        </w:rPr>
                      </w:ins>
                    </m:ctrlPr>
                  </m:naryPr>
                  <m:sub>
                    <m:r>
                      <w:ins w:id="1388" w:author="Στάθης Καπ" w:date="2023-02-01T08:54:00Z">
                        <w:rPr>
                          <w:rFonts w:ascii="Cambria Math" w:eastAsiaTheme="minorEastAsia" w:hAnsi="Cambria Math"/>
                          <w:lang w:val="el-GR"/>
                        </w:rPr>
                        <m:t>i=1</m:t>
                      </w:ins>
                    </m:r>
                  </m:sub>
                  <m:sup>
                    <m:r>
                      <w:ins w:id="1389" w:author="Στάθης Καπ" w:date="2023-02-01T08:54:00Z">
                        <w:rPr>
                          <w:rFonts w:ascii="Cambria Math" w:eastAsiaTheme="minorEastAsia" w:hAnsi="Cambria Math"/>
                          <w:lang w:val="el-GR"/>
                        </w:rPr>
                        <m:t>N-1</m:t>
                      </w:ins>
                    </m:r>
                  </m:sup>
                  <m:e>
                    <m:nary>
                      <m:naryPr>
                        <m:chr m:val="∑"/>
                        <m:limLoc m:val="undOvr"/>
                        <m:ctrlPr>
                          <w:ins w:id="1390" w:author="Στάθης Καπ" w:date="2023-02-01T08:54:00Z">
                            <w:rPr>
                              <w:rFonts w:ascii="Cambria Math" w:eastAsiaTheme="minorEastAsia" w:hAnsi="Cambria Math"/>
                              <w:i/>
                              <w:lang w:val="el-GR"/>
                            </w:rPr>
                          </w:ins>
                        </m:ctrlPr>
                      </m:naryPr>
                      <m:sub>
                        <m:r>
                          <w:ins w:id="1391" w:author="Στάθης Καπ" w:date="2023-02-01T08:54:00Z">
                            <w:rPr>
                              <w:rFonts w:ascii="Cambria Math" w:eastAsiaTheme="minorEastAsia" w:hAnsi="Cambria Math"/>
                              <w:lang w:val="el-GR"/>
                            </w:rPr>
                            <m:t>j=2</m:t>
                          </w:ins>
                        </m:r>
                      </m:sub>
                      <m:sup>
                        <m:r>
                          <w:ins w:id="1392" w:author="Στάθης Καπ" w:date="2023-02-01T08:54:00Z">
                            <w:rPr>
                              <w:rFonts w:ascii="Cambria Math" w:eastAsiaTheme="minorEastAsia" w:hAnsi="Cambria Math"/>
                              <w:lang w:val="el-GR"/>
                            </w:rPr>
                            <m:t>N</m:t>
                          </w:ins>
                        </m:r>
                      </m:sup>
                      <m:e>
                        <m:nary>
                          <m:naryPr>
                            <m:chr m:val="∑"/>
                            <m:limLoc m:val="undOvr"/>
                            <m:ctrlPr>
                              <w:ins w:id="1393" w:author="Στάθης Καπ" w:date="2023-02-01T08:54:00Z">
                                <w:rPr>
                                  <w:rFonts w:ascii="Cambria Math" w:eastAsiaTheme="minorEastAsia" w:hAnsi="Cambria Math"/>
                                  <w:i/>
                                  <w:lang w:val="el-GR"/>
                                </w:rPr>
                              </w:ins>
                            </m:ctrlPr>
                          </m:naryPr>
                          <m:sub>
                            <m:r>
                              <w:ins w:id="1394" w:author="Στάθης Καπ" w:date="2023-02-01T08:54:00Z">
                                <w:rPr>
                                  <w:rFonts w:ascii="Cambria Math" w:eastAsiaTheme="minorEastAsia" w:hAnsi="Cambria Math"/>
                                  <w:lang w:val="el-GR"/>
                                </w:rPr>
                                <m:t>t=1</m:t>
                              </w:ins>
                            </m:r>
                          </m:sub>
                          <m:sup>
                            <m:sSub>
                              <m:sSubPr>
                                <m:ctrlPr>
                                  <w:ins w:id="1395" w:author="Στάθης Καπ" w:date="2023-02-01T08:54:00Z">
                                    <w:rPr>
                                      <w:rFonts w:ascii="Cambria Math" w:eastAsiaTheme="minorEastAsia" w:hAnsi="Cambria Math"/>
                                      <w:i/>
                                      <w:lang w:val="el-GR"/>
                                    </w:rPr>
                                  </w:ins>
                                </m:ctrlPr>
                              </m:sSubPr>
                              <m:e>
                                <m:r>
                                  <w:ins w:id="1396" w:author="Στάθης Καπ" w:date="2023-02-01T08:54:00Z">
                                    <w:rPr>
                                      <w:rFonts w:ascii="Cambria Math" w:eastAsiaTheme="minorEastAsia" w:hAnsi="Cambria Math"/>
                                      <w:lang w:val="el-GR"/>
                                    </w:rPr>
                                    <m:t>T</m:t>
                                  </w:ins>
                                </m:r>
                              </m:e>
                              <m:sub>
                                <m:r>
                                  <w:ins w:id="1397" w:author="Στάθης Καπ" w:date="2023-02-01T08:54:00Z">
                                    <w:rPr>
                                      <w:rFonts w:ascii="Cambria Math" w:eastAsiaTheme="minorEastAsia" w:hAnsi="Cambria Math"/>
                                      <w:lang w:val="el-GR"/>
                                    </w:rPr>
                                    <m:t>ij</m:t>
                                  </w:ins>
                                </m:r>
                              </m:sub>
                            </m:sSub>
                          </m:sup>
                          <m:e>
                            <m:d>
                              <m:dPr>
                                <m:begChr m:val="["/>
                                <m:endChr m:val="]"/>
                                <m:ctrlPr>
                                  <w:ins w:id="1398" w:author="Στάθης Καπ" w:date="2023-02-01T08:54:00Z">
                                    <w:rPr>
                                      <w:rFonts w:ascii="Cambria Math" w:eastAsiaTheme="minorEastAsia" w:hAnsi="Cambria Math"/>
                                      <w:i/>
                                      <w:lang w:val="el-GR"/>
                                    </w:rPr>
                                  </w:ins>
                                </m:ctrlPr>
                              </m:dPr>
                              <m:e>
                                <m:sSub>
                                  <m:sSubPr>
                                    <m:ctrlPr>
                                      <w:ins w:id="1399" w:author="Στάθης Καπ" w:date="2023-02-01T08:54:00Z">
                                        <w:rPr>
                                          <w:rFonts w:ascii="Cambria Math" w:eastAsiaTheme="minorEastAsia" w:hAnsi="Cambria Math"/>
                                          <w:i/>
                                          <w:lang w:val="el-GR"/>
                                        </w:rPr>
                                      </w:ins>
                                    </m:ctrlPr>
                                  </m:sSubPr>
                                  <m:e>
                                    <m:r>
                                      <w:ins w:id="1400" w:author="Στάθης Καπ" w:date="2023-02-01T08:54:00Z">
                                        <w:rPr>
                                          <w:rFonts w:ascii="Cambria Math" w:eastAsiaTheme="minorEastAsia" w:hAnsi="Cambria Math"/>
                                          <w:lang w:val="el-GR"/>
                                        </w:rPr>
                                        <m:t>θ</m:t>
                                      </w:ins>
                                    </m:r>
                                  </m:e>
                                  <m:sub>
                                    <m:r>
                                      <w:ins w:id="1401" w:author="Στάθης Καπ" w:date="2023-02-01T08:54:00Z">
                                        <w:rPr>
                                          <w:rFonts w:ascii="Cambria Math" w:eastAsiaTheme="minorEastAsia" w:hAnsi="Cambria Math"/>
                                        </w:rPr>
                                        <m:t>i,j,t</m:t>
                                      </w:ins>
                                    </m:r>
                                  </m:sub>
                                </m:sSub>
                                <m:r>
                                  <w:ins w:id="1402" w:author="Στάθης Καπ" w:date="2023-02-01T08:54:00Z">
                                    <w:rPr>
                                      <w:rFonts w:ascii="Cambria Math" w:eastAsiaTheme="minorEastAsia" w:hAnsi="Cambria Math"/>
                                      <w:lang w:val="el-GR"/>
                                    </w:rPr>
                                    <m:t>∙</m:t>
                                  </w:ins>
                                </m:r>
                                <m:sSub>
                                  <m:sSubPr>
                                    <m:ctrlPr>
                                      <w:ins w:id="1403" w:author="Στάθης Καπ" w:date="2023-02-01T08:54:00Z">
                                        <w:rPr>
                                          <w:rFonts w:ascii="Cambria Math" w:eastAsiaTheme="minorEastAsia" w:hAnsi="Cambria Math"/>
                                          <w:i/>
                                        </w:rPr>
                                      </w:ins>
                                    </m:ctrlPr>
                                  </m:sSubPr>
                                  <m:e>
                                    <m:r>
                                      <w:ins w:id="1404" w:author="Στάθης Καπ" w:date="2023-02-01T08:54:00Z">
                                        <w:rPr>
                                          <w:rFonts w:ascii="Cambria Math" w:eastAsiaTheme="minorEastAsia" w:hAnsi="Cambria Math"/>
                                        </w:rPr>
                                        <m:t>w</m:t>
                                      </w:ins>
                                    </m:r>
                                  </m:e>
                                  <m:sub>
                                    <m:r>
                                      <w:ins w:id="1405" w:author="Στάθης Καπ" w:date="2023-02-01T08:54:00Z">
                                        <w:rPr>
                                          <w:rFonts w:ascii="Cambria Math" w:eastAsiaTheme="minorEastAsia" w:hAnsi="Cambria Math"/>
                                        </w:rPr>
                                        <m:t>i,j,t</m:t>
                                      </w:ins>
                                    </m:r>
                                  </m:sub>
                                </m:sSub>
                                <m:r>
                                  <w:ins w:id="1406" w:author="Στάθης Καπ" w:date="2023-02-01T08:54:00Z">
                                    <w:rPr>
                                      <w:rFonts w:ascii="Cambria Math" w:eastAsiaTheme="minorEastAsia" w:hAnsi="Cambria Math"/>
                                    </w:rPr>
                                    <m:t>+</m:t>
                                  </w:ins>
                                </m:r>
                                <m:sSub>
                                  <m:sSubPr>
                                    <m:ctrlPr>
                                      <w:ins w:id="1407" w:author="Στάθης Καπ" w:date="2023-02-01T08:54:00Z">
                                        <w:rPr>
                                          <w:rFonts w:ascii="Cambria Math" w:eastAsiaTheme="minorEastAsia" w:hAnsi="Cambria Math"/>
                                          <w:i/>
                                          <w:lang w:val="el-GR"/>
                                        </w:rPr>
                                      </w:ins>
                                    </m:ctrlPr>
                                  </m:sSubPr>
                                  <m:e>
                                    <m:r>
                                      <w:ins w:id="1408" w:author="Στάθης Καπ" w:date="2023-02-01T08:54:00Z">
                                        <w:rPr>
                                          <w:rFonts w:ascii="Cambria Math" w:eastAsiaTheme="minorEastAsia" w:hAnsi="Cambria Math"/>
                                          <w:lang w:val="el-GR"/>
                                        </w:rPr>
                                        <m:t>η</m:t>
                                      </w:ins>
                                    </m:r>
                                  </m:e>
                                  <m:sub>
                                    <m:r>
                                      <w:ins w:id="1409" w:author="Στάθης Καπ" w:date="2023-02-01T08:54:00Z">
                                        <w:rPr>
                                          <w:rFonts w:ascii="Cambria Math" w:eastAsiaTheme="minorEastAsia" w:hAnsi="Cambria Math"/>
                                        </w:rPr>
                                        <m:t>i,j,t</m:t>
                                      </w:ins>
                                    </m:r>
                                  </m:sub>
                                </m:sSub>
                                <m:r>
                                  <w:ins w:id="1410" w:author="Στάθης Καπ" w:date="2023-02-01T08:54:00Z">
                                    <w:rPr>
                                      <w:rFonts w:ascii="Cambria Math" w:eastAsiaTheme="minorEastAsia" w:hAnsi="Cambria Math"/>
                                      <w:lang w:val="el-GR"/>
                                    </w:rPr>
                                    <m:t>∙</m:t>
                                  </w:ins>
                                </m:r>
                                <m:sSub>
                                  <m:sSubPr>
                                    <m:ctrlPr>
                                      <w:ins w:id="1411" w:author="Στάθης Καπ" w:date="2023-02-01T08:54:00Z">
                                        <w:rPr>
                                          <w:rFonts w:ascii="Cambria Math" w:eastAsiaTheme="minorEastAsia" w:hAnsi="Cambria Math"/>
                                          <w:i/>
                                          <w:lang w:val="el-GR"/>
                                        </w:rPr>
                                      </w:ins>
                                    </m:ctrlPr>
                                  </m:sSubPr>
                                  <m:e>
                                    <m:r>
                                      <w:ins w:id="1412" w:author="Στάθης Καπ" w:date="2023-02-01T08:54:00Z">
                                        <w:rPr>
                                          <w:rFonts w:ascii="Cambria Math" w:eastAsiaTheme="minorEastAsia" w:hAnsi="Cambria Math"/>
                                          <w:lang w:val="el-GR"/>
                                        </w:rPr>
                                        <m:t>x</m:t>
                                      </w:ins>
                                    </m:r>
                                  </m:e>
                                  <m:sub>
                                    <m:r>
                                      <w:ins w:id="1413" w:author="Στάθης Καπ" w:date="2023-02-01T08:54:00Z">
                                        <w:rPr>
                                          <w:rFonts w:ascii="Cambria Math" w:eastAsiaTheme="minorEastAsia" w:hAnsi="Cambria Math"/>
                                          <w:lang w:val="el-GR"/>
                                        </w:rPr>
                                        <m:t>i,j,t</m:t>
                                      </w:ins>
                                    </m:r>
                                  </m:sub>
                                </m:sSub>
                              </m:e>
                            </m:d>
                          </m:e>
                        </m:nary>
                      </m:e>
                    </m:nary>
                  </m:e>
                </m:nary>
                <m:r>
                  <w:ins w:id="1414" w:author="Στάθης Καπ" w:date="2023-02-01T08:54:00Z">
                    <w:rPr>
                      <w:rFonts w:ascii="Cambria Math" w:eastAsiaTheme="minorEastAsia" w:hAnsi="Cambria Math"/>
                      <w:lang w:val="el-GR"/>
                    </w:rPr>
                    <m:t>≤</m:t>
                  </w:ins>
                </m:r>
                <m:sSub>
                  <m:sSubPr>
                    <m:ctrlPr>
                      <w:ins w:id="1415" w:author="Στάθης Καπ" w:date="2023-02-01T08:54:00Z">
                        <w:rPr>
                          <w:rFonts w:ascii="Cambria Math" w:eastAsiaTheme="minorEastAsia" w:hAnsi="Cambria Math"/>
                          <w:i/>
                          <w:lang w:val="el-GR"/>
                        </w:rPr>
                      </w:ins>
                    </m:ctrlPr>
                  </m:sSubPr>
                  <m:e>
                    <m:r>
                      <w:ins w:id="1416" w:author="Στάθης Καπ" w:date="2023-02-01T08:54:00Z">
                        <w:rPr>
                          <w:rFonts w:ascii="Cambria Math" w:eastAsiaTheme="minorEastAsia" w:hAnsi="Cambria Math"/>
                          <w:lang w:val="el-GR"/>
                        </w:rPr>
                        <m:t>t</m:t>
                      </w:ins>
                    </m:r>
                  </m:e>
                  <m:sub>
                    <m:r>
                      <w:ins w:id="1417"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418" w:author="Στάθης Καπ" w:date="2023-02-01T08:54:00Z"/>
                <w:rPrChange w:id="1419" w:author="Στάθης Καπ" w:date="2023-02-01T08:49:00Z">
                  <w:rPr>
                    <w:ins w:id="1420" w:author="Στάθης Καπ" w:date="2023-02-01T08:54:00Z"/>
                    <w:lang w:val="el-GR"/>
                  </w:rPr>
                </w:rPrChange>
              </w:rPr>
            </w:pPr>
            <w:ins w:id="142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2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423" w:author="Στάθης Καπ" w:date="2023-02-01T08:54:00Z">
              <w:r>
                <w:rPr>
                  <w:lang w:val="el-GR"/>
                </w:rPr>
                <w:fldChar w:fldCharType="end"/>
              </w:r>
              <w:r>
                <w:t>)</w:t>
              </w:r>
            </w:ins>
          </w:p>
        </w:tc>
      </w:tr>
      <w:tr w:rsidR="00C5697B" w14:paraId="700F6284" w14:textId="77777777" w:rsidTr="00237FE3">
        <w:trPr>
          <w:ins w:id="1424" w:author="Στάθης Καπ" w:date="2023-02-01T08:54:00Z"/>
        </w:trPr>
        <w:tc>
          <w:tcPr>
            <w:tcW w:w="350" w:type="pct"/>
          </w:tcPr>
          <w:p w14:paraId="492D09BB" w14:textId="77777777" w:rsidR="00C5697B" w:rsidRDefault="00C5697B">
            <w:pPr>
              <w:spacing w:after="160"/>
              <w:rPr>
                <w:ins w:id="1425" w:author="Στάθης Καπ" w:date="2023-02-01T08:54:00Z"/>
                <w:lang w:val="el-GR"/>
              </w:rPr>
              <w:pPrChange w:id="1426" w:author="Στάθης Καπ" w:date="2023-02-01T08:46:00Z">
                <w:pPr/>
              </w:pPrChange>
            </w:pPr>
          </w:p>
        </w:tc>
        <w:tc>
          <w:tcPr>
            <w:tcW w:w="4300" w:type="pct"/>
          </w:tcPr>
          <w:p w14:paraId="5FDB19AE" w14:textId="07BAE889" w:rsidR="00C5697B" w:rsidRPr="005846FF" w:rsidRDefault="00A224AC">
            <w:pPr>
              <w:spacing w:after="160"/>
              <w:rPr>
                <w:ins w:id="1427" w:author="Στάθης Καπ" w:date="2023-02-01T08:54:00Z"/>
                <w:lang w:val="el-GR"/>
              </w:rPr>
              <w:pPrChange w:id="1428" w:author="Στάθης Καπ" w:date="2023-02-01T08:46:00Z">
                <w:pPr/>
              </w:pPrChange>
            </w:pPr>
            <m:oMathPara>
              <m:oMath>
                <m:sSub>
                  <m:sSubPr>
                    <m:ctrlPr>
                      <w:ins w:id="1429" w:author="Στάθης Καπ" w:date="2023-02-01T08:54:00Z">
                        <w:rPr>
                          <w:rFonts w:ascii="Cambria Math" w:eastAsiaTheme="minorEastAsia" w:hAnsi="Cambria Math"/>
                          <w:i/>
                          <w:lang w:val="el-GR"/>
                        </w:rPr>
                      </w:ins>
                    </m:ctrlPr>
                  </m:sSubPr>
                  <m:e>
                    <m:r>
                      <w:ins w:id="1430" w:author="Στάθης Καπ" w:date="2023-02-01T08:54:00Z">
                        <w:rPr>
                          <w:rFonts w:ascii="Cambria Math" w:eastAsiaTheme="minorEastAsia" w:hAnsi="Cambria Math"/>
                          <w:lang w:val="el-GR"/>
                        </w:rPr>
                        <m:t>w</m:t>
                      </w:ins>
                    </m:r>
                  </m:e>
                  <m:sub>
                    <m:r>
                      <w:ins w:id="1431" w:author="Στάθης Καπ" w:date="2023-02-01T08:54:00Z">
                        <w:rPr>
                          <w:rFonts w:ascii="Cambria Math" w:eastAsiaTheme="minorEastAsia" w:hAnsi="Cambria Math"/>
                          <w:lang w:val="el-GR"/>
                        </w:rPr>
                        <m:t>1,i,1</m:t>
                      </w:ins>
                    </m:r>
                  </m:sub>
                </m:sSub>
                <m:r>
                  <w:ins w:id="1432" w:author="Στάθης Καπ" w:date="2023-02-01T08:54:00Z">
                    <w:rPr>
                      <w:rFonts w:ascii="Cambria Math" w:eastAsiaTheme="minorEastAsia" w:hAnsi="Cambria Math"/>
                      <w:lang w:val="el-GR"/>
                    </w:rPr>
                    <m:t>=0 ∀1, ⋯, N</m:t>
                  </w:ins>
                </m:r>
              </m:oMath>
            </m:oMathPara>
          </w:p>
        </w:tc>
        <w:tc>
          <w:tcPr>
            <w:tcW w:w="350" w:type="pct"/>
            <w:vAlign w:val="center"/>
          </w:tcPr>
          <w:p w14:paraId="737524BD" w14:textId="4B1C7111" w:rsidR="00C5697B" w:rsidRPr="00603993" w:rsidRDefault="00C5697B" w:rsidP="00237FE3">
            <w:pPr>
              <w:pStyle w:val="Caption"/>
              <w:spacing w:after="160"/>
              <w:rPr>
                <w:ins w:id="1433" w:author="Στάθης Καπ" w:date="2023-02-01T08:54:00Z"/>
                <w:rPrChange w:id="1434" w:author="Στάθης Καπ" w:date="2023-02-01T08:49:00Z">
                  <w:rPr>
                    <w:ins w:id="1435" w:author="Στάθης Καπ" w:date="2023-02-01T08:54:00Z"/>
                    <w:lang w:val="el-GR"/>
                  </w:rPr>
                </w:rPrChange>
              </w:rPr>
            </w:pPr>
            <w:ins w:id="143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3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438" w:author="Στάθης Καπ" w:date="2023-02-01T08:54:00Z">
              <w:r>
                <w:rPr>
                  <w:lang w:val="el-GR"/>
                </w:rPr>
                <w:fldChar w:fldCharType="end"/>
              </w:r>
              <w:r>
                <w:t>)</w:t>
              </w:r>
            </w:ins>
          </w:p>
        </w:tc>
      </w:tr>
      <w:tr w:rsidR="006C4E37" w14:paraId="4F12A82E" w14:textId="77777777" w:rsidTr="00237FE3">
        <w:trPr>
          <w:ins w:id="1439" w:author="Στάθης Καπ" w:date="2023-02-01T08:54:00Z"/>
        </w:trPr>
        <w:tc>
          <w:tcPr>
            <w:tcW w:w="350" w:type="pct"/>
          </w:tcPr>
          <w:p w14:paraId="41CA8296" w14:textId="77777777" w:rsidR="006C4E37" w:rsidRDefault="006C4E37">
            <w:pPr>
              <w:spacing w:after="160"/>
              <w:rPr>
                <w:ins w:id="1440" w:author="Στάθης Καπ" w:date="2023-02-01T08:54:00Z"/>
                <w:lang w:val="el-GR"/>
              </w:rPr>
              <w:pPrChange w:id="1441" w:author="Στάθης Καπ" w:date="2023-02-01T08:46:00Z">
                <w:pPr/>
              </w:pPrChange>
            </w:pPr>
          </w:p>
        </w:tc>
        <w:tc>
          <w:tcPr>
            <w:tcW w:w="4300" w:type="pct"/>
          </w:tcPr>
          <w:p w14:paraId="1100983A" w14:textId="1735EAFC" w:rsidR="006C4E37" w:rsidRPr="005846FF" w:rsidRDefault="00A224AC">
            <w:pPr>
              <w:spacing w:after="160"/>
              <w:rPr>
                <w:ins w:id="1442" w:author="Στάθης Καπ" w:date="2023-02-01T08:54:00Z"/>
                <w:lang w:val="el-GR"/>
              </w:rPr>
              <w:pPrChange w:id="1443" w:author="Στάθης Καπ" w:date="2023-02-01T08:46:00Z">
                <w:pPr/>
              </w:pPrChange>
            </w:pPr>
            <m:oMathPara>
              <m:oMath>
                <m:sSub>
                  <m:sSubPr>
                    <m:ctrlPr>
                      <w:ins w:id="1444" w:author="Στάθης Καπ" w:date="2023-02-01T08:54:00Z">
                        <w:rPr>
                          <w:rFonts w:ascii="Cambria Math" w:eastAsiaTheme="minorEastAsia" w:hAnsi="Cambria Math"/>
                          <w:i/>
                          <w:lang w:val="el-GR"/>
                        </w:rPr>
                      </w:ins>
                    </m:ctrlPr>
                  </m:sSubPr>
                  <m:e>
                    <m:r>
                      <w:ins w:id="1445" w:author="Στάθης Καπ" w:date="2023-02-01T08:54:00Z">
                        <w:rPr>
                          <w:rFonts w:ascii="Cambria Math" w:eastAsiaTheme="minorEastAsia" w:hAnsi="Cambria Math"/>
                          <w:lang w:val="el-GR"/>
                        </w:rPr>
                        <m:t>x</m:t>
                      </w:ins>
                    </m:r>
                  </m:e>
                  <m:sub>
                    <m:r>
                      <w:ins w:id="1446" w:author="Στάθης Καπ" w:date="2023-02-01T08:54:00Z">
                        <w:rPr>
                          <w:rFonts w:ascii="Cambria Math" w:eastAsiaTheme="minorEastAsia" w:hAnsi="Cambria Math"/>
                          <w:lang w:val="el-GR"/>
                        </w:rPr>
                        <m:t>i,j,t</m:t>
                      </w:ins>
                    </m:r>
                  </m:sub>
                </m:sSub>
                <m:r>
                  <w:ins w:id="1447" w:author="Στάθης Καπ" w:date="2023-02-01T08:54:00Z">
                    <w:rPr>
                      <w:rFonts w:ascii="Cambria Math" w:eastAsiaTheme="minorEastAsia" w:hAnsi="Cambria Math"/>
                      <w:lang w:val="el-GR"/>
                    </w:rPr>
                    <m:t>∈</m:t>
                  </w:ins>
                </m:r>
                <m:d>
                  <m:dPr>
                    <m:ctrlPr>
                      <w:ins w:id="1448" w:author="Στάθης Καπ" w:date="2023-02-01T08:54:00Z">
                        <w:rPr>
                          <w:rFonts w:ascii="Cambria Math" w:eastAsiaTheme="minorEastAsia" w:hAnsi="Cambria Math"/>
                          <w:i/>
                          <w:lang w:val="el-GR"/>
                        </w:rPr>
                      </w:ins>
                    </m:ctrlPr>
                  </m:dPr>
                  <m:e>
                    <m:r>
                      <w:ins w:id="1449" w:author="Στάθης Καπ" w:date="2023-02-01T08:54:00Z">
                        <w:rPr>
                          <w:rFonts w:ascii="Cambria Math" w:eastAsiaTheme="minorEastAsia" w:hAnsi="Cambria Math"/>
                          <w:lang w:val="el-GR"/>
                        </w:rPr>
                        <m:t>0,1</m:t>
                      </w:ins>
                    </m:r>
                  </m:e>
                </m:d>
                <m:r>
                  <w:ins w:id="1450" w:author="Στάθης Καπ" w:date="2023-02-01T08:54:00Z">
                    <w:rPr>
                      <w:rFonts w:ascii="Cambria Math" w:eastAsiaTheme="minorEastAsia" w:hAnsi="Cambria Math"/>
                      <w:lang w:val="el-GR"/>
                    </w:rPr>
                    <m:t>; 0≤</m:t>
                  </w:ins>
                </m:r>
                <m:sSub>
                  <m:sSubPr>
                    <m:ctrlPr>
                      <w:ins w:id="1451" w:author="Στάθης Καπ" w:date="2023-02-01T08:54:00Z">
                        <w:rPr>
                          <w:rFonts w:ascii="Cambria Math" w:eastAsiaTheme="minorEastAsia" w:hAnsi="Cambria Math"/>
                          <w:i/>
                          <w:lang w:val="el-GR"/>
                        </w:rPr>
                      </w:ins>
                    </m:ctrlPr>
                  </m:sSubPr>
                  <m:e>
                    <m:r>
                      <w:ins w:id="1452" w:author="Στάθης Καπ" w:date="2023-02-01T08:54:00Z">
                        <w:rPr>
                          <w:rFonts w:ascii="Cambria Math" w:eastAsiaTheme="minorEastAsia" w:hAnsi="Cambria Math"/>
                          <w:lang w:val="el-GR"/>
                        </w:rPr>
                        <m:t>w</m:t>
                      </w:ins>
                    </m:r>
                  </m:e>
                  <m:sub>
                    <m:r>
                      <w:ins w:id="1453" w:author="Στάθης Καπ" w:date="2023-02-01T08:54:00Z">
                        <w:rPr>
                          <w:rFonts w:ascii="Cambria Math" w:eastAsiaTheme="minorEastAsia" w:hAnsi="Cambria Math"/>
                          <w:lang w:val="el-GR"/>
                        </w:rPr>
                        <m:t>i,j,t</m:t>
                      </w:ins>
                    </m:r>
                  </m:sub>
                </m:sSub>
                <m:r>
                  <w:ins w:id="1454" w:author="Στάθης Καπ" w:date="2023-02-01T08:54:00Z">
                    <w:rPr>
                      <w:rFonts w:ascii="Cambria Math" w:eastAsiaTheme="minorEastAsia" w:hAnsi="Cambria Math"/>
                      <w:lang w:val="el-GR"/>
                    </w:rPr>
                    <m:t>≤</m:t>
                  </w:ins>
                </m:r>
                <m:sSub>
                  <m:sSubPr>
                    <m:ctrlPr>
                      <w:ins w:id="1455" w:author="Στάθης Καπ" w:date="2023-02-01T08:54:00Z">
                        <w:rPr>
                          <w:rFonts w:ascii="Cambria Math" w:eastAsiaTheme="minorEastAsia" w:hAnsi="Cambria Math"/>
                          <w:i/>
                          <w:lang w:val="el-GR"/>
                        </w:rPr>
                      </w:ins>
                    </m:ctrlPr>
                  </m:sSubPr>
                  <m:e>
                    <m:r>
                      <w:ins w:id="1456" w:author="Στάθης Καπ" w:date="2023-02-01T08:54:00Z">
                        <w:rPr>
                          <w:rFonts w:ascii="Cambria Math" w:eastAsiaTheme="minorEastAsia" w:hAnsi="Cambria Math"/>
                          <w:lang w:val="el-GR"/>
                        </w:rPr>
                        <m:t>t</m:t>
                      </w:ins>
                    </m:r>
                  </m:e>
                  <m:sub>
                    <m:r>
                      <w:ins w:id="1457" w:author="Στάθης Καπ" w:date="2023-02-01T08:54:00Z">
                        <w:rPr>
                          <w:rFonts w:ascii="Cambria Math" w:eastAsiaTheme="minorEastAsia" w:hAnsi="Cambria Math"/>
                          <w:lang w:val="el-GR"/>
                        </w:rPr>
                        <m:t>max</m:t>
                      </w:ins>
                    </m:r>
                  </m:sub>
                </m:sSub>
                <m:r>
                  <w:ins w:id="1458"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5B6A9A8F" w:rsidR="006C4E37" w:rsidRPr="00603993" w:rsidRDefault="006C4E37" w:rsidP="00237FE3">
            <w:pPr>
              <w:pStyle w:val="Caption"/>
              <w:spacing w:after="160"/>
              <w:rPr>
                <w:ins w:id="1459" w:author="Στάθης Καπ" w:date="2023-02-01T08:54:00Z"/>
                <w:rPrChange w:id="1460" w:author="Στάθης Καπ" w:date="2023-02-01T08:49:00Z">
                  <w:rPr>
                    <w:ins w:id="1461" w:author="Στάθης Καπ" w:date="2023-02-01T08:54:00Z"/>
                    <w:lang w:val="el-GR"/>
                  </w:rPr>
                </w:rPrChange>
              </w:rPr>
            </w:pPr>
            <w:ins w:id="1462"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63"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464"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1465" w:author="Στάθης Καπ" w:date="2023-02-01T08:52:00Z"/>
          <w:rFonts w:eastAsiaTheme="minorEastAsia"/>
        </w:rPr>
      </w:pPr>
    </w:p>
    <w:p w14:paraId="70DDFD6E" w14:textId="382F67C1" w:rsidR="006703D1" w:rsidRPr="0050213B" w:rsidDel="000A523F" w:rsidRDefault="00D44642" w:rsidP="006703D1">
      <w:pPr>
        <w:rPr>
          <w:del w:id="1466" w:author="Στάθης Καπ" w:date="2023-02-01T08:52:00Z"/>
          <w:rFonts w:eastAsiaTheme="minorEastAsia"/>
        </w:rPr>
      </w:pPr>
      <m:oMathPara>
        <m:oMathParaPr>
          <m:jc m:val="left"/>
        </m:oMathParaPr>
        <m:oMath>
          <m:r>
            <w:del w:id="1467" w:author="Στάθης Καπ" w:date="2023-02-01T08:52:00Z">
              <w:rPr>
                <w:rFonts w:ascii="Cambria Math" w:hAnsi="Cambria Math"/>
                <w:lang w:val="el-GR"/>
              </w:rPr>
              <m:t xml:space="preserve">maximize </m:t>
            </w:del>
          </m:r>
          <m:nary>
            <m:naryPr>
              <m:chr m:val="∑"/>
              <m:limLoc m:val="undOvr"/>
              <m:ctrlPr>
                <w:del w:id="1468" w:author="Στάθης Καπ" w:date="2023-02-01T08:52:00Z">
                  <w:rPr>
                    <w:rFonts w:ascii="Cambria Math" w:hAnsi="Cambria Math"/>
                    <w:i/>
                    <w:lang w:val="el-GR"/>
                  </w:rPr>
                </w:del>
              </m:ctrlPr>
            </m:naryPr>
            <m:sub>
              <m:r>
                <w:del w:id="1469" w:author="Στάθης Καπ" w:date="2023-02-01T08:52:00Z">
                  <w:rPr>
                    <w:rFonts w:ascii="Cambria Math" w:hAnsi="Cambria Math"/>
                    <w:lang w:val="el-GR"/>
                  </w:rPr>
                  <m:t>i=2</m:t>
                </w:del>
              </m:r>
            </m:sub>
            <m:sup>
              <m:r>
                <w:del w:id="1470" w:author="Στάθης Καπ" w:date="2023-02-01T08:52:00Z">
                  <w:rPr>
                    <w:rFonts w:ascii="Cambria Math" w:hAnsi="Cambria Math"/>
                    <w:lang w:val="el-GR"/>
                  </w:rPr>
                  <m:t>N-1</m:t>
                </w:del>
              </m:r>
            </m:sup>
            <m:e>
              <m:nary>
                <m:naryPr>
                  <m:chr m:val="∑"/>
                  <m:limLoc m:val="undOvr"/>
                  <m:ctrlPr>
                    <w:del w:id="1471" w:author="Στάθης Καπ" w:date="2023-02-01T08:52:00Z">
                      <w:rPr>
                        <w:rFonts w:ascii="Cambria Math" w:hAnsi="Cambria Math"/>
                        <w:i/>
                        <w:lang w:val="el-GR"/>
                      </w:rPr>
                    </w:del>
                  </m:ctrlPr>
                </m:naryPr>
                <m:sub>
                  <m:r>
                    <w:del w:id="1472" w:author="Στάθης Καπ" w:date="2023-02-01T08:52:00Z">
                      <w:rPr>
                        <w:rFonts w:ascii="Cambria Math" w:hAnsi="Cambria Math"/>
                        <w:lang w:val="el-GR"/>
                      </w:rPr>
                      <m:t>j=2</m:t>
                    </w:del>
                  </m:r>
                </m:sub>
                <m:sup>
                  <m:r>
                    <w:del w:id="1473" w:author="Στάθης Καπ" w:date="2023-02-01T08:52:00Z">
                      <w:rPr>
                        <w:rFonts w:ascii="Cambria Math" w:hAnsi="Cambria Math"/>
                        <w:lang w:val="el-GR"/>
                      </w:rPr>
                      <m:t>N</m:t>
                    </w:del>
                  </m:r>
                </m:sup>
                <m:e>
                  <m:nary>
                    <m:naryPr>
                      <m:chr m:val="∑"/>
                      <m:limLoc m:val="undOvr"/>
                      <m:ctrlPr>
                        <w:del w:id="1474" w:author="Στάθης Καπ" w:date="2023-02-01T08:52:00Z">
                          <w:rPr>
                            <w:rFonts w:ascii="Cambria Math" w:hAnsi="Cambria Math"/>
                            <w:i/>
                            <w:lang w:val="el-GR"/>
                          </w:rPr>
                        </w:del>
                      </m:ctrlPr>
                    </m:naryPr>
                    <m:sub>
                      <m:r>
                        <w:del w:id="1475" w:author="Στάθης Καπ" w:date="2023-02-01T08:52:00Z">
                          <w:rPr>
                            <w:rFonts w:ascii="Cambria Math" w:hAnsi="Cambria Math"/>
                            <w:lang w:val="el-GR"/>
                          </w:rPr>
                          <m:t>t=1</m:t>
                        </w:del>
                      </m:r>
                    </m:sub>
                    <m:sup>
                      <m:sSub>
                        <m:sSubPr>
                          <m:ctrlPr>
                            <w:del w:id="1476" w:author="Στάθης Καπ" w:date="2023-02-01T08:52:00Z">
                              <w:rPr>
                                <w:rFonts w:ascii="Cambria Math" w:hAnsi="Cambria Math"/>
                                <w:i/>
                                <w:lang w:val="el-GR"/>
                              </w:rPr>
                            </w:del>
                          </m:ctrlPr>
                        </m:sSubPr>
                        <m:e>
                          <m:r>
                            <w:del w:id="1477" w:author="Στάθης Καπ" w:date="2023-02-01T08:52:00Z">
                              <w:rPr>
                                <w:rFonts w:ascii="Cambria Math" w:hAnsi="Cambria Math"/>
                                <w:lang w:val="el-GR"/>
                              </w:rPr>
                              <m:t>T</m:t>
                            </w:del>
                          </m:r>
                        </m:e>
                        <m:sub>
                          <m:r>
                            <w:del w:id="1478" w:author="Στάθης Καπ" w:date="2023-02-01T08:52:00Z">
                              <w:rPr>
                                <w:rFonts w:ascii="Cambria Math" w:hAnsi="Cambria Math"/>
                                <w:lang w:val="el-GR"/>
                              </w:rPr>
                              <m:t>i,j</m:t>
                            </w:del>
                          </m:r>
                        </m:sub>
                      </m:sSub>
                    </m:sup>
                    <m:e>
                      <m:sSub>
                        <m:sSubPr>
                          <m:ctrlPr>
                            <w:del w:id="1479" w:author="Στάθης Καπ" w:date="2023-02-01T08:52:00Z">
                              <w:rPr>
                                <w:rFonts w:ascii="Cambria Math" w:hAnsi="Cambria Math"/>
                                <w:i/>
                                <w:lang w:val="el-GR"/>
                              </w:rPr>
                            </w:del>
                          </m:ctrlPr>
                        </m:sSubPr>
                        <m:e>
                          <m:r>
                            <w:del w:id="1480" w:author="Στάθης Καπ" w:date="2023-02-01T08:52:00Z">
                              <w:rPr>
                                <w:rFonts w:ascii="Cambria Math" w:hAnsi="Cambria Math"/>
                                <w:lang w:val="el-GR"/>
                              </w:rPr>
                              <m:t>S</m:t>
                            </w:del>
                          </m:r>
                        </m:e>
                        <m:sub>
                          <m:r>
                            <w:del w:id="1481" w:author="Στάθης Καπ" w:date="2023-02-01T08:52:00Z">
                              <w:rPr>
                                <w:rFonts w:ascii="Cambria Math" w:hAnsi="Cambria Math"/>
                                <w:lang w:val="el-GR"/>
                              </w:rPr>
                              <m:t>i</m:t>
                            </w:del>
                          </m:r>
                        </m:sub>
                      </m:sSub>
                      <m:sSub>
                        <m:sSubPr>
                          <m:ctrlPr>
                            <w:del w:id="1482" w:author="Στάθης Καπ" w:date="2023-02-01T08:52:00Z">
                              <w:rPr>
                                <w:rFonts w:ascii="Cambria Math" w:hAnsi="Cambria Math"/>
                                <w:i/>
                                <w:lang w:val="el-GR"/>
                              </w:rPr>
                            </w:del>
                          </m:ctrlPr>
                        </m:sSubPr>
                        <m:e>
                          <m:r>
                            <w:del w:id="1483" w:author="Στάθης Καπ" w:date="2023-02-01T08:52:00Z">
                              <w:rPr>
                                <w:rFonts w:ascii="Cambria Math" w:hAnsi="Cambria Math"/>
                                <w:lang w:val="el-GR"/>
                              </w:rPr>
                              <m:t>x</m:t>
                            </w:del>
                          </m:r>
                        </m:e>
                        <m:sub>
                          <m:r>
                            <w:del w:id="1484" w:author="Στάθης Καπ" w:date="2023-02-01T08:52:00Z">
                              <w:rPr>
                                <w:rFonts w:ascii="Cambria Math" w:hAnsi="Cambria Math"/>
                                <w:lang w:val="el-GR"/>
                              </w:rPr>
                              <m:t>i,j,t</m:t>
                            </w:del>
                          </m:r>
                        </m:sub>
                      </m:sSub>
                    </m:e>
                  </m:nary>
                </m:e>
              </m:nary>
            </m:e>
          </m:nary>
          <m:r>
            <w:del w:id="1485" w:author="Στάθης Καπ" w:date="2023-02-01T08:52:00Z">
              <w:rPr>
                <w:rFonts w:ascii="Cambria Math" w:hAnsi="Cambria Math"/>
              </w:rPr>
              <m:t xml:space="preserve"> </m:t>
            </w:del>
          </m:r>
        </m:oMath>
      </m:oMathPara>
    </w:p>
    <w:p w14:paraId="0F50483F" w14:textId="308C1E21" w:rsidR="00D57DBB" w:rsidRPr="0050213B" w:rsidDel="000A523F" w:rsidRDefault="00A224AC" w:rsidP="006703D1">
      <w:pPr>
        <w:rPr>
          <w:del w:id="1486" w:author="Στάθης Καπ" w:date="2023-02-01T08:52:00Z"/>
          <w:rFonts w:eastAsiaTheme="minorEastAsia"/>
          <w:iCs/>
        </w:rPr>
      </w:pPr>
      <m:oMathPara>
        <m:oMathParaPr>
          <m:jc m:val="left"/>
        </m:oMathParaPr>
        <m:oMath>
          <m:nary>
            <m:naryPr>
              <m:chr m:val="∑"/>
              <m:limLoc m:val="undOvr"/>
              <m:ctrlPr>
                <w:del w:id="1487" w:author="Στάθης Καπ" w:date="2023-02-01T08:52:00Z">
                  <w:rPr>
                    <w:rFonts w:ascii="Cambria Math" w:hAnsi="Cambria Math"/>
                    <w:i/>
                    <w:iCs/>
                  </w:rPr>
                </w:del>
              </m:ctrlPr>
            </m:naryPr>
            <m:sub>
              <m:r>
                <w:del w:id="1488" w:author="Στάθης Καπ" w:date="2023-02-01T08:52:00Z">
                  <w:rPr>
                    <w:rFonts w:ascii="Cambria Math" w:hAnsi="Cambria Math"/>
                  </w:rPr>
                  <m:t>j=2</m:t>
                </w:del>
              </m:r>
            </m:sub>
            <m:sup>
              <m:r>
                <w:del w:id="1489" w:author="Στάθης Καπ" w:date="2023-02-01T08:52:00Z">
                  <w:rPr>
                    <w:rFonts w:ascii="Cambria Math" w:hAnsi="Cambria Math"/>
                  </w:rPr>
                  <m:t>N</m:t>
                </w:del>
              </m:r>
            </m:sup>
            <m:e>
              <m:sSub>
                <m:sSubPr>
                  <m:ctrlPr>
                    <w:del w:id="1490" w:author="Στάθης Καπ" w:date="2023-02-01T08:52:00Z">
                      <w:rPr>
                        <w:rFonts w:ascii="Cambria Math" w:hAnsi="Cambria Math"/>
                        <w:i/>
                        <w:iCs/>
                      </w:rPr>
                    </w:del>
                  </m:ctrlPr>
                </m:sSubPr>
                <m:e>
                  <m:r>
                    <w:del w:id="1491" w:author="Στάθης Καπ" w:date="2023-02-01T08:52:00Z">
                      <w:rPr>
                        <w:rFonts w:ascii="Cambria Math" w:hAnsi="Cambria Math"/>
                      </w:rPr>
                      <m:t>x</m:t>
                    </w:del>
                  </m:r>
                </m:e>
                <m:sub>
                  <m:r>
                    <w:del w:id="1492" w:author="Στάθης Καπ" w:date="2023-02-01T08:52:00Z">
                      <w:rPr>
                        <w:rFonts w:ascii="Cambria Math" w:hAnsi="Cambria Math"/>
                      </w:rPr>
                      <m:t>1,j,1</m:t>
                    </w:del>
                  </m:r>
                </m:sub>
              </m:sSub>
            </m:e>
          </m:nary>
          <m:r>
            <w:del w:id="1493" w:author="Στάθης Καπ" w:date="2023-02-01T08:52:00Z">
              <w:rPr>
                <w:rFonts w:ascii="Cambria Math" w:hAnsi="Cambria Math"/>
              </w:rPr>
              <m:t>=</m:t>
            </w:del>
          </m:r>
          <m:nary>
            <m:naryPr>
              <m:chr m:val="∑"/>
              <m:limLoc m:val="undOvr"/>
              <m:ctrlPr>
                <w:del w:id="1494" w:author="Στάθης Καπ" w:date="2023-02-01T08:52:00Z">
                  <w:rPr>
                    <w:rFonts w:ascii="Cambria Math" w:hAnsi="Cambria Math"/>
                    <w:i/>
                    <w:iCs/>
                  </w:rPr>
                </w:del>
              </m:ctrlPr>
            </m:naryPr>
            <m:sub>
              <m:r>
                <w:del w:id="1495" w:author="Στάθης Καπ" w:date="2023-02-01T08:52:00Z">
                  <w:rPr>
                    <w:rFonts w:ascii="Cambria Math" w:hAnsi="Cambria Math"/>
                  </w:rPr>
                  <m:t>i=1</m:t>
                </w:del>
              </m:r>
            </m:sub>
            <m:sup>
              <m:r>
                <w:del w:id="1496" w:author="Στάθης Καπ" w:date="2023-02-01T08:52:00Z">
                  <w:rPr>
                    <w:rFonts w:ascii="Cambria Math" w:hAnsi="Cambria Math"/>
                  </w:rPr>
                  <m:t>N-1</m:t>
                </w:del>
              </m:r>
            </m:sup>
            <m:e>
              <m:nary>
                <m:naryPr>
                  <m:chr m:val="∑"/>
                  <m:limLoc m:val="undOvr"/>
                  <m:ctrlPr>
                    <w:del w:id="1497" w:author="Στάθης Καπ" w:date="2023-02-01T08:52:00Z">
                      <w:rPr>
                        <w:rFonts w:ascii="Cambria Math" w:hAnsi="Cambria Math"/>
                        <w:i/>
                        <w:iCs/>
                      </w:rPr>
                    </w:del>
                  </m:ctrlPr>
                </m:naryPr>
                <m:sub>
                  <m:r>
                    <w:del w:id="1498" w:author="Στάθης Καπ" w:date="2023-02-01T08:52:00Z">
                      <w:rPr>
                        <w:rFonts w:ascii="Cambria Math" w:hAnsi="Cambria Math"/>
                      </w:rPr>
                      <m:t>t=1</m:t>
                    </w:del>
                  </m:r>
                </m:sub>
                <m:sup>
                  <m:sSub>
                    <m:sSubPr>
                      <m:ctrlPr>
                        <w:del w:id="1499" w:author="Στάθης Καπ" w:date="2023-02-01T08:52:00Z">
                          <w:rPr>
                            <w:rFonts w:ascii="Cambria Math" w:hAnsi="Cambria Math"/>
                            <w:i/>
                            <w:iCs/>
                          </w:rPr>
                        </w:del>
                      </m:ctrlPr>
                    </m:sSubPr>
                    <m:e>
                      <m:r>
                        <w:del w:id="1500" w:author="Στάθης Καπ" w:date="2023-02-01T08:52:00Z">
                          <w:rPr>
                            <w:rFonts w:ascii="Cambria Math" w:hAnsi="Cambria Math"/>
                          </w:rPr>
                          <m:t>T</m:t>
                        </w:del>
                      </m:r>
                    </m:e>
                    <m:sub>
                      <m:r>
                        <w:del w:id="1501" w:author="Στάθης Καπ" w:date="2023-02-01T08:52:00Z">
                          <w:rPr>
                            <w:rFonts w:ascii="Cambria Math" w:hAnsi="Cambria Math"/>
                          </w:rPr>
                          <m:t>iN</m:t>
                        </w:del>
                      </m:r>
                    </m:sub>
                  </m:sSub>
                </m:sup>
                <m:e>
                  <m:sSub>
                    <m:sSubPr>
                      <m:ctrlPr>
                        <w:del w:id="1502" w:author="Στάθης Καπ" w:date="2023-02-01T08:52:00Z">
                          <w:rPr>
                            <w:rFonts w:ascii="Cambria Math" w:hAnsi="Cambria Math"/>
                            <w:i/>
                            <w:iCs/>
                          </w:rPr>
                        </w:del>
                      </m:ctrlPr>
                    </m:sSubPr>
                    <m:e>
                      <m:r>
                        <w:del w:id="1503" w:author="Στάθης Καπ" w:date="2023-02-01T08:52:00Z">
                          <w:rPr>
                            <w:rFonts w:ascii="Cambria Math" w:hAnsi="Cambria Math"/>
                          </w:rPr>
                          <m:t>x</m:t>
                        </w:del>
                      </m:r>
                    </m:e>
                    <m:sub>
                      <m:r>
                        <w:del w:id="1504" w:author="Στάθης Καπ" w:date="2023-02-01T08:52:00Z">
                          <w:rPr>
                            <w:rFonts w:ascii="Cambria Math" w:hAnsi="Cambria Math"/>
                          </w:rPr>
                          <m:t>i,N,t</m:t>
                        </w:del>
                      </m:r>
                    </m:sub>
                  </m:sSub>
                </m:e>
              </m:nary>
            </m:e>
          </m:nary>
          <m:r>
            <w:del w:id="1505" w:author="Στάθης Καπ" w:date="2023-02-01T08:52:00Z">
              <w:rPr>
                <w:rFonts w:ascii="Cambria Math" w:hAnsi="Cambria Math"/>
              </w:rPr>
              <m:t>=1</m:t>
            </w:del>
          </m:r>
        </m:oMath>
      </m:oMathPara>
    </w:p>
    <w:p w14:paraId="15F03FED" w14:textId="43ADCE4E" w:rsidR="00D57DBB" w:rsidRPr="0050213B" w:rsidDel="000A523F" w:rsidRDefault="00A224AC" w:rsidP="006703D1">
      <w:pPr>
        <w:rPr>
          <w:del w:id="1506" w:author="Στάθης Καπ" w:date="2023-02-01T08:52:00Z"/>
          <w:rFonts w:eastAsiaTheme="minorEastAsia"/>
          <w:iCs/>
        </w:rPr>
      </w:pPr>
      <m:oMathPara>
        <m:oMathParaPr>
          <m:jc m:val="left"/>
        </m:oMathParaPr>
        <m:oMath>
          <m:nary>
            <m:naryPr>
              <m:chr m:val="∑"/>
              <m:limLoc m:val="undOvr"/>
              <m:ctrlPr>
                <w:del w:id="1507" w:author="Στάθης Καπ" w:date="2023-02-01T08:52:00Z">
                  <w:rPr>
                    <w:rFonts w:ascii="Cambria Math" w:hAnsi="Cambria Math"/>
                    <w:i/>
                    <w:iCs/>
                  </w:rPr>
                </w:del>
              </m:ctrlPr>
            </m:naryPr>
            <m:sub>
              <m:r>
                <w:del w:id="1508" w:author="Στάθης Καπ" w:date="2023-02-01T08:52:00Z">
                  <w:rPr>
                    <w:rFonts w:ascii="Cambria Math" w:hAnsi="Cambria Math"/>
                  </w:rPr>
                  <m:t>i=1</m:t>
                </w:del>
              </m:r>
            </m:sub>
            <m:sup>
              <m:r>
                <w:del w:id="1509" w:author="Στάθης Καπ" w:date="2023-02-01T08:52:00Z">
                  <w:rPr>
                    <w:rFonts w:ascii="Cambria Math" w:hAnsi="Cambria Math"/>
                  </w:rPr>
                  <m:t>N-1</m:t>
                </w:del>
              </m:r>
            </m:sup>
            <m:e>
              <m:nary>
                <m:naryPr>
                  <m:chr m:val="∑"/>
                  <m:limLoc m:val="undOvr"/>
                  <m:ctrlPr>
                    <w:del w:id="1510" w:author="Στάθης Καπ" w:date="2023-02-01T08:52:00Z">
                      <w:rPr>
                        <w:rFonts w:ascii="Cambria Math" w:hAnsi="Cambria Math"/>
                        <w:i/>
                        <w:iCs/>
                      </w:rPr>
                    </w:del>
                  </m:ctrlPr>
                </m:naryPr>
                <m:sub>
                  <m:r>
                    <w:del w:id="1511" w:author="Στάθης Καπ" w:date="2023-02-01T08:52:00Z">
                      <w:rPr>
                        <w:rFonts w:ascii="Cambria Math" w:hAnsi="Cambria Math"/>
                      </w:rPr>
                      <m:t>t=1</m:t>
                    </w:del>
                  </m:r>
                </m:sub>
                <m:sup>
                  <m:sSub>
                    <m:sSubPr>
                      <m:ctrlPr>
                        <w:del w:id="1512" w:author="Στάθης Καπ" w:date="2023-02-01T08:52:00Z">
                          <w:rPr>
                            <w:rFonts w:ascii="Cambria Math" w:hAnsi="Cambria Math"/>
                            <w:i/>
                            <w:iCs/>
                          </w:rPr>
                        </w:del>
                      </m:ctrlPr>
                    </m:sSubPr>
                    <m:e>
                      <m:r>
                        <w:del w:id="1513" w:author="Στάθης Καπ" w:date="2023-02-01T08:52:00Z">
                          <w:rPr>
                            <w:rFonts w:ascii="Cambria Math" w:hAnsi="Cambria Math"/>
                          </w:rPr>
                          <m:t>T</m:t>
                        </w:del>
                      </m:r>
                    </m:e>
                    <m:sub>
                      <m:r>
                        <w:del w:id="1514" w:author="Στάθης Καπ" w:date="2023-02-01T08:52:00Z">
                          <w:rPr>
                            <w:rFonts w:ascii="Cambria Math" w:hAnsi="Cambria Math"/>
                          </w:rPr>
                          <m:t>i,h</m:t>
                        </w:del>
                      </m:r>
                    </m:sub>
                  </m:sSub>
                </m:sup>
                <m:e>
                  <m:sSub>
                    <m:sSubPr>
                      <m:ctrlPr>
                        <w:del w:id="1515" w:author="Στάθης Καπ" w:date="2023-02-01T08:52:00Z">
                          <w:rPr>
                            <w:rFonts w:ascii="Cambria Math" w:hAnsi="Cambria Math"/>
                            <w:i/>
                            <w:iCs/>
                          </w:rPr>
                        </w:del>
                      </m:ctrlPr>
                    </m:sSubPr>
                    <m:e>
                      <m:r>
                        <w:del w:id="1516" w:author="Στάθης Καπ" w:date="2023-02-01T08:52:00Z">
                          <w:rPr>
                            <w:rFonts w:ascii="Cambria Math" w:hAnsi="Cambria Math"/>
                          </w:rPr>
                          <m:t>x</m:t>
                        </w:del>
                      </m:r>
                    </m:e>
                    <m:sub>
                      <m:r>
                        <w:del w:id="1517" w:author="Στάθης Καπ" w:date="2023-02-01T08:52:00Z">
                          <w:rPr>
                            <w:rFonts w:ascii="Cambria Math" w:hAnsi="Cambria Math"/>
                          </w:rPr>
                          <m:t>i,h,t</m:t>
                        </w:del>
                      </m:r>
                    </m:sub>
                  </m:sSub>
                </m:e>
              </m:nary>
            </m:e>
          </m:nary>
          <m:r>
            <w:del w:id="1518" w:author="Στάθης Καπ" w:date="2023-02-01T08:52:00Z">
              <w:rPr>
                <w:rFonts w:ascii="Cambria Math" w:hAnsi="Cambria Math"/>
              </w:rPr>
              <m:t>=</m:t>
            </w:del>
          </m:r>
          <m:nary>
            <m:naryPr>
              <m:chr m:val="∑"/>
              <m:limLoc m:val="undOvr"/>
              <m:ctrlPr>
                <w:del w:id="1519" w:author="Στάθης Καπ" w:date="2023-02-01T08:52:00Z">
                  <w:rPr>
                    <w:rFonts w:ascii="Cambria Math" w:hAnsi="Cambria Math"/>
                    <w:i/>
                    <w:iCs/>
                  </w:rPr>
                </w:del>
              </m:ctrlPr>
            </m:naryPr>
            <m:sub>
              <m:r>
                <w:del w:id="1520" w:author="Στάθης Καπ" w:date="2023-02-01T08:52:00Z">
                  <w:rPr>
                    <w:rFonts w:ascii="Cambria Math" w:hAnsi="Cambria Math"/>
                  </w:rPr>
                  <m:t>j=2</m:t>
                </w:del>
              </m:r>
            </m:sub>
            <m:sup>
              <m:r>
                <w:del w:id="1521" w:author="Στάθης Καπ" w:date="2023-02-01T08:52:00Z">
                  <w:rPr>
                    <w:rFonts w:ascii="Cambria Math" w:hAnsi="Cambria Math"/>
                  </w:rPr>
                  <m:t>N</m:t>
                </w:del>
              </m:r>
            </m:sup>
            <m:e>
              <m:nary>
                <m:naryPr>
                  <m:chr m:val="∑"/>
                  <m:limLoc m:val="undOvr"/>
                  <m:ctrlPr>
                    <w:del w:id="1522" w:author="Στάθης Καπ" w:date="2023-02-01T08:52:00Z">
                      <w:rPr>
                        <w:rFonts w:ascii="Cambria Math" w:hAnsi="Cambria Math"/>
                        <w:i/>
                        <w:iCs/>
                      </w:rPr>
                    </w:del>
                  </m:ctrlPr>
                </m:naryPr>
                <m:sub>
                  <m:r>
                    <w:del w:id="1523" w:author="Στάθης Καπ" w:date="2023-02-01T08:52:00Z">
                      <w:rPr>
                        <w:rFonts w:ascii="Cambria Math" w:hAnsi="Cambria Math"/>
                      </w:rPr>
                      <m:t>t=1</m:t>
                    </w:del>
                  </m:r>
                </m:sub>
                <m:sup>
                  <m:sSub>
                    <m:sSubPr>
                      <m:ctrlPr>
                        <w:del w:id="1524" w:author="Στάθης Καπ" w:date="2023-02-01T08:52:00Z">
                          <w:rPr>
                            <w:rFonts w:ascii="Cambria Math" w:hAnsi="Cambria Math"/>
                            <w:i/>
                            <w:iCs/>
                          </w:rPr>
                        </w:del>
                      </m:ctrlPr>
                    </m:sSubPr>
                    <m:e>
                      <m:r>
                        <w:del w:id="1525" w:author="Στάθης Καπ" w:date="2023-02-01T08:52:00Z">
                          <w:rPr>
                            <w:rFonts w:ascii="Cambria Math" w:hAnsi="Cambria Math"/>
                          </w:rPr>
                          <m:t>T</m:t>
                        </w:del>
                      </m:r>
                    </m:e>
                    <m:sub>
                      <m:r>
                        <w:del w:id="1526" w:author="Στάθης Καπ" w:date="2023-02-01T08:52:00Z">
                          <w:rPr>
                            <w:rFonts w:ascii="Cambria Math" w:hAnsi="Cambria Math"/>
                          </w:rPr>
                          <m:t>h,j</m:t>
                        </w:del>
                      </m:r>
                    </m:sub>
                  </m:sSub>
                </m:sup>
                <m:e>
                  <m:sSub>
                    <m:sSubPr>
                      <m:ctrlPr>
                        <w:del w:id="1527" w:author="Στάθης Καπ" w:date="2023-02-01T08:52:00Z">
                          <w:rPr>
                            <w:rFonts w:ascii="Cambria Math" w:hAnsi="Cambria Math"/>
                            <w:i/>
                            <w:iCs/>
                          </w:rPr>
                        </w:del>
                      </m:ctrlPr>
                    </m:sSubPr>
                    <m:e>
                      <m:r>
                        <w:del w:id="1528" w:author="Στάθης Καπ" w:date="2023-02-01T08:52:00Z">
                          <w:rPr>
                            <w:rFonts w:ascii="Cambria Math" w:hAnsi="Cambria Math"/>
                          </w:rPr>
                          <m:t>x</m:t>
                        </w:del>
                      </m:r>
                    </m:e>
                    <m:sub>
                      <m:r>
                        <w:del w:id="1529" w:author="Στάθης Καπ" w:date="2023-02-01T08:52:00Z">
                          <w:rPr>
                            <w:rFonts w:ascii="Cambria Math" w:hAnsi="Cambria Math"/>
                          </w:rPr>
                          <m:t>h,j,t</m:t>
                        </w:del>
                      </m:r>
                    </m:sub>
                  </m:sSub>
                </m:e>
              </m:nary>
            </m:e>
          </m:nary>
          <m:r>
            <w:del w:id="1530" w:author="Στάθης Καπ" w:date="2023-02-01T08:52:00Z">
              <w:rPr>
                <w:rFonts w:ascii="Cambria Math" w:hAnsi="Cambria Math"/>
              </w:rPr>
              <m:t>≤1∀</m:t>
            </w:del>
          </m:r>
          <m:r>
            <w:del w:id="1531" w:author="Στάθης Καπ" w:date="2023-02-01T08:52:00Z">
              <w:rPr>
                <w:rFonts w:ascii="Cambria Math" w:hAnsi="Cambria Math"/>
              </w:rPr>
              <m:t>h=</m:t>
            </w:del>
          </m:r>
          <m:r>
            <w:del w:id="1532" w:author="Στάθης Καπ" w:date="2023-02-01T08:52:00Z">
              <w:rPr>
                <w:rFonts w:ascii="Cambria Math" w:hAnsi="Cambria Math"/>
              </w:rPr>
              <m:t>2, ⋯, N-1</m:t>
            </w:del>
          </m:r>
        </m:oMath>
      </m:oMathPara>
    </w:p>
    <w:p w14:paraId="3CD132ED" w14:textId="28B316FB" w:rsidR="0050213B" w:rsidRPr="0050213B" w:rsidDel="000A523F" w:rsidRDefault="00A224AC" w:rsidP="006703D1">
      <w:pPr>
        <w:rPr>
          <w:del w:id="1533" w:author="Στάθης Καπ" w:date="2023-02-01T08:52:00Z"/>
          <w:rFonts w:eastAsiaTheme="minorEastAsia"/>
          <w:iCs/>
        </w:rPr>
      </w:pPr>
      <m:oMathPara>
        <m:oMathParaPr>
          <m:jc m:val="left"/>
        </m:oMathParaPr>
        <m:oMath>
          <m:nary>
            <m:naryPr>
              <m:chr m:val="∑"/>
              <m:limLoc m:val="undOvr"/>
              <m:ctrlPr>
                <w:del w:id="1534" w:author="Στάθης Καπ" w:date="2023-02-01T08:52:00Z">
                  <w:rPr>
                    <w:rFonts w:ascii="Cambria Math" w:eastAsiaTheme="minorEastAsia" w:hAnsi="Cambria Math"/>
                    <w:i/>
                    <w:iCs/>
                  </w:rPr>
                </w:del>
              </m:ctrlPr>
            </m:naryPr>
            <m:sub>
              <m:r>
                <w:del w:id="1535" w:author="Στάθης Καπ" w:date="2023-02-01T08:52:00Z">
                  <w:rPr>
                    <w:rFonts w:ascii="Cambria Math" w:eastAsiaTheme="minorEastAsia" w:hAnsi="Cambria Math"/>
                  </w:rPr>
                  <m:t>i=1</m:t>
                </w:del>
              </m:r>
            </m:sub>
            <m:sup>
              <m:r>
                <w:del w:id="1536" w:author="Στάθης Καπ" w:date="2023-02-01T08:52:00Z">
                  <w:rPr>
                    <w:rFonts w:ascii="Cambria Math" w:eastAsiaTheme="minorEastAsia" w:hAnsi="Cambria Math"/>
                  </w:rPr>
                  <m:t>N-1</m:t>
                </w:del>
              </m:r>
            </m:sup>
            <m:e>
              <m:nary>
                <m:naryPr>
                  <m:chr m:val="∑"/>
                  <m:limLoc m:val="undOvr"/>
                  <m:ctrlPr>
                    <w:del w:id="1537" w:author="Στάθης Καπ" w:date="2023-02-01T08:52:00Z">
                      <w:rPr>
                        <w:rFonts w:ascii="Cambria Math" w:eastAsiaTheme="minorEastAsia" w:hAnsi="Cambria Math"/>
                        <w:i/>
                        <w:iCs/>
                      </w:rPr>
                    </w:del>
                  </m:ctrlPr>
                </m:naryPr>
                <m:sub>
                  <m:r>
                    <w:del w:id="1538" w:author="Στάθης Καπ" w:date="2023-02-01T08:52:00Z">
                      <w:rPr>
                        <w:rFonts w:ascii="Cambria Math" w:eastAsiaTheme="minorEastAsia" w:hAnsi="Cambria Math"/>
                      </w:rPr>
                      <m:t>t=1</m:t>
                    </w:del>
                  </m:r>
                </m:sub>
                <m:sup>
                  <m:sSub>
                    <m:sSubPr>
                      <m:ctrlPr>
                        <w:del w:id="1539" w:author="Στάθης Καπ" w:date="2023-02-01T08:52:00Z">
                          <w:rPr>
                            <w:rFonts w:ascii="Cambria Math" w:eastAsiaTheme="minorEastAsia" w:hAnsi="Cambria Math"/>
                            <w:i/>
                            <w:iCs/>
                          </w:rPr>
                        </w:del>
                      </m:ctrlPr>
                    </m:sSubPr>
                    <m:e>
                      <m:r>
                        <w:del w:id="1540" w:author="Στάθης Καπ" w:date="2023-02-01T08:52:00Z">
                          <w:rPr>
                            <w:rFonts w:ascii="Cambria Math" w:eastAsiaTheme="minorEastAsia" w:hAnsi="Cambria Math"/>
                          </w:rPr>
                          <m:t>T</m:t>
                        </w:del>
                      </m:r>
                    </m:e>
                    <m:sub>
                      <m:r>
                        <w:del w:id="1541" w:author="Στάθης Καπ" w:date="2023-02-01T08:52:00Z">
                          <w:rPr>
                            <w:rFonts w:ascii="Cambria Math" w:eastAsiaTheme="minorEastAsia" w:hAnsi="Cambria Math"/>
                          </w:rPr>
                          <m:t>i,h</m:t>
                        </w:del>
                      </m:r>
                    </m:sub>
                  </m:sSub>
                </m:sup>
                <m:e>
                  <m:d>
                    <m:dPr>
                      <m:begChr m:val="["/>
                      <m:endChr m:val="]"/>
                      <m:ctrlPr>
                        <w:del w:id="1542" w:author="Στάθης Καπ" w:date="2023-02-01T08:52:00Z">
                          <w:rPr>
                            <w:rFonts w:ascii="Cambria Math" w:eastAsiaTheme="minorEastAsia" w:hAnsi="Cambria Math"/>
                            <w:i/>
                            <w:iCs/>
                          </w:rPr>
                        </w:del>
                      </m:ctrlPr>
                    </m:dPr>
                    <m:e>
                      <m:sSub>
                        <m:sSubPr>
                          <m:ctrlPr>
                            <w:del w:id="1543" w:author="Στάθης Καπ" w:date="2023-02-01T08:52:00Z">
                              <w:rPr>
                                <w:rFonts w:ascii="Cambria Math" w:eastAsiaTheme="minorEastAsia" w:hAnsi="Cambria Math"/>
                                <w:i/>
                                <w:iCs/>
                              </w:rPr>
                            </w:del>
                          </m:ctrlPr>
                        </m:sSubPr>
                        <m:e>
                          <m:r>
                            <w:del w:id="1544" w:author="Στάθης Καπ" w:date="2023-02-01T08:52:00Z">
                              <w:rPr>
                                <w:rFonts w:ascii="Cambria Math" w:eastAsiaTheme="minorEastAsia" w:hAnsi="Cambria Math"/>
                              </w:rPr>
                              <m:t>w</m:t>
                            </w:del>
                          </m:r>
                        </m:e>
                        <m:sub>
                          <m:r>
                            <w:del w:id="1545" w:author="Στάθης Καπ" w:date="2023-02-01T08:52:00Z">
                              <w:rPr>
                                <w:rFonts w:ascii="Cambria Math" w:eastAsiaTheme="minorEastAsia" w:hAnsi="Cambria Math"/>
                              </w:rPr>
                              <m:t>i,h,t</m:t>
                            </w:del>
                          </m:r>
                        </m:sub>
                      </m:sSub>
                      <m:r>
                        <w:del w:id="1546" w:author="Στάθης Καπ" w:date="2023-02-01T08:52:00Z">
                          <w:rPr>
                            <w:rFonts w:ascii="Cambria Math" w:eastAsiaTheme="minorEastAsia" w:hAnsi="Cambria Math"/>
                          </w:rPr>
                          <m:t>+(</m:t>
                        </w:del>
                      </m:r>
                      <m:r>
                        <w:del w:id="1547" w:author="Στάθης Καπ" w:date="2023-02-01T08:52:00Z">
                          <w:rPr>
                            <w:rFonts w:ascii="Cambria Math" w:eastAsiaTheme="minorEastAsia" w:hAnsi="Cambria Math"/>
                            <w:lang w:val="el-GR"/>
                          </w:rPr>
                          <m:t>θ∙</m:t>
                        </w:del>
                      </m:r>
                      <m:sSub>
                        <m:sSubPr>
                          <m:ctrlPr>
                            <w:del w:id="1548" w:author="Στάθης Καπ" w:date="2023-02-01T08:52:00Z">
                              <w:rPr>
                                <w:rFonts w:ascii="Cambria Math" w:eastAsiaTheme="minorEastAsia" w:hAnsi="Cambria Math"/>
                                <w:i/>
                                <w:iCs/>
                              </w:rPr>
                            </w:del>
                          </m:ctrlPr>
                        </m:sSubPr>
                        <m:e>
                          <m:r>
                            <w:del w:id="1549" w:author="Στάθης Καπ" w:date="2023-02-01T08:52:00Z">
                              <w:rPr>
                                <w:rFonts w:ascii="Cambria Math" w:eastAsiaTheme="minorEastAsia" w:hAnsi="Cambria Math"/>
                              </w:rPr>
                              <m:t>w</m:t>
                            </w:del>
                          </m:r>
                        </m:e>
                        <m:sub>
                          <m:r>
                            <w:del w:id="1550" w:author="Στάθης Καπ" w:date="2023-02-01T08:52:00Z">
                              <w:rPr>
                                <w:rFonts w:ascii="Cambria Math" w:eastAsiaTheme="minorEastAsia" w:hAnsi="Cambria Math"/>
                              </w:rPr>
                              <m:t>i,h,t</m:t>
                            </w:del>
                          </m:r>
                        </m:sub>
                      </m:sSub>
                      <m:r>
                        <w:del w:id="1551" w:author="Στάθης Καπ" w:date="2023-02-01T08:52:00Z">
                          <w:rPr>
                            <w:rFonts w:ascii="Cambria Math" w:eastAsiaTheme="minorEastAsia" w:hAnsi="Cambria Math"/>
                          </w:rPr>
                          <m:t>+</m:t>
                        </w:del>
                      </m:r>
                      <m:sSub>
                        <m:sSubPr>
                          <m:ctrlPr>
                            <w:del w:id="1552" w:author="Στάθης Καπ" w:date="2023-02-01T08:52:00Z">
                              <w:rPr>
                                <w:rFonts w:ascii="Cambria Math" w:eastAsiaTheme="minorEastAsia" w:hAnsi="Cambria Math"/>
                                <w:i/>
                                <w:iCs/>
                                <w:lang w:val="el-GR"/>
                              </w:rPr>
                            </w:del>
                          </m:ctrlPr>
                        </m:sSubPr>
                        <m:e>
                          <m:r>
                            <w:del w:id="1553" w:author="Στάθης Καπ" w:date="2023-02-01T08:52:00Z">
                              <w:rPr>
                                <w:rFonts w:ascii="Cambria Math" w:eastAsiaTheme="minorEastAsia" w:hAnsi="Cambria Math"/>
                                <w:lang w:val="el-GR"/>
                              </w:rPr>
                              <m:t>η</m:t>
                            </w:del>
                          </m:r>
                        </m:e>
                        <m:sub>
                          <m:r>
                            <w:del w:id="1554" w:author="Στάθης Καπ" w:date="2023-02-01T08:52:00Z">
                              <w:rPr>
                                <w:rFonts w:ascii="Cambria Math" w:eastAsiaTheme="minorEastAsia" w:hAnsi="Cambria Math"/>
                              </w:rPr>
                              <m:t>i,h,t</m:t>
                            </w:del>
                          </m:r>
                        </m:sub>
                      </m:sSub>
                      <m:r>
                        <w:del w:id="1555" w:author="Στάθης Καπ" w:date="2023-02-01T08:52:00Z">
                          <w:rPr>
                            <w:rFonts w:ascii="Cambria Math" w:eastAsiaTheme="minorEastAsia" w:hAnsi="Cambria Math"/>
                          </w:rPr>
                          <m:t>∙</m:t>
                        </w:del>
                      </m:r>
                      <m:sSub>
                        <m:sSubPr>
                          <m:ctrlPr>
                            <w:del w:id="1556" w:author="Στάθης Καπ" w:date="2023-02-01T08:52:00Z">
                              <w:rPr>
                                <w:rFonts w:ascii="Cambria Math" w:eastAsiaTheme="minorEastAsia" w:hAnsi="Cambria Math"/>
                                <w:i/>
                                <w:iCs/>
                              </w:rPr>
                            </w:del>
                          </m:ctrlPr>
                        </m:sSubPr>
                        <m:e>
                          <m:r>
                            <w:del w:id="1557" w:author="Στάθης Καπ" w:date="2023-02-01T08:52:00Z">
                              <w:rPr>
                                <w:rFonts w:ascii="Cambria Math" w:eastAsiaTheme="minorEastAsia" w:hAnsi="Cambria Math"/>
                              </w:rPr>
                              <m:t>x</m:t>
                            </w:del>
                          </m:r>
                        </m:e>
                        <m:sub>
                          <m:r>
                            <w:del w:id="1558" w:author="Στάθης Καπ" w:date="2023-02-01T08:52:00Z">
                              <w:rPr>
                                <w:rFonts w:ascii="Cambria Math" w:eastAsiaTheme="minorEastAsia" w:hAnsi="Cambria Math"/>
                              </w:rPr>
                              <m:t>i,h,t</m:t>
                            </w:del>
                          </m:r>
                        </m:sub>
                      </m:sSub>
                      <m:r>
                        <w:del w:id="1559" w:author="Στάθης Καπ" w:date="2023-02-01T08:52:00Z">
                          <w:rPr>
                            <w:rFonts w:ascii="Cambria Math" w:eastAsiaTheme="minorEastAsia" w:hAnsi="Cambria Math"/>
                          </w:rPr>
                          <m:t>)</m:t>
                        </w:del>
                      </m:r>
                    </m:e>
                  </m:d>
                </m:e>
              </m:nary>
            </m:e>
          </m:nary>
          <m:r>
            <w:del w:id="1560" w:author="Στάθης Καπ" w:date="2023-02-01T08:52:00Z">
              <w:rPr>
                <w:rFonts w:ascii="Cambria Math" w:eastAsiaTheme="minorEastAsia" w:hAnsi="Cambria Math"/>
              </w:rPr>
              <m:t>=</m:t>
            </w:del>
          </m:r>
          <m:nary>
            <m:naryPr>
              <m:chr m:val="∑"/>
              <m:limLoc m:val="undOvr"/>
              <m:ctrlPr>
                <w:del w:id="1561" w:author="Στάθης Καπ" w:date="2023-02-01T08:52:00Z">
                  <w:rPr>
                    <w:rFonts w:ascii="Cambria Math" w:eastAsiaTheme="minorEastAsia" w:hAnsi="Cambria Math"/>
                    <w:i/>
                    <w:iCs/>
                  </w:rPr>
                </w:del>
              </m:ctrlPr>
            </m:naryPr>
            <m:sub>
              <m:r>
                <w:del w:id="1562" w:author="Στάθης Καπ" w:date="2023-02-01T08:52:00Z">
                  <w:rPr>
                    <w:rFonts w:ascii="Cambria Math" w:eastAsiaTheme="minorEastAsia" w:hAnsi="Cambria Math"/>
                  </w:rPr>
                  <m:t>j=2</m:t>
                </w:del>
              </m:r>
            </m:sub>
            <m:sup>
              <m:r>
                <w:del w:id="1563" w:author="Στάθης Καπ" w:date="2023-02-01T08:52:00Z">
                  <w:rPr>
                    <w:rFonts w:ascii="Cambria Math" w:eastAsiaTheme="minorEastAsia" w:hAnsi="Cambria Math"/>
                  </w:rPr>
                  <m:t>N</m:t>
                </w:del>
              </m:r>
            </m:sup>
            <m:e>
              <m:nary>
                <m:naryPr>
                  <m:chr m:val="∑"/>
                  <m:limLoc m:val="undOvr"/>
                  <m:ctrlPr>
                    <w:del w:id="1564" w:author="Στάθης Καπ" w:date="2023-02-01T08:52:00Z">
                      <w:rPr>
                        <w:rFonts w:ascii="Cambria Math" w:eastAsiaTheme="minorEastAsia" w:hAnsi="Cambria Math"/>
                        <w:i/>
                        <w:iCs/>
                      </w:rPr>
                    </w:del>
                  </m:ctrlPr>
                </m:naryPr>
                <m:sub>
                  <m:r>
                    <w:del w:id="1565" w:author="Στάθης Καπ" w:date="2023-02-01T08:52:00Z">
                      <w:rPr>
                        <w:rFonts w:ascii="Cambria Math" w:eastAsiaTheme="minorEastAsia" w:hAnsi="Cambria Math"/>
                      </w:rPr>
                      <m:t>t=1</m:t>
                    </w:del>
                  </m:r>
                </m:sub>
                <m:sup>
                  <m:sSub>
                    <m:sSubPr>
                      <m:ctrlPr>
                        <w:del w:id="1566" w:author="Στάθης Καπ" w:date="2023-02-01T08:52:00Z">
                          <w:rPr>
                            <w:rFonts w:ascii="Cambria Math" w:eastAsiaTheme="minorEastAsia" w:hAnsi="Cambria Math"/>
                            <w:i/>
                            <w:iCs/>
                          </w:rPr>
                        </w:del>
                      </m:ctrlPr>
                    </m:sSubPr>
                    <m:e>
                      <m:r>
                        <w:del w:id="1567" w:author="Στάθης Καπ" w:date="2023-02-01T08:52:00Z">
                          <w:rPr>
                            <w:rFonts w:ascii="Cambria Math" w:eastAsiaTheme="minorEastAsia" w:hAnsi="Cambria Math"/>
                          </w:rPr>
                          <m:t>T</m:t>
                        </w:del>
                      </m:r>
                    </m:e>
                    <m:sub>
                      <m:r>
                        <w:del w:id="1568" w:author="Στάθης Καπ" w:date="2023-02-01T08:52:00Z">
                          <w:rPr>
                            <w:rFonts w:ascii="Cambria Math" w:eastAsiaTheme="minorEastAsia" w:hAnsi="Cambria Math"/>
                          </w:rPr>
                          <m:t>h,j</m:t>
                        </w:del>
                      </m:r>
                    </m:sub>
                  </m:sSub>
                </m:sup>
                <m:e>
                  <m:sSub>
                    <m:sSubPr>
                      <m:ctrlPr>
                        <w:del w:id="1569" w:author="Στάθης Καπ" w:date="2023-02-01T08:52:00Z">
                          <w:rPr>
                            <w:rFonts w:ascii="Cambria Math" w:eastAsiaTheme="minorEastAsia" w:hAnsi="Cambria Math"/>
                            <w:i/>
                            <w:iCs/>
                          </w:rPr>
                        </w:del>
                      </m:ctrlPr>
                    </m:sSubPr>
                    <m:e>
                      <m:r>
                        <w:del w:id="1570" w:author="Στάθης Καπ" w:date="2023-02-01T08:52:00Z">
                          <w:rPr>
                            <w:rFonts w:ascii="Cambria Math" w:eastAsiaTheme="minorEastAsia" w:hAnsi="Cambria Math"/>
                          </w:rPr>
                          <m:t>w</m:t>
                        </w:del>
                      </m:r>
                    </m:e>
                    <m:sub>
                      <m:r>
                        <w:del w:id="1571" w:author="Στάθης Καπ" w:date="2023-02-01T08:52:00Z">
                          <w:rPr>
                            <w:rFonts w:ascii="Cambria Math" w:eastAsiaTheme="minorEastAsia" w:hAnsi="Cambria Math"/>
                          </w:rPr>
                          <m:t>h,j,t</m:t>
                        </w:del>
                      </m:r>
                    </m:sub>
                  </m:sSub>
                </m:e>
              </m:nary>
            </m:e>
          </m:nary>
          <m:r>
            <w:del w:id="1572" w:author="Στάθης Καπ" w:date="2023-02-01T08:52:00Z">
              <w:rPr>
                <w:rFonts w:ascii="Cambria Math" w:eastAsiaTheme="minorEastAsia" w:hAnsi="Cambria Math"/>
              </w:rPr>
              <m:t>∀h=</m:t>
            </w:del>
          </m:r>
          <m:r>
            <w:del w:id="1573" w:author="Στάθης Καπ" w:date="2023-02-01T08:52:00Z">
              <w:rPr>
                <w:rFonts w:ascii="Cambria Math" w:eastAsiaTheme="minorEastAsia" w:hAnsi="Cambria Math"/>
              </w:rPr>
              <m:t>2, ⋯, N-1</m:t>
            </w:del>
          </m:r>
        </m:oMath>
      </m:oMathPara>
    </w:p>
    <w:p w14:paraId="409B810B" w14:textId="7BE0C2FA" w:rsidR="0050213B" w:rsidRPr="001B72DC" w:rsidDel="000A523F" w:rsidRDefault="00A224AC" w:rsidP="006703D1">
      <w:pPr>
        <w:rPr>
          <w:del w:id="1574" w:author="Στάθης Καπ" w:date="2023-02-01T08:52:00Z"/>
          <w:rFonts w:eastAsiaTheme="minorEastAsia"/>
          <w:iCs/>
          <w:lang w:val="el-GR"/>
        </w:rPr>
      </w:pPr>
      <m:oMathPara>
        <m:oMathParaPr>
          <m:jc m:val="left"/>
        </m:oMathParaPr>
        <m:oMath>
          <m:sSub>
            <m:sSubPr>
              <m:ctrlPr>
                <w:del w:id="1575" w:author="Στάθης Καπ" w:date="2023-02-01T08:52:00Z">
                  <w:rPr>
                    <w:rFonts w:ascii="Cambria Math" w:eastAsiaTheme="minorEastAsia" w:hAnsi="Cambria Math"/>
                    <w:i/>
                    <w:iCs/>
                  </w:rPr>
                </w:del>
              </m:ctrlPr>
            </m:sSubPr>
            <m:e>
              <m:r>
                <w:del w:id="1576" w:author="Στάθης Καπ" w:date="2023-02-01T08:52:00Z">
                  <w:rPr>
                    <w:rFonts w:ascii="Cambria Math" w:eastAsiaTheme="minorEastAsia" w:hAnsi="Cambria Math"/>
                  </w:rPr>
                  <m:t>x</m:t>
                </w:del>
              </m:r>
            </m:e>
            <m:sub>
              <m:r>
                <w:del w:id="1577" w:author="Στάθης Καπ" w:date="2023-02-01T08:52:00Z">
                  <w:rPr>
                    <w:rFonts w:ascii="Cambria Math" w:eastAsiaTheme="minorEastAsia" w:hAnsi="Cambria Math"/>
                  </w:rPr>
                  <m:t>i,j,t</m:t>
                </w:del>
              </m:r>
            </m:sub>
          </m:sSub>
          <m:r>
            <w:del w:id="1578" w:author="Στάθης Καπ" w:date="2023-02-01T08:52:00Z">
              <w:rPr>
                <w:rFonts w:ascii="Cambria Math" w:eastAsiaTheme="minorEastAsia" w:hAnsi="Cambria Math"/>
              </w:rPr>
              <m:t>∙</m:t>
            </w:del>
          </m:r>
          <m:sSub>
            <m:sSubPr>
              <m:ctrlPr>
                <w:del w:id="1579" w:author="Στάθης Καπ" w:date="2023-02-01T08:52:00Z">
                  <w:rPr>
                    <w:rFonts w:ascii="Cambria Math" w:eastAsiaTheme="minorEastAsia" w:hAnsi="Cambria Math"/>
                    <w:i/>
                    <w:iCs/>
                    <w:lang w:val="el-GR"/>
                  </w:rPr>
                </w:del>
              </m:ctrlPr>
            </m:sSubPr>
            <m:e>
              <m:r>
                <w:del w:id="1580" w:author="Στάθης Καπ" w:date="2023-02-01T08:52:00Z">
                  <w:rPr>
                    <w:rFonts w:ascii="Cambria Math" w:eastAsiaTheme="minorEastAsia" w:hAnsi="Cambria Math"/>
                    <w:lang w:val="el-GR"/>
                  </w:rPr>
                  <m:t>τ</m:t>
                </w:del>
              </m:r>
            </m:e>
            <m:sub>
              <m:r>
                <w:del w:id="1581" w:author="Στάθης Καπ" w:date="2023-02-01T08:52:00Z">
                  <w:rPr>
                    <w:rFonts w:ascii="Cambria Math" w:eastAsiaTheme="minorEastAsia" w:hAnsi="Cambria Math"/>
                  </w:rPr>
                  <m:t>i,j,t</m:t>
                </w:del>
              </m:r>
            </m:sub>
          </m:sSub>
          <m:r>
            <w:del w:id="1582" w:author="Στάθης Καπ" w:date="2023-02-01T08:52:00Z">
              <w:rPr>
                <w:rFonts w:ascii="Cambria Math" w:eastAsiaTheme="minorEastAsia" w:hAnsi="Cambria Math"/>
                <w:lang w:val="el-GR"/>
              </w:rPr>
              <m:t>≤</m:t>
            </w:del>
          </m:r>
          <m:sSub>
            <m:sSubPr>
              <m:ctrlPr>
                <w:del w:id="1583" w:author="Στάθης Καπ" w:date="2023-02-01T08:52:00Z">
                  <w:rPr>
                    <w:rFonts w:ascii="Cambria Math" w:eastAsiaTheme="minorEastAsia" w:hAnsi="Cambria Math"/>
                    <w:i/>
                    <w:iCs/>
                    <w:lang w:val="el-GR"/>
                  </w:rPr>
                </w:del>
              </m:ctrlPr>
            </m:sSubPr>
            <m:e>
              <m:r>
                <w:del w:id="1584" w:author="Στάθης Καπ" w:date="2023-02-01T08:52:00Z">
                  <w:rPr>
                    <w:rFonts w:ascii="Cambria Math" w:eastAsiaTheme="minorEastAsia" w:hAnsi="Cambria Math"/>
                    <w:lang w:val="el-GR"/>
                  </w:rPr>
                  <m:t>w</m:t>
                </w:del>
              </m:r>
            </m:e>
            <m:sub>
              <m:r>
                <w:del w:id="1585" w:author="Στάθης Καπ" w:date="2023-02-01T08:52:00Z">
                  <w:rPr>
                    <w:rFonts w:ascii="Cambria Math" w:eastAsiaTheme="minorEastAsia" w:hAnsi="Cambria Math"/>
                    <w:lang w:val="el-GR"/>
                  </w:rPr>
                  <m:t>i,j,t</m:t>
                </w:del>
              </m:r>
            </m:sub>
          </m:sSub>
          <m:r>
            <w:del w:id="1586" w:author="Στάθης Καπ" w:date="2023-02-01T08:52:00Z">
              <w:rPr>
                <w:rFonts w:ascii="Cambria Math" w:eastAsiaTheme="minorEastAsia" w:hAnsi="Cambria Math"/>
                <w:lang w:val="el-GR"/>
              </w:rPr>
              <m:t>≤</m:t>
            </w:del>
          </m:r>
          <m:sSub>
            <m:sSubPr>
              <m:ctrlPr>
                <w:del w:id="1587" w:author="Στάθης Καπ" w:date="2023-02-01T08:52:00Z">
                  <w:rPr>
                    <w:rFonts w:ascii="Cambria Math" w:eastAsiaTheme="minorEastAsia" w:hAnsi="Cambria Math"/>
                    <w:i/>
                    <w:iCs/>
                  </w:rPr>
                </w:del>
              </m:ctrlPr>
            </m:sSubPr>
            <m:e>
              <m:r>
                <w:del w:id="1588" w:author="Στάθης Καπ" w:date="2023-02-01T08:52:00Z">
                  <w:rPr>
                    <w:rFonts w:ascii="Cambria Math" w:eastAsiaTheme="minorEastAsia" w:hAnsi="Cambria Math"/>
                  </w:rPr>
                  <m:t>x</m:t>
                </w:del>
              </m:r>
            </m:e>
            <m:sub>
              <m:r>
                <w:del w:id="1589" w:author="Στάθης Καπ" w:date="2023-02-01T08:52:00Z">
                  <w:rPr>
                    <w:rFonts w:ascii="Cambria Math" w:eastAsiaTheme="minorEastAsia" w:hAnsi="Cambria Math"/>
                  </w:rPr>
                  <m:t>i,j,t</m:t>
                </w:del>
              </m:r>
            </m:sub>
          </m:sSub>
          <m:r>
            <w:del w:id="1590" w:author="Στάθης Καπ" w:date="2023-02-01T08:52:00Z">
              <w:rPr>
                <w:rFonts w:ascii="Cambria Math" w:eastAsiaTheme="minorEastAsia" w:hAnsi="Cambria Math"/>
              </w:rPr>
              <m:t>∙</m:t>
            </w:del>
          </m:r>
          <m:sSub>
            <m:sSubPr>
              <m:ctrlPr>
                <w:del w:id="1591" w:author="Στάθης Καπ" w:date="2023-02-01T08:52:00Z">
                  <w:rPr>
                    <w:rFonts w:ascii="Cambria Math" w:eastAsiaTheme="minorEastAsia" w:hAnsi="Cambria Math"/>
                    <w:i/>
                    <w:iCs/>
                    <w:lang w:val="el-GR"/>
                  </w:rPr>
                </w:del>
              </m:ctrlPr>
            </m:sSubPr>
            <m:e>
              <m:r>
                <w:del w:id="1592" w:author="Στάθης Καπ" w:date="2023-02-01T08:52:00Z">
                  <w:rPr>
                    <w:rFonts w:ascii="Cambria Math" w:eastAsiaTheme="minorEastAsia" w:hAnsi="Cambria Math"/>
                    <w:lang w:val="el-GR"/>
                  </w:rPr>
                  <m:t>τ</m:t>
                </w:del>
              </m:r>
            </m:e>
            <m:sub>
              <m:r>
                <w:del w:id="1593" w:author="Στάθης Καπ" w:date="2023-02-01T08:52:00Z">
                  <w:rPr>
                    <w:rFonts w:ascii="Cambria Math" w:eastAsiaTheme="minorEastAsia" w:hAnsi="Cambria Math"/>
                  </w:rPr>
                  <m:t>i,j,t+1</m:t>
                </w:del>
              </m:r>
            </m:sub>
          </m:sSub>
          <m:r>
            <w:del w:id="1594"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A224AC" w:rsidP="006703D1">
      <w:pPr>
        <w:rPr>
          <w:del w:id="1595" w:author="Στάθης Καπ" w:date="2023-02-01T08:52:00Z"/>
          <w:rFonts w:eastAsiaTheme="minorEastAsia"/>
          <w:lang w:val="el-GR"/>
        </w:rPr>
      </w:pPr>
      <m:oMathPara>
        <m:oMathParaPr>
          <m:jc m:val="left"/>
        </m:oMathParaPr>
        <m:oMath>
          <m:nary>
            <m:naryPr>
              <m:chr m:val="∑"/>
              <m:limLoc m:val="undOvr"/>
              <m:ctrlPr>
                <w:del w:id="1596" w:author="Στάθης Καπ" w:date="2023-02-01T08:52:00Z">
                  <w:rPr>
                    <w:rFonts w:ascii="Cambria Math" w:eastAsiaTheme="minorEastAsia" w:hAnsi="Cambria Math"/>
                    <w:i/>
                    <w:lang w:val="el-GR"/>
                  </w:rPr>
                </w:del>
              </m:ctrlPr>
            </m:naryPr>
            <m:sub>
              <m:r>
                <w:del w:id="1597" w:author="Στάθης Καπ" w:date="2023-02-01T08:52:00Z">
                  <w:rPr>
                    <w:rFonts w:ascii="Cambria Math" w:eastAsiaTheme="minorEastAsia" w:hAnsi="Cambria Math"/>
                    <w:lang w:val="el-GR"/>
                  </w:rPr>
                  <m:t>i=1</m:t>
                </w:del>
              </m:r>
            </m:sub>
            <m:sup>
              <m:r>
                <w:del w:id="1598" w:author="Στάθης Καπ" w:date="2023-02-01T08:52:00Z">
                  <w:rPr>
                    <w:rFonts w:ascii="Cambria Math" w:eastAsiaTheme="minorEastAsia" w:hAnsi="Cambria Math"/>
                    <w:lang w:val="el-GR"/>
                  </w:rPr>
                  <m:t>N-1</m:t>
                </w:del>
              </m:r>
            </m:sup>
            <m:e>
              <m:nary>
                <m:naryPr>
                  <m:chr m:val="∑"/>
                  <m:limLoc m:val="undOvr"/>
                  <m:ctrlPr>
                    <w:del w:id="1599" w:author="Στάθης Καπ" w:date="2023-02-01T08:52:00Z">
                      <w:rPr>
                        <w:rFonts w:ascii="Cambria Math" w:eastAsiaTheme="minorEastAsia" w:hAnsi="Cambria Math"/>
                        <w:i/>
                        <w:lang w:val="el-GR"/>
                      </w:rPr>
                    </w:del>
                  </m:ctrlPr>
                </m:naryPr>
                <m:sub>
                  <m:r>
                    <w:del w:id="1600" w:author="Στάθης Καπ" w:date="2023-02-01T08:52:00Z">
                      <w:rPr>
                        <w:rFonts w:ascii="Cambria Math" w:eastAsiaTheme="minorEastAsia" w:hAnsi="Cambria Math"/>
                        <w:lang w:val="el-GR"/>
                      </w:rPr>
                      <m:t>j=2</m:t>
                    </w:del>
                  </m:r>
                </m:sub>
                <m:sup>
                  <m:r>
                    <w:del w:id="1601" w:author="Στάθης Καπ" w:date="2023-02-01T08:52:00Z">
                      <w:rPr>
                        <w:rFonts w:ascii="Cambria Math" w:eastAsiaTheme="minorEastAsia" w:hAnsi="Cambria Math"/>
                        <w:lang w:val="el-GR"/>
                      </w:rPr>
                      <m:t>N</m:t>
                    </w:del>
                  </m:r>
                </m:sup>
                <m:e>
                  <m:nary>
                    <m:naryPr>
                      <m:chr m:val="∑"/>
                      <m:limLoc m:val="undOvr"/>
                      <m:ctrlPr>
                        <w:del w:id="1602" w:author="Στάθης Καπ" w:date="2023-02-01T08:52:00Z">
                          <w:rPr>
                            <w:rFonts w:ascii="Cambria Math" w:eastAsiaTheme="minorEastAsia" w:hAnsi="Cambria Math"/>
                            <w:i/>
                            <w:lang w:val="el-GR"/>
                          </w:rPr>
                        </w:del>
                      </m:ctrlPr>
                    </m:naryPr>
                    <m:sub>
                      <m:r>
                        <w:del w:id="1603" w:author="Στάθης Καπ" w:date="2023-02-01T08:52:00Z">
                          <w:rPr>
                            <w:rFonts w:ascii="Cambria Math" w:eastAsiaTheme="minorEastAsia" w:hAnsi="Cambria Math"/>
                            <w:lang w:val="el-GR"/>
                          </w:rPr>
                          <m:t>t=1</m:t>
                        </w:del>
                      </m:r>
                    </m:sub>
                    <m:sup>
                      <m:sSub>
                        <m:sSubPr>
                          <m:ctrlPr>
                            <w:del w:id="1604" w:author="Στάθης Καπ" w:date="2023-02-01T08:52:00Z">
                              <w:rPr>
                                <w:rFonts w:ascii="Cambria Math" w:eastAsiaTheme="minorEastAsia" w:hAnsi="Cambria Math"/>
                                <w:i/>
                                <w:lang w:val="el-GR"/>
                              </w:rPr>
                            </w:del>
                          </m:ctrlPr>
                        </m:sSubPr>
                        <m:e>
                          <m:r>
                            <w:del w:id="1605" w:author="Στάθης Καπ" w:date="2023-02-01T08:52:00Z">
                              <w:rPr>
                                <w:rFonts w:ascii="Cambria Math" w:eastAsiaTheme="minorEastAsia" w:hAnsi="Cambria Math"/>
                                <w:lang w:val="el-GR"/>
                              </w:rPr>
                              <m:t>T</m:t>
                            </w:del>
                          </m:r>
                        </m:e>
                        <m:sub>
                          <m:r>
                            <w:del w:id="1606" w:author="Στάθης Καπ" w:date="2023-02-01T08:52:00Z">
                              <w:rPr>
                                <w:rFonts w:ascii="Cambria Math" w:eastAsiaTheme="minorEastAsia" w:hAnsi="Cambria Math"/>
                                <w:lang w:val="el-GR"/>
                              </w:rPr>
                              <m:t>ij</m:t>
                            </w:del>
                          </m:r>
                        </m:sub>
                      </m:sSub>
                    </m:sup>
                    <m:e>
                      <m:d>
                        <m:dPr>
                          <m:begChr m:val="["/>
                          <m:endChr m:val="]"/>
                          <m:ctrlPr>
                            <w:del w:id="1607" w:author="Στάθης Καπ" w:date="2023-02-01T08:52:00Z">
                              <w:rPr>
                                <w:rFonts w:ascii="Cambria Math" w:eastAsiaTheme="minorEastAsia" w:hAnsi="Cambria Math"/>
                                <w:i/>
                                <w:lang w:val="el-GR"/>
                              </w:rPr>
                            </w:del>
                          </m:ctrlPr>
                        </m:dPr>
                        <m:e>
                          <m:sSub>
                            <m:sSubPr>
                              <m:ctrlPr>
                                <w:del w:id="1608" w:author="Στάθης Καπ" w:date="2023-02-01T08:52:00Z">
                                  <w:rPr>
                                    <w:rFonts w:ascii="Cambria Math" w:eastAsiaTheme="minorEastAsia" w:hAnsi="Cambria Math"/>
                                    <w:i/>
                                    <w:lang w:val="el-GR"/>
                                  </w:rPr>
                                </w:del>
                              </m:ctrlPr>
                            </m:sSubPr>
                            <m:e>
                              <m:r>
                                <w:del w:id="1609" w:author="Στάθης Καπ" w:date="2023-02-01T08:52:00Z">
                                  <w:rPr>
                                    <w:rFonts w:ascii="Cambria Math" w:eastAsiaTheme="minorEastAsia" w:hAnsi="Cambria Math"/>
                                    <w:lang w:val="el-GR"/>
                                  </w:rPr>
                                  <m:t>θ</m:t>
                                </w:del>
                              </m:r>
                            </m:e>
                            <m:sub>
                              <m:r>
                                <w:del w:id="1610" w:author="Στάθης Καπ" w:date="2023-02-01T08:52:00Z">
                                  <w:rPr>
                                    <w:rFonts w:ascii="Cambria Math" w:eastAsiaTheme="minorEastAsia" w:hAnsi="Cambria Math"/>
                                  </w:rPr>
                                  <m:t>i,j,t</m:t>
                                </w:del>
                              </m:r>
                            </m:sub>
                          </m:sSub>
                          <m:r>
                            <w:del w:id="1611" w:author="Στάθης Καπ" w:date="2023-02-01T08:52:00Z">
                              <w:rPr>
                                <w:rFonts w:ascii="Cambria Math" w:eastAsiaTheme="minorEastAsia" w:hAnsi="Cambria Math"/>
                                <w:lang w:val="el-GR"/>
                              </w:rPr>
                              <m:t>∙</m:t>
                            </w:del>
                          </m:r>
                          <m:sSub>
                            <m:sSubPr>
                              <m:ctrlPr>
                                <w:del w:id="1612" w:author="Στάθης Καπ" w:date="2023-02-01T08:52:00Z">
                                  <w:rPr>
                                    <w:rFonts w:ascii="Cambria Math" w:eastAsiaTheme="minorEastAsia" w:hAnsi="Cambria Math"/>
                                    <w:i/>
                                  </w:rPr>
                                </w:del>
                              </m:ctrlPr>
                            </m:sSubPr>
                            <m:e>
                              <m:r>
                                <w:del w:id="1613" w:author="Στάθης Καπ" w:date="2023-02-01T08:52:00Z">
                                  <w:rPr>
                                    <w:rFonts w:ascii="Cambria Math" w:eastAsiaTheme="minorEastAsia" w:hAnsi="Cambria Math"/>
                                  </w:rPr>
                                  <m:t>w</m:t>
                                </w:del>
                              </m:r>
                            </m:e>
                            <m:sub>
                              <m:r>
                                <w:del w:id="1614" w:author="Στάθης Καπ" w:date="2023-02-01T08:52:00Z">
                                  <w:rPr>
                                    <w:rFonts w:ascii="Cambria Math" w:eastAsiaTheme="minorEastAsia" w:hAnsi="Cambria Math"/>
                                  </w:rPr>
                                  <m:t>i,j,t</m:t>
                                </w:del>
                              </m:r>
                            </m:sub>
                          </m:sSub>
                          <m:r>
                            <w:del w:id="1615" w:author="Στάθης Καπ" w:date="2023-02-01T08:52:00Z">
                              <w:rPr>
                                <w:rFonts w:ascii="Cambria Math" w:eastAsiaTheme="minorEastAsia" w:hAnsi="Cambria Math"/>
                              </w:rPr>
                              <m:t>+</m:t>
                            </w:del>
                          </m:r>
                          <m:sSub>
                            <m:sSubPr>
                              <m:ctrlPr>
                                <w:del w:id="1616" w:author="Στάθης Καπ" w:date="2023-02-01T08:52:00Z">
                                  <w:rPr>
                                    <w:rFonts w:ascii="Cambria Math" w:eastAsiaTheme="minorEastAsia" w:hAnsi="Cambria Math"/>
                                    <w:i/>
                                    <w:lang w:val="el-GR"/>
                                  </w:rPr>
                                </w:del>
                              </m:ctrlPr>
                            </m:sSubPr>
                            <m:e>
                              <m:r>
                                <w:del w:id="1617" w:author="Στάθης Καπ" w:date="2023-02-01T08:52:00Z">
                                  <w:rPr>
                                    <w:rFonts w:ascii="Cambria Math" w:eastAsiaTheme="minorEastAsia" w:hAnsi="Cambria Math"/>
                                    <w:lang w:val="el-GR"/>
                                  </w:rPr>
                                  <m:t>η</m:t>
                                </w:del>
                              </m:r>
                            </m:e>
                            <m:sub>
                              <m:r>
                                <w:del w:id="1618" w:author="Στάθης Καπ" w:date="2023-02-01T08:52:00Z">
                                  <w:rPr>
                                    <w:rFonts w:ascii="Cambria Math" w:eastAsiaTheme="minorEastAsia" w:hAnsi="Cambria Math"/>
                                  </w:rPr>
                                  <m:t>i,j,t</m:t>
                                </w:del>
                              </m:r>
                            </m:sub>
                          </m:sSub>
                          <m:r>
                            <w:del w:id="1619" w:author="Στάθης Καπ" w:date="2023-02-01T08:52:00Z">
                              <w:rPr>
                                <w:rFonts w:ascii="Cambria Math" w:eastAsiaTheme="minorEastAsia" w:hAnsi="Cambria Math"/>
                                <w:lang w:val="el-GR"/>
                              </w:rPr>
                              <m:t>∙</m:t>
                            </w:del>
                          </m:r>
                          <m:sSub>
                            <m:sSubPr>
                              <m:ctrlPr>
                                <w:del w:id="1620" w:author="Στάθης Καπ" w:date="2023-02-01T08:52:00Z">
                                  <w:rPr>
                                    <w:rFonts w:ascii="Cambria Math" w:eastAsiaTheme="minorEastAsia" w:hAnsi="Cambria Math"/>
                                    <w:i/>
                                    <w:lang w:val="el-GR"/>
                                  </w:rPr>
                                </w:del>
                              </m:ctrlPr>
                            </m:sSubPr>
                            <m:e>
                              <m:r>
                                <w:del w:id="1621" w:author="Στάθης Καπ" w:date="2023-02-01T08:52:00Z">
                                  <w:rPr>
                                    <w:rFonts w:ascii="Cambria Math" w:eastAsiaTheme="minorEastAsia" w:hAnsi="Cambria Math"/>
                                    <w:lang w:val="el-GR"/>
                                  </w:rPr>
                                  <m:t>x</m:t>
                                </w:del>
                              </m:r>
                            </m:e>
                            <m:sub>
                              <m:r>
                                <w:del w:id="1622" w:author="Στάθης Καπ" w:date="2023-02-01T08:52:00Z">
                                  <w:rPr>
                                    <w:rFonts w:ascii="Cambria Math" w:eastAsiaTheme="minorEastAsia" w:hAnsi="Cambria Math"/>
                                    <w:lang w:val="el-GR"/>
                                  </w:rPr>
                                  <m:t>i,j,t</m:t>
                                </w:del>
                              </m:r>
                            </m:sub>
                          </m:sSub>
                        </m:e>
                      </m:d>
                    </m:e>
                  </m:nary>
                </m:e>
              </m:nary>
            </m:e>
          </m:nary>
          <m:r>
            <w:del w:id="1623" w:author="Στάθης Καπ" w:date="2023-02-01T08:52:00Z">
              <w:rPr>
                <w:rFonts w:ascii="Cambria Math" w:eastAsiaTheme="minorEastAsia" w:hAnsi="Cambria Math"/>
                <w:lang w:val="el-GR"/>
              </w:rPr>
              <m:t>≤</m:t>
            </w:del>
          </m:r>
          <m:sSub>
            <m:sSubPr>
              <m:ctrlPr>
                <w:del w:id="1624" w:author="Στάθης Καπ" w:date="2023-02-01T08:52:00Z">
                  <w:rPr>
                    <w:rFonts w:ascii="Cambria Math" w:eastAsiaTheme="minorEastAsia" w:hAnsi="Cambria Math"/>
                    <w:i/>
                    <w:lang w:val="el-GR"/>
                  </w:rPr>
                </w:del>
              </m:ctrlPr>
            </m:sSubPr>
            <m:e>
              <m:r>
                <w:del w:id="1625" w:author="Στάθης Καπ" w:date="2023-02-01T08:52:00Z">
                  <w:rPr>
                    <w:rFonts w:ascii="Cambria Math" w:eastAsiaTheme="minorEastAsia" w:hAnsi="Cambria Math"/>
                    <w:lang w:val="el-GR"/>
                  </w:rPr>
                  <m:t>t</m:t>
                </w:del>
              </m:r>
            </m:e>
            <m:sub>
              <m:r>
                <w:del w:id="1626"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A224AC" w:rsidP="006703D1">
      <w:pPr>
        <w:rPr>
          <w:del w:id="1627" w:author="Στάθης Καπ" w:date="2023-02-01T08:52:00Z"/>
          <w:rFonts w:eastAsiaTheme="minorEastAsia"/>
          <w:i/>
          <w:lang w:val="el-GR"/>
        </w:rPr>
      </w:pPr>
      <m:oMathPara>
        <m:oMathParaPr>
          <m:jc m:val="left"/>
        </m:oMathParaPr>
        <m:oMath>
          <m:sSub>
            <m:sSubPr>
              <m:ctrlPr>
                <w:del w:id="1628" w:author="Στάθης Καπ" w:date="2023-02-01T08:52:00Z">
                  <w:rPr>
                    <w:rFonts w:ascii="Cambria Math" w:eastAsiaTheme="minorEastAsia" w:hAnsi="Cambria Math"/>
                    <w:i/>
                    <w:lang w:val="el-GR"/>
                  </w:rPr>
                </w:del>
              </m:ctrlPr>
            </m:sSubPr>
            <m:e>
              <m:r>
                <w:del w:id="1629" w:author="Στάθης Καπ" w:date="2023-02-01T08:52:00Z">
                  <w:rPr>
                    <w:rFonts w:ascii="Cambria Math" w:eastAsiaTheme="minorEastAsia" w:hAnsi="Cambria Math"/>
                    <w:lang w:val="el-GR"/>
                  </w:rPr>
                  <m:t>w</m:t>
                </w:del>
              </m:r>
            </m:e>
            <m:sub>
              <m:r>
                <w:del w:id="1630" w:author="Στάθης Καπ" w:date="2023-02-01T08:52:00Z">
                  <w:rPr>
                    <w:rFonts w:ascii="Cambria Math" w:eastAsiaTheme="minorEastAsia" w:hAnsi="Cambria Math"/>
                    <w:lang w:val="el-GR"/>
                  </w:rPr>
                  <m:t>1,i,1</m:t>
                </w:del>
              </m:r>
            </m:sub>
          </m:sSub>
          <m:r>
            <w:del w:id="1631"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A224AC" w:rsidP="006703D1">
      <w:pPr>
        <w:rPr>
          <w:del w:id="1632" w:author="Στάθης Καπ" w:date="2023-02-01T08:52:00Z"/>
          <w:rFonts w:eastAsiaTheme="minorEastAsia"/>
          <w:i/>
          <w:lang w:val="el-GR"/>
        </w:rPr>
      </w:pPr>
      <m:oMathPara>
        <m:oMathParaPr>
          <m:jc m:val="left"/>
        </m:oMathParaPr>
        <m:oMath>
          <m:sSub>
            <m:sSubPr>
              <m:ctrlPr>
                <w:del w:id="1633" w:author="Στάθης Καπ" w:date="2023-02-01T08:52:00Z">
                  <w:rPr>
                    <w:rFonts w:ascii="Cambria Math" w:eastAsiaTheme="minorEastAsia" w:hAnsi="Cambria Math"/>
                    <w:i/>
                    <w:lang w:val="el-GR"/>
                  </w:rPr>
                </w:del>
              </m:ctrlPr>
            </m:sSubPr>
            <m:e>
              <m:r>
                <w:del w:id="1634" w:author="Στάθης Καπ" w:date="2023-02-01T08:52:00Z">
                  <w:rPr>
                    <w:rFonts w:ascii="Cambria Math" w:eastAsiaTheme="minorEastAsia" w:hAnsi="Cambria Math"/>
                    <w:lang w:val="el-GR"/>
                  </w:rPr>
                  <m:t>x</m:t>
                </w:del>
              </m:r>
            </m:e>
            <m:sub>
              <m:r>
                <w:del w:id="1635" w:author="Στάθης Καπ" w:date="2023-02-01T08:52:00Z">
                  <w:rPr>
                    <w:rFonts w:ascii="Cambria Math" w:eastAsiaTheme="minorEastAsia" w:hAnsi="Cambria Math"/>
                    <w:lang w:val="el-GR"/>
                  </w:rPr>
                  <m:t>i,j,t</m:t>
                </w:del>
              </m:r>
            </m:sub>
          </m:sSub>
          <m:r>
            <w:del w:id="1636" w:author="Στάθης Καπ" w:date="2023-02-01T08:52:00Z">
              <w:rPr>
                <w:rFonts w:ascii="Cambria Math" w:eastAsiaTheme="minorEastAsia" w:hAnsi="Cambria Math"/>
                <w:lang w:val="el-GR"/>
              </w:rPr>
              <m:t>∈</m:t>
            </w:del>
          </m:r>
          <m:d>
            <m:dPr>
              <m:ctrlPr>
                <w:del w:id="1637" w:author="Στάθης Καπ" w:date="2023-02-01T08:52:00Z">
                  <w:rPr>
                    <w:rFonts w:ascii="Cambria Math" w:eastAsiaTheme="minorEastAsia" w:hAnsi="Cambria Math"/>
                    <w:i/>
                    <w:lang w:val="el-GR"/>
                  </w:rPr>
                </w:del>
              </m:ctrlPr>
            </m:dPr>
            <m:e>
              <m:r>
                <w:del w:id="1638" w:author="Στάθης Καπ" w:date="2023-02-01T08:52:00Z">
                  <w:rPr>
                    <w:rFonts w:ascii="Cambria Math" w:eastAsiaTheme="minorEastAsia" w:hAnsi="Cambria Math"/>
                    <w:lang w:val="el-GR"/>
                  </w:rPr>
                  <m:t>0,1</m:t>
                </w:del>
              </m:r>
            </m:e>
          </m:d>
          <m:r>
            <w:del w:id="1639" w:author="Στάθης Καπ" w:date="2023-02-01T08:52:00Z">
              <w:rPr>
                <w:rFonts w:ascii="Cambria Math" w:eastAsiaTheme="minorEastAsia" w:hAnsi="Cambria Math"/>
                <w:lang w:val="el-GR"/>
              </w:rPr>
              <m:t>; 0≤</m:t>
            </w:del>
          </m:r>
          <m:sSub>
            <m:sSubPr>
              <m:ctrlPr>
                <w:del w:id="1640" w:author="Στάθης Καπ" w:date="2023-02-01T08:52:00Z">
                  <w:rPr>
                    <w:rFonts w:ascii="Cambria Math" w:eastAsiaTheme="minorEastAsia" w:hAnsi="Cambria Math"/>
                    <w:i/>
                    <w:lang w:val="el-GR"/>
                  </w:rPr>
                </w:del>
              </m:ctrlPr>
            </m:sSubPr>
            <m:e>
              <m:r>
                <w:del w:id="1641" w:author="Στάθης Καπ" w:date="2023-02-01T08:52:00Z">
                  <w:rPr>
                    <w:rFonts w:ascii="Cambria Math" w:eastAsiaTheme="minorEastAsia" w:hAnsi="Cambria Math"/>
                    <w:lang w:val="el-GR"/>
                  </w:rPr>
                  <m:t>w</m:t>
                </w:del>
              </m:r>
            </m:e>
            <m:sub>
              <m:r>
                <w:del w:id="1642" w:author="Στάθης Καπ" w:date="2023-02-01T08:52:00Z">
                  <w:rPr>
                    <w:rFonts w:ascii="Cambria Math" w:eastAsiaTheme="minorEastAsia" w:hAnsi="Cambria Math"/>
                    <w:lang w:val="el-GR"/>
                  </w:rPr>
                  <m:t>i,j,t</m:t>
                </w:del>
              </m:r>
            </m:sub>
          </m:sSub>
          <m:r>
            <w:del w:id="1643" w:author="Στάθης Καπ" w:date="2023-02-01T08:52:00Z">
              <w:rPr>
                <w:rFonts w:ascii="Cambria Math" w:eastAsiaTheme="minorEastAsia" w:hAnsi="Cambria Math"/>
                <w:lang w:val="el-GR"/>
              </w:rPr>
              <m:t>≤</m:t>
            </w:del>
          </m:r>
          <m:sSub>
            <m:sSubPr>
              <m:ctrlPr>
                <w:del w:id="1644" w:author="Στάθης Καπ" w:date="2023-02-01T08:52:00Z">
                  <w:rPr>
                    <w:rFonts w:ascii="Cambria Math" w:eastAsiaTheme="minorEastAsia" w:hAnsi="Cambria Math"/>
                    <w:i/>
                    <w:lang w:val="el-GR"/>
                  </w:rPr>
                </w:del>
              </m:ctrlPr>
            </m:sSubPr>
            <m:e>
              <m:r>
                <w:del w:id="1645" w:author="Στάθης Καπ" w:date="2023-02-01T08:52:00Z">
                  <w:rPr>
                    <w:rFonts w:ascii="Cambria Math" w:eastAsiaTheme="minorEastAsia" w:hAnsi="Cambria Math"/>
                    <w:lang w:val="el-GR"/>
                  </w:rPr>
                  <m:t>t</m:t>
                </w:del>
              </m:r>
            </m:e>
            <m:sub>
              <m:r>
                <w:del w:id="1646" w:author="Στάθης Καπ" w:date="2023-02-01T08:52:00Z">
                  <w:rPr>
                    <w:rFonts w:ascii="Cambria Math" w:eastAsiaTheme="minorEastAsia" w:hAnsi="Cambria Math"/>
                    <w:lang w:val="el-GR"/>
                  </w:rPr>
                  <m:t>max</m:t>
                </w:del>
              </m:r>
            </m:sub>
          </m:sSub>
          <m:r>
            <w:del w:id="1647"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648" w:author="Στάθης Καπ" w:date="2023-02-01T08:54:00Z"/>
          <w:iCs/>
        </w:rPr>
      </w:pPr>
    </w:p>
    <w:p w14:paraId="358D02CD" w14:textId="346D1FCE" w:rsidR="00D02630" w:rsidRPr="00A550FC" w:rsidRDefault="00D02630" w:rsidP="006703D1">
      <w:pPr>
        <w:rPr>
          <w:lang w:val="el-GR"/>
        </w:rPr>
      </w:pPr>
      <w:r w:rsidRPr="003C3C99">
        <w:rPr>
          <w:lang w:val="el-GR"/>
        </w:rPr>
        <w:lastRenderedPageBreak/>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649" w:author="Στάθης Καπ" w:date="2023-02-02T05:47:00Z">
        <w:r w:rsidR="00026518" w:rsidRPr="002B26C8">
          <w:rPr>
            <w:lang w:val="el-GR"/>
            <w:rPrChange w:id="1650"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651"/>
      <w:r w:rsidRPr="003C3C99">
        <w:rPr>
          <w:lang w:val="el-GR"/>
        </w:rPr>
        <w:t xml:space="preserve">είναι </w:t>
      </w:r>
      <w:del w:id="1652" w:author="Στάθης Καπ" w:date="2023-02-02T05:48:00Z">
        <w:r w:rsidRPr="003C3C99" w:rsidDel="006D5D13">
          <w:rPr>
            <w:lang w:val="el-GR"/>
          </w:rPr>
          <w:delText xml:space="preserve">μεγαλύτερες </w:delText>
        </w:r>
      </w:del>
      <w:commentRangeEnd w:id="1651"/>
      <w:ins w:id="1653"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651"/>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A224AC"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A224AC"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31B835A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654" w:author="Στάθης Καπ" w:date="2023-03-01T05:03:00Z"/>
      <w:sdt>
        <w:sdtPr>
          <w:rPr>
            <w:lang w:val="el-GR"/>
          </w:rPr>
          <w:id w:val="-1145882244"/>
          <w:citation/>
        </w:sdtPr>
        <w:sdtEndPr/>
        <w:sdtContent>
          <w:customXmlInsRangeEnd w:id="1654"/>
          <w:ins w:id="1655" w:author="Στάθης Καπ" w:date="2023-03-01T05:03:00Z">
            <w:r w:rsidR="00E366D9">
              <w:rPr>
                <w:lang w:val="el-GR"/>
              </w:rPr>
              <w:fldChar w:fldCharType="begin"/>
            </w:r>
            <w:r w:rsidR="00E366D9" w:rsidRPr="00E366D9">
              <w:rPr>
                <w:lang w:val="el-GR"/>
                <w:rPrChange w:id="1656" w:author="Στάθης Καπ" w:date="2023-03-01T05:03:00Z">
                  <w:rPr/>
                </w:rPrChange>
              </w:rPr>
              <w:instrText xml:space="preserve"> </w:instrText>
            </w:r>
            <w:r w:rsidR="00E366D9">
              <w:instrText>CITATION</w:instrText>
            </w:r>
            <w:r w:rsidR="00E366D9" w:rsidRPr="00E366D9">
              <w:rPr>
                <w:lang w:val="el-GR"/>
                <w:rPrChange w:id="1657" w:author="Στάθης Καπ" w:date="2023-03-01T05:03:00Z">
                  <w:rPr/>
                </w:rPrChange>
              </w:rPr>
              <w:instrText xml:space="preserve"> </w:instrText>
            </w:r>
            <w:r w:rsidR="00E366D9">
              <w:instrText>CVe</w:instrText>
            </w:r>
            <w:r w:rsidR="00E366D9" w:rsidRPr="00E366D9">
              <w:rPr>
                <w:lang w:val="el-GR"/>
                <w:rPrChange w:id="1658" w:author="Στάθης Καπ" w:date="2023-03-01T05:03:00Z">
                  <w:rPr/>
                </w:rPrChange>
              </w:rPr>
              <w:instrText>14 \</w:instrText>
            </w:r>
            <w:r w:rsidR="00E366D9">
              <w:instrText>l</w:instrText>
            </w:r>
            <w:r w:rsidR="00E366D9" w:rsidRPr="00E366D9">
              <w:rPr>
                <w:lang w:val="el-GR"/>
                <w:rPrChange w:id="1659" w:author="Στάθης Καπ" w:date="2023-03-01T05:03:00Z">
                  <w:rPr/>
                </w:rPrChange>
              </w:rPr>
              <w:instrText xml:space="preserve"> 1033 </w:instrText>
            </w:r>
          </w:ins>
          <w:r w:rsidR="00E366D9">
            <w:rPr>
              <w:lang w:val="el-GR"/>
            </w:rPr>
            <w:fldChar w:fldCharType="separate"/>
          </w:r>
          <w:r w:rsidR="00870BDB" w:rsidRPr="00F25D53">
            <w:rPr>
              <w:noProof/>
              <w:lang w:val="el-GR"/>
              <w:rPrChange w:id="1660" w:author="Στάθης Καπ" w:date="2023-03-12T01:12:00Z">
                <w:rPr>
                  <w:noProof/>
                </w:rPr>
              </w:rPrChange>
            </w:rPr>
            <w:t xml:space="preserve"> [22]</w:t>
          </w:r>
          <w:ins w:id="1661" w:author="Στάθης Καπ" w:date="2023-03-01T05:03:00Z">
            <w:r w:rsidR="00E366D9">
              <w:rPr>
                <w:lang w:val="el-GR"/>
              </w:rPr>
              <w:fldChar w:fldCharType="end"/>
            </w:r>
          </w:ins>
          <w:customXmlInsRangeStart w:id="1662" w:author="Στάθης Καπ" w:date="2023-03-01T05:03:00Z"/>
        </w:sdtContent>
      </w:sdt>
      <w:customXmlInsRangeEnd w:id="1662"/>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663" w:author="Στάθης Καπ" w:date="2023-03-10T19:57:00Z">
        <w:r w:rsidR="002461D0">
          <w:rPr>
            <w:lang w:val="el-GR"/>
          </w:rPr>
          <w:t xml:space="preserve">ή χρονική ολίσθηση </w:t>
        </w:r>
      </w:ins>
      <w:del w:id="1664" w:author="Στάθης Καπ" w:date="2023-03-10T19:57:00Z">
        <w:r w:rsidRPr="00A77AA4" w:rsidDel="002461D0">
          <w:rPr>
            <w:lang w:val="el-GR"/>
          </w:rPr>
          <w:delText xml:space="preserve">ό χρόνο </w:delText>
        </w:r>
      </w:del>
      <w:del w:id="1665" w:author="Στάθης Καπ" w:date="2023-02-25T19:12:00Z">
        <w:r w:rsidRPr="005A3107" w:rsidDel="000D7069">
          <w:rPr>
            <w:highlight w:val="yellow"/>
            <w:lang w:val="el-GR"/>
            <w:rPrChange w:id="1666"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667" w:author="Στάθης Καπ" w:date="2023-03-01T05:03:00Z">
        <w:r w:rsidRPr="005A3107" w:rsidDel="00E366D9">
          <w:rPr>
            <w:highlight w:val="yellow"/>
            <w:lang w:val="el-GR"/>
            <w:rPrChange w:id="1668" w:author="Charalampos Konstantopoulos" w:date="2023-02-01T06:01:00Z">
              <w:rPr>
                <w:lang w:val="el-GR"/>
              </w:rPr>
            </w:rPrChange>
          </w:rPr>
          <w:delText>σύγχυσης</w:delText>
        </w:r>
        <w:r w:rsidRPr="00A77AA4" w:rsidDel="00E366D9">
          <w:rPr>
            <w:lang w:val="el-GR"/>
          </w:rPr>
          <w:delText xml:space="preserve"> </w:delText>
        </w:r>
      </w:del>
      <w:ins w:id="1669"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670" w:author="Στάθης Καπ" w:date="2023-03-01T05:03:00Z">
        <w:r w:rsidRPr="005A3107" w:rsidDel="00E366D9">
          <w:rPr>
            <w:highlight w:val="yellow"/>
            <w:lang w:val="el-GR"/>
            <w:rPrChange w:id="1671" w:author="Charalampos Konstantopoulos" w:date="2023-02-01T06:01:00Z">
              <w:rPr>
                <w:lang w:val="el-GR"/>
              </w:rPr>
            </w:rPrChange>
          </w:rPr>
          <w:delText>σύγχυσης</w:delText>
        </w:r>
      </w:del>
      <w:ins w:id="1672"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673" w:author="Στάθης Καπ" w:date="2023-02-25T19:23:00Z">
        <w:r w:rsidR="0098717D">
          <w:rPr>
            <w:lang w:val="el-GR"/>
          </w:rPr>
          <w:t xml:space="preserve"> μια ανέφικτη τροχιά</w:t>
        </w:r>
      </w:ins>
      <w:del w:id="1674"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675" w:author="Στάθης Καπ" w:date="2023-02-25T19:22:00Z">
        <w:r w:rsidR="001945D1" w:rsidRPr="008D35A6" w:rsidDel="0098717D">
          <w:rPr>
            <w:lang w:val="el-GR"/>
          </w:rPr>
          <w:delText xml:space="preserve"> </w:delText>
        </w:r>
      </w:del>
      <w:ins w:id="1676" w:author="Στάθης Καπ" w:date="2023-02-25T19:22:00Z">
        <w:r w:rsidR="0098717D">
          <w:rPr>
            <w:lang w:val="el-GR"/>
          </w:rPr>
          <w:t xml:space="preserve"> κατά </w:t>
        </w:r>
      </w:ins>
      <w:ins w:id="1677" w:author="Στάθης Καπ" w:date="2023-02-25T19:23:00Z">
        <w:r w:rsidR="0098717D">
          <w:rPr>
            <w:lang w:val="el-GR"/>
          </w:rPr>
          <w:t>τη διάρκεια της μέρας</w:t>
        </w:r>
      </w:ins>
      <w:del w:id="1678"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679" w:author="Charalampos Konstantopoulos" w:date="2023-02-01T06:01:00Z">
              <w:rPr>
                <w:lang w:val="el-GR"/>
              </w:rPr>
            </w:rPrChange>
          </w:rPr>
          <w:delText>το πέρας της ώρας</w:delText>
        </w:r>
      </w:del>
      <w:r w:rsidR="001945D1" w:rsidRPr="008D35A6">
        <w:rPr>
          <w:lang w:val="el-GR"/>
        </w:rPr>
        <w:t>.</w:t>
      </w:r>
    </w:p>
    <w:p w14:paraId="7EF15A1E" w14:textId="05110F06"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680" w:author="Στάθης Καπ" w:date="2023-03-01T05:04:00Z"/>
      <w:sdt>
        <w:sdtPr>
          <w:rPr>
            <w:lang w:val="el-GR"/>
          </w:rPr>
          <w:id w:val="1627590403"/>
          <w:citation/>
        </w:sdtPr>
        <w:sdtEndPr/>
        <w:sdtContent>
          <w:customXmlInsRangeEnd w:id="1680"/>
          <w:ins w:id="1681"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70BDB">
            <w:rPr>
              <w:noProof/>
              <w:lang w:val="el-GR"/>
            </w:rPr>
            <w:t xml:space="preserve"> </w:t>
          </w:r>
          <w:r w:rsidR="00870BDB" w:rsidRPr="00870BDB">
            <w:rPr>
              <w:noProof/>
              <w:lang w:val="el-GR"/>
            </w:rPr>
            <w:t>[24]</w:t>
          </w:r>
          <w:ins w:id="1682" w:author="Στάθης Καπ" w:date="2023-03-01T05:04:00Z">
            <w:r w:rsidR="003553FF">
              <w:rPr>
                <w:lang w:val="el-GR"/>
              </w:rPr>
              <w:fldChar w:fldCharType="end"/>
            </w:r>
          </w:ins>
          <w:customXmlInsRangeStart w:id="1683" w:author="Στάθης Καπ" w:date="2023-03-01T05:04:00Z"/>
        </w:sdtContent>
      </w:sdt>
      <w:customXmlInsRangeEnd w:id="1683"/>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A224AC"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A224AC"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A224AC"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A224AC"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684" w:author="Στάθης Καπ" w:date="2023-02-01T08:58:00Z"/>
        </w:trPr>
        <w:tc>
          <w:tcPr>
            <w:tcW w:w="350" w:type="pct"/>
          </w:tcPr>
          <w:p w14:paraId="32FCCB08" w14:textId="77777777" w:rsidR="00EA6FB8" w:rsidRDefault="00EA6FB8">
            <w:pPr>
              <w:spacing w:after="160"/>
              <w:rPr>
                <w:ins w:id="1685" w:author="Στάθης Καπ" w:date="2023-02-01T08:58:00Z"/>
                <w:lang w:val="el-GR"/>
              </w:rPr>
              <w:pPrChange w:id="1686" w:author="Στάθης Καπ" w:date="2023-02-01T08:46:00Z">
                <w:pPr/>
              </w:pPrChange>
            </w:pPr>
          </w:p>
        </w:tc>
        <w:tc>
          <w:tcPr>
            <w:tcW w:w="4300" w:type="pct"/>
          </w:tcPr>
          <w:p w14:paraId="2705B3FF" w14:textId="29F3EA98" w:rsidR="00EA6FB8" w:rsidRPr="005846FF" w:rsidRDefault="00EA6FB8">
            <w:pPr>
              <w:spacing w:after="160"/>
              <w:rPr>
                <w:ins w:id="1687" w:author="Στάθης Καπ" w:date="2023-02-01T08:58:00Z"/>
                <w:lang w:val="el-GR"/>
              </w:rPr>
              <w:pPrChange w:id="1688" w:author="Στάθης Καπ" w:date="2023-02-01T08:46:00Z">
                <w:pPr/>
              </w:pPrChange>
            </w:pPr>
            <m:oMathPara>
              <m:oMath>
                <m:r>
                  <w:ins w:id="1689" w:author="Στάθης Καπ" w:date="2023-02-01T08:58:00Z">
                    <w:rPr>
                      <w:rFonts w:ascii="Cambria Math" w:hAnsi="Cambria Math"/>
                      <w:lang w:val="el-GR"/>
                    </w:rPr>
                    <m:t xml:space="preserve">Maximize </m:t>
                  </w:ins>
                </m:r>
                <m:nary>
                  <m:naryPr>
                    <m:chr m:val="∑"/>
                    <m:limLoc m:val="undOvr"/>
                    <m:ctrlPr>
                      <w:ins w:id="1690" w:author="Στάθης Καπ" w:date="2023-02-01T08:58:00Z">
                        <w:rPr>
                          <w:rFonts w:ascii="Cambria Math" w:hAnsi="Cambria Math"/>
                          <w:i/>
                          <w:lang w:val="el-GR"/>
                        </w:rPr>
                      </w:ins>
                    </m:ctrlPr>
                  </m:naryPr>
                  <m:sub>
                    <m:r>
                      <w:ins w:id="1691" w:author="Στάθης Καπ" w:date="2023-02-01T08:58:00Z">
                        <w:rPr>
                          <w:rFonts w:ascii="Cambria Math" w:hAnsi="Cambria Math"/>
                          <w:lang w:val="el-GR"/>
                        </w:rPr>
                        <m:t>i=1</m:t>
                      </w:ins>
                    </m:r>
                  </m:sub>
                  <m:sup>
                    <m:r>
                      <w:ins w:id="1692" w:author="Στάθης Καπ" w:date="2023-02-01T08:58:00Z">
                        <w:rPr>
                          <w:rFonts w:ascii="Cambria Math" w:hAnsi="Cambria Math"/>
                          <w:lang w:val="el-GR"/>
                        </w:rPr>
                        <m:t>n</m:t>
                      </w:ins>
                    </m:r>
                  </m:sup>
                  <m:e>
                    <m:nary>
                      <m:naryPr>
                        <m:chr m:val="∑"/>
                        <m:limLoc m:val="undOvr"/>
                        <m:ctrlPr>
                          <w:ins w:id="1693" w:author="Στάθης Καπ" w:date="2023-02-01T08:58:00Z">
                            <w:rPr>
                              <w:rFonts w:ascii="Cambria Math" w:hAnsi="Cambria Math"/>
                              <w:i/>
                              <w:lang w:val="el-GR"/>
                            </w:rPr>
                          </w:ins>
                        </m:ctrlPr>
                      </m:naryPr>
                      <m:sub>
                        <m:r>
                          <w:ins w:id="1694" w:author="Στάθης Καπ" w:date="2023-02-01T08:58:00Z">
                            <w:rPr>
                              <w:rFonts w:ascii="Cambria Math" w:hAnsi="Cambria Math"/>
                              <w:lang w:val="el-GR"/>
                            </w:rPr>
                            <m:t>j=1,j≠i</m:t>
                          </w:ins>
                        </m:r>
                      </m:sub>
                      <m:sup>
                        <m:r>
                          <w:ins w:id="1695" w:author="Στάθης Καπ" w:date="2023-02-01T08:58:00Z">
                            <w:rPr>
                              <w:rFonts w:ascii="Cambria Math" w:hAnsi="Cambria Math"/>
                              <w:lang w:val="el-GR"/>
                            </w:rPr>
                            <m:t>n</m:t>
                          </w:ins>
                        </m:r>
                      </m:sup>
                      <m:e>
                        <m:nary>
                          <m:naryPr>
                            <m:chr m:val="∑"/>
                            <m:limLoc m:val="undOvr"/>
                            <m:ctrlPr>
                              <w:ins w:id="1696" w:author="Στάθης Καπ" w:date="2023-02-01T08:58:00Z">
                                <w:rPr>
                                  <w:rFonts w:ascii="Cambria Math" w:hAnsi="Cambria Math"/>
                                  <w:i/>
                                  <w:lang w:val="el-GR"/>
                                </w:rPr>
                              </w:ins>
                            </m:ctrlPr>
                          </m:naryPr>
                          <m:sub>
                            <m:r>
                              <w:ins w:id="1697" w:author="Στάθης Καπ" w:date="2023-02-01T08:58:00Z">
                                <w:rPr>
                                  <w:rFonts w:ascii="Cambria Math" w:hAnsi="Cambria Math"/>
                                  <w:lang w:val="el-GR"/>
                                </w:rPr>
                                <m:t>t=1</m:t>
                              </w:ins>
                            </m:r>
                          </m:sub>
                          <m:sup>
                            <m:sSub>
                              <m:sSubPr>
                                <m:ctrlPr>
                                  <w:ins w:id="1698" w:author="Στάθης Καπ" w:date="2023-02-01T08:58:00Z">
                                    <w:rPr>
                                      <w:rFonts w:ascii="Cambria Math" w:hAnsi="Cambria Math"/>
                                      <w:i/>
                                      <w:lang w:val="el-GR"/>
                                    </w:rPr>
                                  </w:ins>
                                </m:ctrlPr>
                              </m:sSubPr>
                              <m:e>
                                <m:r>
                                  <w:ins w:id="1699" w:author="Στάθης Καπ" w:date="2023-02-01T08:58:00Z">
                                    <w:rPr>
                                      <w:rFonts w:ascii="Cambria Math" w:hAnsi="Cambria Math"/>
                                      <w:lang w:val="el-GR"/>
                                    </w:rPr>
                                    <m:t>T</m:t>
                                  </w:ins>
                                </m:r>
                              </m:e>
                              <m:sub>
                                <m:r>
                                  <w:ins w:id="1700" w:author="Στάθης Καπ" w:date="2023-02-01T08:58:00Z">
                                    <w:rPr>
                                      <w:rFonts w:ascii="Cambria Math" w:hAnsi="Cambria Math"/>
                                      <w:lang w:val="el-GR"/>
                                    </w:rPr>
                                    <m:t>max</m:t>
                                  </w:ins>
                                </m:r>
                              </m:sub>
                            </m:sSub>
                          </m:sup>
                          <m:e>
                            <m:sSub>
                              <m:sSubPr>
                                <m:ctrlPr>
                                  <w:ins w:id="1701" w:author="Στάθης Καπ" w:date="2023-02-01T08:58:00Z">
                                    <w:rPr>
                                      <w:rFonts w:ascii="Cambria Math" w:hAnsi="Cambria Math"/>
                                      <w:i/>
                                      <w:lang w:val="el-GR"/>
                                    </w:rPr>
                                  </w:ins>
                                </m:ctrlPr>
                              </m:sSubPr>
                              <m:e>
                                <m:r>
                                  <w:ins w:id="1702" w:author="Στάθης Καπ" w:date="2023-02-01T08:58:00Z">
                                    <w:rPr>
                                      <w:rFonts w:ascii="Cambria Math" w:hAnsi="Cambria Math"/>
                                      <w:lang w:val="el-GR"/>
                                    </w:rPr>
                                    <m:t>u</m:t>
                                  </w:ins>
                                </m:r>
                              </m:e>
                              <m:sub>
                                <m:r>
                                  <w:ins w:id="1703" w:author="Στάθης Καπ" w:date="2023-02-01T08:58:00Z">
                                    <w:rPr>
                                      <w:rFonts w:ascii="Cambria Math" w:hAnsi="Cambria Math"/>
                                      <w:lang w:val="el-GR"/>
                                    </w:rPr>
                                    <m:t>i</m:t>
                                  </w:ins>
                                </m:r>
                              </m:sub>
                            </m:sSub>
                            <m:sSub>
                              <m:sSubPr>
                                <m:ctrlPr>
                                  <w:ins w:id="1704" w:author="Στάθης Καπ" w:date="2023-02-01T08:58:00Z">
                                    <w:rPr>
                                      <w:rFonts w:ascii="Cambria Math" w:hAnsi="Cambria Math"/>
                                      <w:i/>
                                      <w:lang w:val="el-GR"/>
                                    </w:rPr>
                                  </w:ins>
                                </m:ctrlPr>
                              </m:sSubPr>
                              <m:e>
                                <m:r>
                                  <w:ins w:id="1705" w:author="Στάθης Καπ" w:date="2023-02-01T08:58:00Z">
                                    <w:rPr>
                                      <w:rFonts w:ascii="Cambria Math" w:hAnsi="Cambria Math"/>
                                      <w:lang w:val="el-GR"/>
                                    </w:rPr>
                                    <m:t>X</m:t>
                                  </w:ins>
                                </m:r>
                              </m:e>
                              <m:sub>
                                <m:r>
                                  <w:ins w:id="1706"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1707" w:author="Στάθης Καπ" w:date="2023-02-01T08:58:00Z"/>
                <w:rPrChange w:id="1708" w:author="Στάθης Καπ" w:date="2023-02-01T08:49:00Z">
                  <w:rPr>
                    <w:ins w:id="1709" w:author="Στάθης Καπ" w:date="2023-02-01T08:58:00Z"/>
                    <w:lang w:val="el-GR"/>
                  </w:rPr>
                </w:rPrChange>
              </w:rPr>
            </w:pPr>
            <w:ins w:id="171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1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1712" w:author="Στάθης Καπ" w:date="2023-02-01T08:58:00Z">
              <w:r>
                <w:rPr>
                  <w:lang w:val="el-GR"/>
                </w:rPr>
                <w:fldChar w:fldCharType="end"/>
              </w:r>
              <w:r>
                <w:t>)</w:t>
              </w:r>
            </w:ins>
          </w:p>
        </w:tc>
      </w:tr>
      <w:tr w:rsidR="00226D8C" w14:paraId="55F49C62" w14:textId="77777777" w:rsidTr="00237FE3">
        <w:trPr>
          <w:ins w:id="1713" w:author="Στάθης Καπ" w:date="2023-02-01T08:58:00Z"/>
        </w:trPr>
        <w:tc>
          <w:tcPr>
            <w:tcW w:w="350" w:type="pct"/>
          </w:tcPr>
          <w:p w14:paraId="09458E38" w14:textId="77777777" w:rsidR="00226D8C" w:rsidRDefault="00226D8C">
            <w:pPr>
              <w:spacing w:after="160"/>
              <w:rPr>
                <w:ins w:id="1714" w:author="Στάθης Καπ" w:date="2023-02-01T08:58:00Z"/>
                <w:lang w:val="el-GR"/>
              </w:rPr>
              <w:pPrChange w:id="1715" w:author="Στάθης Καπ" w:date="2023-02-01T08:46:00Z">
                <w:pPr/>
              </w:pPrChange>
            </w:pPr>
          </w:p>
        </w:tc>
        <w:tc>
          <w:tcPr>
            <w:tcW w:w="4300" w:type="pct"/>
          </w:tcPr>
          <w:p w14:paraId="4C6DB0D1" w14:textId="54837DA1" w:rsidR="00226D8C" w:rsidRPr="005846FF" w:rsidRDefault="00A224AC">
            <w:pPr>
              <w:spacing w:after="160"/>
              <w:rPr>
                <w:ins w:id="1716" w:author="Στάθης Καπ" w:date="2023-02-01T08:58:00Z"/>
                <w:lang w:val="el-GR"/>
              </w:rPr>
              <w:pPrChange w:id="1717" w:author="Στάθης Καπ" w:date="2023-02-01T08:46:00Z">
                <w:pPr/>
              </w:pPrChange>
            </w:pPr>
            <m:oMathPara>
              <m:oMath>
                <m:nary>
                  <m:naryPr>
                    <m:chr m:val="∑"/>
                    <m:limLoc m:val="undOvr"/>
                    <m:ctrlPr>
                      <w:ins w:id="1718" w:author="Στάθης Καπ" w:date="2023-02-01T08:58:00Z">
                        <w:rPr>
                          <w:rFonts w:ascii="Cambria Math" w:hAnsi="Cambria Math"/>
                          <w:i/>
                          <w:lang w:val="el-GR"/>
                        </w:rPr>
                      </w:ins>
                    </m:ctrlPr>
                  </m:naryPr>
                  <m:sub>
                    <m:r>
                      <w:ins w:id="1719" w:author="Στάθης Καπ" w:date="2023-02-01T08:58:00Z">
                        <w:rPr>
                          <w:rFonts w:ascii="Cambria Math" w:hAnsi="Cambria Math"/>
                          <w:lang w:val="el-GR"/>
                        </w:rPr>
                        <m:t>i&gt;1</m:t>
                      </w:ins>
                    </m:r>
                  </m:sub>
                  <m:sup>
                    <m:r>
                      <w:ins w:id="1720" w:author="Στάθης Καπ" w:date="2023-02-01T08:58:00Z">
                        <w:rPr>
                          <w:rFonts w:ascii="Cambria Math" w:hAnsi="Cambria Math"/>
                          <w:lang w:val="el-GR"/>
                        </w:rPr>
                        <m:t>n</m:t>
                      </w:ins>
                    </m:r>
                  </m:sup>
                  <m:e>
                    <m:nary>
                      <m:naryPr>
                        <m:chr m:val="∑"/>
                        <m:limLoc m:val="undOvr"/>
                        <m:ctrlPr>
                          <w:ins w:id="1721" w:author="Στάθης Καπ" w:date="2023-02-01T08:58:00Z">
                            <w:rPr>
                              <w:rFonts w:ascii="Cambria Math" w:hAnsi="Cambria Math"/>
                              <w:i/>
                              <w:lang w:val="el-GR"/>
                            </w:rPr>
                          </w:ins>
                        </m:ctrlPr>
                      </m:naryPr>
                      <m:sub>
                        <m:r>
                          <w:ins w:id="1722" w:author="Στάθης Καπ" w:date="2023-02-01T08:58:00Z">
                            <w:rPr>
                              <w:rFonts w:ascii="Cambria Math" w:hAnsi="Cambria Math"/>
                              <w:lang w:val="el-GR"/>
                            </w:rPr>
                            <m:t>t=1</m:t>
                          </w:ins>
                        </m:r>
                      </m:sub>
                      <m:sup>
                        <m:sSub>
                          <m:sSubPr>
                            <m:ctrlPr>
                              <w:ins w:id="1723" w:author="Στάθης Καπ" w:date="2023-02-01T08:58:00Z">
                                <w:rPr>
                                  <w:rFonts w:ascii="Cambria Math" w:hAnsi="Cambria Math"/>
                                  <w:i/>
                                  <w:lang w:val="el-GR"/>
                                </w:rPr>
                              </w:ins>
                            </m:ctrlPr>
                          </m:sSubPr>
                          <m:e>
                            <m:r>
                              <w:ins w:id="1724" w:author="Στάθης Καπ" w:date="2023-02-01T08:58:00Z">
                                <w:rPr>
                                  <w:rFonts w:ascii="Cambria Math" w:hAnsi="Cambria Math"/>
                                  <w:lang w:val="el-GR"/>
                                </w:rPr>
                                <m:t>T</m:t>
                              </w:ins>
                            </m:r>
                          </m:e>
                          <m:sub>
                            <m:r>
                              <w:ins w:id="1725" w:author="Στάθης Καπ" w:date="2023-02-01T08:58:00Z">
                                <w:rPr>
                                  <w:rFonts w:ascii="Cambria Math" w:hAnsi="Cambria Math"/>
                                  <w:lang w:val="el-GR"/>
                                </w:rPr>
                                <m:t>max</m:t>
                              </w:ins>
                            </m:r>
                          </m:sub>
                        </m:sSub>
                      </m:sup>
                      <m:e>
                        <m:sSub>
                          <m:sSubPr>
                            <m:ctrlPr>
                              <w:ins w:id="1726" w:author="Στάθης Καπ" w:date="2023-02-01T08:58:00Z">
                                <w:rPr>
                                  <w:rFonts w:ascii="Cambria Math" w:hAnsi="Cambria Math"/>
                                  <w:i/>
                                  <w:lang w:val="el-GR"/>
                                </w:rPr>
                              </w:ins>
                            </m:ctrlPr>
                          </m:sSubPr>
                          <m:e>
                            <m:r>
                              <w:ins w:id="1727" w:author="Στάθης Καπ" w:date="2023-02-01T08:58:00Z">
                                <w:rPr>
                                  <w:rFonts w:ascii="Cambria Math" w:hAnsi="Cambria Math"/>
                                  <w:lang w:val="el-GR"/>
                                </w:rPr>
                                <m:t>X</m:t>
                              </w:ins>
                            </m:r>
                          </m:e>
                          <m:sub>
                            <m:r>
                              <w:ins w:id="1728" w:author="Στάθης Καπ" w:date="2023-02-01T08:58:00Z">
                                <w:rPr>
                                  <w:rFonts w:ascii="Cambria Math" w:hAnsi="Cambria Math"/>
                                  <w:lang w:val="el-GR"/>
                                </w:rPr>
                                <m:t>i,1,t</m:t>
                              </w:ins>
                            </m:r>
                          </m:sub>
                        </m:sSub>
                      </m:e>
                    </m:nary>
                  </m:e>
                </m:nary>
                <m:r>
                  <w:ins w:id="1729"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1730" w:author="Στάθης Καπ" w:date="2023-02-01T08:58:00Z"/>
                <w:rPrChange w:id="1731" w:author="Στάθης Καπ" w:date="2023-02-01T08:49:00Z">
                  <w:rPr>
                    <w:ins w:id="1732" w:author="Στάθης Καπ" w:date="2023-02-01T08:58:00Z"/>
                    <w:lang w:val="el-GR"/>
                  </w:rPr>
                </w:rPrChange>
              </w:rPr>
            </w:pPr>
            <w:ins w:id="173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3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1735" w:author="Στάθης Καπ" w:date="2023-02-01T08:58:00Z">
              <w:r>
                <w:rPr>
                  <w:lang w:val="el-GR"/>
                </w:rPr>
                <w:fldChar w:fldCharType="end"/>
              </w:r>
              <w:r>
                <w:t>)</w:t>
              </w:r>
            </w:ins>
          </w:p>
        </w:tc>
      </w:tr>
      <w:tr w:rsidR="00EF0CAA" w14:paraId="39631582" w14:textId="77777777" w:rsidTr="00237FE3">
        <w:trPr>
          <w:ins w:id="1736" w:author="Στάθης Καπ" w:date="2023-02-01T08:58:00Z"/>
        </w:trPr>
        <w:tc>
          <w:tcPr>
            <w:tcW w:w="350" w:type="pct"/>
          </w:tcPr>
          <w:p w14:paraId="3888DF29" w14:textId="77777777" w:rsidR="00EF0CAA" w:rsidRDefault="00EF0CAA">
            <w:pPr>
              <w:spacing w:after="160"/>
              <w:rPr>
                <w:ins w:id="1737" w:author="Στάθης Καπ" w:date="2023-02-01T08:58:00Z"/>
                <w:lang w:val="el-GR"/>
              </w:rPr>
              <w:pPrChange w:id="1738" w:author="Στάθης Καπ" w:date="2023-02-01T08:46:00Z">
                <w:pPr/>
              </w:pPrChange>
            </w:pPr>
          </w:p>
        </w:tc>
        <w:tc>
          <w:tcPr>
            <w:tcW w:w="4300" w:type="pct"/>
          </w:tcPr>
          <w:p w14:paraId="75E5FDE9" w14:textId="3DAD620E" w:rsidR="00EF0CAA" w:rsidRPr="005846FF" w:rsidRDefault="00A224AC">
            <w:pPr>
              <w:spacing w:after="160"/>
              <w:rPr>
                <w:ins w:id="1739" w:author="Στάθης Καπ" w:date="2023-02-01T08:58:00Z"/>
                <w:lang w:val="el-GR"/>
              </w:rPr>
              <w:pPrChange w:id="1740" w:author="Στάθης Καπ" w:date="2023-02-01T08:46:00Z">
                <w:pPr/>
              </w:pPrChange>
            </w:pPr>
            <m:oMathPara>
              <m:oMath>
                <m:nary>
                  <m:naryPr>
                    <m:chr m:val="∑"/>
                    <m:limLoc m:val="undOvr"/>
                    <m:ctrlPr>
                      <w:ins w:id="1741" w:author="Στάθης Καπ" w:date="2023-02-01T08:58:00Z">
                        <w:rPr>
                          <w:rFonts w:ascii="Cambria Math" w:hAnsi="Cambria Math"/>
                          <w:i/>
                          <w:lang w:val="el-GR"/>
                        </w:rPr>
                      </w:ins>
                    </m:ctrlPr>
                  </m:naryPr>
                  <m:sub>
                    <m:r>
                      <w:ins w:id="1742" w:author="Στάθης Καπ" w:date="2023-02-01T08:58:00Z">
                        <w:rPr>
                          <w:rFonts w:ascii="Cambria Math" w:hAnsi="Cambria Math"/>
                          <w:lang w:val="el-GR"/>
                        </w:rPr>
                        <m:t>j&gt;1</m:t>
                      </w:ins>
                    </m:r>
                  </m:sub>
                  <m:sup>
                    <m:r>
                      <w:ins w:id="1743" w:author="Στάθης Καπ" w:date="2023-02-01T08:58:00Z">
                        <w:rPr>
                          <w:rFonts w:ascii="Cambria Math" w:hAnsi="Cambria Math"/>
                          <w:lang w:val="el-GR"/>
                        </w:rPr>
                        <m:t>n</m:t>
                      </w:ins>
                    </m:r>
                  </m:sup>
                  <m:e>
                    <m:nary>
                      <m:naryPr>
                        <m:chr m:val="∑"/>
                        <m:limLoc m:val="undOvr"/>
                        <m:ctrlPr>
                          <w:ins w:id="1744" w:author="Στάθης Καπ" w:date="2023-02-01T08:58:00Z">
                            <w:rPr>
                              <w:rFonts w:ascii="Cambria Math" w:hAnsi="Cambria Math"/>
                              <w:i/>
                              <w:lang w:val="el-GR"/>
                            </w:rPr>
                          </w:ins>
                        </m:ctrlPr>
                      </m:naryPr>
                      <m:sub>
                        <m:r>
                          <w:ins w:id="1745" w:author="Στάθης Καπ" w:date="2023-02-01T08:58:00Z">
                            <w:rPr>
                              <w:rFonts w:ascii="Cambria Math" w:hAnsi="Cambria Math"/>
                              <w:lang w:val="el-GR"/>
                            </w:rPr>
                            <m:t>t=1</m:t>
                          </w:ins>
                        </m:r>
                      </m:sub>
                      <m:sup>
                        <m:sSub>
                          <m:sSubPr>
                            <m:ctrlPr>
                              <w:ins w:id="1746" w:author="Στάθης Καπ" w:date="2023-02-01T08:58:00Z">
                                <w:rPr>
                                  <w:rFonts w:ascii="Cambria Math" w:hAnsi="Cambria Math"/>
                                  <w:i/>
                                  <w:lang w:val="el-GR"/>
                                </w:rPr>
                              </w:ins>
                            </m:ctrlPr>
                          </m:sSubPr>
                          <m:e>
                            <m:r>
                              <w:ins w:id="1747" w:author="Στάθης Καπ" w:date="2023-02-01T08:58:00Z">
                                <w:rPr>
                                  <w:rFonts w:ascii="Cambria Math" w:hAnsi="Cambria Math"/>
                                  <w:lang w:val="el-GR"/>
                                </w:rPr>
                                <m:t>T</m:t>
                              </w:ins>
                            </m:r>
                          </m:e>
                          <m:sub>
                            <m:r>
                              <w:ins w:id="1748" w:author="Στάθης Καπ" w:date="2023-02-01T08:58:00Z">
                                <w:rPr>
                                  <w:rFonts w:ascii="Cambria Math" w:hAnsi="Cambria Math"/>
                                  <w:lang w:val="el-GR"/>
                                </w:rPr>
                                <m:t>max</m:t>
                              </w:ins>
                            </m:r>
                          </m:sub>
                        </m:sSub>
                      </m:sup>
                      <m:e>
                        <m:sSub>
                          <m:sSubPr>
                            <m:ctrlPr>
                              <w:ins w:id="1749" w:author="Στάθης Καπ" w:date="2023-02-01T08:58:00Z">
                                <w:rPr>
                                  <w:rFonts w:ascii="Cambria Math" w:hAnsi="Cambria Math"/>
                                  <w:i/>
                                  <w:lang w:val="el-GR"/>
                                </w:rPr>
                              </w:ins>
                            </m:ctrlPr>
                          </m:sSubPr>
                          <m:e>
                            <m:r>
                              <w:ins w:id="1750" w:author="Στάθης Καπ" w:date="2023-02-01T08:58:00Z">
                                <w:rPr>
                                  <w:rFonts w:ascii="Cambria Math" w:hAnsi="Cambria Math"/>
                                  <w:lang w:val="el-GR"/>
                                </w:rPr>
                                <m:t>X</m:t>
                              </w:ins>
                            </m:r>
                          </m:e>
                          <m:sub>
                            <m:r>
                              <w:ins w:id="1751" w:author="Στάθης Καπ" w:date="2023-02-01T08:58:00Z">
                                <w:rPr>
                                  <w:rFonts w:ascii="Cambria Math" w:hAnsi="Cambria Math"/>
                                  <w:lang w:val="el-GR"/>
                                </w:rPr>
                                <m:t>1,j,t</m:t>
                              </w:ins>
                            </m:r>
                          </m:sub>
                        </m:sSub>
                      </m:e>
                    </m:nary>
                  </m:e>
                </m:nary>
                <m:r>
                  <w:ins w:id="1752"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1753" w:author="Στάθης Καπ" w:date="2023-02-01T08:58:00Z"/>
                <w:rPrChange w:id="1754" w:author="Στάθης Καπ" w:date="2023-02-01T08:49:00Z">
                  <w:rPr>
                    <w:ins w:id="1755" w:author="Στάθης Καπ" w:date="2023-02-01T08:58:00Z"/>
                    <w:lang w:val="el-GR"/>
                  </w:rPr>
                </w:rPrChange>
              </w:rPr>
            </w:pPr>
            <w:ins w:id="175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5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1758" w:author="Στάθης Καπ" w:date="2023-02-01T08:58:00Z">
              <w:r>
                <w:rPr>
                  <w:lang w:val="el-GR"/>
                </w:rPr>
                <w:fldChar w:fldCharType="end"/>
              </w:r>
              <w:r>
                <w:t>)</w:t>
              </w:r>
            </w:ins>
          </w:p>
        </w:tc>
      </w:tr>
      <w:tr w:rsidR="00746C35" w14:paraId="366C1BFD" w14:textId="77777777" w:rsidTr="00237FE3">
        <w:trPr>
          <w:ins w:id="1759" w:author="Στάθης Καπ" w:date="2023-02-01T08:58:00Z"/>
        </w:trPr>
        <w:tc>
          <w:tcPr>
            <w:tcW w:w="350" w:type="pct"/>
          </w:tcPr>
          <w:p w14:paraId="286026C6" w14:textId="77777777" w:rsidR="00746C35" w:rsidRDefault="00746C35">
            <w:pPr>
              <w:spacing w:after="160"/>
              <w:rPr>
                <w:ins w:id="1760" w:author="Στάθης Καπ" w:date="2023-02-01T08:58:00Z"/>
                <w:lang w:val="el-GR"/>
              </w:rPr>
              <w:pPrChange w:id="1761" w:author="Στάθης Καπ" w:date="2023-02-01T08:46:00Z">
                <w:pPr/>
              </w:pPrChange>
            </w:pPr>
          </w:p>
        </w:tc>
        <w:tc>
          <w:tcPr>
            <w:tcW w:w="4300" w:type="pct"/>
          </w:tcPr>
          <w:p w14:paraId="0BBC5379" w14:textId="73F78A2F" w:rsidR="00746C35" w:rsidRPr="00CC5DDF" w:rsidRDefault="00A224AC">
            <w:pPr>
              <w:spacing w:after="160"/>
              <w:rPr>
                <w:ins w:id="1762" w:author="Στάθης Καπ" w:date="2023-02-01T08:58:00Z"/>
                <w:i/>
                <w:lang w:val="el-GR"/>
                <w:rPrChange w:id="1763" w:author="Στάθης Καπ" w:date="2023-02-01T08:59:00Z">
                  <w:rPr>
                    <w:ins w:id="1764" w:author="Στάθης Καπ" w:date="2023-02-01T08:58:00Z"/>
                    <w:lang w:val="el-GR"/>
                  </w:rPr>
                </w:rPrChange>
              </w:rPr>
              <w:pPrChange w:id="1765" w:author="Στάθης Καπ" w:date="2023-02-01T08:46:00Z">
                <w:pPr/>
              </w:pPrChange>
            </w:pPr>
            <m:oMathPara>
              <m:oMath>
                <m:nary>
                  <m:naryPr>
                    <m:chr m:val="∑"/>
                    <m:limLoc m:val="undOvr"/>
                    <m:ctrlPr>
                      <w:ins w:id="1766" w:author="Στάθης Καπ" w:date="2023-02-01T08:59:00Z">
                        <w:rPr>
                          <w:rFonts w:ascii="Cambria Math" w:hAnsi="Cambria Math"/>
                          <w:i/>
                          <w:lang w:val="el-GR"/>
                        </w:rPr>
                      </w:ins>
                    </m:ctrlPr>
                  </m:naryPr>
                  <m:sub>
                    <m:r>
                      <w:ins w:id="1767" w:author="Στάθης Καπ" w:date="2023-02-01T08:59:00Z">
                        <w:rPr>
                          <w:rFonts w:ascii="Cambria Math" w:hAnsi="Cambria Math"/>
                          <w:lang w:val="el-GR"/>
                        </w:rPr>
                        <m:t>j=1</m:t>
                      </w:ins>
                    </m:r>
                  </m:sub>
                  <m:sup>
                    <m:r>
                      <w:ins w:id="1768" w:author="Στάθης Καπ" w:date="2023-02-01T08:59:00Z">
                        <w:rPr>
                          <w:rFonts w:ascii="Cambria Math" w:hAnsi="Cambria Math"/>
                          <w:lang w:val="el-GR"/>
                        </w:rPr>
                        <m:t>n-1</m:t>
                      </w:ins>
                    </m:r>
                  </m:sup>
                  <m:e>
                    <m:nary>
                      <m:naryPr>
                        <m:chr m:val="∑"/>
                        <m:limLoc m:val="undOvr"/>
                        <m:ctrlPr>
                          <w:ins w:id="1769" w:author="Στάθης Καπ" w:date="2023-02-01T08:59:00Z">
                            <w:rPr>
                              <w:rFonts w:ascii="Cambria Math" w:hAnsi="Cambria Math"/>
                              <w:i/>
                              <w:lang w:val="el-GR"/>
                            </w:rPr>
                          </w:ins>
                        </m:ctrlPr>
                      </m:naryPr>
                      <m:sub>
                        <m:r>
                          <w:ins w:id="1770" w:author="Στάθης Καπ" w:date="2023-02-01T08:59:00Z">
                            <w:rPr>
                              <w:rFonts w:ascii="Cambria Math" w:hAnsi="Cambria Math"/>
                              <w:lang w:val="el-GR"/>
                            </w:rPr>
                            <m:t>t=1</m:t>
                          </w:ins>
                        </m:r>
                      </m:sub>
                      <m:sup>
                        <m:sSub>
                          <m:sSubPr>
                            <m:ctrlPr>
                              <w:ins w:id="1771" w:author="Στάθης Καπ" w:date="2023-02-01T08:59:00Z">
                                <w:rPr>
                                  <w:rFonts w:ascii="Cambria Math" w:hAnsi="Cambria Math"/>
                                  <w:i/>
                                  <w:lang w:val="el-GR"/>
                                </w:rPr>
                              </w:ins>
                            </m:ctrlPr>
                          </m:sSubPr>
                          <m:e>
                            <m:r>
                              <w:ins w:id="1772" w:author="Στάθης Καπ" w:date="2023-02-01T08:59:00Z">
                                <w:rPr>
                                  <w:rFonts w:ascii="Cambria Math" w:hAnsi="Cambria Math"/>
                                  <w:lang w:val="el-GR"/>
                                </w:rPr>
                                <m:t>T</m:t>
                              </w:ins>
                            </m:r>
                          </m:e>
                          <m:sub>
                            <m:r>
                              <w:ins w:id="1773" w:author="Στάθης Καπ" w:date="2023-02-01T08:59:00Z">
                                <w:rPr>
                                  <w:rFonts w:ascii="Cambria Math" w:hAnsi="Cambria Math"/>
                                  <w:lang w:val="el-GR"/>
                                </w:rPr>
                                <m:t>max</m:t>
                              </w:ins>
                            </m:r>
                          </m:sub>
                        </m:sSub>
                      </m:sup>
                      <m:e>
                        <m:sSub>
                          <m:sSubPr>
                            <m:ctrlPr>
                              <w:ins w:id="1774" w:author="Στάθης Καπ" w:date="2023-02-01T08:59:00Z">
                                <w:rPr>
                                  <w:rFonts w:ascii="Cambria Math" w:hAnsi="Cambria Math"/>
                                  <w:i/>
                                  <w:lang w:val="el-GR"/>
                                </w:rPr>
                              </w:ins>
                            </m:ctrlPr>
                          </m:sSubPr>
                          <m:e>
                            <m:r>
                              <w:ins w:id="1775" w:author="Στάθης Καπ" w:date="2023-02-01T08:59:00Z">
                                <w:rPr>
                                  <w:rFonts w:ascii="Cambria Math" w:hAnsi="Cambria Math"/>
                                  <w:lang w:val="el-GR"/>
                                </w:rPr>
                                <m:t>X</m:t>
                              </w:ins>
                            </m:r>
                          </m:e>
                          <m:sub>
                            <m:r>
                              <w:ins w:id="1776" w:author="Στάθης Καπ" w:date="2023-02-01T08:59:00Z">
                                <w:rPr>
                                  <w:rFonts w:ascii="Cambria Math" w:hAnsi="Cambria Math"/>
                                  <w:lang w:val="el-GR"/>
                                </w:rPr>
                                <m:t>n,j,t</m:t>
                              </w:ins>
                            </m:r>
                          </m:sub>
                        </m:sSub>
                      </m:e>
                    </m:nary>
                  </m:e>
                </m:nary>
                <m:r>
                  <w:ins w:id="1777" w:author="Στάθης Καπ" w:date="2023-02-01T08:59:00Z">
                    <w:rPr>
                      <w:rFonts w:ascii="Cambria Math" w:hAnsi="Cambria Math"/>
                      <w:lang w:val="el-GR"/>
                    </w:rPr>
                    <m:t>=0s</m:t>
                  </w:ins>
                </m:r>
              </m:oMath>
            </m:oMathPara>
          </w:p>
        </w:tc>
        <w:tc>
          <w:tcPr>
            <w:tcW w:w="350" w:type="pct"/>
            <w:vAlign w:val="center"/>
          </w:tcPr>
          <w:p w14:paraId="52DAFEC1" w14:textId="271991E9" w:rsidR="00746C35" w:rsidRPr="00603993" w:rsidRDefault="00746C35" w:rsidP="00237FE3">
            <w:pPr>
              <w:pStyle w:val="Caption"/>
              <w:spacing w:after="160"/>
              <w:rPr>
                <w:ins w:id="1778" w:author="Στάθης Καπ" w:date="2023-02-01T08:58:00Z"/>
                <w:rPrChange w:id="1779" w:author="Στάθης Καπ" w:date="2023-02-01T08:49:00Z">
                  <w:rPr>
                    <w:ins w:id="1780" w:author="Στάθης Καπ" w:date="2023-02-01T08:58:00Z"/>
                    <w:lang w:val="el-GR"/>
                  </w:rPr>
                </w:rPrChange>
              </w:rPr>
            </w:pPr>
            <w:ins w:id="1781"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782"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1783" w:author="Στάθης Καπ" w:date="2023-02-01T08:58:00Z">
              <w:r>
                <w:rPr>
                  <w:lang w:val="el-GR"/>
                </w:rPr>
                <w:fldChar w:fldCharType="end"/>
              </w:r>
              <w:r>
                <w:t>)</w:t>
              </w:r>
            </w:ins>
          </w:p>
        </w:tc>
      </w:tr>
      <w:tr w:rsidR="00CC5DDF" w14:paraId="6F141FAD" w14:textId="77777777" w:rsidTr="00237FE3">
        <w:trPr>
          <w:ins w:id="1784" w:author="Στάθης Καπ" w:date="2023-02-01T08:59:00Z"/>
        </w:trPr>
        <w:tc>
          <w:tcPr>
            <w:tcW w:w="350" w:type="pct"/>
          </w:tcPr>
          <w:p w14:paraId="21F903DD" w14:textId="77777777" w:rsidR="00CC5DDF" w:rsidRDefault="00CC5DDF">
            <w:pPr>
              <w:spacing w:after="160"/>
              <w:rPr>
                <w:ins w:id="1785" w:author="Στάθης Καπ" w:date="2023-02-01T08:59:00Z"/>
                <w:lang w:val="el-GR"/>
              </w:rPr>
              <w:pPrChange w:id="1786" w:author="Στάθης Καπ" w:date="2023-02-01T08:46:00Z">
                <w:pPr/>
              </w:pPrChange>
            </w:pPr>
          </w:p>
        </w:tc>
        <w:tc>
          <w:tcPr>
            <w:tcW w:w="4300" w:type="pct"/>
          </w:tcPr>
          <w:p w14:paraId="6915FCD7" w14:textId="7F48BB0C" w:rsidR="00CC5DDF" w:rsidRPr="007575C9" w:rsidRDefault="00A224AC">
            <w:pPr>
              <w:spacing w:after="160"/>
              <w:rPr>
                <w:ins w:id="1787" w:author="Στάθης Καπ" w:date="2023-02-01T08:59:00Z"/>
                <w:rPrChange w:id="1788" w:author="Στάθης Καπ" w:date="2023-02-26T06:30:00Z">
                  <w:rPr>
                    <w:ins w:id="1789" w:author="Στάθης Καπ" w:date="2023-02-01T08:59:00Z"/>
                    <w:lang w:val="el-GR"/>
                  </w:rPr>
                </w:rPrChange>
              </w:rPr>
              <w:pPrChange w:id="1790" w:author="Στάθης Καπ" w:date="2023-02-01T08:46:00Z">
                <w:pPr/>
              </w:pPrChange>
            </w:pPr>
            <m:oMathPara>
              <m:oMath>
                <m:nary>
                  <m:naryPr>
                    <m:chr m:val="∑"/>
                    <m:limLoc m:val="undOvr"/>
                    <m:ctrlPr>
                      <w:ins w:id="1791" w:author="Στάθης Καπ" w:date="2023-02-01T08:59:00Z">
                        <w:rPr>
                          <w:rFonts w:ascii="Cambria Math" w:hAnsi="Cambria Math"/>
                          <w:i/>
                          <w:lang w:val="el-GR"/>
                        </w:rPr>
                      </w:ins>
                    </m:ctrlPr>
                  </m:naryPr>
                  <m:sub>
                    <m:r>
                      <w:ins w:id="1792" w:author="Στάθης Καπ" w:date="2023-02-01T08:59:00Z">
                        <w:rPr>
                          <w:rFonts w:ascii="Cambria Math" w:hAnsi="Cambria Math"/>
                          <w:lang w:val="el-GR"/>
                        </w:rPr>
                        <m:t>i=1</m:t>
                      </w:ins>
                    </m:r>
                  </m:sub>
                  <m:sup>
                    <m:r>
                      <w:ins w:id="1793" w:author="Στάθης Καπ" w:date="2023-02-01T08:59:00Z">
                        <w:rPr>
                          <w:rFonts w:ascii="Cambria Math" w:hAnsi="Cambria Math"/>
                          <w:lang w:val="el-GR"/>
                        </w:rPr>
                        <m:t>n-1</m:t>
                      </w:ins>
                    </m:r>
                  </m:sup>
                  <m:e>
                    <m:nary>
                      <m:naryPr>
                        <m:chr m:val="∑"/>
                        <m:limLoc m:val="undOvr"/>
                        <m:ctrlPr>
                          <w:ins w:id="1794" w:author="Στάθης Καπ" w:date="2023-02-01T08:59:00Z">
                            <w:rPr>
                              <w:rFonts w:ascii="Cambria Math" w:hAnsi="Cambria Math"/>
                              <w:i/>
                              <w:lang w:val="el-GR"/>
                            </w:rPr>
                          </w:ins>
                        </m:ctrlPr>
                      </m:naryPr>
                      <m:sub>
                        <m:r>
                          <w:ins w:id="1795" w:author="Στάθης Καπ" w:date="2023-02-01T08:59:00Z">
                            <w:rPr>
                              <w:rFonts w:ascii="Cambria Math" w:hAnsi="Cambria Math"/>
                              <w:lang w:val="el-GR"/>
                            </w:rPr>
                            <m:t>t=1</m:t>
                          </w:ins>
                        </m:r>
                      </m:sub>
                      <m:sup>
                        <m:sSub>
                          <m:sSubPr>
                            <m:ctrlPr>
                              <w:ins w:id="1796" w:author="Στάθης Καπ" w:date="2023-02-01T08:59:00Z">
                                <w:rPr>
                                  <w:rFonts w:ascii="Cambria Math" w:hAnsi="Cambria Math"/>
                                  <w:i/>
                                  <w:lang w:val="el-GR"/>
                                </w:rPr>
                              </w:ins>
                            </m:ctrlPr>
                          </m:sSubPr>
                          <m:e>
                            <m:r>
                              <w:ins w:id="1797" w:author="Στάθης Καπ" w:date="2023-02-01T08:59:00Z">
                                <w:rPr>
                                  <w:rFonts w:ascii="Cambria Math" w:hAnsi="Cambria Math"/>
                                  <w:lang w:val="el-GR"/>
                                </w:rPr>
                                <m:t>T</m:t>
                              </w:ins>
                            </m:r>
                          </m:e>
                          <m:sub>
                            <m:r>
                              <w:ins w:id="1798" w:author="Στάθης Καπ" w:date="2023-02-01T08:59:00Z">
                                <w:rPr>
                                  <w:rFonts w:ascii="Cambria Math" w:hAnsi="Cambria Math"/>
                                  <w:lang w:val="el-GR"/>
                                </w:rPr>
                                <m:t>max</m:t>
                              </w:ins>
                            </m:r>
                          </m:sub>
                        </m:sSub>
                      </m:sup>
                      <m:e>
                        <m:sSub>
                          <m:sSubPr>
                            <m:ctrlPr>
                              <w:ins w:id="1799" w:author="Στάθης Καπ" w:date="2023-02-01T08:59:00Z">
                                <w:rPr>
                                  <w:rFonts w:ascii="Cambria Math" w:hAnsi="Cambria Math"/>
                                  <w:i/>
                                  <w:lang w:val="el-GR"/>
                                </w:rPr>
                              </w:ins>
                            </m:ctrlPr>
                          </m:sSubPr>
                          <m:e>
                            <m:r>
                              <w:ins w:id="1800" w:author="Στάθης Καπ" w:date="2023-02-01T08:59:00Z">
                                <w:rPr>
                                  <w:rFonts w:ascii="Cambria Math" w:hAnsi="Cambria Math"/>
                                  <w:lang w:val="el-GR"/>
                                </w:rPr>
                                <m:t>X</m:t>
                              </w:ins>
                            </m:r>
                          </m:e>
                          <m:sub>
                            <m:r>
                              <w:ins w:id="1801" w:author="Στάθης Καπ" w:date="2023-02-01T08:59:00Z">
                                <w:rPr>
                                  <w:rFonts w:ascii="Cambria Math" w:hAnsi="Cambria Math"/>
                                  <w:lang w:val="el-GR"/>
                                </w:rPr>
                                <m:t>i,n,t</m:t>
                              </w:ins>
                            </m:r>
                          </m:sub>
                        </m:sSub>
                      </m:e>
                    </m:nary>
                  </m:e>
                </m:nary>
                <m:r>
                  <w:ins w:id="1802"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1803" w:author="Στάθης Καπ" w:date="2023-02-01T08:59:00Z"/>
                <w:rPrChange w:id="1804" w:author="Στάθης Καπ" w:date="2023-02-01T08:49:00Z">
                  <w:rPr>
                    <w:ins w:id="1805" w:author="Στάθης Καπ" w:date="2023-02-01T08:59:00Z"/>
                    <w:lang w:val="el-GR"/>
                  </w:rPr>
                </w:rPrChange>
              </w:rPr>
            </w:pPr>
            <w:ins w:id="1806"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07"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1808" w:author="Στάθης Καπ" w:date="2023-02-01T08:59:00Z">
              <w:r>
                <w:rPr>
                  <w:lang w:val="el-GR"/>
                </w:rPr>
                <w:fldChar w:fldCharType="end"/>
              </w:r>
              <w:r>
                <w:t>)</w:t>
              </w:r>
            </w:ins>
          </w:p>
        </w:tc>
      </w:tr>
      <w:tr w:rsidR="006E12A8" w14:paraId="26AA09E0" w14:textId="77777777" w:rsidTr="00237FE3">
        <w:trPr>
          <w:ins w:id="1809" w:author="Στάθης Καπ" w:date="2023-02-01T08:59:00Z"/>
        </w:trPr>
        <w:tc>
          <w:tcPr>
            <w:tcW w:w="350" w:type="pct"/>
          </w:tcPr>
          <w:p w14:paraId="29429F79" w14:textId="77777777" w:rsidR="006E12A8" w:rsidRDefault="006E12A8">
            <w:pPr>
              <w:spacing w:after="160"/>
              <w:rPr>
                <w:ins w:id="1810" w:author="Στάθης Καπ" w:date="2023-02-01T08:59:00Z"/>
                <w:lang w:val="el-GR"/>
              </w:rPr>
              <w:pPrChange w:id="1811" w:author="Στάθης Καπ" w:date="2023-02-01T08:46:00Z">
                <w:pPr/>
              </w:pPrChange>
            </w:pPr>
          </w:p>
        </w:tc>
        <w:tc>
          <w:tcPr>
            <w:tcW w:w="4300" w:type="pct"/>
          </w:tcPr>
          <w:p w14:paraId="7BECAC83" w14:textId="42D30DA0" w:rsidR="006E12A8" w:rsidRPr="005846FF" w:rsidRDefault="00A224AC">
            <w:pPr>
              <w:spacing w:after="160"/>
              <w:rPr>
                <w:ins w:id="1812" w:author="Στάθης Καπ" w:date="2023-02-01T08:59:00Z"/>
                <w:lang w:val="el-GR"/>
              </w:rPr>
              <w:pPrChange w:id="1813" w:author="Στάθης Καπ" w:date="2023-02-01T08:46:00Z">
                <w:pPr/>
              </w:pPrChange>
            </w:pPr>
            <m:oMathPara>
              <m:oMath>
                <m:nary>
                  <m:naryPr>
                    <m:chr m:val="∑"/>
                    <m:limLoc m:val="undOvr"/>
                    <m:ctrlPr>
                      <w:ins w:id="1814" w:author="Στάθης Καπ" w:date="2023-02-01T08:59:00Z">
                        <w:rPr>
                          <w:rFonts w:ascii="Cambria Math" w:hAnsi="Cambria Math"/>
                          <w:i/>
                          <w:lang w:val="el-GR"/>
                        </w:rPr>
                      </w:ins>
                    </m:ctrlPr>
                  </m:naryPr>
                  <m:sub>
                    <m:r>
                      <w:ins w:id="1815" w:author="Στάθης Καπ" w:date="2023-02-01T08:59:00Z">
                        <w:rPr>
                          <w:rFonts w:ascii="Cambria Math" w:hAnsi="Cambria Math"/>
                          <w:lang w:val="el-GR"/>
                        </w:rPr>
                        <m:t>i=1,i≠e</m:t>
                      </w:ins>
                    </m:r>
                  </m:sub>
                  <m:sup>
                    <m:r>
                      <w:ins w:id="1816" w:author="Στάθης Καπ" w:date="2023-02-01T08:59:00Z">
                        <w:rPr>
                          <w:rFonts w:ascii="Cambria Math" w:hAnsi="Cambria Math"/>
                          <w:lang w:val="el-GR"/>
                        </w:rPr>
                        <m:t>n-1</m:t>
                      </w:ins>
                    </m:r>
                  </m:sup>
                  <m:e>
                    <m:nary>
                      <m:naryPr>
                        <m:chr m:val="∑"/>
                        <m:limLoc m:val="undOvr"/>
                        <m:ctrlPr>
                          <w:ins w:id="1817" w:author="Στάθης Καπ" w:date="2023-02-01T08:59:00Z">
                            <w:rPr>
                              <w:rFonts w:ascii="Cambria Math" w:hAnsi="Cambria Math"/>
                              <w:i/>
                              <w:lang w:val="el-GR"/>
                            </w:rPr>
                          </w:ins>
                        </m:ctrlPr>
                      </m:naryPr>
                      <m:sub>
                        <m:r>
                          <w:ins w:id="1818" w:author="Στάθης Καπ" w:date="2023-02-01T08:59:00Z">
                            <m:rPr>
                              <m:sty m:val="p"/>
                            </m:rPr>
                            <w:rPr>
                              <w:rFonts w:ascii="Cambria Math" w:hAnsi="Cambria Math"/>
                            </w:rPr>
                            <m:t>t=1,</m:t>
                          </w:ins>
                        </m:r>
                        <m:sSub>
                          <m:sSubPr>
                            <m:ctrlPr>
                              <w:ins w:id="1819" w:author="Στάθης Καπ" w:date="2023-02-01T08:59:00Z">
                                <w:rPr>
                                  <w:rFonts w:ascii="Cambria Math" w:hAnsi="Cambria Math"/>
                                </w:rPr>
                              </w:ins>
                            </m:ctrlPr>
                          </m:sSubPr>
                          <m:e>
                            <m:r>
                              <w:ins w:id="1820" w:author="Στάθης Καπ" w:date="2023-02-01T08:59:00Z">
                                <w:rPr>
                                  <w:rFonts w:ascii="Cambria Math" w:hAnsi="Cambria Math"/>
                                </w:rPr>
                                <m:t>T</m:t>
                              </w:ins>
                            </m:r>
                          </m:e>
                          <m:sub>
                            <m:r>
                              <w:ins w:id="1821" w:author="Στάθης Καπ" w:date="2023-02-01T08:59:00Z">
                                <w:rPr>
                                  <w:rFonts w:ascii="Cambria Math" w:hAnsi="Cambria Math"/>
                                </w:rPr>
                                <m:t>max</m:t>
                              </w:ins>
                            </m:r>
                          </m:sub>
                        </m:sSub>
                      </m:sub>
                      <m:sup>
                        <m:r>
                          <w:ins w:id="1822" w:author="Στάθης Καπ" w:date="2023-02-01T08:59:00Z">
                            <w:rPr>
                              <w:rFonts w:ascii="Cambria Math" w:hAnsi="Cambria Math"/>
                              <w:lang w:val="el-GR"/>
                            </w:rPr>
                            <m:t>n</m:t>
                          </w:ins>
                        </m:r>
                      </m:sup>
                      <m:e>
                        <m:sSub>
                          <m:sSubPr>
                            <m:ctrlPr>
                              <w:ins w:id="1823" w:author="Στάθης Καπ" w:date="2023-02-01T08:59:00Z">
                                <w:rPr>
                                  <w:rFonts w:ascii="Cambria Math" w:hAnsi="Cambria Math"/>
                                  <w:i/>
                                  <w:lang w:val="el-GR"/>
                                </w:rPr>
                              </w:ins>
                            </m:ctrlPr>
                          </m:sSubPr>
                          <m:e>
                            <m:r>
                              <w:ins w:id="1824" w:author="Στάθης Καπ" w:date="2023-02-01T08:59:00Z">
                                <w:rPr>
                                  <w:rFonts w:ascii="Cambria Math" w:hAnsi="Cambria Math"/>
                                  <w:lang w:val="el-GR"/>
                                </w:rPr>
                                <m:t>X</m:t>
                              </w:ins>
                            </m:r>
                          </m:e>
                          <m:sub>
                            <m:r>
                              <w:ins w:id="1825" w:author="Στάθης Καπ" w:date="2023-02-01T08:59:00Z">
                                <w:rPr>
                                  <w:rFonts w:ascii="Cambria Math" w:hAnsi="Cambria Math"/>
                                  <w:lang w:val="el-GR"/>
                                </w:rPr>
                                <m:t>i,e,t</m:t>
                              </w:ins>
                            </m:r>
                          </m:sub>
                        </m:sSub>
                      </m:e>
                    </m:nary>
                  </m:e>
                </m:nary>
                <m:r>
                  <w:ins w:id="1826" w:author="Στάθης Καπ" w:date="2023-02-01T08:59:00Z">
                    <w:rPr>
                      <w:rFonts w:ascii="Cambria Math" w:hAnsi="Cambria Math"/>
                      <w:lang w:val="el-GR"/>
                    </w:rPr>
                    <m:t>=</m:t>
                  </w:ins>
                </m:r>
                <m:nary>
                  <m:naryPr>
                    <m:chr m:val="∑"/>
                    <m:limLoc m:val="undOvr"/>
                    <m:ctrlPr>
                      <w:ins w:id="1827" w:author="Στάθης Καπ" w:date="2023-02-01T08:59:00Z">
                        <w:rPr>
                          <w:rFonts w:ascii="Cambria Math" w:hAnsi="Cambria Math"/>
                          <w:i/>
                          <w:lang w:val="el-GR"/>
                        </w:rPr>
                      </w:ins>
                    </m:ctrlPr>
                  </m:naryPr>
                  <m:sub>
                    <m:r>
                      <w:ins w:id="1828" w:author="Στάθης Καπ" w:date="2023-02-01T08:59:00Z">
                        <m:rPr>
                          <m:sty m:val="p"/>
                        </m:rPr>
                        <w:rPr>
                          <w:rFonts w:ascii="Cambria Math" w:hAnsi="Cambria Math"/>
                        </w:rPr>
                        <m:t>j=2,j≠e</m:t>
                      </w:ins>
                    </m:r>
                  </m:sub>
                  <m:sup>
                    <m:r>
                      <w:ins w:id="1829" w:author="Στάθης Καπ" w:date="2023-02-01T08:59:00Z">
                        <w:rPr>
                          <w:rFonts w:ascii="Cambria Math" w:hAnsi="Cambria Math"/>
                          <w:lang w:val="el-GR"/>
                        </w:rPr>
                        <m:t>n</m:t>
                      </w:ins>
                    </m:r>
                  </m:sup>
                  <m:e>
                    <m:nary>
                      <m:naryPr>
                        <m:chr m:val="∑"/>
                        <m:limLoc m:val="undOvr"/>
                        <m:ctrlPr>
                          <w:ins w:id="1830" w:author="Στάθης Καπ" w:date="2023-02-01T08:59:00Z">
                            <w:rPr>
                              <w:rFonts w:ascii="Cambria Math" w:hAnsi="Cambria Math"/>
                              <w:i/>
                              <w:lang w:val="el-GR"/>
                            </w:rPr>
                          </w:ins>
                        </m:ctrlPr>
                      </m:naryPr>
                      <m:sub>
                        <m:r>
                          <w:ins w:id="1831" w:author="Στάθης Καπ" w:date="2023-02-01T08:59:00Z">
                            <w:rPr>
                              <w:rFonts w:ascii="Cambria Math" w:hAnsi="Cambria Math"/>
                              <w:lang w:val="el-GR"/>
                            </w:rPr>
                            <m:t>T=1</m:t>
                          </w:ins>
                        </m:r>
                      </m:sub>
                      <m:sup>
                        <m:sSub>
                          <m:sSubPr>
                            <m:ctrlPr>
                              <w:ins w:id="1832" w:author="Στάθης Καπ" w:date="2023-02-01T08:59:00Z">
                                <w:rPr>
                                  <w:rFonts w:ascii="Cambria Math" w:hAnsi="Cambria Math"/>
                                  <w:i/>
                                  <w:lang w:val="el-GR"/>
                                </w:rPr>
                              </w:ins>
                            </m:ctrlPr>
                          </m:sSubPr>
                          <m:e>
                            <m:r>
                              <w:ins w:id="1833" w:author="Στάθης Καπ" w:date="2023-02-01T08:59:00Z">
                                <w:rPr>
                                  <w:rFonts w:ascii="Cambria Math" w:hAnsi="Cambria Math"/>
                                  <w:lang w:val="el-GR"/>
                                </w:rPr>
                                <m:t>T</m:t>
                              </w:ins>
                            </m:r>
                          </m:e>
                          <m:sub>
                            <m:r>
                              <w:ins w:id="1834" w:author="Στάθης Καπ" w:date="2023-02-01T08:59:00Z">
                                <w:rPr>
                                  <w:rFonts w:ascii="Cambria Math" w:hAnsi="Cambria Math"/>
                                  <w:lang w:val="el-GR"/>
                                </w:rPr>
                                <m:t>max</m:t>
                              </w:ins>
                            </m:r>
                          </m:sub>
                        </m:sSub>
                      </m:sup>
                      <m:e>
                        <m:sSub>
                          <m:sSubPr>
                            <m:ctrlPr>
                              <w:ins w:id="1835" w:author="Στάθης Καπ" w:date="2023-02-01T08:59:00Z">
                                <w:rPr>
                                  <w:rFonts w:ascii="Cambria Math" w:hAnsi="Cambria Math"/>
                                  <w:i/>
                                  <w:lang w:val="el-GR"/>
                                </w:rPr>
                              </w:ins>
                            </m:ctrlPr>
                          </m:sSubPr>
                          <m:e>
                            <m:r>
                              <w:ins w:id="1836" w:author="Στάθης Καπ" w:date="2023-02-01T08:59:00Z">
                                <w:rPr>
                                  <w:rFonts w:ascii="Cambria Math" w:hAnsi="Cambria Math"/>
                                  <w:lang w:val="el-GR"/>
                                </w:rPr>
                                <m:t>X</m:t>
                              </w:ins>
                            </m:r>
                          </m:e>
                          <m:sub>
                            <m:r>
                              <w:ins w:id="1837" w:author="Στάθης Καπ" w:date="2023-02-01T08:59:00Z">
                                <w:rPr>
                                  <w:rFonts w:ascii="Cambria Math" w:hAnsi="Cambria Math"/>
                                  <w:lang w:val="el-GR"/>
                                </w:rPr>
                                <m:t>e,j,t</m:t>
                              </w:ins>
                            </m:r>
                          </m:sub>
                        </m:sSub>
                      </m:e>
                    </m:nary>
                  </m:e>
                </m:nary>
                <m:r>
                  <w:ins w:id="1838" w:author="Στάθης Καπ" w:date="2023-02-01T08:59:00Z">
                    <w:rPr>
                      <w:rFonts w:ascii="Cambria Math" w:hAnsi="Cambria Math"/>
                      <w:lang w:val="el-GR"/>
                    </w:rPr>
                    <m:t xml:space="preserve"> ∀e=2, 3, ⋯, (n-1)</m:t>
                  </w:ins>
                </m:r>
              </m:oMath>
            </m:oMathPara>
          </w:p>
        </w:tc>
        <w:tc>
          <w:tcPr>
            <w:tcW w:w="350" w:type="pct"/>
            <w:vAlign w:val="center"/>
          </w:tcPr>
          <w:p w14:paraId="41A30956" w14:textId="1ECC2790" w:rsidR="006E12A8" w:rsidRPr="00603993" w:rsidRDefault="006E12A8" w:rsidP="00237FE3">
            <w:pPr>
              <w:pStyle w:val="Caption"/>
              <w:spacing w:after="160"/>
              <w:rPr>
                <w:ins w:id="1839" w:author="Στάθης Καπ" w:date="2023-02-01T08:59:00Z"/>
                <w:rPrChange w:id="1840" w:author="Στάθης Καπ" w:date="2023-02-01T08:49:00Z">
                  <w:rPr>
                    <w:ins w:id="1841" w:author="Στάθης Καπ" w:date="2023-02-01T08:59:00Z"/>
                    <w:lang w:val="el-GR"/>
                  </w:rPr>
                </w:rPrChange>
              </w:rPr>
            </w:pPr>
            <w:ins w:id="184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4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1844" w:author="Στάθης Καπ" w:date="2023-02-01T08:59:00Z">
              <w:r>
                <w:rPr>
                  <w:lang w:val="el-GR"/>
                </w:rPr>
                <w:fldChar w:fldCharType="end"/>
              </w:r>
              <w:r>
                <w:t>)</w:t>
              </w:r>
            </w:ins>
          </w:p>
        </w:tc>
      </w:tr>
      <w:tr w:rsidR="001A3B97" w14:paraId="7E974024" w14:textId="77777777" w:rsidTr="00237FE3">
        <w:trPr>
          <w:ins w:id="1845" w:author="Στάθης Καπ" w:date="2023-02-01T09:00:00Z"/>
        </w:trPr>
        <w:tc>
          <w:tcPr>
            <w:tcW w:w="350" w:type="pct"/>
          </w:tcPr>
          <w:p w14:paraId="7F8502DD" w14:textId="77777777" w:rsidR="001A3B97" w:rsidRDefault="001A3B97">
            <w:pPr>
              <w:spacing w:after="160"/>
              <w:rPr>
                <w:ins w:id="1846" w:author="Στάθης Καπ" w:date="2023-02-01T09:00:00Z"/>
                <w:lang w:val="el-GR"/>
              </w:rPr>
              <w:pPrChange w:id="1847" w:author="Στάθης Καπ" w:date="2023-02-01T08:46:00Z">
                <w:pPr/>
              </w:pPrChange>
            </w:pPr>
          </w:p>
        </w:tc>
        <w:tc>
          <w:tcPr>
            <w:tcW w:w="4300" w:type="pct"/>
          </w:tcPr>
          <w:p w14:paraId="2CCBE347" w14:textId="22A3ACD2" w:rsidR="001A3B97" w:rsidRPr="005846FF" w:rsidRDefault="00A224AC">
            <w:pPr>
              <w:spacing w:after="160"/>
              <w:rPr>
                <w:ins w:id="1848" w:author="Στάθης Καπ" w:date="2023-02-01T09:00:00Z"/>
                <w:lang w:val="el-GR"/>
              </w:rPr>
              <w:pPrChange w:id="1849" w:author="Στάθης Καπ" w:date="2023-02-01T08:46:00Z">
                <w:pPr/>
              </w:pPrChange>
            </w:pPr>
            <m:oMathPara>
              <m:oMath>
                <m:nary>
                  <m:naryPr>
                    <m:chr m:val="∑"/>
                    <m:limLoc m:val="undOvr"/>
                    <m:ctrlPr>
                      <w:ins w:id="1850" w:author="Στάθης Καπ" w:date="2023-02-01T09:00:00Z">
                        <w:rPr>
                          <w:rFonts w:ascii="Cambria Math" w:hAnsi="Cambria Math"/>
                          <w:i/>
                          <w:lang w:val="el-GR"/>
                        </w:rPr>
                      </w:ins>
                    </m:ctrlPr>
                  </m:naryPr>
                  <m:sub>
                    <m:r>
                      <w:ins w:id="1851" w:author="Στάθης Καπ" w:date="2023-02-01T09:00:00Z">
                        <w:rPr>
                          <w:rFonts w:ascii="Cambria Math" w:hAnsi="Cambria Math"/>
                          <w:lang w:val="el-GR"/>
                        </w:rPr>
                        <m:t>j=2,j≠i</m:t>
                      </w:ins>
                    </m:r>
                  </m:sub>
                  <m:sup>
                    <m:r>
                      <w:ins w:id="1852" w:author="Στάθης Καπ" w:date="2023-02-01T09:00:00Z">
                        <w:rPr>
                          <w:rFonts w:ascii="Cambria Math" w:hAnsi="Cambria Math"/>
                          <w:lang w:val="el-GR"/>
                        </w:rPr>
                        <m:t>n</m:t>
                      </w:ins>
                    </m:r>
                  </m:sup>
                  <m:e>
                    <m:nary>
                      <m:naryPr>
                        <m:chr m:val="∑"/>
                        <m:limLoc m:val="undOvr"/>
                        <m:ctrlPr>
                          <w:ins w:id="1853" w:author="Στάθης Καπ" w:date="2023-02-01T09:00:00Z">
                            <w:rPr>
                              <w:rFonts w:ascii="Cambria Math" w:hAnsi="Cambria Math"/>
                              <w:i/>
                              <w:lang w:val="el-GR"/>
                            </w:rPr>
                          </w:ins>
                        </m:ctrlPr>
                      </m:naryPr>
                      <m:sub>
                        <m:r>
                          <w:ins w:id="1854" w:author="Στάθης Καπ" w:date="2023-02-01T09:00:00Z">
                            <w:rPr>
                              <w:rFonts w:ascii="Cambria Math" w:hAnsi="Cambria Math"/>
                              <w:lang w:val="el-GR"/>
                            </w:rPr>
                            <m:t>t=1</m:t>
                          </w:ins>
                        </m:r>
                      </m:sub>
                      <m:sup>
                        <m:sSub>
                          <m:sSubPr>
                            <m:ctrlPr>
                              <w:ins w:id="1855" w:author="Στάθης Καπ" w:date="2023-02-01T09:00:00Z">
                                <w:rPr>
                                  <w:rFonts w:ascii="Cambria Math" w:hAnsi="Cambria Math"/>
                                  <w:i/>
                                  <w:lang w:val="el-GR"/>
                                </w:rPr>
                              </w:ins>
                            </m:ctrlPr>
                          </m:sSubPr>
                          <m:e>
                            <m:r>
                              <w:ins w:id="1856" w:author="Στάθης Καπ" w:date="2023-02-01T09:00:00Z">
                                <w:rPr>
                                  <w:rFonts w:ascii="Cambria Math" w:hAnsi="Cambria Math"/>
                                  <w:lang w:val="el-GR"/>
                                </w:rPr>
                                <m:t>T</m:t>
                              </w:ins>
                            </m:r>
                          </m:e>
                          <m:sub>
                            <m:r>
                              <w:ins w:id="1857" w:author="Στάθης Καπ" w:date="2023-02-01T09:00:00Z">
                                <w:rPr>
                                  <w:rFonts w:ascii="Cambria Math" w:hAnsi="Cambria Math"/>
                                  <w:lang w:val="el-GR"/>
                                </w:rPr>
                                <m:t>max</m:t>
                              </w:ins>
                            </m:r>
                          </m:sub>
                        </m:sSub>
                      </m:sup>
                      <m:e>
                        <m:sSub>
                          <m:sSubPr>
                            <m:ctrlPr>
                              <w:ins w:id="1858" w:author="Στάθης Καπ" w:date="2023-02-01T09:00:00Z">
                                <w:rPr>
                                  <w:rFonts w:ascii="Cambria Math" w:hAnsi="Cambria Math"/>
                                  <w:i/>
                                  <w:lang w:val="el-GR"/>
                                </w:rPr>
                              </w:ins>
                            </m:ctrlPr>
                          </m:sSubPr>
                          <m:e>
                            <m:r>
                              <w:ins w:id="1859" w:author="Στάθης Καπ" w:date="2023-02-01T09:00:00Z">
                                <w:rPr>
                                  <w:rFonts w:ascii="Cambria Math" w:hAnsi="Cambria Math"/>
                                  <w:lang w:val="el-GR"/>
                                </w:rPr>
                                <m:t>X</m:t>
                              </w:ins>
                            </m:r>
                          </m:e>
                          <m:sub>
                            <m:r>
                              <w:ins w:id="1860" w:author="Στάθης Καπ" w:date="2023-02-01T09:00:00Z">
                                <w:rPr>
                                  <w:rFonts w:ascii="Cambria Math" w:hAnsi="Cambria Math"/>
                                  <w:lang w:val="el-GR"/>
                                </w:rPr>
                                <m:t>i,j,t</m:t>
                              </w:ins>
                            </m:r>
                          </m:sub>
                        </m:sSub>
                      </m:e>
                    </m:nary>
                  </m:e>
                </m:nary>
                <m:r>
                  <w:ins w:id="1861" w:author="Στάθης Καπ" w:date="2023-02-01T09:00:00Z">
                    <w:rPr>
                      <w:rFonts w:ascii="Cambria Math" w:hAnsi="Cambria Math"/>
                      <w:lang w:val="el-GR"/>
                    </w:rPr>
                    <m:t>≤1 ∀ 2, 3, ⋯, (n-1)</m:t>
                  </w:ins>
                </m:r>
              </m:oMath>
            </m:oMathPara>
          </w:p>
        </w:tc>
        <w:tc>
          <w:tcPr>
            <w:tcW w:w="350" w:type="pct"/>
            <w:vAlign w:val="center"/>
          </w:tcPr>
          <w:p w14:paraId="24DAF289" w14:textId="20465D59" w:rsidR="001A3B97" w:rsidRPr="00603993" w:rsidRDefault="001A3B97" w:rsidP="00237FE3">
            <w:pPr>
              <w:pStyle w:val="Caption"/>
              <w:spacing w:after="160"/>
              <w:rPr>
                <w:ins w:id="1862" w:author="Στάθης Καπ" w:date="2023-02-01T09:00:00Z"/>
                <w:rPrChange w:id="1863" w:author="Στάθης Καπ" w:date="2023-02-01T08:49:00Z">
                  <w:rPr>
                    <w:ins w:id="1864" w:author="Στάθης Καπ" w:date="2023-02-01T09:00:00Z"/>
                    <w:lang w:val="el-GR"/>
                  </w:rPr>
                </w:rPrChange>
              </w:rPr>
            </w:pPr>
            <w:ins w:id="1865"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866"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1867" w:author="Στάθης Καπ" w:date="2023-02-01T09:00:00Z">
              <w:r>
                <w:rPr>
                  <w:lang w:val="el-GR"/>
                </w:rPr>
                <w:fldChar w:fldCharType="end"/>
              </w:r>
              <w:r>
                <w:t>)</w:t>
              </w:r>
            </w:ins>
          </w:p>
        </w:tc>
      </w:tr>
      <w:tr w:rsidR="007D7F13" w14:paraId="71ECD460" w14:textId="77777777" w:rsidTr="00237FE3">
        <w:trPr>
          <w:ins w:id="1868" w:author="Στάθης Καπ" w:date="2023-02-01T09:00:00Z"/>
        </w:trPr>
        <w:tc>
          <w:tcPr>
            <w:tcW w:w="350" w:type="pct"/>
          </w:tcPr>
          <w:p w14:paraId="47D399F1" w14:textId="77777777" w:rsidR="007D7F13" w:rsidRDefault="007D7F13">
            <w:pPr>
              <w:spacing w:after="160"/>
              <w:rPr>
                <w:ins w:id="1869" w:author="Στάθης Καπ" w:date="2023-02-01T09:00:00Z"/>
                <w:lang w:val="el-GR"/>
              </w:rPr>
              <w:pPrChange w:id="1870" w:author="Στάθης Καπ" w:date="2023-02-01T08:46:00Z">
                <w:pPr/>
              </w:pPrChange>
            </w:pPr>
          </w:p>
        </w:tc>
        <w:tc>
          <w:tcPr>
            <w:tcW w:w="4300" w:type="pct"/>
          </w:tcPr>
          <w:p w14:paraId="1BC5954F" w14:textId="16104904" w:rsidR="007D7F13" w:rsidRPr="005846FF" w:rsidRDefault="00A224AC">
            <w:pPr>
              <w:spacing w:after="160"/>
              <w:rPr>
                <w:ins w:id="1871" w:author="Στάθης Καπ" w:date="2023-02-01T09:00:00Z"/>
                <w:lang w:val="el-GR"/>
              </w:rPr>
              <w:pPrChange w:id="1872" w:author="Στάθης Καπ" w:date="2023-02-01T08:46:00Z">
                <w:pPr/>
              </w:pPrChange>
            </w:pPr>
            <m:oMathPara>
              <m:oMath>
                <m:nary>
                  <m:naryPr>
                    <m:chr m:val="∑"/>
                    <m:limLoc m:val="undOvr"/>
                    <m:ctrlPr>
                      <w:ins w:id="1873" w:author="Στάθης Καπ" w:date="2023-02-01T09:00:00Z">
                        <w:rPr>
                          <w:rFonts w:ascii="Cambria Math" w:hAnsi="Cambria Math"/>
                          <w:i/>
                          <w:iCs/>
                          <w:lang w:val="el-GR"/>
                        </w:rPr>
                      </w:ins>
                    </m:ctrlPr>
                  </m:naryPr>
                  <m:sub>
                    <m:r>
                      <w:ins w:id="1874" w:author="Στάθης Καπ" w:date="2023-02-01T09:00:00Z">
                        <w:rPr>
                          <w:rFonts w:ascii="Cambria Math" w:hAnsi="Cambria Math"/>
                          <w:lang w:val="el-GR"/>
                        </w:rPr>
                        <m:t>e≠i,j</m:t>
                      </w:ins>
                    </m:r>
                  </m:sub>
                  <m:sup/>
                  <m:e>
                    <m:nary>
                      <m:naryPr>
                        <m:chr m:val="∑"/>
                        <m:limLoc m:val="undOvr"/>
                        <m:ctrlPr>
                          <w:ins w:id="1875" w:author="Στάθης Καπ" w:date="2023-02-01T09:00:00Z">
                            <w:rPr>
                              <w:rFonts w:ascii="Cambria Math" w:hAnsi="Cambria Math"/>
                              <w:i/>
                              <w:iCs/>
                              <w:lang w:val="el-GR"/>
                            </w:rPr>
                          </w:ins>
                        </m:ctrlPr>
                      </m:naryPr>
                      <m:sub>
                        <m:r>
                          <w:ins w:id="1876" w:author="Στάθης Καπ" w:date="2023-02-01T09:00:00Z">
                            <w:rPr>
                              <w:rFonts w:ascii="Cambria Math" w:hAnsi="Cambria Math"/>
                              <w:lang w:val="el-GR"/>
                            </w:rPr>
                            <m:t>u=t+</m:t>
                          </w:ins>
                        </m:r>
                        <m:sSub>
                          <m:sSubPr>
                            <m:ctrlPr>
                              <w:ins w:id="1877" w:author="Στάθης Καπ" w:date="2023-02-01T09:00:00Z">
                                <w:rPr>
                                  <w:rFonts w:ascii="Cambria Math" w:hAnsi="Cambria Math"/>
                                  <w:i/>
                                  <w:iCs/>
                                  <w:lang w:val="el-GR"/>
                                </w:rPr>
                              </w:ins>
                            </m:ctrlPr>
                          </m:sSubPr>
                          <m:e>
                            <m:r>
                              <w:ins w:id="1878" w:author="Στάθης Καπ" w:date="2023-02-01T09:00:00Z">
                                <w:rPr>
                                  <w:rFonts w:ascii="Cambria Math" w:hAnsi="Cambria Math"/>
                                  <w:lang w:val="el-GR"/>
                                </w:rPr>
                                <m:t>d</m:t>
                              </w:ins>
                            </m:r>
                          </m:e>
                          <m:sub>
                            <m:r>
                              <w:ins w:id="1879" w:author="Στάθης Καπ" w:date="2023-02-01T09:00:00Z">
                                <w:rPr>
                                  <w:rFonts w:ascii="Cambria Math" w:hAnsi="Cambria Math"/>
                                  <w:lang w:val="el-GR"/>
                                </w:rPr>
                                <m:t>i,j,t</m:t>
                              </w:ins>
                            </m:r>
                          </m:sub>
                        </m:sSub>
                      </m:sub>
                      <m:sup>
                        <m:sSub>
                          <m:sSubPr>
                            <m:ctrlPr>
                              <w:ins w:id="1880" w:author="Στάθης Καπ" w:date="2023-02-01T09:00:00Z">
                                <w:rPr>
                                  <w:rFonts w:ascii="Cambria Math" w:hAnsi="Cambria Math"/>
                                  <w:i/>
                                  <w:iCs/>
                                  <w:lang w:val="el-GR"/>
                                </w:rPr>
                              </w:ins>
                            </m:ctrlPr>
                          </m:sSubPr>
                          <m:e>
                            <m:r>
                              <w:ins w:id="1881" w:author="Στάθης Καπ" w:date="2023-02-01T09:00:00Z">
                                <w:rPr>
                                  <w:rFonts w:ascii="Cambria Math" w:hAnsi="Cambria Math"/>
                                  <w:lang w:val="el-GR"/>
                                </w:rPr>
                                <m:t>T</m:t>
                              </w:ins>
                            </m:r>
                          </m:e>
                          <m:sub>
                            <m:r>
                              <w:ins w:id="1882" w:author="Στάθης Καπ" w:date="2023-02-01T09:00:00Z">
                                <w:rPr>
                                  <w:rFonts w:ascii="Cambria Math" w:hAnsi="Cambria Math"/>
                                  <w:lang w:val="el-GR"/>
                                </w:rPr>
                                <m:t>max</m:t>
                              </w:ins>
                            </m:r>
                          </m:sub>
                        </m:sSub>
                      </m:sup>
                      <m:e>
                        <m:sSub>
                          <m:sSubPr>
                            <m:ctrlPr>
                              <w:ins w:id="1883" w:author="Στάθης Καπ" w:date="2023-02-01T09:00:00Z">
                                <w:rPr>
                                  <w:rFonts w:ascii="Cambria Math" w:hAnsi="Cambria Math"/>
                                  <w:i/>
                                  <w:iCs/>
                                  <w:lang w:val="el-GR"/>
                                </w:rPr>
                              </w:ins>
                            </m:ctrlPr>
                          </m:sSubPr>
                          <m:e>
                            <m:r>
                              <w:ins w:id="1884" w:author="Στάθης Καπ" w:date="2023-02-01T09:00:00Z">
                                <w:rPr>
                                  <w:rFonts w:ascii="Cambria Math" w:hAnsi="Cambria Math"/>
                                  <w:lang w:val="el-GR"/>
                                </w:rPr>
                                <m:t>X</m:t>
                              </w:ins>
                            </m:r>
                          </m:e>
                          <m:sub>
                            <m:r>
                              <w:ins w:id="1885" w:author="Στάθης Καπ" w:date="2023-02-01T09:00:00Z">
                                <w:rPr>
                                  <w:rFonts w:ascii="Cambria Math" w:hAnsi="Cambria Math"/>
                                  <w:lang w:val="el-GR"/>
                                </w:rPr>
                                <m:t>j,e,u</m:t>
                              </w:ins>
                            </m:r>
                          </m:sub>
                        </m:sSub>
                      </m:e>
                    </m:nary>
                  </m:e>
                </m:nary>
                <m:r>
                  <w:ins w:id="1886" w:author="Στάθης Καπ" w:date="2023-02-01T09:00:00Z">
                    <w:rPr>
                      <w:rFonts w:ascii="Cambria Math" w:hAnsi="Cambria Math"/>
                      <w:lang w:val="el-GR"/>
                    </w:rPr>
                    <m:t>≤</m:t>
                  </w:ins>
                </m:r>
                <m:sSub>
                  <m:sSubPr>
                    <m:ctrlPr>
                      <w:ins w:id="1887" w:author="Στάθης Καπ" w:date="2023-02-01T09:00:00Z">
                        <w:rPr>
                          <w:rFonts w:ascii="Cambria Math" w:hAnsi="Cambria Math"/>
                          <w:i/>
                          <w:iCs/>
                          <w:lang w:val="el-GR"/>
                        </w:rPr>
                      </w:ins>
                    </m:ctrlPr>
                  </m:sSubPr>
                  <m:e>
                    <m:r>
                      <w:ins w:id="1888" w:author="Στάθης Καπ" w:date="2023-02-01T09:00:00Z">
                        <w:rPr>
                          <w:rFonts w:ascii="Cambria Math" w:hAnsi="Cambria Math"/>
                          <w:lang w:val="el-GR"/>
                        </w:rPr>
                        <m:t>X</m:t>
                      </w:ins>
                    </m:r>
                  </m:e>
                  <m:sub>
                    <m:r>
                      <w:ins w:id="1889" w:author="Στάθης Καπ" w:date="2023-02-01T09:00:00Z">
                        <w:rPr>
                          <w:rFonts w:ascii="Cambria Math" w:hAnsi="Cambria Math"/>
                          <w:lang w:val="el-GR"/>
                        </w:rPr>
                        <m:t>i,j,t</m:t>
                      </w:ins>
                    </m:r>
                  </m:sub>
                </m:sSub>
                <m:r>
                  <w:ins w:id="1890" w:author="Στάθης Καπ" w:date="2023-02-01T09:00:00Z">
                    <w:rPr>
                      <w:rFonts w:ascii="Cambria Math" w:hAnsi="Cambria Math"/>
                      <w:lang w:val="el-GR"/>
                    </w:rPr>
                    <m:t xml:space="preserve"> ∀i,j=1, ⋯, n-1, i≠j, j≠1, t≤</m:t>
                  </w:ins>
                </m:r>
                <m:sSub>
                  <m:sSubPr>
                    <m:ctrlPr>
                      <w:ins w:id="1891" w:author="Στάθης Καπ" w:date="2023-02-01T09:00:00Z">
                        <w:rPr>
                          <w:rFonts w:ascii="Cambria Math" w:hAnsi="Cambria Math"/>
                          <w:i/>
                          <w:iCs/>
                          <w:lang w:val="el-GR"/>
                        </w:rPr>
                      </w:ins>
                    </m:ctrlPr>
                  </m:sSubPr>
                  <m:e>
                    <m:r>
                      <w:ins w:id="1892" w:author="Στάθης Καπ" w:date="2023-02-01T09:00:00Z">
                        <w:rPr>
                          <w:rFonts w:ascii="Cambria Math" w:hAnsi="Cambria Math"/>
                          <w:lang w:val="el-GR"/>
                        </w:rPr>
                        <m:t>T</m:t>
                      </w:ins>
                    </m:r>
                  </m:e>
                  <m:sub>
                    <m:r>
                      <w:ins w:id="1893" w:author="Στάθης Καπ" w:date="2023-02-01T09:00:00Z">
                        <w:rPr>
                          <w:rFonts w:ascii="Cambria Math" w:hAnsi="Cambria Math"/>
                          <w:lang w:val="el-GR"/>
                        </w:rPr>
                        <m:t>max</m:t>
                      </w:ins>
                    </m:r>
                  </m:sub>
                </m:sSub>
                <m:r>
                  <w:ins w:id="1894" w:author="Στάθης Καπ" w:date="2023-02-01T09:00:00Z">
                    <w:rPr>
                      <w:rFonts w:ascii="Cambria Math" w:hAnsi="Cambria Math"/>
                      <w:lang w:val="el-GR"/>
                    </w:rPr>
                    <m:t>-</m:t>
                  </w:ins>
                </m:r>
                <m:sSub>
                  <m:sSubPr>
                    <m:ctrlPr>
                      <w:ins w:id="1895" w:author="Στάθης Καπ" w:date="2023-02-01T09:00:00Z">
                        <w:rPr>
                          <w:rFonts w:ascii="Cambria Math" w:hAnsi="Cambria Math"/>
                          <w:i/>
                          <w:iCs/>
                          <w:lang w:val="el-GR"/>
                        </w:rPr>
                      </w:ins>
                    </m:ctrlPr>
                  </m:sSubPr>
                  <m:e>
                    <m:r>
                      <w:ins w:id="1896" w:author="Στάθης Καπ" w:date="2023-02-01T09:00:00Z">
                        <w:rPr>
                          <w:rFonts w:ascii="Cambria Math" w:hAnsi="Cambria Math"/>
                          <w:lang w:val="el-GR"/>
                        </w:rPr>
                        <m:t>d</m:t>
                      </w:ins>
                    </m:r>
                  </m:e>
                  <m:sub>
                    <m:r>
                      <w:ins w:id="1897" w:author="Στάθης Καπ" w:date="2023-02-01T09:00:00Z">
                        <w:rPr>
                          <w:rFonts w:ascii="Cambria Math" w:hAnsi="Cambria Math"/>
                          <w:lang w:val="el-GR"/>
                        </w:rPr>
                        <m:t>i,j,t</m:t>
                      </w:ins>
                    </m:r>
                  </m:sub>
                </m:sSub>
              </m:oMath>
            </m:oMathPara>
          </w:p>
        </w:tc>
        <w:tc>
          <w:tcPr>
            <w:tcW w:w="350" w:type="pct"/>
            <w:vAlign w:val="center"/>
          </w:tcPr>
          <w:p w14:paraId="05FDBA9D" w14:textId="0DA2F704" w:rsidR="007D7F13" w:rsidRPr="00603993" w:rsidRDefault="007D7F13" w:rsidP="00237FE3">
            <w:pPr>
              <w:pStyle w:val="Caption"/>
              <w:spacing w:after="160"/>
              <w:rPr>
                <w:ins w:id="1898" w:author="Στάθης Καπ" w:date="2023-02-01T09:00:00Z"/>
                <w:rPrChange w:id="1899" w:author="Στάθης Καπ" w:date="2023-02-01T08:49:00Z">
                  <w:rPr>
                    <w:ins w:id="1900" w:author="Στάθης Καπ" w:date="2023-02-01T09:00:00Z"/>
                    <w:lang w:val="el-GR"/>
                  </w:rPr>
                </w:rPrChange>
              </w:rPr>
            </w:pPr>
            <w:ins w:id="190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0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1903" w:author="Στάθης Καπ" w:date="2023-02-01T09:00:00Z">
              <w:r>
                <w:rPr>
                  <w:lang w:val="el-GR"/>
                </w:rPr>
                <w:fldChar w:fldCharType="end"/>
              </w:r>
              <w:r>
                <w:t>)</w:t>
              </w:r>
            </w:ins>
          </w:p>
        </w:tc>
      </w:tr>
      <w:tr w:rsidR="0065571E" w14:paraId="0D1DB037" w14:textId="77777777" w:rsidTr="00237FE3">
        <w:trPr>
          <w:ins w:id="1904" w:author="Στάθης Καπ" w:date="2023-02-01T09:00:00Z"/>
        </w:trPr>
        <w:tc>
          <w:tcPr>
            <w:tcW w:w="350" w:type="pct"/>
          </w:tcPr>
          <w:p w14:paraId="32FB801A" w14:textId="77777777" w:rsidR="0065571E" w:rsidRDefault="0065571E">
            <w:pPr>
              <w:spacing w:after="160"/>
              <w:rPr>
                <w:ins w:id="1905" w:author="Στάθης Καπ" w:date="2023-02-01T09:00:00Z"/>
                <w:lang w:val="el-GR"/>
              </w:rPr>
              <w:pPrChange w:id="1906" w:author="Στάθης Καπ" w:date="2023-02-01T08:46:00Z">
                <w:pPr/>
              </w:pPrChange>
            </w:pPr>
          </w:p>
        </w:tc>
        <w:tc>
          <w:tcPr>
            <w:tcW w:w="4300" w:type="pct"/>
          </w:tcPr>
          <w:p w14:paraId="756E2D73" w14:textId="74A13BB8" w:rsidR="0065571E" w:rsidRPr="005846FF" w:rsidRDefault="00A224AC">
            <w:pPr>
              <w:spacing w:after="160"/>
              <w:rPr>
                <w:ins w:id="1907" w:author="Στάθης Καπ" w:date="2023-02-01T09:00:00Z"/>
                <w:lang w:val="el-GR"/>
              </w:rPr>
              <w:pPrChange w:id="1908" w:author="Στάθης Καπ" w:date="2023-02-01T08:46:00Z">
                <w:pPr/>
              </w:pPrChange>
            </w:pPr>
            <m:oMathPara>
              <m:oMath>
                <m:sSub>
                  <m:sSubPr>
                    <m:ctrlPr>
                      <w:ins w:id="1909" w:author="Στάθης Καπ" w:date="2023-02-01T09:00:00Z">
                        <w:rPr>
                          <w:rFonts w:ascii="Cambria Math" w:hAnsi="Cambria Math"/>
                          <w:i/>
                          <w:lang w:val="el-GR"/>
                        </w:rPr>
                      </w:ins>
                    </m:ctrlPr>
                  </m:sSubPr>
                  <m:e>
                    <m:r>
                      <w:ins w:id="1910" w:author="Στάθης Καπ" w:date="2023-02-01T09:00:00Z">
                        <w:rPr>
                          <w:rFonts w:ascii="Cambria Math" w:hAnsi="Cambria Math"/>
                          <w:lang w:val="el-GR"/>
                        </w:rPr>
                        <m:t>X</m:t>
                      </w:ins>
                    </m:r>
                  </m:e>
                  <m:sub>
                    <m:r>
                      <w:ins w:id="1911" w:author="Στάθης Καπ" w:date="2023-02-01T09:00:00Z">
                        <w:rPr>
                          <w:rFonts w:ascii="Cambria Math" w:hAnsi="Cambria Math"/>
                          <w:lang w:val="el-GR"/>
                        </w:rPr>
                        <m:t>i,j,t</m:t>
                      </w:ins>
                    </m:r>
                  </m:sub>
                </m:sSub>
                <m:r>
                  <w:ins w:id="1912" w:author="Στάθης Καπ" w:date="2023-02-01T09:00:00Z">
                    <w:rPr>
                      <w:rFonts w:ascii="Cambria Math" w:eastAsiaTheme="minorEastAsia" w:hAnsi="Cambria Math"/>
                      <w:lang w:val="el-GR"/>
                    </w:rPr>
                    <m:t xml:space="preserve">=0 ∀i≠j, t&gt; </m:t>
                  </w:ins>
                </m:r>
                <m:sSub>
                  <m:sSubPr>
                    <m:ctrlPr>
                      <w:ins w:id="1913" w:author="Στάθης Καπ" w:date="2023-02-01T09:00:00Z">
                        <w:rPr>
                          <w:rFonts w:ascii="Cambria Math" w:eastAsiaTheme="minorEastAsia" w:hAnsi="Cambria Math"/>
                          <w:i/>
                          <w:lang w:val="el-GR"/>
                        </w:rPr>
                      </w:ins>
                    </m:ctrlPr>
                  </m:sSubPr>
                  <m:e>
                    <m:r>
                      <w:ins w:id="1914" w:author="Στάθης Καπ" w:date="2023-02-01T09:00:00Z">
                        <w:rPr>
                          <w:rFonts w:ascii="Cambria Math" w:eastAsiaTheme="minorEastAsia" w:hAnsi="Cambria Math"/>
                          <w:lang w:val="el-GR"/>
                        </w:rPr>
                        <m:t>T</m:t>
                      </w:ins>
                    </m:r>
                  </m:e>
                  <m:sub>
                    <m:r>
                      <w:ins w:id="1915" w:author="Στάθης Καπ" w:date="2023-02-01T09:00:00Z">
                        <w:rPr>
                          <w:rFonts w:ascii="Cambria Math" w:eastAsiaTheme="minorEastAsia" w:hAnsi="Cambria Math"/>
                          <w:lang w:val="el-GR"/>
                        </w:rPr>
                        <m:t>max</m:t>
                      </w:ins>
                    </m:r>
                  </m:sub>
                </m:sSub>
                <m:r>
                  <w:ins w:id="1916" w:author="Στάθης Καπ" w:date="2023-02-01T09:00:00Z">
                    <w:rPr>
                      <w:rFonts w:ascii="Cambria Math" w:eastAsiaTheme="minorEastAsia" w:hAnsi="Cambria Math"/>
                      <w:lang w:val="el-GR"/>
                    </w:rPr>
                    <m:t>-</m:t>
                  </w:ins>
                </m:r>
                <m:sSub>
                  <m:sSubPr>
                    <m:ctrlPr>
                      <w:ins w:id="1917" w:author="Στάθης Καπ" w:date="2023-02-01T09:00:00Z">
                        <w:rPr>
                          <w:rFonts w:ascii="Cambria Math" w:eastAsiaTheme="minorEastAsia" w:hAnsi="Cambria Math"/>
                          <w:i/>
                          <w:lang w:val="el-GR"/>
                        </w:rPr>
                      </w:ins>
                    </m:ctrlPr>
                  </m:sSubPr>
                  <m:e>
                    <m:r>
                      <w:ins w:id="1918" w:author="Στάθης Καπ" w:date="2023-02-01T09:00:00Z">
                        <w:rPr>
                          <w:rFonts w:ascii="Cambria Math" w:eastAsiaTheme="minorEastAsia" w:hAnsi="Cambria Math"/>
                          <w:lang w:val="el-GR"/>
                        </w:rPr>
                        <m:t>d</m:t>
                      </w:ins>
                    </m:r>
                  </m:e>
                  <m:sub>
                    <m:r>
                      <w:ins w:id="1919"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3CBF5466" w:rsidR="0065571E" w:rsidRPr="00603993" w:rsidRDefault="0065571E" w:rsidP="00237FE3">
            <w:pPr>
              <w:pStyle w:val="Caption"/>
              <w:spacing w:after="160"/>
              <w:rPr>
                <w:ins w:id="1920" w:author="Στάθης Καπ" w:date="2023-02-01T09:00:00Z"/>
                <w:rPrChange w:id="1921" w:author="Στάθης Καπ" w:date="2023-02-01T08:49:00Z">
                  <w:rPr>
                    <w:ins w:id="1922" w:author="Στάθης Καπ" w:date="2023-02-01T09:00:00Z"/>
                    <w:lang w:val="el-GR"/>
                  </w:rPr>
                </w:rPrChange>
              </w:rPr>
            </w:pPr>
            <w:ins w:id="1923"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924"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1925"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926" w:author="Στάθης Καπ" w:date="2023-02-01T08:58:00Z"/>
          <w:rFonts w:eastAsiaTheme="minorEastAsia"/>
          <w:lang w:val="el-GR"/>
        </w:rPr>
      </w:pPr>
    </w:p>
    <w:p w14:paraId="7C4A4E17" w14:textId="7738CB26" w:rsidR="00550D86" w:rsidRPr="00EA6FB8" w:rsidDel="00EA6FB8" w:rsidRDefault="001827A8" w:rsidP="00550D86">
      <w:pPr>
        <w:rPr>
          <w:del w:id="1927" w:author="Στάθης Καπ" w:date="2023-02-01T08:58:00Z"/>
          <w:rFonts w:eastAsiaTheme="minorEastAsia"/>
          <w:lang w:val="el-GR"/>
          <w:rPrChange w:id="1928" w:author="Στάθης Καπ" w:date="2023-02-01T08:58:00Z">
            <w:rPr>
              <w:del w:id="1929" w:author="Στάθης Καπ" w:date="2023-02-01T08:58:00Z"/>
              <w:rFonts w:ascii="Cambria Math" w:hAnsi="Cambria Math"/>
              <w:i/>
              <w:lang w:val="el-GR"/>
            </w:rPr>
          </w:rPrChange>
        </w:rPr>
      </w:pPr>
      <m:oMathPara>
        <m:oMath>
          <m:r>
            <w:del w:id="1930" w:author="Στάθης Καπ" w:date="2023-02-01T08:58:00Z">
              <w:rPr>
                <w:rFonts w:ascii="Cambria Math" w:hAnsi="Cambria Math"/>
                <w:lang w:val="el-GR"/>
              </w:rPr>
              <m:t xml:space="preserve">Maximize </m:t>
            </w:del>
          </m:r>
          <m:nary>
            <m:naryPr>
              <m:chr m:val="∑"/>
              <m:limLoc m:val="undOvr"/>
              <m:ctrlPr>
                <w:del w:id="1931" w:author="Στάθης Καπ" w:date="2023-02-01T08:58:00Z">
                  <w:rPr>
                    <w:rFonts w:ascii="Cambria Math" w:hAnsi="Cambria Math"/>
                    <w:i/>
                    <w:lang w:val="el-GR"/>
                  </w:rPr>
                </w:del>
              </m:ctrlPr>
            </m:naryPr>
            <m:sub>
              <m:r>
                <w:del w:id="1932" w:author="Στάθης Καπ" w:date="2023-02-01T08:58:00Z">
                  <w:rPr>
                    <w:rFonts w:ascii="Cambria Math" w:hAnsi="Cambria Math"/>
                    <w:lang w:val="el-GR"/>
                  </w:rPr>
                  <m:t>i=1</m:t>
                </w:del>
              </m:r>
            </m:sub>
            <m:sup>
              <m:r>
                <w:del w:id="1933" w:author="Στάθης Καπ" w:date="2023-02-01T08:58:00Z">
                  <w:rPr>
                    <w:rFonts w:ascii="Cambria Math" w:hAnsi="Cambria Math"/>
                    <w:lang w:val="el-GR"/>
                  </w:rPr>
                  <m:t>n</m:t>
                </w:del>
              </m:r>
            </m:sup>
            <m:e>
              <m:nary>
                <m:naryPr>
                  <m:chr m:val="∑"/>
                  <m:limLoc m:val="undOvr"/>
                  <m:ctrlPr>
                    <w:del w:id="1934" w:author="Στάθης Καπ" w:date="2023-02-01T08:58:00Z">
                      <w:rPr>
                        <w:rFonts w:ascii="Cambria Math" w:hAnsi="Cambria Math"/>
                        <w:i/>
                        <w:lang w:val="el-GR"/>
                      </w:rPr>
                    </w:del>
                  </m:ctrlPr>
                </m:naryPr>
                <m:sub>
                  <m:r>
                    <w:del w:id="1935" w:author="Στάθης Καπ" w:date="2023-02-01T08:58:00Z">
                      <w:rPr>
                        <w:rFonts w:ascii="Cambria Math" w:hAnsi="Cambria Math"/>
                        <w:lang w:val="el-GR"/>
                      </w:rPr>
                      <m:t>j=1,j≠i</m:t>
                    </w:del>
                  </m:r>
                </m:sub>
                <m:sup>
                  <m:r>
                    <w:del w:id="1936" w:author="Στάθης Καπ" w:date="2023-02-01T08:58:00Z">
                      <w:rPr>
                        <w:rFonts w:ascii="Cambria Math" w:hAnsi="Cambria Math"/>
                        <w:lang w:val="el-GR"/>
                      </w:rPr>
                      <m:t>n</m:t>
                    </w:del>
                  </m:r>
                </m:sup>
                <m:e>
                  <m:nary>
                    <m:naryPr>
                      <m:chr m:val="∑"/>
                      <m:limLoc m:val="undOvr"/>
                      <m:ctrlPr>
                        <w:del w:id="1937" w:author="Στάθης Καπ" w:date="2023-02-01T08:58:00Z">
                          <w:rPr>
                            <w:rFonts w:ascii="Cambria Math" w:hAnsi="Cambria Math"/>
                            <w:i/>
                            <w:lang w:val="el-GR"/>
                          </w:rPr>
                        </w:del>
                      </m:ctrlPr>
                    </m:naryPr>
                    <m:sub>
                      <m:r>
                        <w:del w:id="1938" w:author="Στάθης Καπ" w:date="2023-02-01T08:58:00Z">
                          <w:rPr>
                            <w:rFonts w:ascii="Cambria Math" w:hAnsi="Cambria Math"/>
                            <w:lang w:val="el-GR"/>
                          </w:rPr>
                          <m:t>t=1</m:t>
                        </w:del>
                      </m:r>
                    </m:sub>
                    <m:sup>
                      <m:sSub>
                        <m:sSubPr>
                          <m:ctrlPr>
                            <w:del w:id="1939" w:author="Στάθης Καπ" w:date="2023-02-01T08:58:00Z">
                              <w:rPr>
                                <w:rFonts w:ascii="Cambria Math" w:hAnsi="Cambria Math"/>
                                <w:i/>
                                <w:lang w:val="el-GR"/>
                              </w:rPr>
                            </w:del>
                          </m:ctrlPr>
                        </m:sSubPr>
                        <m:e>
                          <m:r>
                            <w:del w:id="1940" w:author="Στάθης Καπ" w:date="2023-02-01T08:58:00Z">
                              <w:rPr>
                                <w:rFonts w:ascii="Cambria Math" w:hAnsi="Cambria Math"/>
                                <w:lang w:val="el-GR"/>
                              </w:rPr>
                              <m:t>T</m:t>
                            </w:del>
                          </m:r>
                        </m:e>
                        <m:sub>
                          <m:r>
                            <w:del w:id="1941" w:author="Στάθης Καπ" w:date="2023-02-01T08:58:00Z">
                              <w:rPr>
                                <w:rFonts w:ascii="Cambria Math" w:hAnsi="Cambria Math"/>
                                <w:lang w:val="el-GR"/>
                              </w:rPr>
                              <m:t>max</m:t>
                            </w:del>
                          </m:r>
                        </m:sub>
                      </m:sSub>
                    </m:sup>
                    <m:e>
                      <m:sSub>
                        <m:sSubPr>
                          <m:ctrlPr>
                            <w:del w:id="1942" w:author="Στάθης Καπ" w:date="2023-02-01T08:58:00Z">
                              <w:rPr>
                                <w:rFonts w:ascii="Cambria Math" w:hAnsi="Cambria Math"/>
                                <w:i/>
                                <w:lang w:val="el-GR"/>
                              </w:rPr>
                            </w:del>
                          </m:ctrlPr>
                        </m:sSubPr>
                        <m:e>
                          <m:r>
                            <w:del w:id="1943" w:author="Στάθης Καπ" w:date="2023-02-01T08:58:00Z">
                              <w:rPr>
                                <w:rFonts w:ascii="Cambria Math" w:hAnsi="Cambria Math"/>
                                <w:lang w:val="el-GR"/>
                              </w:rPr>
                              <m:t>u</m:t>
                            </w:del>
                          </m:r>
                        </m:e>
                        <m:sub>
                          <m:r>
                            <w:del w:id="1944" w:author="Στάθης Καπ" w:date="2023-02-01T08:58:00Z">
                              <w:rPr>
                                <w:rFonts w:ascii="Cambria Math" w:hAnsi="Cambria Math"/>
                                <w:lang w:val="el-GR"/>
                              </w:rPr>
                              <m:t>i</m:t>
                            </w:del>
                          </m:r>
                        </m:sub>
                      </m:sSub>
                      <m:sSub>
                        <m:sSubPr>
                          <m:ctrlPr>
                            <w:del w:id="1945" w:author="Στάθης Καπ" w:date="2023-02-01T08:58:00Z">
                              <w:rPr>
                                <w:rFonts w:ascii="Cambria Math" w:hAnsi="Cambria Math"/>
                                <w:i/>
                                <w:lang w:val="el-GR"/>
                              </w:rPr>
                            </w:del>
                          </m:ctrlPr>
                        </m:sSubPr>
                        <m:e>
                          <m:r>
                            <w:del w:id="1946" w:author="Στάθης Καπ" w:date="2023-02-01T08:58:00Z">
                              <w:rPr>
                                <w:rFonts w:ascii="Cambria Math" w:hAnsi="Cambria Math"/>
                                <w:lang w:val="el-GR"/>
                              </w:rPr>
                              <m:t>X</m:t>
                            </w:del>
                          </m:r>
                        </m:e>
                        <m:sub>
                          <m:r>
                            <w:del w:id="1947"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A224AC" w:rsidP="00550D86">
      <w:pPr>
        <w:rPr>
          <w:del w:id="1948" w:author="Στάθης Καπ" w:date="2023-02-01T08:58:00Z"/>
          <w:rFonts w:eastAsiaTheme="minorEastAsia"/>
          <w:lang w:val="el-GR"/>
        </w:rPr>
      </w:pPr>
      <m:oMathPara>
        <m:oMath>
          <m:nary>
            <m:naryPr>
              <m:chr m:val="∑"/>
              <m:limLoc m:val="undOvr"/>
              <m:ctrlPr>
                <w:del w:id="1949" w:author="Στάθης Καπ" w:date="2023-02-01T08:58:00Z">
                  <w:rPr>
                    <w:rFonts w:ascii="Cambria Math" w:hAnsi="Cambria Math"/>
                    <w:i/>
                    <w:lang w:val="el-GR"/>
                  </w:rPr>
                </w:del>
              </m:ctrlPr>
            </m:naryPr>
            <m:sub>
              <m:r>
                <w:del w:id="1950" w:author="Στάθης Καπ" w:date="2023-02-01T08:58:00Z">
                  <w:rPr>
                    <w:rFonts w:ascii="Cambria Math" w:hAnsi="Cambria Math"/>
                    <w:lang w:val="el-GR"/>
                  </w:rPr>
                  <m:t>i&gt;1</m:t>
                </w:del>
              </m:r>
            </m:sub>
            <m:sup>
              <m:r>
                <w:del w:id="1951" w:author="Στάθης Καπ" w:date="2023-02-01T08:58:00Z">
                  <w:rPr>
                    <w:rFonts w:ascii="Cambria Math" w:hAnsi="Cambria Math"/>
                    <w:lang w:val="el-GR"/>
                  </w:rPr>
                  <m:t>n</m:t>
                </w:del>
              </m:r>
            </m:sup>
            <m:e>
              <m:nary>
                <m:naryPr>
                  <m:chr m:val="∑"/>
                  <m:limLoc m:val="undOvr"/>
                  <m:ctrlPr>
                    <w:del w:id="1952" w:author="Στάθης Καπ" w:date="2023-02-01T08:58:00Z">
                      <w:rPr>
                        <w:rFonts w:ascii="Cambria Math" w:hAnsi="Cambria Math"/>
                        <w:i/>
                        <w:lang w:val="el-GR"/>
                      </w:rPr>
                    </w:del>
                  </m:ctrlPr>
                </m:naryPr>
                <m:sub>
                  <m:r>
                    <w:del w:id="1953" w:author="Στάθης Καπ" w:date="2023-02-01T08:58:00Z">
                      <w:rPr>
                        <w:rFonts w:ascii="Cambria Math" w:hAnsi="Cambria Math"/>
                        <w:lang w:val="el-GR"/>
                      </w:rPr>
                      <m:t>t=1</m:t>
                    </w:del>
                  </m:r>
                </m:sub>
                <m:sup>
                  <m:sSub>
                    <m:sSubPr>
                      <m:ctrlPr>
                        <w:del w:id="1954" w:author="Στάθης Καπ" w:date="2023-02-01T08:58:00Z">
                          <w:rPr>
                            <w:rFonts w:ascii="Cambria Math" w:hAnsi="Cambria Math"/>
                            <w:i/>
                            <w:lang w:val="el-GR"/>
                          </w:rPr>
                        </w:del>
                      </m:ctrlPr>
                    </m:sSubPr>
                    <m:e>
                      <m:r>
                        <w:del w:id="1955" w:author="Στάθης Καπ" w:date="2023-02-01T08:58:00Z">
                          <w:rPr>
                            <w:rFonts w:ascii="Cambria Math" w:hAnsi="Cambria Math"/>
                            <w:lang w:val="el-GR"/>
                          </w:rPr>
                          <m:t>T</m:t>
                        </w:del>
                      </m:r>
                    </m:e>
                    <m:sub>
                      <m:r>
                        <w:del w:id="1956" w:author="Στάθης Καπ" w:date="2023-02-01T08:58:00Z">
                          <w:rPr>
                            <w:rFonts w:ascii="Cambria Math" w:hAnsi="Cambria Math"/>
                            <w:lang w:val="el-GR"/>
                          </w:rPr>
                          <m:t>max</m:t>
                        </w:del>
                      </m:r>
                    </m:sub>
                  </m:sSub>
                </m:sup>
                <m:e>
                  <m:sSub>
                    <m:sSubPr>
                      <m:ctrlPr>
                        <w:del w:id="1957" w:author="Στάθης Καπ" w:date="2023-02-01T08:58:00Z">
                          <w:rPr>
                            <w:rFonts w:ascii="Cambria Math" w:hAnsi="Cambria Math"/>
                            <w:i/>
                            <w:lang w:val="el-GR"/>
                          </w:rPr>
                        </w:del>
                      </m:ctrlPr>
                    </m:sSubPr>
                    <m:e>
                      <m:r>
                        <w:del w:id="1958" w:author="Στάθης Καπ" w:date="2023-02-01T08:58:00Z">
                          <w:rPr>
                            <w:rFonts w:ascii="Cambria Math" w:hAnsi="Cambria Math"/>
                            <w:lang w:val="el-GR"/>
                          </w:rPr>
                          <m:t>X</m:t>
                        </w:del>
                      </m:r>
                    </m:e>
                    <m:sub>
                      <m:r>
                        <w:del w:id="1959" w:author="Στάθης Καπ" w:date="2023-02-01T08:58:00Z">
                          <w:rPr>
                            <w:rFonts w:ascii="Cambria Math" w:hAnsi="Cambria Math"/>
                            <w:lang w:val="el-GR"/>
                          </w:rPr>
                          <m:t>i,1,t</m:t>
                        </w:del>
                      </m:r>
                    </m:sub>
                  </m:sSub>
                </m:e>
              </m:nary>
            </m:e>
          </m:nary>
          <m:r>
            <w:del w:id="1960" w:author="Στάθης Καπ" w:date="2023-02-01T08:58:00Z">
              <w:rPr>
                <w:rFonts w:ascii="Cambria Math" w:hAnsi="Cambria Math"/>
                <w:lang w:val="el-GR"/>
              </w:rPr>
              <m:t>=0</m:t>
            </w:del>
          </m:r>
        </m:oMath>
      </m:oMathPara>
    </w:p>
    <w:p w14:paraId="68A901A5" w14:textId="75D3BB71" w:rsidR="003333E5" w:rsidDel="00EA6FB8" w:rsidRDefault="00A224AC" w:rsidP="00550D86">
      <w:pPr>
        <w:rPr>
          <w:del w:id="1961" w:author="Στάθης Καπ" w:date="2023-02-01T08:58:00Z"/>
          <w:lang w:val="el-GR"/>
        </w:rPr>
      </w:pPr>
      <m:oMathPara>
        <m:oMath>
          <m:nary>
            <m:naryPr>
              <m:chr m:val="∑"/>
              <m:limLoc m:val="undOvr"/>
              <m:ctrlPr>
                <w:del w:id="1962" w:author="Στάθης Καπ" w:date="2023-02-01T08:58:00Z">
                  <w:rPr>
                    <w:rFonts w:ascii="Cambria Math" w:hAnsi="Cambria Math"/>
                    <w:i/>
                    <w:lang w:val="el-GR"/>
                  </w:rPr>
                </w:del>
              </m:ctrlPr>
            </m:naryPr>
            <m:sub>
              <m:r>
                <w:del w:id="1963" w:author="Στάθης Καπ" w:date="2023-02-01T08:58:00Z">
                  <w:rPr>
                    <w:rFonts w:ascii="Cambria Math" w:hAnsi="Cambria Math"/>
                    <w:lang w:val="el-GR"/>
                  </w:rPr>
                  <m:t>j&gt;1</m:t>
                </w:del>
              </m:r>
            </m:sub>
            <m:sup>
              <m:r>
                <w:del w:id="1964" w:author="Στάθης Καπ" w:date="2023-02-01T08:58:00Z">
                  <w:rPr>
                    <w:rFonts w:ascii="Cambria Math" w:hAnsi="Cambria Math"/>
                    <w:lang w:val="el-GR"/>
                  </w:rPr>
                  <m:t>n</m:t>
                </w:del>
              </m:r>
            </m:sup>
            <m:e>
              <m:nary>
                <m:naryPr>
                  <m:chr m:val="∑"/>
                  <m:limLoc m:val="undOvr"/>
                  <m:ctrlPr>
                    <w:del w:id="1965" w:author="Στάθης Καπ" w:date="2023-02-01T08:58:00Z">
                      <w:rPr>
                        <w:rFonts w:ascii="Cambria Math" w:hAnsi="Cambria Math"/>
                        <w:i/>
                        <w:lang w:val="el-GR"/>
                      </w:rPr>
                    </w:del>
                  </m:ctrlPr>
                </m:naryPr>
                <m:sub>
                  <m:r>
                    <w:del w:id="1966" w:author="Στάθης Καπ" w:date="2023-02-01T08:58:00Z">
                      <w:rPr>
                        <w:rFonts w:ascii="Cambria Math" w:hAnsi="Cambria Math"/>
                        <w:lang w:val="el-GR"/>
                      </w:rPr>
                      <m:t>t=1</m:t>
                    </w:del>
                  </m:r>
                </m:sub>
                <m:sup>
                  <m:sSub>
                    <m:sSubPr>
                      <m:ctrlPr>
                        <w:del w:id="1967" w:author="Στάθης Καπ" w:date="2023-02-01T08:58:00Z">
                          <w:rPr>
                            <w:rFonts w:ascii="Cambria Math" w:hAnsi="Cambria Math"/>
                            <w:i/>
                            <w:lang w:val="el-GR"/>
                          </w:rPr>
                        </w:del>
                      </m:ctrlPr>
                    </m:sSubPr>
                    <m:e>
                      <m:r>
                        <w:del w:id="1968" w:author="Στάθης Καπ" w:date="2023-02-01T08:58:00Z">
                          <w:rPr>
                            <w:rFonts w:ascii="Cambria Math" w:hAnsi="Cambria Math"/>
                            <w:lang w:val="el-GR"/>
                          </w:rPr>
                          <m:t>T</m:t>
                        </w:del>
                      </m:r>
                    </m:e>
                    <m:sub>
                      <m:r>
                        <w:del w:id="1969" w:author="Στάθης Καπ" w:date="2023-02-01T08:58:00Z">
                          <w:rPr>
                            <w:rFonts w:ascii="Cambria Math" w:hAnsi="Cambria Math"/>
                            <w:lang w:val="el-GR"/>
                          </w:rPr>
                          <m:t>max</m:t>
                        </w:del>
                      </m:r>
                    </m:sub>
                  </m:sSub>
                </m:sup>
                <m:e>
                  <m:sSub>
                    <m:sSubPr>
                      <m:ctrlPr>
                        <w:del w:id="1970" w:author="Στάθης Καπ" w:date="2023-02-01T08:58:00Z">
                          <w:rPr>
                            <w:rFonts w:ascii="Cambria Math" w:hAnsi="Cambria Math"/>
                            <w:i/>
                            <w:lang w:val="el-GR"/>
                          </w:rPr>
                        </w:del>
                      </m:ctrlPr>
                    </m:sSubPr>
                    <m:e>
                      <m:r>
                        <w:del w:id="1971" w:author="Στάθης Καπ" w:date="2023-02-01T08:58:00Z">
                          <w:rPr>
                            <w:rFonts w:ascii="Cambria Math" w:hAnsi="Cambria Math"/>
                            <w:lang w:val="el-GR"/>
                          </w:rPr>
                          <m:t>X</m:t>
                        </w:del>
                      </m:r>
                    </m:e>
                    <m:sub>
                      <m:r>
                        <w:del w:id="1972" w:author="Στάθης Καπ" w:date="2023-02-01T08:58:00Z">
                          <w:rPr>
                            <w:rFonts w:ascii="Cambria Math" w:hAnsi="Cambria Math"/>
                            <w:lang w:val="el-GR"/>
                          </w:rPr>
                          <m:t>1,j,t</m:t>
                        </w:del>
                      </m:r>
                    </m:sub>
                  </m:sSub>
                </m:e>
              </m:nary>
            </m:e>
          </m:nary>
          <m:r>
            <w:del w:id="1973" w:author="Στάθης Καπ" w:date="2023-02-01T08:58:00Z">
              <w:rPr>
                <w:rFonts w:ascii="Cambria Math" w:hAnsi="Cambria Math"/>
                <w:lang w:val="el-GR"/>
              </w:rPr>
              <m:t>=1</m:t>
            </w:del>
          </m:r>
        </m:oMath>
      </m:oMathPara>
    </w:p>
    <w:p w14:paraId="55A175B6" w14:textId="1263AE4E" w:rsidR="003E05E5" w:rsidRPr="008330DD" w:rsidDel="00EA6FB8" w:rsidRDefault="00A224AC" w:rsidP="00550D86">
      <w:pPr>
        <w:rPr>
          <w:del w:id="1974" w:author="Στάθης Καπ" w:date="2023-02-01T08:58:00Z"/>
          <w:rFonts w:eastAsiaTheme="minorEastAsia"/>
          <w:lang w:val="el-GR"/>
        </w:rPr>
      </w:pPr>
      <m:oMathPara>
        <m:oMath>
          <m:nary>
            <m:naryPr>
              <m:chr m:val="∑"/>
              <m:limLoc m:val="undOvr"/>
              <m:ctrlPr>
                <w:del w:id="1975" w:author="Στάθης Καπ" w:date="2023-02-01T08:58:00Z">
                  <w:rPr>
                    <w:rFonts w:ascii="Cambria Math" w:hAnsi="Cambria Math"/>
                    <w:i/>
                    <w:lang w:val="el-GR"/>
                  </w:rPr>
                </w:del>
              </m:ctrlPr>
            </m:naryPr>
            <m:sub>
              <m:r>
                <w:del w:id="1976" w:author="Στάθης Καπ" w:date="2023-02-01T08:58:00Z">
                  <w:rPr>
                    <w:rFonts w:ascii="Cambria Math" w:hAnsi="Cambria Math"/>
                    <w:lang w:val="el-GR"/>
                  </w:rPr>
                  <m:t>j=1</m:t>
                </w:del>
              </m:r>
            </m:sub>
            <m:sup>
              <m:r>
                <w:del w:id="1977" w:author="Στάθης Καπ" w:date="2023-02-01T08:58:00Z">
                  <w:rPr>
                    <w:rFonts w:ascii="Cambria Math" w:hAnsi="Cambria Math"/>
                    <w:lang w:val="el-GR"/>
                  </w:rPr>
                  <m:t>n-1</m:t>
                </w:del>
              </m:r>
            </m:sup>
            <m:e>
              <m:nary>
                <m:naryPr>
                  <m:chr m:val="∑"/>
                  <m:limLoc m:val="undOvr"/>
                  <m:ctrlPr>
                    <w:del w:id="1978" w:author="Στάθης Καπ" w:date="2023-02-01T08:58:00Z">
                      <w:rPr>
                        <w:rFonts w:ascii="Cambria Math" w:hAnsi="Cambria Math"/>
                        <w:i/>
                        <w:lang w:val="el-GR"/>
                      </w:rPr>
                    </w:del>
                  </m:ctrlPr>
                </m:naryPr>
                <m:sub>
                  <m:r>
                    <w:del w:id="1979" w:author="Στάθης Καπ" w:date="2023-02-01T08:58:00Z">
                      <w:rPr>
                        <w:rFonts w:ascii="Cambria Math" w:hAnsi="Cambria Math"/>
                        <w:lang w:val="el-GR"/>
                      </w:rPr>
                      <m:t>t=1</m:t>
                    </w:del>
                  </m:r>
                </m:sub>
                <m:sup>
                  <m:sSub>
                    <m:sSubPr>
                      <m:ctrlPr>
                        <w:del w:id="1980" w:author="Στάθης Καπ" w:date="2023-02-01T08:58:00Z">
                          <w:rPr>
                            <w:rFonts w:ascii="Cambria Math" w:hAnsi="Cambria Math"/>
                            <w:i/>
                            <w:lang w:val="el-GR"/>
                          </w:rPr>
                        </w:del>
                      </m:ctrlPr>
                    </m:sSubPr>
                    <m:e>
                      <m:r>
                        <w:del w:id="1981" w:author="Στάθης Καπ" w:date="2023-02-01T08:58:00Z">
                          <w:rPr>
                            <w:rFonts w:ascii="Cambria Math" w:hAnsi="Cambria Math"/>
                            <w:lang w:val="el-GR"/>
                          </w:rPr>
                          <m:t>T</m:t>
                        </w:del>
                      </m:r>
                    </m:e>
                    <m:sub>
                      <m:r>
                        <w:del w:id="1982" w:author="Στάθης Καπ" w:date="2023-02-01T08:58:00Z">
                          <w:rPr>
                            <w:rFonts w:ascii="Cambria Math" w:hAnsi="Cambria Math"/>
                            <w:lang w:val="el-GR"/>
                          </w:rPr>
                          <m:t>max</m:t>
                        </w:del>
                      </m:r>
                    </m:sub>
                  </m:sSub>
                </m:sup>
                <m:e>
                  <m:sSub>
                    <m:sSubPr>
                      <m:ctrlPr>
                        <w:del w:id="1983" w:author="Στάθης Καπ" w:date="2023-02-01T08:58:00Z">
                          <w:rPr>
                            <w:rFonts w:ascii="Cambria Math" w:hAnsi="Cambria Math"/>
                            <w:i/>
                            <w:lang w:val="el-GR"/>
                          </w:rPr>
                        </w:del>
                      </m:ctrlPr>
                    </m:sSubPr>
                    <m:e>
                      <m:r>
                        <w:del w:id="1984" w:author="Στάθης Καπ" w:date="2023-02-01T08:58:00Z">
                          <w:rPr>
                            <w:rFonts w:ascii="Cambria Math" w:hAnsi="Cambria Math"/>
                            <w:lang w:val="el-GR"/>
                          </w:rPr>
                          <m:t>X</m:t>
                        </w:del>
                      </m:r>
                    </m:e>
                    <m:sub>
                      <m:r>
                        <w:del w:id="1985" w:author="Στάθης Καπ" w:date="2023-02-01T08:58:00Z">
                          <w:rPr>
                            <w:rFonts w:ascii="Cambria Math" w:hAnsi="Cambria Math"/>
                            <w:lang w:val="el-GR"/>
                          </w:rPr>
                          <m:t>n,j,t</m:t>
                        </w:del>
                      </m:r>
                    </m:sub>
                  </m:sSub>
                </m:e>
              </m:nary>
            </m:e>
          </m:nary>
          <m:r>
            <w:del w:id="1986" w:author="Στάθης Καπ" w:date="2023-02-01T08:58:00Z">
              <w:rPr>
                <w:rFonts w:ascii="Cambria Math" w:hAnsi="Cambria Math"/>
                <w:lang w:val="el-GR"/>
              </w:rPr>
              <m:t>=0</m:t>
            </w:del>
          </m:r>
        </m:oMath>
      </m:oMathPara>
    </w:p>
    <w:p w14:paraId="4FBC366E" w14:textId="09A316EA" w:rsidR="008330DD" w:rsidRPr="004D76B9" w:rsidDel="00EA6FB8" w:rsidRDefault="00A224AC" w:rsidP="00550D86">
      <w:pPr>
        <w:rPr>
          <w:del w:id="1987" w:author="Στάθης Καπ" w:date="2023-02-01T08:58:00Z"/>
          <w:rFonts w:eastAsiaTheme="minorEastAsia"/>
          <w:lang w:val="el-GR"/>
        </w:rPr>
      </w:pPr>
      <m:oMathPara>
        <m:oMath>
          <m:nary>
            <m:naryPr>
              <m:chr m:val="∑"/>
              <m:limLoc m:val="undOvr"/>
              <m:ctrlPr>
                <w:del w:id="1988" w:author="Στάθης Καπ" w:date="2023-02-01T08:58:00Z">
                  <w:rPr>
                    <w:rFonts w:ascii="Cambria Math" w:hAnsi="Cambria Math"/>
                    <w:i/>
                    <w:lang w:val="el-GR"/>
                  </w:rPr>
                </w:del>
              </m:ctrlPr>
            </m:naryPr>
            <m:sub>
              <m:r>
                <w:del w:id="1989" w:author="Στάθης Καπ" w:date="2023-02-01T08:58:00Z">
                  <w:rPr>
                    <w:rFonts w:ascii="Cambria Math" w:hAnsi="Cambria Math"/>
                    <w:lang w:val="el-GR"/>
                  </w:rPr>
                  <m:t>i=1</m:t>
                </w:del>
              </m:r>
            </m:sub>
            <m:sup>
              <m:r>
                <w:del w:id="1990" w:author="Στάθης Καπ" w:date="2023-02-01T08:58:00Z">
                  <w:rPr>
                    <w:rFonts w:ascii="Cambria Math" w:hAnsi="Cambria Math"/>
                    <w:lang w:val="el-GR"/>
                  </w:rPr>
                  <m:t>n-1</m:t>
                </w:del>
              </m:r>
            </m:sup>
            <m:e>
              <m:nary>
                <m:naryPr>
                  <m:chr m:val="∑"/>
                  <m:limLoc m:val="undOvr"/>
                  <m:ctrlPr>
                    <w:del w:id="1991" w:author="Στάθης Καπ" w:date="2023-02-01T08:58:00Z">
                      <w:rPr>
                        <w:rFonts w:ascii="Cambria Math" w:hAnsi="Cambria Math"/>
                        <w:i/>
                        <w:lang w:val="el-GR"/>
                      </w:rPr>
                    </w:del>
                  </m:ctrlPr>
                </m:naryPr>
                <m:sub>
                  <m:r>
                    <w:del w:id="1992" w:author="Στάθης Καπ" w:date="2023-02-01T08:58:00Z">
                      <w:rPr>
                        <w:rFonts w:ascii="Cambria Math" w:hAnsi="Cambria Math"/>
                        <w:lang w:val="el-GR"/>
                      </w:rPr>
                      <m:t>t=1</m:t>
                    </w:del>
                  </m:r>
                </m:sub>
                <m:sup>
                  <m:sSub>
                    <m:sSubPr>
                      <m:ctrlPr>
                        <w:del w:id="1993" w:author="Στάθης Καπ" w:date="2023-02-01T08:58:00Z">
                          <w:rPr>
                            <w:rFonts w:ascii="Cambria Math" w:hAnsi="Cambria Math"/>
                            <w:i/>
                            <w:lang w:val="el-GR"/>
                          </w:rPr>
                        </w:del>
                      </m:ctrlPr>
                    </m:sSubPr>
                    <m:e>
                      <m:r>
                        <w:del w:id="1994" w:author="Στάθης Καπ" w:date="2023-02-01T08:58:00Z">
                          <w:rPr>
                            <w:rFonts w:ascii="Cambria Math" w:hAnsi="Cambria Math"/>
                            <w:lang w:val="el-GR"/>
                          </w:rPr>
                          <m:t>T</m:t>
                        </w:del>
                      </m:r>
                    </m:e>
                    <m:sub>
                      <m:r>
                        <w:del w:id="1995" w:author="Στάθης Καπ" w:date="2023-02-01T08:58:00Z">
                          <w:rPr>
                            <w:rFonts w:ascii="Cambria Math" w:hAnsi="Cambria Math"/>
                            <w:lang w:val="el-GR"/>
                          </w:rPr>
                          <m:t>max</m:t>
                        </w:del>
                      </m:r>
                    </m:sub>
                  </m:sSub>
                </m:sup>
                <m:e>
                  <m:sSub>
                    <m:sSubPr>
                      <m:ctrlPr>
                        <w:del w:id="1996" w:author="Στάθης Καπ" w:date="2023-02-01T08:58:00Z">
                          <w:rPr>
                            <w:rFonts w:ascii="Cambria Math" w:hAnsi="Cambria Math"/>
                            <w:i/>
                            <w:lang w:val="el-GR"/>
                          </w:rPr>
                        </w:del>
                      </m:ctrlPr>
                    </m:sSubPr>
                    <m:e>
                      <m:r>
                        <w:del w:id="1997" w:author="Στάθης Καπ" w:date="2023-02-01T08:58:00Z">
                          <w:rPr>
                            <w:rFonts w:ascii="Cambria Math" w:hAnsi="Cambria Math"/>
                            <w:lang w:val="el-GR"/>
                          </w:rPr>
                          <m:t>X</m:t>
                        </w:del>
                      </m:r>
                    </m:e>
                    <m:sub>
                      <m:r>
                        <w:del w:id="1998" w:author="Στάθης Καπ" w:date="2023-02-01T08:58:00Z">
                          <w:rPr>
                            <w:rFonts w:ascii="Cambria Math" w:hAnsi="Cambria Math"/>
                            <w:lang w:val="el-GR"/>
                          </w:rPr>
                          <m:t>i,n,t</m:t>
                        </w:del>
                      </m:r>
                    </m:sub>
                  </m:sSub>
                </m:e>
              </m:nary>
            </m:e>
          </m:nary>
          <m:r>
            <w:del w:id="1999" w:author="Στάθης Καπ" w:date="2023-02-01T08:58:00Z">
              <w:rPr>
                <w:rFonts w:ascii="Cambria Math" w:hAnsi="Cambria Math"/>
                <w:lang w:val="el-GR"/>
              </w:rPr>
              <m:t>=1</m:t>
            </w:del>
          </m:r>
        </m:oMath>
      </m:oMathPara>
    </w:p>
    <w:p w14:paraId="69329B39" w14:textId="7646B38A" w:rsidR="004D76B9" w:rsidRPr="007D5C32" w:rsidDel="00EA6FB8" w:rsidRDefault="00A224AC" w:rsidP="00550D86">
      <w:pPr>
        <w:rPr>
          <w:del w:id="2000" w:author="Στάθης Καπ" w:date="2023-02-01T08:58:00Z"/>
          <w:i/>
          <w:lang w:val="el-GR"/>
        </w:rPr>
      </w:pPr>
      <m:oMathPara>
        <m:oMath>
          <m:nary>
            <m:naryPr>
              <m:chr m:val="∑"/>
              <m:limLoc m:val="undOvr"/>
              <m:ctrlPr>
                <w:del w:id="2001" w:author="Στάθης Καπ" w:date="2023-02-01T08:58:00Z">
                  <w:rPr>
                    <w:rFonts w:ascii="Cambria Math" w:hAnsi="Cambria Math"/>
                    <w:i/>
                    <w:lang w:val="el-GR"/>
                  </w:rPr>
                </w:del>
              </m:ctrlPr>
            </m:naryPr>
            <m:sub>
              <m:r>
                <w:del w:id="2002" w:author="Στάθης Καπ" w:date="2023-02-01T08:58:00Z">
                  <w:rPr>
                    <w:rFonts w:ascii="Cambria Math" w:hAnsi="Cambria Math"/>
                    <w:lang w:val="el-GR"/>
                  </w:rPr>
                  <m:t>i=1,i≠e</m:t>
                </w:del>
              </m:r>
            </m:sub>
            <m:sup>
              <m:r>
                <w:del w:id="2003" w:author="Στάθης Καπ" w:date="2023-02-01T08:58:00Z">
                  <w:rPr>
                    <w:rFonts w:ascii="Cambria Math" w:hAnsi="Cambria Math"/>
                    <w:lang w:val="el-GR"/>
                  </w:rPr>
                  <m:t>n-1</m:t>
                </w:del>
              </m:r>
            </m:sup>
            <m:e>
              <m:nary>
                <m:naryPr>
                  <m:chr m:val="∑"/>
                  <m:limLoc m:val="undOvr"/>
                  <m:ctrlPr>
                    <w:del w:id="2004" w:author="Στάθης Καπ" w:date="2023-02-01T08:58:00Z">
                      <w:rPr>
                        <w:rFonts w:ascii="Cambria Math" w:hAnsi="Cambria Math"/>
                        <w:i/>
                        <w:lang w:val="el-GR"/>
                      </w:rPr>
                    </w:del>
                  </m:ctrlPr>
                </m:naryPr>
                <m:sub>
                  <m:r>
                    <w:del w:id="2005" w:author="Στάθης Καπ" w:date="2023-02-01T08:58:00Z">
                      <m:rPr>
                        <m:sty m:val="p"/>
                      </m:rPr>
                      <w:rPr>
                        <w:rFonts w:ascii="Cambria Math" w:hAnsi="Cambria Math"/>
                      </w:rPr>
                      <m:t>t=1,</m:t>
                    </w:del>
                  </m:r>
                  <m:sSub>
                    <m:sSubPr>
                      <m:ctrlPr>
                        <w:del w:id="2006" w:author="Στάθης Καπ" w:date="2023-02-01T08:58:00Z">
                          <w:rPr>
                            <w:rFonts w:ascii="Cambria Math" w:hAnsi="Cambria Math"/>
                          </w:rPr>
                        </w:del>
                      </m:ctrlPr>
                    </m:sSubPr>
                    <m:e>
                      <m:r>
                        <w:del w:id="2007" w:author="Στάθης Καπ" w:date="2023-02-01T08:58:00Z">
                          <w:rPr>
                            <w:rFonts w:ascii="Cambria Math" w:hAnsi="Cambria Math"/>
                          </w:rPr>
                          <m:t>T</m:t>
                        </w:del>
                      </m:r>
                    </m:e>
                    <m:sub>
                      <m:r>
                        <w:del w:id="2008" w:author="Στάθης Καπ" w:date="2023-02-01T08:58:00Z">
                          <w:rPr>
                            <w:rFonts w:ascii="Cambria Math" w:hAnsi="Cambria Math"/>
                          </w:rPr>
                          <m:t>max</m:t>
                        </w:del>
                      </m:r>
                    </m:sub>
                  </m:sSub>
                </m:sub>
                <m:sup>
                  <m:r>
                    <w:del w:id="2009" w:author="Στάθης Καπ" w:date="2023-02-01T08:58:00Z">
                      <w:rPr>
                        <w:rFonts w:ascii="Cambria Math" w:hAnsi="Cambria Math"/>
                        <w:lang w:val="el-GR"/>
                      </w:rPr>
                      <m:t>n</m:t>
                    </w:del>
                  </m:r>
                </m:sup>
                <m:e>
                  <m:sSub>
                    <m:sSubPr>
                      <m:ctrlPr>
                        <w:del w:id="2010" w:author="Στάθης Καπ" w:date="2023-02-01T08:58:00Z">
                          <w:rPr>
                            <w:rFonts w:ascii="Cambria Math" w:hAnsi="Cambria Math"/>
                            <w:i/>
                            <w:lang w:val="el-GR"/>
                          </w:rPr>
                        </w:del>
                      </m:ctrlPr>
                    </m:sSubPr>
                    <m:e>
                      <m:r>
                        <w:del w:id="2011" w:author="Στάθης Καπ" w:date="2023-02-01T08:58:00Z">
                          <w:rPr>
                            <w:rFonts w:ascii="Cambria Math" w:hAnsi="Cambria Math"/>
                            <w:lang w:val="el-GR"/>
                          </w:rPr>
                          <m:t>X</m:t>
                        </w:del>
                      </m:r>
                    </m:e>
                    <m:sub>
                      <m:r>
                        <w:del w:id="2012" w:author="Στάθης Καπ" w:date="2023-02-01T08:58:00Z">
                          <w:rPr>
                            <w:rFonts w:ascii="Cambria Math" w:hAnsi="Cambria Math"/>
                            <w:lang w:val="el-GR"/>
                          </w:rPr>
                          <m:t>i,e,t</m:t>
                        </w:del>
                      </m:r>
                    </m:sub>
                  </m:sSub>
                </m:e>
              </m:nary>
            </m:e>
          </m:nary>
          <m:r>
            <w:del w:id="2013" w:author="Στάθης Καπ" w:date="2023-02-01T08:58:00Z">
              <w:rPr>
                <w:rFonts w:ascii="Cambria Math" w:hAnsi="Cambria Math"/>
                <w:lang w:val="el-GR"/>
              </w:rPr>
              <m:t>=</m:t>
            </w:del>
          </m:r>
          <m:nary>
            <m:naryPr>
              <m:chr m:val="∑"/>
              <m:limLoc m:val="undOvr"/>
              <m:ctrlPr>
                <w:del w:id="2014" w:author="Στάθης Καπ" w:date="2023-02-01T08:58:00Z">
                  <w:rPr>
                    <w:rFonts w:ascii="Cambria Math" w:hAnsi="Cambria Math"/>
                    <w:i/>
                    <w:lang w:val="el-GR"/>
                  </w:rPr>
                </w:del>
              </m:ctrlPr>
            </m:naryPr>
            <m:sub>
              <m:r>
                <w:del w:id="2015" w:author="Στάθης Καπ" w:date="2023-02-01T08:58:00Z">
                  <m:rPr>
                    <m:sty m:val="p"/>
                  </m:rPr>
                  <w:rPr>
                    <w:rFonts w:ascii="Cambria Math" w:hAnsi="Cambria Math"/>
                  </w:rPr>
                  <m:t>j=2,j≠e</m:t>
                </w:del>
              </m:r>
            </m:sub>
            <m:sup>
              <m:r>
                <w:del w:id="2016" w:author="Στάθης Καπ" w:date="2023-02-01T08:58:00Z">
                  <w:rPr>
                    <w:rFonts w:ascii="Cambria Math" w:hAnsi="Cambria Math"/>
                    <w:lang w:val="el-GR"/>
                  </w:rPr>
                  <m:t>n</m:t>
                </w:del>
              </m:r>
            </m:sup>
            <m:e>
              <m:nary>
                <m:naryPr>
                  <m:chr m:val="∑"/>
                  <m:limLoc m:val="undOvr"/>
                  <m:ctrlPr>
                    <w:del w:id="2017" w:author="Στάθης Καπ" w:date="2023-02-01T08:58:00Z">
                      <w:rPr>
                        <w:rFonts w:ascii="Cambria Math" w:hAnsi="Cambria Math"/>
                        <w:i/>
                        <w:lang w:val="el-GR"/>
                      </w:rPr>
                    </w:del>
                  </m:ctrlPr>
                </m:naryPr>
                <m:sub>
                  <m:r>
                    <w:del w:id="2018" w:author="Στάθης Καπ" w:date="2023-02-01T08:58:00Z">
                      <w:rPr>
                        <w:rFonts w:ascii="Cambria Math" w:hAnsi="Cambria Math"/>
                        <w:lang w:val="el-GR"/>
                      </w:rPr>
                      <m:t>T=1</m:t>
                    </w:del>
                  </m:r>
                </m:sub>
                <m:sup>
                  <m:sSub>
                    <m:sSubPr>
                      <m:ctrlPr>
                        <w:del w:id="2019" w:author="Στάθης Καπ" w:date="2023-02-01T08:58:00Z">
                          <w:rPr>
                            <w:rFonts w:ascii="Cambria Math" w:hAnsi="Cambria Math"/>
                            <w:i/>
                            <w:lang w:val="el-GR"/>
                          </w:rPr>
                        </w:del>
                      </m:ctrlPr>
                    </m:sSubPr>
                    <m:e>
                      <m:r>
                        <w:del w:id="2020" w:author="Στάθης Καπ" w:date="2023-02-01T08:58:00Z">
                          <w:rPr>
                            <w:rFonts w:ascii="Cambria Math" w:hAnsi="Cambria Math"/>
                            <w:lang w:val="el-GR"/>
                          </w:rPr>
                          <m:t>T</m:t>
                        </w:del>
                      </m:r>
                    </m:e>
                    <m:sub>
                      <m:r>
                        <w:del w:id="2021" w:author="Στάθης Καπ" w:date="2023-02-01T08:58:00Z">
                          <w:rPr>
                            <w:rFonts w:ascii="Cambria Math" w:hAnsi="Cambria Math"/>
                            <w:lang w:val="el-GR"/>
                          </w:rPr>
                          <m:t>max</m:t>
                        </w:del>
                      </m:r>
                    </m:sub>
                  </m:sSub>
                </m:sup>
                <m:e>
                  <m:sSub>
                    <m:sSubPr>
                      <m:ctrlPr>
                        <w:del w:id="2022" w:author="Στάθης Καπ" w:date="2023-02-01T08:58:00Z">
                          <w:rPr>
                            <w:rFonts w:ascii="Cambria Math" w:hAnsi="Cambria Math"/>
                            <w:i/>
                            <w:lang w:val="el-GR"/>
                          </w:rPr>
                        </w:del>
                      </m:ctrlPr>
                    </m:sSubPr>
                    <m:e>
                      <m:r>
                        <w:del w:id="2023" w:author="Στάθης Καπ" w:date="2023-02-01T08:58:00Z">
                          <w:rPr>
                            <w:rFonts w:ascii="Cambria Math" w:hAnsi="Cambria Math"/>
                            <w:lang w:val="el-GR"/>
                          </w:rPr>
                          <m:t>X</m:t>
                        </w:del>
                      </m:r>
                    </m:e>
                    <m:sub>
                      <m:r>
                        <w:del w:id="2024" w:author="Στάθης Καπ" w:date="2023-02-01T08:58:00Z">
                          <w:rPr>
                            <w:rFonts w:ascii="Cambria Math" w:hAnsi="Cambria Math"/>
                            <w:lang w:val="el-GR"/>
                          </w:rPr>
                          <m:t>e,j,t</m:t>
                        </w:del>
                      </m:r>
                    </m:sub>
                  </m:sSub>
                </m:e>
              </m:nary>
            </m:e>
          </m:nary>
          <m:r>
            <w:del w:id="2025"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A224AC" w:rsidP="00550D86">
      <w:pPr>
        <w:rPr>
          <w:del w:id="2026" w:author="Στάθης Καπ" w:date="2023-02-01T08:58:00Z"/>
          <w:rFonts w:eastAsiaTheme="minorEastAsia"/>
          <w:i/>
          <w:lang w:val="el-GR"/>
        </w:rPr>
      </w:pPr>
      <m:oMathPara>
        <m:oMath>
          <m:nary>
            <m:naryPr>
              <m:chr m:val="∑"/>
              <m:limLoc m:val="undOvr"/>
              <m:ctrlPr>
                <w:del w:id="2027" w:author="Στάθης Καπ" w:date="2023-02-01T08:58:00Z">
                  <w:rPr>
                    <w:rFonts w:ascii="Cambria Math" w:hAnsi="Cambria Math"/>
                    <w:i/>
                    <w:lang w:val="el-GR"/>
                  </w:rPr>
                </w:del>
              </m:ctrlPr>
            </m:naryPr>
            <m:sub>
              <m:r>
                <w:del w:id="2028" w:author="Στάθης Καπ" w:date="2023-02-01T08:58:00Z">
                  <w:rPr>
                    <w:rFonts w:ascii="Cambria Math" w:hAnsi="Cambria Math"/>
                    <w:lang w:val="el-GR"/>
                  </w:rPr>
                  <m:t>j=2,j≠i</m:t>
                </w:del>
              </m:r>
            </m:sub>
            <m:sup>
              <m:r>
                <w:del w:id="2029" w:author="Στάθης Καπ" w:date="2023-02-01T08:58:00Z">
                  <w:rPr>
                    <w:rFonts w:ascii="Cambria Math" w:hAnsi="Cambria Math"/>
                    <w:lang w:val="el-GR"/>
                  </w:rPr>
                  <m:t>n</m:t>
                </w:del>
              </m:r>
            </m:sup>
            <m:e>
              <m:nary>
                <m:naryPr>
                  <m:chr m:val="∑"/>
                  <m:limLoc m:val="undOvr"/>
                  <m:ctrlPr>
                    <w:del w:id="2030" w:author="Στάθης Καπ" w:date="2023-02-01T08:58:00Z">
                      <w:rPr>
                        <w:rFonts w:ascii="Cambria Math" w:hAnsi="Cambria Math"/>
                        <w:i/>
                        <w:lang w:val="el-GR"/>
                      </w:rPr>
                    </w:del>
                  </m:ctrlPr>
                </m:naryPr>
                <m:sub>
                  <m:r>
                    <w:del w:id="2031" w:author="Στάθης Καπ" w:date="2023-02-01T08:58:00Z">
                      <w:rPr>
                        <w:rFonts w:ascii="Cambria Math" w:hAnsi="Cambria Math"/>
                        <w:lang w:val="el-GR"/>
                      </w:rPr>
                      <m:t>t=1</m:t>
                    </w:del>
                  </m:r>
                </m:sub>
                <m:sup>
                  <m:sSub>
                    <m:sSubPr>
                      <m:ctrlPr>
                        <w:del w:id="2032" w:author="Στάθης Καπ" w:date="2023-02-01T08:58:00Z">
                          <w:rPr>
                            <w:rFonts w:ascii="Cambria Math" w:hAnsi="Cambria Math"/>
                            <w:i/>
                            <w:lang w:val="el-GR"/>
                          </w:rPr>
                        </w:del>
                      </m:ctrlPr>
                    </m:sSubPr>
                    <m:e>
                      <m:r>
                        <w:del w:id="2033" w:author="Στάθης Καπ" w:date="2023-02-01T08:58:00Z">
                          <w:rPr>
                            <w:rFonts w:ascii="Cambria Math" w:hAnsi="Cambria Math"/>
                            <w:lang w:val="el-GR"/>
                          </w:rPr>
                          <m:t>T</m:t>
                        </w:del>
                      </m:r>
                    </m:e>
                    <m:sub>
                      <m:r>
                        <w:del w:id="2034" w:author="Στάθης Καπ" w:date="2023-02-01T08:58:00Z">
                          <w:rPr>
                            <w:rFonts w:ascii="Cambria Math" w:hAnsi="Cambria Math"/>
                            <w:lang w:val="el-GR"/>
                          </w:rPr>
                          <m:t>max</m:t>
                        </w:del>
                      </m:r>
                    </m:sub>
                  </m:sSub>
                </m:sup>
                <m:e>
                  <m:sSub>
                    <m:sSubPr>
                      <m:ctrlPr>
                        <w:del w:id="2035" w:author="Στάθης Καπ" w:date="2023-02-01T08:58:00Z">
                          <w:rPr>
                            <w:rFonts w:ascii="Cambria Math" w:hAnsi="Cambria Math"/>
                            <w:i/>
                            <w:lang w:val="el-GR"/>
                          </w:rPr>
                        </w:del>
                      </m:ctrlPr>
                    </m:sSubPr>
                    <m:e>
                      <m:r>
                        <w:del w:id="2036" w:author="Στάθης Καπ" w:date="2023-02-01T08:58:00Z">
                          <w:rPr>
                            <w:rFonts w:ascii="Cambria Math" w:hAnsi="Cambria Math"/>
                            <w:lang w:val="el-GR"/>
                          </w:rPr>
                          <m:t>X</m:t>
                        </w:del>
                      </m:r>
                    </m:e>
                    <m:sub>
                      <m:r>
                        <w:del w:id="2037" w:author="Στάθης Καπ" w:date="2023-02-01T08:58:00Z">
                          <w:rPr>
                            <w:rFonts w:ascii="Cambria Math" w:hAnsi="Cambria Math"/>
                            <w:lang w:val="el-GR"/>
                          </w:rPr>
                          <m:t>i,j,t</m:t>
                        </w:del>
                      </m:r>
                    </m:sub>
                  </m:sSub>
                </m:e>
              </m:nary>
            </m:e>
          </m:nary>
          <m:r>
            <w:del w:id="2038" w:author="Στάθης Καπ" w:date="2023-02-01T08:58:00Z">
              <w:rPr>
                <w:rFonts w:ascii="Cambria Math" w:hAnsi="Cambria Math"/>
                <w:lang w:val="el-GR"/>
              </w:rPr>
              <m:t>≤1 ∀ 2, 3, ⋯, (n-1)</m:t>
            </w:del>
          </m:r>
        </m:oMath>
      </m:oMathPara>
    </w:p>
    <w:p w14:paraId="7801ED54" w14:textId="46B66D91" w:rsidR="00A23AFE" w:rsidRPr="00401236" w:rsidDel="00EA6FB8" w:rsidRDefault="00A224AC" w:rsidP="00550D86">
      <w:pPr>
        <w:rPr>
          <w:del w:id="2039" w:author="Στάθης Καπ" w:date="2023-02-01T08:58:00Z"/>
          <w:rFonts w:eastAsiaTheme="minorEastAsia"/>
          <w:i/>
          <w:iCs/>
          <w:lang w:val="el-GR"/>
        </w:rPr>
      </w:pPr>
      <m:oMathPara>
        <m:oMath>
          <m:nary>
            <m:naryPr>
              <m:chr m:val="∑"/>
              <m:limLoc m:val="undOvr"/>
              <m:ctrlPr>
                <w:del w:id="2040" w:author="Στάθης Καπ" w:date="2023-02-01T08:58:00Z">
                  <w:rPr>
                    <w:rFonts w:ascii="Cambria Math" w:hAnsi="Cambria Math"/>
                    <w:i/>
                    <w:iCs/>
                    <w:lang w:val="el-GR"/>
                  </w:rPr>
                </w:del>
              </m:ctrlPr>
            </m:naryPr>
            <m:sub>
              <m:r>
                <w:del w:id="2041" w:author="Στάθης Καπ" w:date="2023-02-01T08:58:00Z">
                  <w:rPr>
                    <w:rFonts w:ascii="Cambria Math" w:hAnsi="Cambria Math"/>
                    <w:lang w:val="el-GR"/>
                  </w:rPr>
                  <m:t>e≠i,j</m:t>
                </w:del>
              </m:r>
            </m:sub>
            <m:sup/>
            <m:e>
              <m:nary>
                <m:naryPr>
                  <m:chr m:val="∑"/>
                  <m:limLoc m:val="undOvr"/>
                  <m:ctrlPr>
                    <w:del w:id="2042" w:author="Στάθης Καπ" w:date="2023-02-01T08:58:00Z">
                      <w:rPr>
                        <w:rFonts w:ascii="Cambria Math" w:hAnsi="Cambria Math"/>
                        <w:i/>
                        <w:iCs/>
                        <w:lang w:val="el-GR"/>
                      </w:rPr>
                    </w:del>
                  </m:ctrlPr>
                </m:naryPr>
                <m:sub>
                  <m:r>
                    <w:del w:id="2043" w:author="Στάθης Καπ" w:date="2023-02-01T08:58:00Z">
                      <w:rPr>
                        <w:rFonts w:ascii="Cambria Math" w:hAnsi="Cambria Math"/>
                        <w:lang w:val="el-GR"/>
                      </w:rPr>
                      <m:t>u=t+</m:t>
                    </w:del>
                  </m:r>
                  <m:sSub>
                    <m:sSubPr>
                      <m:ctrlPr>
                        <w:del w:id="2044" w:author="Στάθης Καπ" w:date="2023-02-01T08:58:00Z">
                          <w:rPr>
                            <w:rFonts w:ascii="Cambria Math" w:hAnsi="Cambria Math"/>
                            <w:i/>
                            <w:iCs/>
                            <w:lang w:val="el-GR"/>
                          </w:rPr>
                        </w:del>
                      </m:ctrlPr>
                    </m:sSubPr>
                    <m:e>
                      <m:r>
                        <w:del w:id="2045" w:author="Στάθης Καπ" w:date="2023-02-01T08:58:00Z">
                          <w:rPr>
                            <w:rFonts w:ascii="Cambria Math" w:hAnsi="Cambria Math"/>
                            <w:lang w:val="el-GR"/>
                          </w:rPr>
                          <m:t>d</m:t>
                        </w:del>
                      </m:r>
                    </m:e>
                    <m:sub>
                      <m:r>
                        <w:del w:id="2046" w:author="Στάθης Καπ" w:date="2023-02-01T08:58:00Z">
                          <w:rPr>
                            <w:rFonts w:ascii="Cambria Math" w:hAnsi="Cambria Math"/>
                            <w:lang w:val="el-GR"/>
                          </w:rPr>
                          <m:t>i,j,t</m:t>
                        </w:del>
                      </m:r>
                    </m:sub>
                  </m:sSub>
                </m:sub>
                <m:sup>
                  <m:sSub>
                    <m:sSubPr>
                      <m:ctrlPr>
                        <w:del w:id="2047" w:author="Στάθης Καπ" w:date="2023-02-01T08:58:00Z">
                          <w:rPr>
                            <w:rFonts w:ascii="Cambria Math" w:hAnsi="Cambria Math"/>
                            <w:i/>
                            <w:iCs/>
                            <w:lang w:val="el-GR"/>
                          </w:rPr>
                        </w:del>
                      </m:ctrlPr>
                    </m:sSubPr>
                    <m:e>
                      <m:r>
                        <w:del w:id="2048" w:author="Στάθης Καπ" w:date="2023-02-01T08:58:00Z">
                          <w:rPr>
                            <w:rFonts w:ascii="Cambria Math" w:hAnsi="Cambria Math"/>
                            <w:lang w:val="el-GR"/>
                          </w:rPr>
                          <m:t>T</m:t>
                        </w:del>
                      </m:r>
                    </m:e>
                    <m:sub>
                      <m:r>
                        <w:del w:id="2049" w:author="Στάθης Καπ" w:date="2023-02-01T08:58:00Z">
                          <w:rPr>
                            <w:rFonts w:ascii="Cambria Math" w:hAnsi="Cambria Math"/>
                            <w:lang w:val="el-GR"/>
                          </w:rPr>
                          <m:t>max</m:t>
                        </w:del>
                      </m:r>
                    </m:sub>
                  </m:sSub>
                </m:sup>
                <m:e>
                  <m:sSub>
                    <m:sSubPr>
                      <m:ctrlPr>
                        <w:del w:id="2050" w:author="Στάθης Καπ" w:date="2023-02-01T08:58:00Z">
                          <w:rPr>
                            <w:rFonts w:ascii="Cambria Math" w:hAnsi="Cambria Math"/>
                            <w:i/>
                            <w:iCs/>
                            <w:lang w:val="el-GR"/>
                          </w:rPr>
                        </w:del>
                      </m:ctrlPr>
                    </m:sSubPr>
                    <m:e>
                      <m:r>
                        <w:del w:id="2051" w:author="Στάθης Καπ" w:date="2023-02-01T08:58:00Z">
                          <w:rPr>
                            <w:rFonts w:ascii="Cambria Math" w:hAnsi="Cambria Math"/>
                            <w:lang w:val="el-GR"/>
                          </w:rPr>
                          <m:t>X</m:t>
                        </w:del>
                      </m:r>
                    </m:e>
                    <m:sub>
                      <m:r>
                        <w:del w:id="2052" w:author="Στάθης Καπ" w:date="2023-02-01T08:58:00Z">
                          <w:rPr>
                            <w:rFonts w:ascii="Cambria Math" w:hAnsi="Cambria Math"/>
                            <w:lang w:val="el-GR"/>
                          </w:rPr>
                          <m:t>j,e,u</m:t>
                        </w:del>
                      </m:r>
                    </m:sub>
                  </m:sSub>
                </m:e>
              </m:nary>
            </m:e>
          </m:nary>
          <m:r>
            <w:del w:id="2053" w:author="Στάθης Καπ" w:date="2023-02-01T08:58:00Z">
              <w:rPr>
                <w:rFonts w:ascii="Cambria Math" w:hAnsi="Cambria Math"/>
                <w:lang w:val="el-GR"/>
              </w:rPr>
              <m:t>≤</m:t>
            </w:del>
          </m:r>
          <m:sSub>
            <m:sSubPr>
              <m:ctrlPr>
                <w:del w:id="2054" w:author="Στάθης Καπ" w:date="2023-02-01T08:58:00Z">
                  <w:rPr>
                    <w:rFonts w:ascii="Cambria Math" w:hAnsi="Cambria Math"/>
                    <w:i/>
                    <w:iCs/>
                    <w:lang w:val="el-GR"/>
                  </w:rPr>
                </w:del>
              </m:ctrlPr>
            </m:sSubPr>
            <m:e>
              <m:r>
                <w:del w:id="2055" w:author="Στάθης Καπ" w:date="2023-02-01T08:58:00Z">
                  <w:rPr>
                    <w:rFonts w:ascii="Cambria Math" w:hAnsi="Cambria Math"/>
                    <w:lang w:val="el-GR"/>
                  </w:rPr>
                  <m:t>X</m:t>
                </w:del>
              </m:r>
            </m:e>
            <m:sub>
              <m:r>
                <w:del w:id="2056" w:author="Στάθης Καπ" w:date="2023-02-01T08:58:00Z">
                  <w:rPr>
                    <w:rFonts w:ascii="Cambria Math" w:hAnsi="Cambria Math"/>
                    <w:lang w:val="el-GR"/>
                  </w:rPr>
                  <m:t>i,j,t</m:t>
                </w:del>
              </m:r>
            </m:sub>
          </m:sSub>
          <m:r>
            <w:del w:id="2057" w:author="Στάθης Καπ" w:date="2023-02-01T08:58:00Z">
              <w:rPr>
                <w:rFonts w:ascii="Cambria Math" w:hAnsi="Cambria Math"/>
                <w:lang w:val="el-GR"/>
              </w:rPr>
              <m:t xml:space="preserve"> ∀i,j=1, ⋯, n-1, i≠j, j≠1, t≤</m:t>
            </w:del>
          </m:r>
          <m:sSub>
            <m:sSubPr>
              <m:ctrlPr>
                <w:del w:id="2058" w:author="Στάθης Καπ" w:date="2023-02-01T08:58:00Z">
                  <w:rPr>
                    <w:rFonts w:ascii="Cambria Math" w:hAnsi="Cambria Math"/>
                    <w:i/>
                    <w:iCs/>
                    <w:lang w:val="el-GR"/>
                  </w:rPr>
                </w:del>
              </m:ctrlPr>
            </m:sSubPr>
            <m:e>
              <m:r>
                <w:del w:id="2059" w:author="Στάθης Καπ" w:date="2023-02-01T08:58:00Z">
                  <w:rPr>
                    <w:rFonts w:ascii="Cambria Math" w:hAnsi="Cambria Math"/>
                    <w:lang w:val="el-GR"/>
                  </w:rPr>
                  <m:t>T</m:t>
                </w:del>
              </m:r>
            </m:e>
            <m:sub>
              <m:r>
                <w:del w:id="2060" w:author="Στάθης Καπ" w:date="2023-02-01T08:58:00Z">
                  <w:rPr>
                    <w:rFonts w:ascii="Cambria Math" w:hAnsi="Cambria Math"/>
                    <w:lang w:val="el-GR"/>
                  </w:rPr>
                  <m:t>max</m:t>
                </w:del>
              </m:r>
            </m:sub>
          </m:sSub>
          <m:r>
            <w:del w:id="2061" w:author="Στάθης Καπ" w:date="2023-02-01T08:58:00Z">
              <w:rPr>
                <w:rFonts w:ascii="Cambria Math" w:hAnsi="Cambria Math"/>
                <w:lang w:val="el-GR"/>
              </w:rPr>
              <m:t>-</m:t>
            </w:del>
          </m:r>
          <m:sSub>
            <m:sSubPr>
              <m:ctrlPr>
                <w:del w:id="2062" w:author="Στάθης Καπ" w:date="2023-02-01T08:58:00Z">
                  <w:rPr>
                    <w:rFonts w:ascii="Cambria Math" w:hAnsi="Cambria Math"/>
                    <w:i/>
                    <w:iCs/>
                    <w:lang w:val="el-GR"/>
                  </w:rPr>
                </w:del>
              </m:ctrlPr>
            </m:sSubPr>
            <m:e>
              <m:r>
                <w:del w:id="2063" w:author="Στάθης Καπ" w:date="2023-02-01T08:58:00Z">
                  <w:rPr>
                    <w:rFonts w:ascii="Cambria Math" w:hAnsi="Cambria Math"/>
                    <w:lang w:val="el-GR"/>
                  </w:rPr>
                  <m:t>d</m:t>
                </w:del>
              </m:r>
            </m:e>
            <m:sub>
              <m:r>
                <w:del w:id="2064" w:author="Στάθης Καπ" w:date="2023-02-01T08:58:00Z">
                  <w:rPr>
                    <w:rFonts w:ascii="Cambria Math" w:hAnsi="Cambria Math"/>
                    <w:lang w:val="el-GR"/>
                  </w:rPr>
                  <m:t>i,j,t</m:t>
                </w:del>
              </m:r>
            </m:sub>
          </m:sSub>
        </m:oMath>
      </m:oMathPara>
    </w:p>
    <w:p w14:paraId="40F3BAAD" w14:textId="500A887B" w:rsidR="00401236" w:rsidDel="00EA6FB8" w:rsidRDefault="00A224AC" w:rsidP="00550D86">
      <w:pPr>
        <w:rPr>
          <w:del w:id="2065" w:author="Στάθης Καπ" w:date="2023-02-01T08:58:00Z"/>
          <w:lang w:val="el-GR"/>
        </w:rPr>
      </w:pPr>
      <m:oMathPara>
        <m:oMath>
          <m:sSub>
            <m:sSubPr>
              <m:ctrlPr>
                <w:del w:id="2066" w:author="Στάθης Καπ" w:date="2023-02-01T08:58:00Z">
                  <w:rPr>
                    <w:rFonts w:ascii="Cambria Math" w:hAnsi="Cambria Math"/>
                    <w:i/>
                    <w:lang w:val="el-GR"/>
                  </w:rPr>
                </w:del>
              </m:ctrlPr>
            </m:sSubPr>
            <m:e>
              <m:r>
                <w:del w:id="2067" w:author="Στάθης Καπ" w:date="2023-02-01T08:58:00Z">
                  <w:rPr>
                    <w:rFonts w:ascii="Cambria Math" w:hAnsi="Cambria Math"/>
                    <w:lang w:val="el-GR"/>
                  </w:rPr>
                  <m:t>X</m:t>
                </w:del>
              </m:r>
            </m:e>
            <m:sub>
              <m:r>
                <w:del w:id="2068" w:author="Στάθης Καπ" w:date="2023-02-01T08:58:00Z">
                  <w:rPr>
                    <w:rFonts w:ascii="Cambria Math" w:hAnsi="Cambria Math"/>
                    <w:lang w:val="el-GR"/>
                  </w:rPr>
                  <m:t>i,j,t</m:t>
                </w:del>
              </m:r>
            </m:sub>
          </m:sSub>
          <m:r>
            <w:del w:id="2069" w:author="Στάθης Καπ" w:date="2023-02-01T08:58:00Z">
              <w:rPr>
                <w:rFonts w:ascii="Cambria Math" w:eastAsiaTheme="minorEastAsia" w:hAnsi="Cambria Math"/>
                <w:lang w:val="el-GR"/>
              </w:rPr>
              <m:t xml:space="preserve">=0 ∀i≠j, t&gt; </m:t>
            </w:del>
          </m:r>
          <m:sSub>
            <m:sSubPr>
              <m:ctrlPr>
                <w:del w:id="2070" w:author="Στάθης Καπ" w:date="2023-02-01T08:58:00Z">
                  <w:rPr>
                    <w:rFonts w:ascii="Cambria Math" w:eastAsiaTheme="minorEastAsia" w:hAnsi="Cambria Math"/>
                    <w:i/>
                    <w:lang w:val="el-GR"/>
                  </w:rPr>
                </w:del>
              </m:ctrlPr>
            </m:sSubPr>
            <m:e>
              <m:r>
                <w:del w:id="2071" w:author="Στάθης Καπ" w:date="2023-02-01T08:58:00Z">
                  <w:rPr>
                    <w:rFonts w:ascii="Cambria Math" w:eastAsiaTheme="minorEastAsia" w:hAnsi="Cambria Math"/>
                    <w:lang w:val="el-GR"/>
                  </w:rPr>
                  <m:t>T</m:t>
                </w:del>
              </m:r>
            </m:e>
            <m:sub>
              <m:r>
                <w:del w:id="2072" w:author="Στάθης Καπ" w:date="2023-02-01T08:58:00Z">
                  <w:rPr>
                    <w:rFonts w:ascii="Cambria Math" w:eastAsiaTheme="minorEastAsia" w:hAnsi="Cambria Math"/>
                    <w:lang w:val="el-GR"/>
                  </w:rPr>
                  <m:t>max</m:t>
                </w:del>
              </m:r>
            </m:sub>
          </m:sSub>
          <m:r>
            <w:del w:id="2073" w:author="Στάθης Καπ" w:date="2023-02-01T08:58:00Z">
              <w:rPr>
                <w:rFonts w:ascii="Cambria Math" w:eastAsiaTheme="minorEastAsia" w:hAnsi="Cambria Math"/>
                <w:lang w:val="el-GR"/>
              </w:rPr>
              <m:t>-</m:t>
            </w:del>
          </m:r>
          <m:sSub>
            <m:sSubPr>
              <m:ctrlPr>
                <w:del w:id="2074" w:author="Στάθης Καπ" w:date="2023-02-01T08:58:00Z">
                  <w:rPr>
                    <w:rFonts w:ascii="Cambria Math" w:eastAsiaTheme="minorEastAsia" w:hAnsi="Cambria Math"/>
                    <w:i/>
                    <w:lang w:val="el-GR"/>
                  </w:rPr>
                </w:del>
              </m:ctrlPr>
            </m:sSubPr>
            <m:e>
              <m:r>
                <w:del w:id="2075" w:author="Στάθης Καπ" w:date="2023-02-01T08:58:00Z">
                  <w:rPr>
                    <w:rFonts w:ascii="Cambria Math" w:eastAsiaTheme="minorEastAsia" w:hAnsi="Cambria Math"/>
                    <w:lang w:val="el-GR"/>
                  </w:rPr>
                  <m:t>d</m:t>
                </w:del>
              </m:r>
            </m:e>
            <m:sub>
              <m:r>
                <w:del w:id="2076"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53E0CAE7"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077" w:author="Στάθης Καπ" w:date="2023-03-01T05:04:00Z"/>
      <w:sdt>
        <w:sdtPr>
          <w:rPr>
            <w:lang w:val="el-GR"/>
          </w:rPr>
          <w:id w:val="-2097782113"/>
          <w:citation/>
        </w:sdtPr>
        <w:sdtEndPr/>
        <w:sdtContent>
          <w:customXmlInsRangeEnd w:id="2077"/>
          <w:ins w:id="2078"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870BDB">
            <w:rPr>
              <w:noProof/>
              <w:lang w:val="el-GR"/>
            </w:rPr>
            <w:t xml:space="preserve"> </w:t>
          </w:r>
          <w:r w:rsidR="00870BDB" w:rsidRPr="00870BDB">
            <w:rPr>
              <w:noProof/>
              <w:lang w:val="el-GR"/>
            </w:rPr>
            <w:t>[24]</w:t>
          </w:r>
          <w:ins w:id="2079" w:author="Στάθης Καπ" w:date="2023-03-01T05:04:00Z">
            <w:r w:rsidR="003553FF">
              <w:rPr>
                <w:lang w:val="el-GR"/>
              </w:rPr>
              <w:fldChar w:fldCharType="end"/>
            </w:r>
          </w:ins>
          <w:customXmlInsRangeStart w:id="2080" w:author="Στάθης Καπ" w:date="2023-03-01T05:04:00Z"/>
        </w:sdtContent>
      </w:sdt>
      <w:customXmlInsRangeEnd w:id="2080"/>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w:t>
      </w:r>
      <w:r w:rsidRPr="00EC1380">
        <w:rPr>
          <w:lang w:val="el-GR"/>
        </w:rPr>
        <w:lastRenderedPageBreak/>
        <w:t xml:space="preserve">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081" w:author="Στάθης Καπ" w:date="2023-02-26T00:53:00Z">
          <w:pPr>
            <w:pStyle w:val="Heading3"/>
            <w:numPr>
              <w:numId w:val="4"/>
            </w:numPr>
            <w:ind w:left="1080"/>
          </w:pPr>
        </w:pPrChange>
      </w:pPr>
      <w:bookmarkStart w:id="2082"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082"/>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2E8CD3F" w:rsidR="007716E5" w:rsidRDefault="007716E5" w:rsidP="00D52943">
      <w:pPr>
        <w:rPr>
          <w:lang w:val="el-GR"/>
        </w:rPr>
      </w:pPr>
      <w:r w:rsidRPr="00480C16">
        <w:rPr>
          <w:lang w:val="el-GR"/>
        </w:rPr>
        <w:t>Το πρόβλημα Ομαδικού Προσανατολισμού μπορεί να αναπαρασταθεί ως πρόβλημα ακέραιου προγραμματισμού (</w:t>
      </w:r>
      <w:del w:id="2083"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084" w:author="Στάθης Καπ" w:date="2023-03-01T05:07:00Z"/>
      <w:sdt>
        <w:sdtPr>
          <w:rPr>
            <w:lang w:val="el-GR"/>
          </w:rPr>
          <w:id w:val="1234668033"/>
          <w:citation/>
        </w:sdtPr>
        <w:sdtEndPr/>
        <w:sdtContent>
          <w:customXmlInsRangeEnd w:id="2084"/>
          <w:ins w:id="2085"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870BDB">
            <w:rPr>
              <w:noProof/>
              <w:lang w:val="el-GR"/>
            </w:rPr>
            <w:t xml:space="preserve"> </w:t>
          </w:r>
          <w:r w:rsidR="00870BDB" w:rsidRPr="00870BDB">
            <w:rPr>
              <w:noProof/>
              <w:lang w:val="el-GR"/>
            </w:rPr>
            <w:t>[7]</w:t>
          </w:r>
          <w:ins w:id="2086" w:author="Στάθης Καπ" w:date="2023-03-01T05:07:00Z">
            <w:r w:rsidR="0045051E">
              <w:rPr>
                <w:lang w:val="el-GR"/>
              </w:rPr>
              <w:fldChar w:fldCharType="end"/>
            </w:r>
          </w:ins>
          <w:customXmlInsRangeStart w:id="2087" w:author="Στάθης Καπ" w:date="2023-03-01T05:07:00Z"/>
        </w:sdtContent>
      </w:sdt>
      <w:customXmlInsRangeEnd w:id="2087"/>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A224AC"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A224AC"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A224AC"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088" w:author="Στάθης Καπ" w:date="2023-02-01T09:01:00Z"/>
        </w:trPr>
        <w:tc>
          <w:tcPr>
            <w:tcW w:w="350" w:type="pct"/>
          </w:tcPr>
          <w:p w14:paraId="574E6DF2" w14:textId="77777777" w:rsidR="002D79E5" w:rsidRDefault="002D79E5">
            <w:pPr>
              <w:spacing w:after="160"/>
              <w:rPr>
                <w:ins w:id="2089" w:author="Στάθης Καπ" w:date="2023-02-01T09:01:00Z"/>
                <w:lang w:val="el-GR"/>
              </w:rPr>
              <w:pPrChange w:id="2090" w:author="Στάθης Καπ" w:date="2023-02-01T08:46:00Z">
                <w:pPr/>
              </w:pPrChange>
            </w:pPr>
          </w:p>
        </w:tc>
        <w:tc>
          <w:tcPr>
            <w:tcW w:w="4300" w:type="pct"/>
          </w:tcPr>
          <w:p w14:paraId="76DCC895" w14:textId="5EE80C8F" w:rsidR="002D79E5" w:rsidRPr="005846FF" w:rsidRDefault="002D79E5">
            <w:pPr>
              <w:spacing w:after="160"/>
              <w:rPr>
                <w:ins w:id="2091" w:author="Στάθης Καπ" w:date="2023-02-01T09:01:00Z"/>
                <w:lang w:val="el-GR"/>
              </w:rPr>
              <w:pPrChange w:id="2092" w:author="Στάθης Καπ" w:date="2023-02-01T08:46:00Z">
                <w:pPr/>
              </w:pPrChange>
            </w:pPr>
            <m:oMathPara>
              <m:oMath>
                <m:r>
                  <w:ins w:id="2093" w:author="Στάθης Καπ" w:date="2023-02-01T09:01:00Z">
                    <w:rPr>
                      <w:rFonts w:ascii="Cambria Math" w:hAnsi="Cambria Math"/>
                    </w:rPr>
                    <m:t xml:space="preserve">maximize </m:t>
                  </w:ins>
                </m:r>
                <m:nary>
                  <m:naryPr>
                    <m:chr m:val="∑"/>
                    <m:limLoc m:val="undOvr"/>
                    <m:ctrlPr>
                      <w:ins w:id="2094" w:author="Στάθης Καπ" w:date="2023-02-01T09:01:00Z">
                        <w:rPr>
                          <w:rFonts w:ascii="Cambria Math" w:hAnsi="Cambria Math"/>
                          <w:i/>
                        </w:rPr>
                      </w:ins>
                    </m:ctrlPr>
                  </m:naryPr>
                  <m:sub>
                    <m:r>
                      <w:ins w:id="2095" w:author="Στάθης Καπ" w:date="2023-02-01T09:01:00Z">
                        <w:rPr>
                          <w:rFonts w:ascii="Cambria Math" w:hAnsi="Cambria Math"/>
                        </w:rPr>
                        <m:t>m=1</m:t>
                      </w:ins>
                    </m:r>
                  </m:sub>
                  <m:sup>
                    <m:r>
                      <w:ins w:id="2096" w:author="Στάθης Καπ" w:date="2023-02-01T09:01:00Z">
                        <w:rPr>
                          <w:rFonts w:ascii="Cambria Math" w:hAnsi="Cambria Math"/>
                        </w:rPr>
                        <m:t>k</m:t>
                      </w:ins>
                    </m:r>
                  </m:sup>
                  <m:e>
                    <m:nary>
                      <m:naryPr>
                        <m:chr m:val="∑"/>
                        <m:limLoc m:val="undOvr"/>
                        <m:ctrlPr>
                          <w:ins w:id="2097" w:author="Στάθης Καπ" w:date="2023-02-01T09:01:00Z">
                            <w:rPr>
                              <w:rFonts w:ascii="Cambria Math" w:hAnsi="Cambria Math"/>
                              <w:i/>
                            </w:rPr>
                          </w:ins>
                        </m:ctrlPr>
                      </m:naryPr>
                      <m:sub>
                        <m:r>
                          <w:ins w:id="2098" w:author="Στάθης Καπ" w:date="2023-02-01T09:01:00Z">
                            <w:rPr>
                              <w:rFonts w:ascii="Cambria Math" w:hAnsi="Cambria Math"/>
                            </w:rPr>
                            <m:t>i=2</m:t>
                          </w:ins>
                        </m:r>
                      </m:sub>
                      <m:sup>
                        <m:r>
                          <w:ins w:id="2099" w:author="Στάθης Καπ" w:date="2023-02-01T09:01:00Z">
                            <w:rPr>
                              <w:rFonts w:ascii="Cambria Math" w:hAnsi="Cambria Math"/>
                            </w:rPr>
                            <m:t>N-1</m:t>
                          </w:ins>
                        </m:r>
                      </m:sup>
                      <m:e>
                        <m:sSub>
                          <m:sSubPr>
                            <m:ctrlPr>
                              <w:ins w:id="2100" w:author="Στάθης Καπ" w:date="2023-02-01T09:01:00Z">
                                <w:rPr>
                                  <w:rFonts w:ascii="Cambria Math" w:hAnsi="Cambria Math"/>
                                  <w:i/>
                                </w:rPr>
                              </w:ins>
                            </m:ctrlPr>
                          </m:sSubPr>
                          <m:e>
                            <m:r>
                              <w:ins w:id="2101" w:author="Στάθης Καπ" w:date="2023-02-01T09:01:00Z">
                                <w:rPr>
                                  <w:rFonts w:ascii="Cambria Math" w:hAnsi="Cambria Math"/>
                                </w:rPr>
                                <m:t>p</m:t>
                              </w:ins>
                            </m:r>
                          </m:e>
                          <m:sub>
                            <m:r>
                              <w:ins w:id="2102" w:author="Στάθης Καπ" w:date="2023-02-01T09:01:00Z">
                                <w:rPr>
                                  <w:rFonts w:ascii="Cambria Math" w:hAnsi="Cambria Math"/>
                                </w:rPr>
                                <m:t>i</m:t>
                              </w:ins>
                            </m:r>
                          </m:sub>
                        </m:sSub>
                        <m:sSub>
                          <m:sSubPr>
                            <m:ctrlPr>
                              <w:ins w:id="2103" w:author="Στάθης Καπ" w:date="2023-02-01T09:01:00Z">
                                <w:rPr>
                                  <w:rFonts w:ascii="Cambria Math" w:hAnsi="Cambria Math"/>
                                  <w:i/>
                                </w:rPr>
                              </w:ins>
                            </m:ctrlPr>
                          </m:sSubPr>
                          <m:e>
                            <m:r>
                              <w:ins w:id="2104" w:author="Στάθης Καπ" w:date="2023-02-01T09:01:00Z">
                                <w:rPr>
                                  <w:rFonts w:ascii="Cambria Math" w:hAnsi="Cambria Math"/>
                                </w:rPr>
                                <m:t>y</m:t>
                              </w:ins>
                            </m:r>
                          </m:e>
                          <m:sub>
                            <m:r>
                              <w:ins w:id="2105"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106" w:author="Στάθης Καπ" w:date="2023-02-01T09:01:00Z"/>
                <w:rPrChange w:id="2107" w:author="Στάθης Καπ" w:date="2023-02-01T08:49:00Z">
                  <w:rPr>
                    <w:ins w:id="2108" w:author="Στάθης Καπ" w:date="2023-02-01T09:01:00Z"/>
                    <w:lang w:val="el-GR"/>
                  </w:rPr>
                </w:rPrChange>
              </w:rPr>
            </w:pPr>
            <w:ins w:id="210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1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111" w:author="Στάθης Καπ" w:date="2023-02-01T09:01:00Z">
              <w:r>
                <w:rPr>
                  <w:lang w:val="el-GR"/>
                </w:rPr>
                <w:fldChar w:fldCharType="end"/>
              </w:r>
              <w:r>
                <w:t>)</w:t>
              </w:r>
            </w:ins>
          </w:p>
        </w:tc>
      </w:tr>
      <w:tr w:rsidR="00CB1312" w14:paraId="5474F71B" w14:textId="77777777" w:rsidTr="00237FE3">
        <w:trPr>
          <w:ins w:id="2112" w:author="Στάθης Καπ" w:date="2023-02-01T09:01:00Z"/>
        </w:trPr>
        <w:tc>
          <w:tcPr>
            <w:tcW w:w="350" w:type="pct"/>
          </w:tcPr>
          <w:p w14:paraId="7B95117A" w14:textId="77777777" w:rsidR="00CB1312" w:rsidRDefault="00CB1312">
            <w:pPr>
              <w:spacing w:after="160"/>
              <w:rPr>
                <w:ins w:id="2113" w:author="Στάθης Καπ" w:date="2023-02-01T09:01:00Z"/>
                <w:lang w:val="el-GR"/>
              </w:rPr>
              <w:pPrChange w:id="2114" w:author="Στάθης Καπ" w:date="2023-02-01T08:46:00Z">
                <w:pPr/>
              </w:pPrChange>
            </w:pPr>
          </w:p>
        </w:tc>
        <w:tc>
          <w:tcPr>
            <w:tcW w:w="4300" w:type="pct"/>
          </w:tcPr>
          <w:p w14:paraId="20CC6916" w14:textId="0A257C30" w:rsidR="00CB1312" w:rsidRPr="005846FF" w:rsidRDefault="00A224AC">
            <w:pPr>
              <w:spacing w:after="160"/>
              <w:rPr>
                <w:ins w:id="2115" w:author="Στάθης Καπ" w:date="2023-02-01T09:01:00Z"/>
                <w:lang w:val="el-GR"/>
              </w:rPr>
              <w:pPrChange w:id="2116" w:author="Στάθης Καπ" w:date="2023-02-01T08:46:00Z">
                <w:pPr/>
              </w:pPrChange>
            </w:pPr>
            <m:oMathPara>
              <m:oMath>
                <m:nary>
                  <m:naryPr>
                    <m:chr m:val="∑"/>
                    <m:limLoc m:val="undOvr"/>
                    <m:ctrlPr>
                      <w:ins w:id="2117" w:author="Στάθης Καπ" w:date="2023-02-01T09:01:00Z">
                        <w:rPr>
                          <w:rFonts w:ascii="Cambria Math" w:hAnsi="Cambria Math"/>
                          <w:i/>
                        </w:rPr>
                      </w:ins>
                    </m:ctrlPr>
                  </m:naryPr>
                  <m:sub>
                    <m:r>
                      <w:ins w:id="2118" w:author="Στάθης Καπ" w:date="2023-02-01T09:01:00Z">
                        <w:rPr>
                          <w:rFonts w:ascii="Cambria Math" w:hAnsi="Cambria Math"/>
                        </w:rPr>
                        <m:t>m=1</m:t>
                      </w:ins>
                    </m:r>
                  </m:sub>
                  <m:sup>
                    <m:r>
                      <w:ins w:id="2119" w:author="Στάθης Καπ" w:date="2023-02-01T09:01:00Z">
                        <w:rPr>
                          <w:rFonts w:ascii="Cambria Math" w:hAnsi="Cambria Math"/>
                        </w:rPr>
                        <m:t>k</m:t>
                      </w:ins>
                    </m:r>
                  </m:sup>
                  <m:e>
                    <m:nary>
                      <m:naryPr>
                        <m:chr m:val="∑"/>
                        <m:limLoc m:val="undOvr"/>
                        <m:ctrlPr>
                          <w:ins w:id="2120" w:author="Στάθης Καπ" w:date="2023-02-01T09:01:00Z">
                            <w:rPr>
                              <w:rFonts w:ascii="Cambria Math" w:hAnsi="Cambria Math"/>
                              <w:i/>
                            </w:rPr>
                          </w:ins>
                        </m:ctrlPr>
                      </m:naryPr>
                      <m:sub>
                        <m:r>
                          <w:ins w:id="2121" w:author="Στάθης Καπ" w:date="2023-02-01T09:01:00Z">
                            <w:rPr>
                              <w:rFonts w:ascii="Cambria Math" w:hAnsi="Cambria Math"/>
                            </w:rPr>
                            <m:t>j=2</m:t>
                          </w:ins>
                        </m:r>
                      </m:sub>
                      <m:sup>
                        <m:r>
                          <w:ins w:id="2122" w:author="Στάθης Καπ" w:date="2023-02-01T09:01:00Z">
                            <w:rPr>
                              <w:rFonts w:ascii="Cambria Math" w:hAnsi="Cambria Math"/>
                            </w:rPr>
                            <m:t>N</m:t>
                          </w:ins>
                        </m:r>
                      </m:sup>
                      <m:e>
                        <m:sSub>
                          <m:sSubPr>
                            <m:ctrlPr>
                              <w:ins w:id="2123" w:author="Στάθης Καπ" w:date="2023-02-01T09:01:00Z">
                                <w:rPr>
                                  <w:rFonts w:ascii="Cambria Math" w:hAnsi="Cambria Math"/>
                                  <w:i/>
                                </w:rPr>
                              </w:ins>
                            </m:ctrlPr>
                          </m:sSubPr>
                          <m:e>
                            <m:r>
                              <w:ins w:id="2124" w:author="Στάθης Καπ" w:date="2023-02-01T09:01:00Z">
                                <w:rPr>
                                  <w:rFonts w:ascii="Cambria Math" w:hAnsi="Cambria Math"/>
                                </w:rPr>
                                <m:t>x</m:t>
                              </w:ins>
                            </m:r>
                          </m:e>
                          <m:sub>
                            <m:r>
                              <w:ins w:id="2125" w:author="Στάθης Καπ" w:date="2023-02-01T09:01:00Z">
                                <w:rPr>
                                  <w:rFonts w:ascii="Cambria Math" w:hAnsi="Cambria Math"/>
                                </w:rPr>
                                <m:t>1jm</m:t>
                              </w:ins>
                            </m:r>
                          </m:sub>
                        </m:sSub>
                      </m:e>
                    </m:nary>
                  </m:e>
                </m:nary>
                <m:r>
                  <w:ins w:id="2126" w:author="Στάθης Καπ" w:date="2023-02-01T09:01:00Z">
                    <w:rPr>
                      <w:rFonts w:ascii="Cambria Math" w:hAnsi="Cambria Math"/>
                    </w:rPr>
                    <m:t>=</m:t>
                  </w:ins>
                </m:r>
                <m:nary>
                  <m:naryPr>
                    <m:chr m:val="∑"/>
                    <m:limLoc m:val="undOvr"/>
                    <m:ctrlPr>
                      <w:ins w:id="2127" w:author="Στάθης Καπ" w:date="2023-02-01T09:01:00Z">
                        <w:rPr>
                          <w:rFonts w:ascii="Cambria Math" w:hAnsi="Cambria Math"/>
                          <w:i/>
                        </w:rPr>
                      </w:ins>
                    </m:ctrlPr>
                  </m:naryPr>
                  <m:sub>
                    <m:r>
                      <w:ins w:id="2128" w:author="Στάθης Καπ" w:date="2023-02-01T09:01:00Z">
                        <w:rPr>
                          <w:rFonts w:ascii="Cambria Math" w:hAnsi="Cambria Math"/>
                        </w:rPr>
                        <m:t>m=1</m:t>
                      </w:ins>
                    </m:r>
                  </m:sub>
                  <m:sup>
                    <m:r>
                      <w:ins w:id="2129" w:author="Στάθης Καπ" w:date="2023-02-01T09:01:00Z">
                        <w:rPr>
                          <w:rFonts w:ascii="Cambria Math" w:hAnsi="Cambria Math"/>
                        </w:rPr>
                        <m:t>k</m:t>
                      </w:ins>
                    </m:r>
                  </m:sup>
                  <m:e>
                    <m:nary>
                      <m:naryPr>
                        <m:chr m:val="∑"/>
                        <m:limLoc m:val="undOvr"/>
                        <m:ctrlPr>
                          <w:ins w:id="2130" w:author="Στάθης Καπ" w:date="2023-02-01T09:01:00Z">
                            <w:rPr>
                              <w:rFonts w:ascii="Cambria Math" w:hAnsi="Cambria Math"/>
                              <w:i/>
                            </w:rPr>
                          </w:ins>
                        </m:ctrlPr>
                      </m:naryPr>
                      <m:sub>
                        <m:r>
                          <w:ins w:id="2131" w:author="Στάθης Καπ" w:date="2023-02-01T09:01:00Z">
                            <w:rPr>
                              <w:rFonts w:ascii="Cambria Math" w:hAnsi="Cambria Math"/>
                            </w:rPr>
                            <m:t>i=1</m:t>
                          </w:ins>
                        </m:r>
                      </m:sub>
                      <m:sup>
                        <m:r>
                          <w:ins w:id="2132" w:author="Στάθης Καπ" w:date="2023-02-01T09:01:00Z">
                            <w:rPr>
                              <w:rFonts w:ascii="Cambria Math" w:hAnsi="Cambria Math"/>
                            </w:rPr>
                            <m:t>N-1</m:t>
                          </w:ins>
                        </m:r>
                      </m:sup>
                      <m:e>
                        <m:sSub>
                          <m:sSubPr>
                            <m:ctrlPr>
                              <w:ins w:id="2133" w:author="Στάθης Καπ" w:date="2023-02-01T09:01:00Z">
                                <w:rPr>
                                  <w:rFonts w:ascii="Cambria Math" w:hAnsi="Cambria Math"/>
                                  <w:i/>
                                </w:rPr>
                              </w:ins>
                            </m:ctrlPr>
                          </m:sSubPr>
                          <m:e>
                            <m:r>
                              <w:ins w:id="2134" w:author="Στάθης Καπ" w:date="2023-02-01T09:01:00Z">
                                <w:rPr>
                                  <w:rFonts w:ascii="Cambria Math" w:hAnsi="Cambria Math"/>
                                </w:rPr>
                                <m:t>x</m:t>
                              </w:ins>
                            </m:r>
                          </m:e>
                          <m:sub>
                            <m:r>
                              <w:ins w:id="2135" w:author="Στάθης Καπ" w:date="2023-02-01T09:01:00Z">
                                <w:rPr>
                                  <w:rFonts w:ascii="Cambria Math" w:hAnsi="Cambria Math"/>
                                </w:rPr>
                                <m:t>iNm</m:t>
                              </w:ins>
                            </m:r>
                          </m:sub>
                        </m:sSub>
                      </m:e>
                    </m:nary>
                  </m:e>
                </m:nary>
                <m:r>
                  <w:ins w:id="2136"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137" w:author="Στάθης Καπ" w:date="2023-02-01T09:01:00Z"/>
                <w:rPrChange w:id="2138" w:author="Στάθης Καπ" w:date="2023-02-01T08:49:00Z">
                  <w:rPr>
                    <w:ins w:id="2139" w:author="Στάθης Καπ" w:date="2023-02-01T09:01:00Z"/>
                    <w:lang w:val="el-GR"/>
                  </w:rPr>
                </w:rPrChange>
              </w:rPr>
            </w:pPr>
            <w:ins w:id="214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4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142" w:author="Στάθης Καπ" w:date="2023-02-01T09:01:00Z">
              <w:r>
                <w:rPr>
                  <w:lang w:val="el-GR"/>
                </w:rPr>
                <w:fldChar w:fldCharType="end"/>
              </w:r>
              <w:r>
                <w:t>)</w:t>
              </w:r>
            </w:ins>
          </w:p>
        </w:tc>
      </w:tr>
      <w:tr w:rsidR="008157A1" w14:paraId="7805DB87" w14:textId="77777777" w:rsidTr="00237FE3">
        <w:trPr>
          <w:ins w:id="2143" w:author="Στάθης Καπ" w:date="2023-02-01T09:01:00Z"/>
        </w:trPr>
        <w:tc>
          <w:tcPr>
            <w:tcW w:w="350" w:type="pct"/>
          </w:tcPr>
          <w:p w14:paraId="1D3DC243" w14:textId="77777777" w:rsidR="008157A1" w:rsidRDefault="008157A1">
            <w:pPr>
              <w:spacing w:after="160"/>
              <w:rPr>
                <w:ins w:id="2144" w:author="Στάθης Καπ" w:date="2023-02-01T09:01:00Z"/>
                <w:lang w:val="el-GR"/>
              </w:rPr>
              <w:pPrChange w:id="2145" w:author="Στάθης Καπ" w:date="2023-02-01T08:46:00Z">
                <w:pPr/>
              </w:pPrChange>
            </w:pPr>
          </w:p>
        </w:tc>
        <w:tc>
          <w:tcPr>
            <w:tcW w:w="4300" w:type="pct"/>
          </w:tcPr>
          <w:p w14:paraId="65523351" w14:textId="7614555F" w:rsidR="008157A1" w:rsidRPr="005846FF" w:rsidRDefault="00A224AC">
            <w:pPr>
              <w:spacing w:after="160"/>
              <w:rPr>
                <w:ins w:id="2146" w:author="Στάθης Καπ" w:date="2023-02-01T09:01:00Z"/>
                <w:lang w:val="el-GR"/>
              </w:rPr>
              <w:pPrChange w:id="2147" w:author="Στάθης Καπ" w:date="2023-02-01T08:46:00Z">
                <w:pPr/>
              </w:pPrChange>
            </w:pPr>
            <m:oMathPara>
              <m:oMath>
                <m:nary>
                  <m:naryPr>
                    <m:chr m:val="∑"/>
                    <m:limLoc m:val="undOvr"/>
                    <m:ctrlPr>
                      <w:ins w:id="2148" w:author="Στάθης Καπ" w:date="2023-02-01T09:01:00Z">
                        <w:rPr>
                          <w:rFonts w:ascii="Cambria Math" w:hAnsi="Cambria Math"/>
                          <w:i/>
                        </w:rPr>
                      </w:ins>
                    </m:ctrlPr>
                  </m:naryPr>
                  <m:sub>
                    <m:r>
                      <w:ins w:id="2149" w:author="Στάθης Καπ" w:date="2023-02-01T09:01:00Z">
                        <w:rPr>
                          <w:rFonts w:ascii="Cambria Math" w:hAnsi="Cambria Math"/>
                        </w:rPr>
                        <m:t>m=1</m:t>
                      </w:ins>
                    </m:r>
                  </m:sub>
                  <m:sup>
                    <m:r>
                      <w:ins w:id="2150" w:author="Στάθης Καπ" w:date="2023-02-01T09:01:00Z">
                        <w:rPr>
                          <w:rFonts w:ascii="Cambria Math" w:hAnsi="Cambria Math"/>
                        </w:rPr>
                        <m:t>k</m:t>
                      </w:ins>
                    </m:r>
                  </m:sup>
                  <m:e>
                    <m:sSub>
                      <m:sSubPr>
                        <m:ctrlPr>
                          <w:ins w:id="2151" w:author="Στάθης Καπ" w:date="2023-02-01T09:01:00Z">
                            <w:rPr>
                              <w:rFonts w:ascii="Cambria Math" w:hAnsi="Cambria Math"/>
                              <w:i/>
                            </w:rPr>
                          </w:ins>
                        </m:ctrlPr>
                      </m:sSubPr>
                      <m:e>
                        <m:r>
                          <w:ins w:id="2152" w:author="Στάθης Καπ" w:date="2023-02-01T09:01:00Z">
                            <w:rPr>
                              <w:rFonts w:ascii="Cambria Math" w:hAnsi="Cambria Math"/>
                            </w:rPr>
                            <m:t>y</m:t>
                          </w:ins>
                        </m:r>
                      </m:e>
                      <m:sub>
                        <m:r>
                          <w:ins w:id="2153" w:author="Στάθης Καπ" w:date="2023-02-01T09:01:00Z">
                            <w:rPr>
                              <w:rFonts w:ascii="Cambria Math" w:hAnsi="Cambria Math"/>
                            </w:rPr>
                            <m:t>rm</m:t>
                          </w:ins>
                        </m:r>
                      </m:sub>
                    </m:sSub>
                  </m:e>
                </m:nary>
                <m:r>
                  <w:ins w:id="2154" w:author="Στάθης Καπ" w:date="2023-02-01T09:01:00Z">
                    <w:rPr>
                      <w:rFonts w:ascii="Cambria Math" w:hAnsi="Cambria Math"/>
                    </w:rPr>
                    <m:t>≤1 ∀r=2, ⋯, N-1</m:t>
                  </w:ins>
                </m:r>
              </m:oMath>
            </m:oMathPara>
          </w:p>
        </w:tc>
        <w:tc>
          <w:tcPr>
            <w:tcW w:w="350" w:type="pct"/>
            <w:vAlign w:val="center"/>
          </w:tcPr>
          <w:p w14:paraId="1D87A65C" w14:textId="328D436F" w:rsidR="008157A1" w:rsidRPr="00603993" w:rsidRDefault="008157A1" w:rsidP="00237FE3">
            <w:pPr>
              <w:pStyle w:val="Caption"/>
              <w:spacing w:after="160"/>
              <w:rPr>
                <w:ins w:id="2155" w:author="Στάθης Καπ" w:date="2023-02-01T09:01:00Z"/>
                <w:rPrChange w:id="2156" w:author="Στάθης Καπ" w:date="2023-02-01T08:49:00Z">
                  <w:rPr>
                    <w:ins w:id="2157" w:author="Στάθης Καπ" w:date="2023-02-01T09:01:00Z"/>
                    <w:lang w:val="el-GR"/>
                  </w:rPr>
                </w:rPrChange>
              </w:rPr>
            </w:pPr>
            <w:ins w:id="215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5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160" w:author="Στάθης Καπ" w:date="2023-02-01T09:01:00Z">
              <w:r>
                <w:rPr>
                  <w:lang w:val="el-GR"/>
                </w:rPr>
                <w:fldChar w:fldCharType="end"/>
              </w:r>
              <w:r>
                <w:t>)</w:t>
              </w:r>
            </w:ins>
          </w:p>
        </w:tc>
      </w:tr>
      <w:tr w:rsidR="00F7187A" w14:paraId="21F8A166" w14:textId="77777777" w:rsidTr="00237FE3">
        <w:trPr>
          <w:ins w:id="2161" w:author="Στάθης Καπ" w:date="2023-02-01T09:01:00Z"/>
        </w:trPr>
        <w:tc>
          <w:tcPr>
            <w:tcW w:w="350" w:type="pct"/>
          </w:tcPr>
          <w:p w14:paraId="6DA30E5C" w14:textId="77777777" w:rsidR="00F7187A" w:rsidRDefault="00F7187A">
            <w:pPr>
              <w:spacing w:after="160"/>
              <w:rPr>
                <w:ins w:id="2162" w:author="Στάθης Καπ" w:date="2023-02-01T09:01:00Z"/>
                <w:lang w:val="el-GR"/>
              </w:rPr>
              <w:pPrChange w:id="2163" w:author="Στάθης Καπ" w:date="2023-02-01T08:46:00Z">
                <w:pPr/>
              </w:pPrChange>
            </w:pPr>
          </w:p>
        </w:tc>
        <w:tc>
          <w:tcPr>
            <w:tcW w:w="4300" w:type="pct"/>
          </w:tcPr>
          <w:p w14:paraId="236AD762" w14:textId="6BBF1807" w:rsidR="00F7187A" w:rsidRPr="005846FF" w:rsidRDefault="00A224AC">
            <w:pPr>
              <w:spacing w:after="160"/>
              <w:rPr>
                <w:ins w:id="2164" w:author="Στάθης Καπ" w:date="2023-02-01T09:01:00Z"/>
                <w:lang w:val="el-GR"/>
              </w:rPr>
              <w:pPrChange w:id="2165" w:author="Στάθης Καπ" w:date="2023-02-01T08:46:00Z">
                <w:pPr/>
              </w:pPrChange>
            </w:pPr>
            <m:oMathPara>
              <m:oMath>
                <m:nary>
                  <m:naryPr>
                    <m:chr m:val="∑"/>
                    <m:limLoc m:val="undOvr"/>
                    <m:ctrlPr>
                      <w:ins w:id="2166" w:author="Στάθης Καπ" w:date="2023-02-01T09:01:00Z">
                        <w:rPr>
                          <w:rFonts w:ascii="Cambria Math" w:hAnsi="Cambria Math"/>
                          <w:i/>
                        </w:rPr>
                      </w:ins>
                    </m:ctrlPr>
                  </m:naryPr>
                  <m:sub>
                    <m:r>
                      <w:ins w:id="2167" w:author="Στάθης Καπ" w:date="2023-02-01T09:01:00Z">
                        <w:rPr>
                          <w:rFonts w:ascii="Cambria Math" w:hAnsi="Cambria Math"/>
                        </w:rPr>
                        <m:t>i=1</m:t>
                      </w:ins>
                    </m:r>
                  </m:sub>
                  <m:sup>
                    <m:r>
                      <w:ins w:id="2168" w:author="Στάθης Καπ" w:date="2023-02-01T09:01:00Z">
                        <w:rPr>
                          <w:rFonts w:ascii="Cambria Math" w:hAnsi="Cambria Math"/>
                        </w:rPr>
                        <m:t>N-1</m:t>
                      </w:ins>
                    </m:r>
                  </m:sup>
                  <m:e>
                    <m:sSub>
                      <m:sSubPr>
                        <m:ctrlPr>
                          <w:ins w:id="2169" w:author="Στάθης Καπ" w:date="2023-02-01T09:01:00Z">
                            <w:rPr>
                              <w:rFonts w:ascii="Cambria Math" w:hAnsi="Cambria Math"/>
                              <w:i/>
                            </w:rPr>
                          </w:ins>
                        </m:ctrlPr>
                      </m:sSubPr>
                      <m:e>
                        <m:r>
                          <w:ins w:id="2170" w:author="Στάθης Καπ" w:date="2023-02-01T09:01:00Z">
                            <w:rPr>
                              <w:rFonts w:ascii="Cambria Math" w:hAnsi="Cambria Math"/>
                            </w:rPr>
                            <m:t>x</m:t>
                          </w:ins>
                        </m:r>
                      </m:e>
                      <m:sub>
                        <m:r>
                          <w:ins w:id="2171" w:author="Στάθης Καπ" w:date="2023-02-01T09:01:00Z">
                            <w:rPr>
                              <w:rFonts w:ascii="Cambria Math" w:hAnsi="Cambria Math"/>
                            </w:rPr>
                            <m:t>irm</m:t>
                          </w:ins>
                        </m:r>
                      </m:sub>
                    </m:sSub>
                  </m:e>
                </m:nary>
                <m:r>
                  <w:ins w:id="2172" w:author="Στάθης Καπ" w:date="2023-02-01T09:01:00Z">
                    <w:rPr>
                      <w:rFonts w:ascii="Cambria Math" w:hAnsi="Cambria Math"/>
                    </w:rPr>
                    <m:t>=</m:t>
                  </w:ins>
                </m:r>
                <m:nary>
                  <m:naryPr>
                    <m:chr m:val="∑"/>
                    <m:limLoc m:val="undOvr"/>
                    <m:ctrlPr>
                      <w:ins w:id="2173" w:author="Στάθης Καπ" w:date="2023-02-01T09:01:00Z">
                        <w:rPr>
                          <w:rFonts w:ascii="Cambria Math" w:hAnsi="Cambria Math"/>
                          <w:i/>
                        </w:rPr>
                      </w:ins>
                    </m:ctrlPr>
                  </m:naryPr>
                  <m:sub>
                    <m:r>
                      <w:ins w:id="2174" w:author="Στάθης Καπ" w:date="2023-02-01T09:01:00Z">
                        <w:rPr>
                          <w:rFonts w:ascii="Cambria Math" w:hAnsi="Cambria Math"/>
                        </w:rPr>
                        <m:t>j=2</m:t>
                      </w:ins>
                    </m:r>
                  </m:sub>
                  <m:sup>
                    <m:r>
                      <w:ins w:id="2175" w:author="Στάθης Καπ" w:date="2023-02-01T09:01:00Z">
                        <w:rPr>
                          <w:rFonts w:ascii="Cambria Math" w:hAnsi="Cambria Math"/>
                        </w:rPr>
                        <m:t>N</m:t>
                      </w:ins>
                    </m:r>
                  </m:sup>
                  <m:e>
                    <m:sSub>
                      <m:sSubPr>
                        <m:ctrlPr>
                          <w:ins w:id="2176" w:author="Στάθης Καπ" w:date="2023-02-01T09:01:00Z">
                            <w:rPr>
                              <w:rFonts w:ascii="Cambria Math" w:hAnsi="Cambria Math"/>
                              <w:i/>
                            </w:rPr>
                          </w:ins>
                        </m:ctrlPr>
                      </m:sSubPr>
                      <m:e>
                        <m:r>
                          <w:ins w:id="2177" w:author="Στάθης Καπ" w:date="2023-02-01T09:01:00Z">
                            <w:rPr>
                              <w:rFonts w:ascii="Cambria Math" w:hAnsi="Cambria Math"/>
                            </w:rPr>
                            <m:t>x</m:t>
                          </w:ins>
                        </m:r>
                      </m:e>
                      <m:sub>
                        <m:r>
                          <w:ins w:id="2178" w:author="Στάθης Καπ" w:date="2023-02-01T09:01:00Z">
                            <w:rPr>
                              <w:rFonts w:ascii="Cambria Math" w:hAnsi="Cambria Math"/>
                            </w:rPr>
                            <m:t>rjm</m:t>
                          </w:ins>
                        </m:r>
                      </m:sub>
                    </m:sSub>
                  </m:e>
                </m:nary>
                <m:r>
                  <w:ins w:id="2179" w:author="Στάθης Καπ" w:date="2023-02-01T09:01:00Z">
                    <w:rPr>
                      <w:rFonts w:ascii="Cambria Math" w:hAnsi="Cambria Math"/>
                    </w:rPr>
                    <m:t>=</m:t>
                  </w:ins>
                </m:r>
                <m:sSub>
                  <m:sSubPr>
                    <m:ctrlPr>
                      <w:ins w:id="2180" w:author="Στάθης Καπ" w:date="2023-02-01T09:01:00Z">
                        <w:rPr>
                          <w:rFonts w:ascii="Cambria Math" w:hAnsi="Cambria Math"/>
                          <w:i/>
                        </w:rPr>
                      </w:ins>
                    </m:ctrlPr>
                  </m:sSubPr>
                  <m:e>
                    <m:r>
                      <w:ins w:id="2181" w:author="Στάθης Καπ" w:date="2023-02-01T09:01:00Z">
                        <w:rPr>
                          <w:rFonts w:ascii="Cambria Math" w:hAnsi="Cambria Math"/>
                        </w:rPr>
                        <m:t>y</m:t>
                      </w:ins>
                    </m:r>
                  </m:e>
                  <m:sub>
                    <m:r>
                      <w:ins w:id="2182" w:author="Στάθης Καπ" w:date="2023-02-01T09:01:00Z">
                        <w:rPr>
                          <w:rFonts w:ascii="Cambria Math" w:hAnsi="Cambria Math"/>
                        </w:rPr>
                        <m:t>rm</m:t>
                      </w:ins>
                    </m:r>
                  </m:sub>
                </m:sSub>
                <m:r>
                  <w:ins w:id="2183" w:author="Στάθης Καπ" w:date="2023-02-01T09:01:00Z">
                    <w:rPr>
                      <w:rFonts w:ascii="Cambria Math" w:hAnsi="Cambria Math"/>
                    </w:rPr>
                    <m:t xml:space="preserve"> ∀r=2, ⋯, N  m=1, ⋯, k</m:t>
                  </w:ins>
                </m:r>
              </m:oMath>
            </m:oMathPara>
          </w:p>
        </w:tc>
        <w:tc>
          <w:tcPr>
            <w:tcW w:w="350" w:type="pct"/>
            <w:vAlign w:val="center"/>
          </w:tcPr>
          <w:p w14:paraId="54D59D19" w14:textId="45871E21" w:rsidR="00F7187A" w:rsidRPr="00603993" w:rsidRDefault="00F7187A" w:rsidP="00237FE3">
            <w:pPr>
              <w:pStyle w:val="Caption"/>
              <w:spacing w:after="160"/>
              <w:rPr>
                <w:ins w:id="2184" w:author="Στάθης Καπ" w:date="2023-02-01T09:01:00Z"/>
                <w:rPrChange w:id="2185" w:author="Στάθης Καπ" w:date="2023-02-01T08:49:00Z">
                  <w:rPr>
                    <w:ins w:id="2186" w:author="Στάθης Καπ" w:date="2023-02-01T09:01:00Z"/>
                    <w:lang w:val="el-GR"/>
                  </w:rPr>
                </w:rPrChange>
              </w:rPr>
            </w:pPr>
            <w:ins w:id="218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8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189" w:author="Στάθης Καπ" w:date="2023-02-01T09:01:00Z">
              <w:r>
                <w:rPr>
                  <w:lang w:val="el-GR"/>
                </w:rPr>
                <w:fldChar w:fldCharType="end"/>
              </w:r>
              <w:r>
                <w:t>)</w:t>
              </w:r>
            </w:ins>
          </w:p>
        </w:tc>
      </w:tr>
      <w:tr w:rsidR="0014488F" w14:paraId="7E8011F8" w14:textId="77777777" w:rsidTr="00237FE3">
        <w:trPr>
          <w:ins w:id="2190" w:author="Στάθης Καπ" w:date="2023-02-01T09:02:00Z"/>
        </w:trPr>
        <w:tc>
          <w:tcPr>
            <w:tcW w:w="350" w:type="pct"/>
          </w:tcPr>
          <w:p w14:paraId="50F68AA4" w14:textId="77777777" w:rsidR="0014488F" w:rsidRDefault="0014488F">
            <w:pPr>
              <w:spacing w:after="160"/>
              <w:rPr>
                <w:ins w:id="2191" w:author="Στάθης Καπ" w:date="2023-02-01T09:02:00Z"/>
                <w:lang w:val="el-GR"/>
              </w:rPr>
              <w:pPrChange w:id="2192" w:author="Στάθης Καπ" w:date="2023-02-01T08:46:00Z">
                <w:pPr/>
              </w:pPrChange>
            </w:pPr>
          </w:p>
        </w:tc>
        <w:tc>
          <w:tcPr>
            <w:tcW w:w="4300" w:type="pct"/>
          </w:tcPr>
          <w:p w14:paraId="1D318514" w14:textId="2D5E9F52" w:rsidR="0014488F" w:rsidRPr="005846FF" w:rsidRDefault="00A224AC">
            <w:pPr>
              <w:spacing w:after="160"/>
              <w:rPr>
                <w:ins w:id="2193" w:author="Στάθης Καπ" w:date="2023-02-01T09:02:00Z"/>
                <w:lang w:val="el-GR"/>
              </w:rPr>
              <w:pPrChange w:id="2194" w:author="Στάθης Καπ" w:date="2023-02-01T08:46:00Z">
                <w:pPr/>
              </w:pPrChange>
            </w:pPr>
            <m:oMathPara>
              <m:oMath>
                <m:nary>
                  <m:naryPr>
                    <m:chr m:val="∑"/>
                    <m:limLoc m:val="undOvr"/>
                    <m:ctrlPr>
                      <w:ins w:id="2195" w:author="Στάθης Καπ" w:date="2023-02-01T09:02:00Z">
                        <w:rPr>
                          <w:rFonts w:ascii="Cambria Math" w:hAnsi="Cambria Math"/>
                          <w:i/>
                        </w:rPr>
                      </w:ins>
                    </m:ctrlPr>
                  </m:naryPr>
                  <m:sub>
                    <m:r>
                      <w:ins w:id="2196" w:author="Στάθης Καπ" w:date="2023-02-01T09:02:00Z">
                        <w:rPr>
                          <w:rFonts w:ascii="Cambria Math" w:hAnsi="Cambria Math"/>
                        </w:rPr>
                        <m:t>i=1</m:t>
                      </w:ins>
                    </m:r>
                  </m:sub>
                  <m:sup>
                    <m:r>
                      <w:ins w:id="2197" w:author="Στάθης Καπ" w:date="2023-02-01T09:02:00Z">
                        <w:rPr>
                          <w:rFonts w:ascii="Cambria Math" w:hAnsi="Cambria Math"/>
                        </w:rPr>
                        <m:t>N-1</m:t>
                      </w:ins>
                    </m:r>
                  </m:sup>
                  <m:e>
                    <m:nary>
                      <m:naryPr>
                        <m:chr m:val="∑"/>
                        <m:limLoc m:val="undOvr"/>
                        <m:ctrlPr>
                          <w:ins w:id="2198" w:author="Στάθης Καπ" w:date="2023-02-01T09:02:00Z">
                            <w:rPr>
                              <w:rFonts w:ascii="Cambria Math" w:hAnsi="Cambria Math"/>
                              <w:i/>
                            </w:rPr>
                          </w:ins>
                        </m:ctrlPr>
                      </m:naryPr>
                      <m:sub>
                        <m:r>
                          <w:ins w:id="2199" w:author="Στάθης Καπ" w:date="2023-02-01T09:02:00Z">
                            <w:rPr>
                              <w:rFonts w:ascii="Cambria Math" w:hAnsi="Cambria Math"/>
                            </w:rPr>
                            <m:t>j=2</m:t>
                          </w:ins>
                        </m:r>
                      </m:sub>
                      <m:sup>
                        <m:r>
                          <w:ins w:id="2200" w:author="Στάθης Καπ" w:date="2023-02-01T09:02:00Z">
                            <w:rPr>
                              <w:rFonts w:ascii="Cambria Math" w:hAnsi="Cambria Math"/>
                            </w:rPr>
                            <m:t>N</m:t>
                          </w:ins>
                        </m:r>
                      </m:sup>
                      <m:e>
                        <m:sSub>
                          <m:sSubPr>
                            <m:ctrlPr>
                              <w:ins w:id="2201" w:author="Στάθης Καπ" w:date="2023-02-01T09:02:00Z">
                                <w:rPr>
                                  <w:rFonts w:ascii="Cambria Math" w:hAnsi="Cambria Math"/>
                                  <w:i/>
                                </w:rPr>
                              </w:ins>
                            </m:ctrlPr>
                          </m:sSubPr>
                          <m:e>
                            <m:r>
                              <w:ins w:id="2202" w:author="Στάθης Καπ" w:date="2023-02-01T09:02:00Z">
                                <w:rPr>
                                  <w:rFonts w:ascii="Cambria Math" w:hAnsi="Cambria Math"/>
                                </w:rPr>
                                <m:t>c</m:t>
                              </w:ins>
                            </m:r>
                          </m:e>
                          <m:sub>
                            <m:r>
                              <w:ins w:id="2203" w:author="Στάθης Καπ" w:date="2023-02-01T09:02:00Z">
                                <w:rPr>
                                  <w:rFonts w:ascii="Cambria Math" w:hAnsi="Cambria Math"/>
                                </w:rPr>
                                <m:t>ij</m:t>
                              </w:ins>
                            </m:r>
                          </m:sub>
                        </m:sSub>
                        <m:sSub>
                          <m:sSubPr>
                            <m:ctrlPr>
                              <w:ins w:id="2204" w:author="Στάθης Καπ" w:date="2023-02-01T09:02:00Z">
                                <w:rPr>
                                  <w:rFonts w:ascii="Cambria Math" w:hAnsi="Cambria Math"/>
                                  <w:i/>
                                </w:rPr>
                              </w:ins>
                            </m:ctrlPr>
                          </m:sSubPr>
                          <m:e>
                            <m:r>
                              <w:ins w:id="2205" w:author="Στάθης Καπ" w:date="2023-02-01T09:02:00Z">
                                <w:rPr>
                                  <w:rFonts w:ascii="Cambria Math" w:hAnsi="Cambria Math"/>
                                </w:rPr>
                                <m:t>x</m:t>
                              </w:ins>
                            </m:r>
                          </m:e>
                          <m:sub>
                            <m:r>
                              <w:ins w:id="2206" w:author="Στάθης Καπ" w:date="2023-02-01T09:02:00Z">
                                <w:rPr>
                                  <w:rFonts w:ascii="Cambria Math" w:hAnsi="Cambria Math"/>
                                </w:rPr>
                                <m:t>ijm</m:t>
                              </w:ins>
                            </m:r>
                          </m:sub>
                        </m:sSub>
                      </m:e>
                    </m:nary>
                  </m:e>
                </m:nary>
                <m:r>
                  <w:ins w:id="2207" w:author="Στάθης Καπ" w:date="2023-02-01T09:02:00Z">
                    <w:rPr>
                      <w:rFonts w:ascii="Cambria Math" w:hAnsi="Cambria Math"/>
                    </w:rPr>
                    <m:t>≤B  ∀m=1, ⋯, k</m:t>
                  </w:ins>
                </m:r>
              </m:oMath>
            </m:oMathPara>
          </w:p>
        </w:tc>
        <w:tc>
          <w:tcPr>
            <w:tcW w:w="350" w:type="pct"/>
            <w:vAlign w:val="center"/>
          </w:tcPr>
          <w:p w14:paraId="0FCB1F65" w14:textId="7336C797" w:rsidR="0014488F" w:rsidRPr="00603993" w:rsidRDefault="0014488F" w:rsidP="00237FE3">
            <w:pPr>
              <w:pStyle w:val="Caption"/>
              <w:spacing w:after="160"/>
              <w:rPr>
                <w:ins w:id="2208" w:author="Στάθης Καπ" w:date="2023-02-01T09:02:00Z"/>
                <w:rPrChange w:id="2209" w:author="Στάθης Καπ" w:date="2023-02-01T08:49:00Z">
                  <w:rPr>
                    <w:ins w:id="2210" w:author="Στάθης Καπ" w:date="2023-02-01T09:02:00Z"/>
                    <w:lang w:val="el-GR"/>
                  </w:rPr>
                </w:rPrChange>
              </w:rPr>
            </w:pPr>
            <w:ins w:id="221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1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213" w:author="Στάθης Καπ" w:date="2023-02-01T09:02:00Z">
              <w:r>
                <w:rPr>
                  <w:lang w:val="el-GR"/>
                </w:rPr>
                <w:fldChar w:fldCharType="end"/>
              </w:r>
              <w:r>
                <w:t>)</w:t>
              </w:r>
            </w:ins>
          </w:p>
        </w:tc>
      </w:tr>
      <w:tr w:rsidR="0052346E" w14:paraId="5109E733" w14:textId="77777777" w:rsidTr="00237FE3">
        <w:trPr>
          <w:ins w:id="2214" w:author="Στάθης Καπ" w:date="2023-02-01T09:02:00Z"/>
        </w:trPr>
        <w:tc>
          <w:tcPr>
            <w:tcW w:w="350" w:type="pct"/>
          </w:tcPr>
          <w:p w14:paraId="2E388C9E" w14:textId="77777777" w:rsidR="0052346E" w:rsidRDefault="0052346E">
            <w:pPr>
              <w:spacing w:after="160"/>
              <w:rPr>
                <w:ins w:id="2215" w:author="Στάθης Καπ" w:date="2023-02-01T09:02:00Z"/>
                <w:lang w:val="el-GR"/>
              </w:rPr>
              <w:pPrChange w:id="2216" w:author="Στάθης Καπ" w:date="2023-02-01T08:46:00Z">
                <w:pPr/>
              </w:pPrChange>
            </w:pPr>
          </w:p>
        </w:tc>
        <w:tc>
          <w:tcPr>
            <w:tcW w:w="4300" w:type="pct"/>
          </w:tcPr>
          <w:p w14:paraId="4A775959" w14:textId="6AB2C93B" w:rsidR="0052346E" w:rsidRPr="005846FF" w:rsidRDefault="0052346E">
            <w:pPr>
              <w:spacing w:after="160"/>
              <w:rPr>
                <w:ins w:id="2217" w:author="Στάθης Καπ" w:date="2023-02-01T09:02:00Z"/>
                <w:lang w:val="el-GR"/>
              </w:rPr>
              <w:pPrChange w:id="2218" w:author="Στάθης Καπ" w:date="2023-02-01T08:46:00Z">
                <w:pPr/>
              </w:pPrChange>
            </w:pPr>
            <m:oMathPara>
              <m:oMath>
                <m:r>
                  <w:ins w:id="2219" w:author="Στάθης Καπ" w:date="2023-02-01T09:02:00Z">
                    <w:rPr>
                      <w:rFonts w:ascii="Cambria Math" w:hAnsi="Cambria Math"/>
                    </w:rPr>
                    <m:t>2≤</m:t>
                  </w:ins>
                </m:r>
                <m:sSub>
                  <m:sSubPr>
                    <m:ctrlPr>
                      <w:ins w:id="2220" w:author="Στάθης Καπ" w:date="2023-02-01T09:02:00Z">
                        <w:rPr>
                          <w:rFonts w:ascii="Cambria Math" w:hAnsi="Cambria Math"/>
                          <w:i/>
                        </w:rPr>
                      </w:ins>
                    </m:ctrlPr>
                  </m:sSubPr>
                  <m:e>
                    <m:r>
                      <w:ins w:id="2221" w:author="Στάθης Καπ" w:date="2023-02-01T09:02:00Z">
                        <w:rPr>
                          <w:rFonts w:ascii="Cambria Math" w:hAnsi="Cambria Math"/>
                        </w:rPr>
                        <m:t>u</m:t>
                      </w:ins>
                    </m:r>
                  </m:e>
                  <m:sub>
                    <m:r>
                      <w:ins w:id="2222" w:author="Στάθης Καπ" w:date="2023-02-01T09:02:00Z">
                        <w:rPr>
                          <w:rFonts w:ascii="Cambria Math" w:hAnsi="Cambria Math"/>
                        </w:rPr>
                        <m:t>im</m:t>
                      </w:ins>
                    </m:r>
                  </m:sub>
                </m:sSub>
                <m:r>
                  <w:ins w:id="2223"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224" w:author="Στάθης Καπ" w:date="2023-02-01T09:02:00Z"/>
                <w:rPrChange w:id="2225" w:author="Στάθης Καπ" w:date="2023-02-01T08:49:00Z">
                  <w:rPr>
                    <w:ins w:id="2226" w:author="Στάθης Καπ" w:date="2023-02-01T09:02:00Z"/>
                    <w:lang w:val="el-GR"/>
                  </w:rPr>
                </w:rPrChange>
              </w:rPr>
            </w:pPr>
            <w:ins w:id="222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2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229" w:author="Στάθης Καπ" w:date="2023-02-01T09:02:00Z">
              <w:r>
                <w:rPr>
                  <w:lang w:val="el-GR"/>
                </w:rPr>
                <w:fldChar w:fldCharType="end"/>
              </w:r>
              <w:r>
                <w:t>)</w:t>
              </w:r>
            </w:ins>
          </w:p>
        </w:tc>
      </w:tr>
      <w:tr w:rsidR="00455B40" w14:paraId="43FE5EB1" w14:textId="77777777" w:rsidTr="00237FE3">
        <w:trPr>
          <w:ins w:id="2230" w:author="Στάθης Καπ" w:date="2023-02-01T09:02:00Z"/>
        </w:trPr>
        <w:tc>
          <w:tcPr>
            <w:tcW w:w="350" w:type="pct"/>
          </w:tcPr>
          <w:p w14:paraId="6817EAC5" w14:textId="77777777" w:rsidR="00455B40" w:rsidRDefault="00455B40">
            <w:pPr>
              <w:spacing w:after="160"/>
              <w:rPr>
                <w:ins w:id="2231" w:author="Στάθης Καπ" w:date="2023-02-01T09:02:00Z"/>
                <w:lang w:val="el-GR"/>
              </w:rPr>
              <w:pPrChange w:id="2232" w:author="Στάθης Καπ" w:date="2023-02-01T08:46:00Z">
                <w:pPr/>
              </w:pPrChange>
            </w:pPr>
          </w:p>
        </w:tc>
        <w:tc>
          <w:tcPr>
            <w:tcW w:w="4300" w:type="pct"/>
          </w:tcPr>
          <w:p w14:paraId="78966E5D" w14:textId="3BEF2843" w:rsidR="00455B40" w:rsidRPr="005846FF" w:rsidRDefault="00A224AC">
            <w:pPr>
              <w:spacing w:after="160"/>
              <w:rPr>
                <w:ins w:id="2233" w:author="Στάθης Καπ" w:date="2023-02-01T09:02:00Z"/>
                <w:lang w:val="el-GR"/>
              </w:rPr>
              <w:pPrChange w:id="2234" w:author="Στάθης Καπ" w:date="2023-02-01T08:46:00Z">
                <w:pPr/>
              </w:pPrChange>
            </w:pPr>
            <m:oMathPara>
              <m:oMath>
                <m:sSub>
                  <m:sSubPr>
                    <m:ctrlPr>
                      <w:ins w:id="2235" w:author="Στάθης Καπ" w:date="2023-02-01T09:02:00Z">
                        <w:rPr>
                          <w:rFonts w:ascii="Cambria Math" w:hAnsi="Cambria Math"/>
                          <w:i/>
                        </w:rPr>
                      </w:ins>
                    </m:ctrlPr>
                  </m:sSubPr>
                  <m:e>
                    <m:r>
                      <w:ins w:id="2236" w:author="Στάθης Καπ" w:date="2023-02-01T09:02:00Z">
                        <w:rPr>
                          <w:rFonts w:ascii="Cambria Math" w:hAnsi="Cambria Math"/>
                        </w:rPr>
                        <m:t>u</m:t>
                      </w:ins>
                    </m:r>
                  </m:e>
                  <m:sub>
                    <m:r>
                      <w:ins w:id="2237" w:author="Στάθης Καπ" w:date="2023-02-01T09:02:00Z">
                        <w:rPr>
                          <w:rFonts w:ascii="Cambria Math" w:hAnsi="Cambria Math"/>
                        </w:rPr>
                        <m:t>im</m:t>
                      </w:ins>
                    </m:r>
                  </m:sub>
                </m:sSub>
                <m:r>
                  <w:ins w:id="2238" w:author="Στάθης Καπ" w:date="2023-02-01T09:02:00Z">
                    <w:rPr>
                      <w:rFonts w:ascii="Cambria Math" w:hAnsi="Cambria Math"/>
                    </w:rPr>
                    <m:t>-</m:t>
                  </w:ins>
                </m:r>
                <m:sSub>
                  <m:sSubPr>
                    <m:ctrlPr>
                      <w:ins w:id="2239" w:author="Στάθης Καπ" w:date="2023-02-01T09:02:00Z">
                        <w:rPr>
                          <w:rFonts w:ascii="Cambria Math" w:hAnsi="Cambria Math"/>
                          <w:i/>
                        </w:rPr>
                      </w:ins>
                    </m:ctrlPr>
                  </m:sSubPr>
                  <m:e>
                    <m:r>
                      <w:ins w:id="2240" w:author="Στάθης Καπ" w:date="2023-02-01T09:02:00Z">
                        <w:rPr>
                          <w:rFonts w:ascii="Cambria Math" w:hAnsi="Cambria Math"/>
                        </w:rPr>
                        <m:t>u</m:t>
                      </w:ins>
                    </m:r>
                  </m:e>
                  <m:sub>
                    <m:r>
                      <w:ins w:id="2241" w:author="Στάθης Καπ" w:date="2023-02-01T09:02:00Z">
                        <w:rPr>
                          <w:rFonts w:ascii="Cambria Math" w:hAnsi="Cambria Math"/>
                        </w:rPr>
                        <m:t>jm</m:t>
                      </w:ins>
                    </m:r>
                  </m:sub>
                </m:sSub>
                <m:r>
                  <w:ins w:id="2242" w:author="Στάθης Καπ" w:date="2023-02-01T09:02:00Z">
                    <w:rPr>
                      <w:rFonts w:ascii="Cambria Math" w:hAnsi="Cambria Math"/>
                    </w:rPr>
                    <m:t>+1≤</m:t>
                  </w:ins>
                </m:r>
                <m:d>
                  <m:dPr>
                    <m:ctrlPr>
                      <w:ins w:id="2243" w:author="Στάθης Καπ" w:date="2023-02-01T09:02:00Z">
                        <w:rPr>
                          <w:rFonts w:ascii="Cambria Math" w:hAnsi="Cambria Math"/>
                          <w:i/>
                        </w:rPr>
                      </w:ins>
                    </m:ctrlPr>
                  </m:dPr>
                  <m:e>
                    <m:r>
                      <w:ins w:id="2244" w:author="Στάθης Καπ" w:date="2023-02-01T09:02:00Z">
                        <w:rPr>
                          <w:rFonts w:ascii="Cambria Math" w:hAnsi="Cambria Math"/>
                        </w:rPr>
                        <m:t>N-1</m:t>
                      </w:ins>
                    </m:r>
                  </m:e>
                </m:d>
                <m:d>
                  <m:dPr>
                    <m:ctrlPr>
                      <w:ins w:id="2245" w:author="Στάθης Καπ" w:date="2023-02-01T09:02:00Z">
                        <w:rPr>
                          <w:rFonts w:ascii="Cambria Math" w:hAnsi="Cambria Math"/>
                          <w:i/>
                        </w:rPr>
                      </w:ins>
                    </m:ctrlPr>
                  </m:dPr>
                  <m:e>
                    <m:r>
                      <w:ins w:id="2246" w:author="Στάθης Καπ" w:date="2023-02-01T09:02:00Z">
                        <w:rPr>
                          <w:rFonts w:ascii="Cambria Math" w:hAnsi="Cambria Math"/>
                        </w:rPr>
                        <m:t>1-</m:t>
                      </w:ins>
                    </m:r>
                    <m:sSub>
                      <m:sSubPr>
                        <m:ctrlPr>
                          <w:ins w:id="2247" w:author="Στάθης Καπ" w:date="2023-02-01T09:02:00Z">
                            <w:rPr>
                              <w:rFonts w:ascii="Cambria Math" w:hAnsi="Cambria Math"/>
                              <w:i/>
                            </w:rPr>
                          </w:ins>
                        </m:ctrlPr>
                      </m:sSubPr>
                      <m:e>
                        <m:r>
                          <w:ins w:id="2248" w:author="Στάθης Καπ" w:date="2023-02-01T09:02:00Z">
                            <w:rPr>
                              <w:rFonts w:ascii="Cambria Math" w:hAnsi="Cambria Math"/>
                            </w:rPr>
                            <m:t>x</m:t>
                          </w:ins>
                        </m:r>
                      </m:e>
                      <m:sub>
                        <m:r>
                          <w:ins w:id="2249" w:author="Στάθης Καπ" w:date="2023-02-01T09:02:00Z">
                            <w:rPr>
                              <w:rFonts w:ascii="Cambria Math" w:hAnsi="Cambria Math"/>
                            </w:rPr>
                            <m:t>ijm</m:t>
                          </w:ins>
                        </m:r>
                      </m:sub>
                    </m:sSub>
                  </m:e>
                </m:d>
                <m:r>
                  <w:ins w:id="2250" w:author="Στάθης Καπ" w:date="2023-02-01T09:02:00Z">
                    <w:rPr>
                      <w:rFonts w:ascii="Cambria Math" w:hAnsi="Cambria Math"/>
                    </w:rPr>
                    <m:t xml:space="preserve"> ∀i,j=2, ⋯, N m=1, ⋯, k</m:t>
                  </w:ins>
                </m:r>
              </m:oMath>
            </m:oMathPara>
          </w:p>
        </w:tc>
        <w:tc>
          <w:tcPr>
            <w:tcW w:w="350" w:type="pct"/>
            <w:vAlign w:val="center"/>
          </w:tcPr>
          <w:p w14:paraId="3E14EE15" w14:textId="5E583DA7" w:rsidR="00455B40" w:rsidRPr="00603993" w:rsidRDefault="00455B40" w:rsidP="00237FE3">
            <w:pPr>
              <w:pStyle w:val="Caption"/>
              <w:spacing w:after="160"/>
              <w:rPr>
                <w:ins w:id="2251" w:author="Στάθης Καπ" w:date="2023-02-01T09:02:00Z"/>
                <w:rPrChange w:id="2252" w:author="Στάθης Καπ" w:date="2023-02-01T08:49:00Z">
                  <w:rPr>
                    <w:ins w:id="2253" w:author="Στάθης Καπ" w:date="2023-02-01T09:02:00Z"/>
                    <w:lang w:val="el-GR"/>
                  </w:rPr>
                </w:rPrChange>
              </w:rPr>
            </w:pPr>
            <w:ins w:id="225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5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256" w:author="Στάθης Καπ" w:date="2023-02-01T09:02:00Z">
              <w:r>
                <w:rPr>
                  <w:lang w:val="el-GR"/>
                </w:rPr>
                <w:fldChar w:fldCharType="end"/>
              </w:r>
              <w:r>
                <w:t>)</w:t>
              </w:r>
            </w:ins>
          </w:p>
        </w:tc>
      </w:tr>
      <w:tr w:rsidR="000D147C" w14:paraId="17B7A812" w14:textId="77777777" w:rsidTr="00237FE3">
        <w:trPr>
          <w:ins w:id="2257" w:author="Στάθης Καπ" w:date="2023-02-01T09:02:00Z"/>
        </w:trPr>
        <w:tc>
          <w:tcPr>
            <w:tcW w:w="350" w:type="pct"/>
          </w:tcPr>
          <w:p w14:paraId="071C79EE" w14:textId="77777777" w:rsidR="000D147C" w:rsidRDefault="000D147C">
            <w:pPr>
              <w:spacing w:after="160"/>
              <w:rPr>
                <w:ins w:id="2258" w:author="Στάθης Καπ" w:date="2023-02-01T09:02:00Z"/>
                <w:lang w:val="el-GR"/>
              </w:rPr>
              <w:pPrChange w:id="2259" w:author="Στάθης Καπ" w:date="2023-02-01T08:46:00Z">
                <w:pPr/>
              </w:pPrChange>
            </w:pPr>
          </w:p>
        </w:tc>
        <w:tc>
          <w:tcPr>
            <w:tcW w:w="4300" w:type="pct"/>
          </w:tcPr>
          <w:p w14:paraId="6A7E601F" w14:textId="202A740D" w:rsidR="000D147C" w:rsidRPr="005846FF" w:rsidRDefault="00A224AC">
            <w:pPr>
              <w:spacing w:after="160"/>
              <w:rPr>
                <w:ins w:id="2260" w:author="Στάθης Καπ" w:date="2023-02-01T09:02:00Z"/>
                <w:lang w:val="el-GR"/>
              </w:rPr>
              <w:pPrChange w:id="2261" w:author="Στάθης Καπ" w:date="2023-02-01T08:46:00Z">
                <w:pPr/>
              </w:pPrChange>
            </w:pPr>
            <m:oMathPara>
              <m:oMath>
                <m:sSub>
                  <m:sSubPr>
                    <m:ctrlPr>
                      <w:ins w:id="2262" w:author="Στάθης Καπ" w:date="2023-02-01T09:02:00Z">
                        <w:rPr>
                          <w:rFonts w:ascii="Cambria Math" w:hAnsi="Cambria Math"/>
                          <w:i/>
                        </w:rPr>
                      </w:ins>
                    </m:ctrlPr>
                  </m:sSubPr>
                  <m:e>
                    <m:r>
                      <w:ins w:id="2263" w:author="Στάθης Καπ" w:date="2023-02-01T09:02:00Z">
                        <w:rPr>
                          <w:rFonts w:ascii="Cambria Math" w:hAnsi="Cambria Math"/>
                        </w:rPr>
                        <m:t>x</m:t>
                      </w:ins>
                    </m:r>
                  </m:e>
                  <m:sub>
                    <m:r>
                      <w:ins w:id="2264" w:author="Στάθης Καπ" w:date="2023-02-01T09:02:00Z">
                        <w:rPr>
                          <w:rFonts w:ascii="Cambria Math" w:hAnsi="Cambria Math"/>
                        </w:rPr>
                        <m:t>ijm</m:t>
                      </w:ins>
                    </m:r>
                  </m:sub>
                </m:sSub>
                <m:r>
                  <w:ins w:id="2265" w:author="Στάθης Καπ" w:date="2023-02-01T09:02:00Z">
                    <w:rPr>
                      <w:rFonts w:ascii="Cambria Math" w:hAnsi="Cambria Math"/>
                    </w:rPr>
                    <m:t>,</m:t>
                  </w:ins>
                </m:r>
                <m:sSub>
                  <m:sSubPr>
                    <m:ctrlPr>
                      <w:ins w:id="2266" w:author="Στάθης Καπ" w:date="2023-02-01T09:02:00Z">
                        <w:rPr>
                          <w:rFonts w:ascii="Cambria Math" w:hAnsi="Cambria Math"/>
                          <w:i/>
                        </w:rPr>
                      </w:ins>
                    </m:ctrlPr>
                  </m:sSubPr>
                  <m:e>
                    <m:r>
                      <w:ins w:id="2267" w:author="Στάθης Καπ" w:date="2023-02-01T09:02:00Z">
                        <w:rPr>
                          <w:rFonts w:ascii="Cambria Math" w:hAnsi="Cambria Math"/>
                        </w:rPr>
                        <m:t>y</m:t>
                      </w:ins>
                    </m:r>
                  </m:e>
                  <m:sub>
                    <m:r>
                      <w:ins w:id="2268" w:author="Στάθης Καπ" w:date="2023-02-01T09:02:00Z">
                        <w:rPr>
                          <w:rFonts w:ascii="Cambria Math" w:hAnsi="Cambria Math"/>
                        </w:rPr>
                        <m:t>im</m:t>
                      </w:ins>
                    </m:r>
                  </m:sub>
                </m:sSub>
                <m:r>
                  <w:ins w:id="2269" w:author="Στάθης Καπ" w:date="2023-02-01T09:02:00Z">
                    <w:rPr>
                      <w:rFonts w:ascii="Cambria Math" w:hAnsi="Cambria Math"/>
                    </w:rPr>
                    <m:t>∈</m:t>
                  </w:ins>
                </m:r>
                <m:d>
                  <m:dPr>
                    <m:begChr m:val="{"/>
                    <m:endChr m:val="}"/>
                    <m:ctrlPr>
                      <w:ins w:id="2270" w:author="Στάθης Καπ" w:date="2023-02-01T09:02:00Z">
                        <w:rPr>
                          <w:rFonts w:ascii="Cambria Math" w:hAnsi="Cambria Math"/>
                          <w:i/>
                        </w:rPr>
                      </w:ins>
                    </m:ctrlPr>
                  </m:dPr>
                  <m:e>
                    <m:r>
                      <w:ins w:id="2271" w:author="Στάθης Καπ" w:date="2023-02-01T09:02:00Z">
                        <w:rPr>
                          <w:rFonts w:ascii="Cambria Math" w:hAnsi="Cambria Math"/>
                        </w:rPr>
                        <m:t>0,1</m:t>
                      </w:ins>
                    </m:r>
                  </m:e>
                </m:d>
                <m:r>
                  <w:ins w:id="2272" w:author="Στάθης Καπ" w:date="2023-02-01T09:02:00Z">
                    <w:rPr>
                      <w:rFonts w:ascii="Cambria Math" w:hAnsi="Cambria Math"/>
                    </w:rPr>
                    <m:t xml:space="preserve"> ∀i,j=1, ⋯, N m=1, ⋯, k</m:t>
                  </w:ins>
                </m:r>
              </m:oMath>
            </m:oMathPara>
          </w:p>
        </w:tc>
        <w:tc>
          <w:tcPr>
            <w:tcW w:w="350" w:type="pct"/>
            <w:vAlign w:val="center"/>
          </w:tcPr>
          <w:p w14:paraId="0D3A7C1A" w14:textId="3A8BC0E8" w:rsidR="000D147C" w:rsidRPr="00603993" w:rsidRDefault="000D147C" w:rsidP="00237FE3">
            <w:pPr>
              <w:pStyle w:val="Caption"/>
              <w:spacing w:after="160"/>
              <w:rPr>
                <w:ins w:id="2273" w:author="Στάθης Καπ" w:date="2023-02-01T09:02:00Z"/>
                <w:rPrChange w:id="2274" w:author="Στάθης Καπ" w:date="2023-02-01T08:49:00Z">
                  <w:rPr>
                    <w:ins w:id="2275" w:author="Στάθης Καπ" w:date="2023-02-01T09:02:00Z"/>
                    <w:lang w:val="el-GR"/>
                  </w:rPr>
                </w:rPrChange>
              </w:rPr>
            </w:pPr>
            <w:ins w:id="227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7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278"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2279" w:author="Στάθης Καπ" w:date="2023-02-01T09:00:00Z"/>
          <w:rFonts w:eastAsiaTheme="minorEastAsia"/>
        </w:rPr>
      </w:pPr>
    </w:p>
    <w:p w14:paraId="5C666342" w14:textId="58C02404" w:rsidR="00B964E4" w:rsidRPr="002D79E5" w:rsidDel="002D79E5" w:rsidRDefault="00B964E4" w:rsidP="00061121">
      <w:pPr>
        <w:rPr>
          <w:del w:id="2280" w:author="Στάθης Καπ" w:date="2023-02-01T09:00:00Z"/>
          <w:rFonts w:eastAsiaTheme="minorEastAsia"/>
          <w:rPrChange w:id="2281" w:author="Στάθης Καπ" w:date="2023-02-01T09:00:00Z">
            <w:rPr>
              <w:del w:id="2282" w:author="Στάθης Καπ" w:date="2023-02-01T09:00:00Z"/>
              <w:rFonts w:ascii="Cambria Math" w:hAnsi="Cambria Math"/>
              <w:i/>
            </w:rPr>
          </w:rPrChange>
        </w:rPr>
      </w:pPr>
      <m:oMathPara>
        <m:oMath>
          <m:r>
            <w:del w:id="2283" w:author="Στάθης Καπ" w:date="2023-02-01T09:00:00Z">
              <w:rPr>
                <w:rFonts w:ascii="Cambria Math" w:hAnsi="Cambria Math"/>
              </w:rPr>
              <m:t xml:space="preserve">maximize </m:t>
            </w:del>
          </m:r>
          <m:nary>
            <m:naryPr>
              <m:chr m:val="∑"/>
              <m:limLoc m:val="undOvr"/>
              <m:ctrlPr>
                <w:del w:id="2284" w:author="Στάθης Καπ" w:date="2023-02-01T09:00:00Z">
                  <w:rPr>
                    <w:rFonts w:ascii="Cambria Math" w:hAnsi="Cambria Math"/>
                    <w:i/>
                  </w:rPr>
                </w:del>
              </m:ctrlPr>
            </m:naryPr>
            <m:sub>
              <m:r>
                <w:del w:id="2285" w:author="Στάθης Καπ" w:date="2023-02-01T09:00:00Z">
                  <w:rPr>
                    <w:rFonts w:ascii="Cambria Math" w:hAnsi="Cambria Math"/>
                  </w:rPr>
                  <m:t>m=1</m:t>
                </w:del>
              </m:r>
            </m:sub>
            <m:sup>
              <m:r>
                <w:del w:id="2286" w:author="Στάθης Καπ" w:date="2023-02-01T09:00:00Z">
                  <w:rPr>
                    <w:rFonts w:ascii="Cambria Math" w:hAnsi="Cambria Math"/>
                  </w:rPr>
                  <m:t>k</m:t>
                </w:del>
              </m:r>
            </m:sup>
            <m:e>
              <m:nary>
                <m:naryPr>
                  <m:chr m:val="∑"/>
                  <m:limLoc m:val="undOvr"/>
                  <m:ctrlPr>
                    <w:del w:id="2287" w:author="Στάθης Καπ" w:date="2023-02-01T09:00:00Z">
                      <w:rPr>
                        <w:rFonts w:ascii="Cambria Math" w:hAnsi="Cambria Math"/>
                        <w:i/>
                      </w:rPr>
                    </w:del>
                  </m:ctrlPr>
                </m:naryPr>
                <m:sub>
                  <m:r>
                    <w:del w:id="2288" w:author="Στάθης Καπ" w:date="2023-02-01T09:00:00Z">
                      <w:rPr>
                        <w:rFonts w:ascii="Cambria Math" w:hAnsi="Cambria Math"/>
                      </w:rPr>
                      <m:t>i=2</m:t>
                    </w:del>
                  </m:r>
                </m:sub>
                <m:sup>
                  <m:r>
                    <w:del w:id="2289" w:author="Στάθης Καπ" w:date="2023-02-01T09:00:00Z">
                      <w:rPr>
                        <w:rFonts w:ascii="Cambria Math" w:hAnsi="Cambria Math"/>
                      </w:rPr>
                      <m:t>N-1</m:t>
                    </w:del>
                  </m:r>
                </m:sup>
                <m:e>
                  <m:sSub>
                    <m:sSubPr>
                      <m:ctrlPr>
                        <w:del w:id="2290" w:author="Στάθης Καπ" w:date="2023-02-01T09:00:00Z">
                          <w:rPr>
                            <w:rFonts w:ascii="Cambria Math" w:hAnsi="Cambria Math"/>
                            <w:i/>
                          </w:rPr>
                        </w:del>
                      </m:ctrlPr>
                    </m:sSubPr>
                    <m:e>
                      <m:r>
                        <w:del w:id="2291" w:author="Στάθης Καπ" w:date="2023-02-01T09:00:00Z">
                          <w:rPr>
                            <w:rFonts w:ascii="Cambria Math" w:hAnsi="Cambria Math"/>
                          </w:rPr>
                          <m:t>p</m:t>
                        </w:del>
                      </m:r>
                    </m:e>
                    <m:sub>
                      <m:r>
                        <w:del w:id="2292" w:author="Στάθης Καπ" w:date="2023-02-01T09:00:00Z">
                          <w:rPr>
                            <w:rFonts w:ascii="Cambria Math" w:hAnsi="Cambria Math"/>
                          </w:rPr>
                          <m:t>i</m:t>
                        </w:del>
                      </m:r>
                    </m:sub>
                  </m:sSub>
                  <m:sSub>
                    <m:sSubPr>
                      <m:ctrlPr>
                        <w:del w:id="2293" w:author="Στάθης Καπ" w:date="2023-02-01T09:00:00Z">
                          <w:rPr>
                            <w:rFonts w:ascii="Cambria Math" w:hAnsi="Cambria Math"/>
                            <w:i/>
                          </w:rPr>
                        </w:del>
                      </m:ctrlPr>
                    </m:sSubPr>
                    <m:e>
                      <m:r>
                        <w:del w:id="2294" w:author="Στάθης Καπ" w:date="2023-02-01T09:00:00Z">
                          <w:rPr>
                            <w:rFonts w:ascii="Cambria Math" w:hAnsi="Cambria Math"/>
                          </w:rPr>
                          <m:t>y</m:t>
                        </w:del>
                      </m:r>
                    </m:e>
                    <m:sub>
                      <m:r>
                        <w:del w:id="2295" w:author="Στάθης Καπ" w:date="2023-02-01T09:00:00Z">
                          <w:rPr>
                            <w:rFonts w:ascii="Cambria Math" w:hAnsi="Cambria Math"/>
                          </w:rPr>
                          <m:t>im</m:t>
                        </w:del>
                      </m:r>
                    </m:sub>
                  </m:sSub>
                </m:e>
              </m:nary>
            </m:e>
          </m:nary>
        </m:oMath>
      </m:oMathPara>
    </w:p>
    <w:p w14:paraId="20BC191A" w14:textId="14457A4E" w:rsidR="00071DE9" w:rsidRPr="0081214E" w:rsidDel="002D79E5" w:rsidRDefault="00A224AC" w:rsidP="00061121">
      <w:pPr>
        <w:rPr>
          <w:del w:id="2296" w:author="Στάθης Καπ" w:date="2023-02-01T09:00:00Z"/>
          <w:rFonts w:eastAsiaTheme="minorEastAsia"/>
        </w:rPr>
      </w:pPr>
      <m:oMathPara>
        <m:oMath>
          <m:nary>
            <m:naryPr>
              <m:chr m:val="∑"/>
              <m:limLoc m:val="undOvr"/>
              <m:ctrlPr>
                <w:del w:id="2297" w:author="Στάθης Καπ" w:date="2023-02-01T09:00:00Z">
                  <w:rPr>
                    <w:rFonts w:ascii="Cambria Math" w:hAnsi="Cambria Math"/>
                    <w:i/>
                  </w:rPr>
                </w:del>
              </m:ctrlPr>
            </m:naryPr>
            <m:sub>
              <m:r>
                <w:del w:id="2298" w:author="Στάθης Καπ" w:date="2023-02-01T09:00:00Z">
                  <w:rPr>
                    <w:rFonts w:ascii="Cambria Math" w:hAnsi="Cambria Math"/>
                  </w:rPr>
                  <m:t>m=1</m:t>
                </w:del>
              </m:r>
            </m:sub>
            <m:sup>
              <m:r>
                <w:del w:id="2299" w:author="Στάθης Καπ" w:date="2023-02-01T09:00:00Z">
                  <w:rPr>
                    <w:rFonts w:ascii="Cambria Math" w:hAnsi="Cambria Math"/>
                  </w:rPr>
                  <m:t>k</m:t>
                </w:del>
              </m:r>
            </m:sup>
            <m:e>
              <m:nary>
                <m:naryPr>
                  <m:chr m:val="∑"/>
                  <m:limLoc m:val="undOvr"/>
                  <m:ctrlPr>
                    <w:del w:id="2300" w:author="Στάθης Καπ" w:date="2023-02-01T09:00:00Z">
                      <w:rPr>
                        <w:rFonts w:ascii="Cambria Math" w:hAnsi="Cambria Math"/>
                        <w:i/>
                      </w:rPr>
                    </w:del>
                  </m:ctrlPr>
                </m:naryPr>
                <m:sub>
                  <m:r>
                    <w:del w:id="2301" w:author="Στάθης Καπ" w:date="2023-02-01T09:00:00Z">
                      <w:rPr>
                        <w:rFonts w:ascii="Cambria Math" w:hAnsi="Cambria Math"/>
                      </w:rPr>
                      <m:t>j=2</m:t>
                    </w:del>
                  </m:r>
                </m:sub>
                <m:sup>
                  <m:r>
                    <w:del w:id="2302" w:author="Στάθης Καπ" w:date="2023-02-01T09:00:00Z">
                      <w:rPr>
                        <w:rFonts w:ascii="Cambria Math" w:hAnsi="Cambria Math"/>
                      </w:rPr>
                      <m:t>N</m:t>
                    </w:del>
                  </m:r>
                </m:sup>
                <m:e>
                  <m:sSub>
                    <m:sSubPr>
                      <m:ctrlPr>
                        <w:del w:id="2303" w:author="Στάθης Καπ" w:date="2023-02-01T09:00:00Z">
                          <w:rPr>
                            <w:rFonts w:ascii="Cambria Math" w:hAnsi="Cambria Math"/>
                            <w:i/>
                          </w:rPr>
                        </w:del>
                      </m:ctrlPr>
                    </m:sSubPr>
                    <m:e>
                      <m:r>
                        <w:del w:id="2304" w:author="Στάθης Καπ" w:date="2023-02-01T09:00:00Z">
                          <w:rPr>
                            <w:rFonts w:ascii="Cambria Math" w:hAnsi="Cambria Math"/>
                          </w:rPr>
                          <m:t>x</m:t>
                        </w:del>
                      </m:r>
                    </m:e>
                    <m:sub>
                      <m:r>
                        <w:del w:id="2305" w:author="Στάθης Καπ" w:date="2023-02-01T09:00:00Z">
                          <w:rPr>
                            <w:rFonts w:ascii="Cambria Math" w:hAnsi="Cambria Math"/>
                          </w:rPr>
                          <m:t>1jm</m:t>
                        </w:del>
                      </m:r>
                    </m:sub>
                  </m:sSub>
                </m:e>
              </m:nary>
            </m:e>
          </m:nary>
          <m:r>
            <w:del w:id="2306" w:author="Στάθης Καπ" w:date="2023-02-01T09:00:00Z">
              <w:rPr>
                <w:rFonts w:ascii="Cambria Math" w:hAnsi="Cambria Math"/>
              </w:rPr>
              <m:t>=</m:t>
            </w:del>
          </m:r>
          <m:nary>
            <m:naryPr>
              <m:chr m:val="∑"/>
              <m:limLoc m:val="undOvr"/>
              <m:ctrlPr>
                <w:del w:id="2307" w:author="Στάθης Καπ" w:date="2023-02-01T09:00:00Z">
                  <w:rPr>
                    <w:rFonts w:ascii="Cambria Math" w:hAnsi="Cambria Math"/>
                    <w:i/>
                  </w:rPr>
                </w:del>
              </m:ctrlPr>
            </m:naryPr>
            <m:sub>
              <m:r>
                <w:del w:id="2308" w:author="Στάθης Καπ" w:date="2023-02-01T09:00:00Z">
                  <w:rPr>
                    <w:rFonts w:ascii="Cambria Math" w:hAnsi="Cambria Math"/>
                  </w:rPr>
                  <m:t>m=1</m:t>
                </w:del>
              </m:r>
            </m:sub>
            <m:sup>
              <m:r>
                <w:del w:id="2309" w:author="Στάθης Καπ" w:date="2023-02-01T09:00:00Z">
                  <w:rPr>
                    <w:rFonts w:ascii="Cambria Math" w:hAnsi="Cambria Math"/>
                  </w:rPr>
                  <m:t>k</m:t>
                </w:del>
              </m:r>
            </m:sup>
            <m:e>
              <m:nary>
                <m:naryPr>
                  <m:chr m:val="∑"/>
                  <m:limLoc m:val="undOvr"/>
                  <m:ctrlPr>
                    <w:del w:id="2310" w:author="Στάθης Καπ" w:date="2023-02-01T09:00:00Z">
                      <w:rPr>
                        <w:rFonts w:ascii="Cambria Math" w:hAnsi="Cambria Math"/>
                        <w:i/>
                      </w:rPr>
                    </w:del>
                  </m:ctrlPr>
                </m:naryPr>
                <m:sub>
                  <m:r>
                    <w:del w:id="2311" w:author="Στάθης Καπ" w:date="2023-02-01T09:00:00Z">
                      <w:rPr>
                        <w:rFonts w:ascii="Cambria Math" w:hAnsi="Cambria Math"/>
                      </w:rPr>
                      <m:t>i=1</m:t>
                    </w:del>
                  </m:r>
                </m:sub>
                <m:sup>
                  <m:r>
                    <w:del w:id="2312" w:author="Στάθης Καπ" w:date="2023-02-01T09:00:00Z">
                      <w:rPr>
                        <w:rFonts w:ascii="Cambria Math" w:hAnsi="Cambria Math"/>
                      </w:rPr>
                      <m:t>N-1</m:t>
                    </w:del>
                  </m:r>
                </m:sup>
                <m:e>
                  <m:sSub>
                    <m:sSubPr>
                      <m:ctrlPr>
                        <w:del w:id="2313" w:author="Στάθης Καπ" w:date="2023-02-01T09:00:00Z">
                          <w:rPr>
                            <w:rFonts w:ascii="Cambria Math" w:hAnsi="Cambria Math"/>
                            <w:i/>
                          </w:rPr>
                        </w:del>
                      </m:ctrlPr>
                    </m:sSubPr>
                    <m:e>
                      <m:r>
                        <w:del w:id="2314" w:author="Στάθης Καπ" w:date="2023-02-01T09:00:00Z">
                          <w:rPr>
                            <w:rFonts w:ascii="Cambria Math" w:hAnsi="Cambria Math"/>
                          </w:rPr>
                          <m:t>x</m:t>
                        </w:del>
                      </m:r>
                    </m:e>
                    <m:sub>
                      <m:r>
                        <w:del w:id="2315" w:author="Στάθης Καπ" w:date="2023-02-01T09:00:00Z">
                          <w:rPr>
                            <w:rFonts w:ascii="Cambria Math" w:hAnsi="Cambria Math"/>
                          </w:rPr>
                          <m:t>iNm</m:t>
                        </w:del>
                      </m:r>
                    </m:sub>
                  </m:sSub>
                </m:e>
              </m:nary>
            </m:e>
          </m:nary>
          <m:r>
            <w:del w:id="2316" w:author="Στάθης Καπ" w:date="2023-02-01T09:00:00Z">
              <w:rPr>
                <w:rFonts w:ascii="Cambria Math" w:hAnsi="Cambria Math"/>
              </w:rPr>
              <m:t>=k</m:t>
            </w:del>
          </m:r>
        </m:oMath>
      </m:oMathPara>
    </w:p>
    <w:p w14:paraId="4068D571" w14:textId="6D33CC7C" w:rsidR="0081214E" w:rsidRPr="00964068" w:rsidDel="002D79E5" w:rsidRDefault="00A224AC" w:rsidP="00061121">
      <w:pPr>
        <w:rPr>
          <w:del w:id="2317" w:author="Στάθης Καπ" w:date="2023-02-01T09:00:00Z"/>
          <w:rFonts w:eastAsiaTheme="minorEastAsia"/>
        </w:rPr>
      </w:pPr>
      <m:oMathPara>
        <m:oMath>
          <m:nary>
            <m:naryPr>
              <m:chr m:val="∑"/>
              <m:limLoc m:val="undOvr"/>
              <m:ctrlPr>
                <w:del w:id="2318" w:author="Στάθης Καπ" w:date="2023-02-01T09:00:00Z">
                  <w:rPr>
                    <w:rFonts w:ascii="Cambria Math" w:hAnsi="Cambria Math"/>
                    <w:i/>
                  </w:rPr>
                </w:del>
              </m:ctrlPr>
            </m:naryPr>
            <m:sub>
              <m:r>
                <w:del w:id="2319" w:author="Στάθης Καπ" w:date="2023-02-01T09:00:00Z">
                  <w:rPr>
                    <w:rFonts w:ascii="Cambria Math" w:hAnsi="Cambria Math"/>
                  </w:rPr>
                  <m:t>m=1</m:t>
                </w:del>
              </m:r>
            </m:sub>
            <m:sup>
              <m:r>
                <w:del w:id="2320" w:author="Στάθης Καπ" w:date="2023-02-01T09:00:00Z">
                  <w:rPr>
                    <w:rFonts w:ascii="Cambria Math" w:hAnsi="Cambria Math"/>
                  </w:rPr>
                  <m:t>k</m:t>
                </w:del>
              </m:r>
            </m:sup>
            <m:e>
              <m:sSub>
                <m:sSubPr>
                  <m:ctrlPr>
                    <w:del w:id="2321" w:author="Στάθης Καπ" w:date="2023-02-01T09:00:00Z">
                      <w:rPr>
                        <w:rFonts w:ascii="Cambria Math" w:hAnsi="Cambria Math"/>
                        <w:i/>
                      </w:rPr>
                    </w:del>
                  </m:ctrlPr>
                </m:sSubPr>
                <m:e>
                  <m:r>
                    <w:del w:id="2322" w:author="Στάθης Καπ" w:date="2023-02-01T09:00:00Z">
                      <w:rPr>
                        <w:rFonts w:ascii="Cambria Math" w:hAnsi="Cambria Math"/>
                      </w:rPr>
                      <m:t>y</m:t>
                    </w:del>
                  </m:r>
                </m:e>
                <m:sub>
                  <m:r>
                    <w:del w:id="2323" w:author="Στάθης Καπ" w:date="2023-02-01T09:00:00Z">
                      <w:rPr>
                        <w:rFonts w:ascii="Cambria Math" w:hAnsi="Cambria Math"/>
                      </w:rPr>
                      <m:t>rm</m:t>
                    </w:del>
                  </m:r>
                </m:sub>
              </m:sSub>
            </m:e>
          </m:nary>
          <m:r>
            <w:del w:id="2324" w:author="Στάθης Καπ" w:date="2023-02-01T09:00:00Z">
              <w:rPr>
                <w:rFonts w:ascii="Cambria Math" w:hAnsi="Cambria Math"/>
              </w:rPr>
              <m:t>≤1 ∀r=2, ⋯, N-1</m:t>
            </w:del>
          </m:r>
        </m:oMath>
      </m:oMathPara>
    </w:p>
    <w:p w14:paraId="6E262482" w14:textId="1DDF3431" w:rsidR="00964068" w:rsidRPr="00BE6C3B" w:rsidDel="002D79E5" w:rsidRDefault="00A224AC" w:rsidP="00061121">
      <w:pPr>
        <w:rPr>
          <w:del w:id="2325" w:author="Στάθης Καπ" w:date="2023-02-01T09:00:00Z"/>
          <w:rFonts w:eastAsiaTheme="minorEastAsia"/>
        </w:rPr>
      </w:pPr>
      <m:oMathPara>
        <m:oMath>
          <m:nary>
            <m:naryPr>
              <m:chr m:val="∑"/>
              <m:limLoc m:val="undOvr"/>
              <m:ctrlPr>
                <w:del w:id="2326" w:author="Στάθης Καπ" w:date="2023-02-01T09:00:00Z">
                  <w:rPr>
                    <w:rFonts w:ascii="Cambria Math" w:hAnsi="Cambria Math"/>
                    <w:i/>
                  </w:rPr>
                </w:del>
              </m:ctrlPr>
            </m:naryPr>
            <m:sub>
              <m:r>
                <w:del w:id="2327" w:author="Στάθης Καπ" w:date="2023-02-01T09:00:00Z">
                  <w:rPr>
                    <w:rFonts w:ascii="Cambria Math" w:hAnsi="Cambria Math"/>
                  </w:rPr>
                  <m:t>i=1</m:t>
                </w:del>
              </m:r>
            </m:sub>
            <m:sup>
              <m:r>
                <w:del w:id="2328" w:author="Στάθης Καπ" w:date="2023-02-01T09:00:00Z">
                  <w:rPr>
                    <w:rFonts w:ascii="Cambria Math" w:hAnsi="Cambria Math"/>
                  </w:rPr>
                  <m:t>N-1</m:t>
                </w:del>
              </m:r>
            </m:sup>
            <m:e>
              <m:sSub>
                <m:sSubPr>
                  <m:ctrlPr>
                    <w:del w:id="2329" w:author="Στάθης Καπ" w:date="2023-02-01T09:00:00Z">
                      <w:rPr>
                        <w:rFonts w:ascii="Cambria Math" w:hAnsi="Cambria Math"/>
                        <w:i/>
                      </w:rPr>
                    </w:del>
                  </m:ctrlPr>
                </m:sSubPr>
                <m:e>
                  <m:r>
                    <w:del w:id="2330" w:author="Στάθης Καπ" w:date="2023-02-01T09:00:00Z">
                      <w:rPr>
                        <w:rFonts w:ascii="Cambria Math" w:hAnsi="Cambria Math"/>
                      </w:rPr>
                      <m:t>x</m:t>
                    </w:del>
                  </m:r>
                </m:e>
                <m:sub>
                  <m:r>
                    <w:del w:id="2331" w:author="Στάθης Καπ" w:date="2023-02-01T09:00:00Z">
                      <w:rPr>
                        <w:rFonts w:ascii="Cambria Math" w:hAnsi="Cambria Math"/>
                      </w:rPr>
                      <m:t>irm</m:t>
                    </w:del>
                  </m:r>
                </m:sub>
              </m:sSub>
            </m:e>
          </m:nary>
          <m:r>
            <w:del w:id="2332" w:author="Στάθης Καπ" w:date="2023-02-01T09:00:00Z">
              <w:rPr>
                <w:rFonts w:ascii="Cambria Math" w:hAnsi="Cambria Math"/>
              </w:rPr>
              <m:t>=</m:t>
            </w:del>
          </m:r>
          <m:nary>
            <m:naryPr>
              <m:chr m:val="∑"/>
              <m:limLoc m:val="undOvr"/>
              <m:ctrlPr>
                <w:del w:id="2333" w:author="Στάθης Καπ" w:date="2023-02-01T09:00:00Z">
                  <w:rPr>
                    <w:rFonts w:ascii="Cambria Math" w:hAnsi="Cambria Math"/>
                    <w:i/>
                  </w:rPr>
                </w:del>
              </m:ctrlPr>
            </m:naryPr>
            <m:sub>
              <m:r>
                <w:del w:id="2334" w:author="Στάθης Καπ" w:date="2023-02-01T09:00:00Z">
                  <w:rPr>
                    <w:rFonts w:ascii="Cambria Math" w:hAnsi="Cambria Math"/>
                  </w:rPr>
                  <m:t>j=2</m:t>
                </w:del>
              </m:r>
            </m:sub>
            <m:sup>
              <m:r>
                <w:del w:id="2335" w:author="Στάθης Καπ" w:date="2023-02-01T09:00:00Z">
                  <w:rPr>
                    <w:rFonts w:ascii="Cambria Math" w:hAnsi="Cambria Math"/>
                  </w:rPr>
                  <m:t>N</m:t>
                </w:del>
              </m:r>
            </m:sup>
            <m:e>
              <m:sSub>
                <m:sSubPr>
                  <m:ctrlPr>
                    <w:del w:id="2336" w:author="Στάθης Καπ" w:date="2023-02-01T09:00:00Z">
                      <w:rPr>
                        <w:rFonts w:ascii="Cambria Math" w:hAnsi="Cambria Math"/>
                        <w:i/>
                      </w:rPr>
                    </w:del>
                  </m:ctrlPr>
                </m:sSubPr>
                <m:e>
                  <m:r>
                    <w:del w:id="2337" w:author="Στάθης Καπ" w:date="2023-02-01T09:00:00Z">
                      <w:rPr>
                        <w:rFonts w:ascii="Cambria Math" w:hAnsi="Cambria Math"/>
                      </w:rPr>
                      <m:t>x</m:t>
                    </w:del>
                  </m:r>
                </m:e>
                <m:sub>
                  <m:r>
                    <w:del w:id="2338" w:author="Στάθης Καπ" w:date="2023-02-01T09:00:00Z">
                      <w:rPr>
                        <w:rFonts w:ascii="Cambria Math" w:hAnsi="Cambria Math"/>
                      </w:rPr>
                      <m:t>rjm</m:t>
                    </w:del>
                  </m:r>
                </m:sub>
              </m:sSub>
            </m:e>
          </m:nary>
          <m:r>
            <w:del w:id="2339" w:author="Στάθης Καπ" w:date="2023-02-01T09:00:00Z">
              <w:rPr>
                <w:rFonts w:ascii="Cambria Math" w:hAnsi="Cambria Math"/>
              </w:rPr>
              <m:t>=</m:t>
            </w:del>
          </m:r>
          <m:sSub>
            <m:sSubPr>
              <m:ctrlPr>
                <w:del w:id="2340" w:author="Στάθης Καπ" w:date="2023-02-01T09:00:00Z">
                  <w:rPr>
                    <w:rFonts w:ascii="Cambria Math" w:hAnsi="Cambria Math"/>
                    <w:i/>
                  </w:rPr>
                </w:del>
              </m:ctrlPr>
            </m:sSubPr>
            <m:e>
              <m:r>
                <w:del w:id="2341" w:author="Στάθης Καπ" w:date="2023-02-01T09:00:00Z">
                  <w:rPr>
                    <w:rFonts w:ascii="Cambria Math" w:hAnsi="Cambria Math"/>
                  </w:rPr>
                  <m:t>y</m:t>
                </w:del>
              </m:r>
            </m:e>
            <m:sub>
              <m:r>
                <w:del w:id="2342" w:author="Στάθης Καπ" w:date="2023-02-01T09:00:00Z">
                  <w:rPr>
                    <w:rFonts w:ascii="Cambria Math" w:hAnsi="Cambria Math"/>
                  </w:rPr>
                  <m:t>rm</m:t>
                </w:del>
              </m:r>
            </m:sub>
          </m:sSub>
          <m:r>
            <w:del w:id="2343" w:author="Στάθης Καπ" w:date="2023-02-01T09:00:00Z">
              <w:rPr>
                <w:rFonts w:ascii="Cambria Math" w:hAnsi="Cambria Math"/>
              </w:rPr>
              <m:t xml:space="preserve"> ∀r=2, ⋯, N  m=1, ⋯, k</m:t>
            </w:del>
          </m:r>
        </m:oMath>
      </m:oMathPara>
    </w:p>
    <w:p w14:paraId="4DC45D96" w14:textId="0C1BB95F" w:rsidR="00BE6C3B" w:rsidRPr="00145662" w:rsidDel="002D79E5" w:rsidRDefault="00A224AC" w:rsidP="00061121">
      <w:pPr>
        <w:rPr>
          <w:del w:id="2344" w:author="Στάθης Καπ" w:date="2023-02-01T09:00:00Z"/>
          <w:rFonts w:eastAsiaTheme="minorEastAsia"/>
        </w:rPr>
      </w:pPr>
      <m:oMathPara>
        <m:oMath>
          <m:nary>
            <m:naryPr>
              <m:chr m:val="∑"/>
              <m:limLoc m:val="undOvr"/>
              <m:ctrlPr>
                <w:del w:id="2345" w:author="Στάθης Καπ" w:date="2023-02-01T09:00:00Z">
                  <w:rPr>
                    <w:rFonts w:ascii="Cambria Math" w:hAnsi="Cambria Math"/>
                    <w:i/>
                  </w:rPr>
                </w:del>
              </m:ctrlPr>
            </m:naryPr>
            <m:sub>
              <m:r>
                <w:del w:id="2346" w:author="Στάθης Καπ" w:date="2023-02-01T09:00:00Z">
                  <w:rPr>
                    <w:rFonts w:ascii="Cambria Math" w:hAnsi="Cambria Math"/>
                  </w:rPr>
                  <m:t>i=1</m:t>
                </w:del>
              </m:r>
            </m:sub>
            <m:sup>
              <m:r>
                <w:del w:id="2347" w:author="Στάθης Καπ" w:date="2023-02-01T09:00:00Z">
                  <w:rPr>
                    <w:rFonts w:ascii="Cambria Math" w:hAnsi="Cambria Math"/>
                  </w:rPr>
                  <m:t>N-1</m:t>
                </w:del>
              </m:r>
            </m:sup>
            <m:e>
              <m:nary>
                <m:naryPr>
                  <m:chr m:val="∑"/>
                  <m:limLoc m:val="undOvr"/>
                  <m:ctrlPr>
                    <w:del w:id="2348" w:author="Στάθης Καπ" w:date="2023-02-01T09:00:00Z">
                      <w:rPr>
                        <w:rFonts w:ascii="Cambria Math" w:hAnsi="Cambria Math"/>
                        <w:i/>
                      </w:rPr>
                    </w:del>
                  </m:ctrlPr>
                </m:naryPr>
                <m:sub>
                  <m:r>
                    <w:del w:id="2349" w:author="Στάθης Καπ" w:date="2023-02-01T09:00:00Z">
                      <w:rPr>
                        <w:rFonts w:ascii="Cambria Math" w:hAnsi="Cambria Math"/>
                      </w:rPr>
                      <m:t>j=2</m:t>
                    </w:del>
                  </m:r>
                </m:sub>
                <m:sup>
                  <m:r>
                    <w:del w:id="2350" w:author="Στάθης Καπ" w:date="2023-02-01T09:00:00Z">
                      <w:rPr>
                        <w:rFonts w:ascii="Cambria Math" w:hAnsi="Cambria Math"/>
                      </w:rPr>
                      <m:t>N</m:t>
                    </w:del>
                  </m:r>
                </m:sup>
                <m:e>
                  <m:sSub>
                    <m:sSubPr>
                      <m:ctrlPr>
                        <w:del w:id="2351" w:author="Στάθης Καπ" w:date="2023-02-01T09:00:00Z">
                          <w:rPr>
                            <w:rFonts w:ascii="Cambria Math" w:hAnsi="Cambria Math"/>
                            <w:i/>
                          </w:rPr>
                        </w:del>
                      </m:ctrlPr>
                    </m:sSubPr>
                    <m:e>
                      <m:r>
                        <w:del w:id="2352" w:author="Στάθης Καπ" w:date="2023-02-01T09:00:00Z">
                          <w:rPr>
                            <w:rFonts w:ascii="Cambria Math" w:hAnsi="Cambria Math"/>
                          </w:rPr>
                          <m:t>c</m:t>
                        </w:del>
                      </m:r>
                    </m:e>
                    <m:sub>
                      <m:r>
                        <w:del w:id="2353" w:author="Στάθης Καπ" w:date="2023-02-01T09:00:00Z">
                          <w:rPr>
                            <w:rFonts w:ascii="Cambria Math" w:hAnsi="Cambria Math"/>
                          </w:rPr>
                          <m:t>ij</m:t>
                        </w:del>
                      </m:r>
                    </m:sub>
                  </m:sSub>
                  <m:sSub>
                    <m:sSubPr>
                      <m:ctrlPr>
                        <w:del w:id="2354" w:author="Στάθης Καπ" w:date="2023-02-01T09:00:00Z">
                          <w:rPr>
                            <w:rFonts w:ascii="Cambria Math" w:hAnsi="Cambria Math"/>
                            <w:i/>
                          </w:rPr>
                        </w:del>
                      </m:ctrlPr>
                    </m:sSubPr>
                    <m:e>
                      <m:r>
                        <w:del w:id="2355" w:author="Στάθης Καπ" w:date="2023-02-01T09:00:00Z">
                          <w:rPr>
                            <w:rFonts w:ascii="Cambria Math" w:hAnsi="Cambria Math"/>
                          </w:rPr>
                          <m:t>x</m:t>
                        </w:del>
                      </m:r>
                    </m:e>
                    <m:sub>
                      <m:r>
                        <w:del w:id="2356" w:author="Στάθης Καπ" w:date="2023-02-01T09:00:00Z">
                          <w:rPr>
                            <w:rFonts w:ascii="Cambria Math" w:hAnsi="Cambria Math"/>
                          </w:rPr>
                          <m:t>ijm</m:t>
                        </w:del>
                      </m:r>
                    </m:sub>
                  </m:sSub>
                </m:e>
              </m:nary>
            </m:e>
          </m:nary>
          <m:r>
            <w:del w:id="2357"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2358" w:author="Στάθης Καπ" w:date="2023-02-01T09:00:00Z"/>
          <w:rFonts w:eastAsiaTheme="minorEastAsia"/>
        </w:rPr>
      </w:pPr>
      <m:oMathPara>
        <m:oMath>
          <m:r>
            <w:del w:id="2359" w:author="Στάθης Καπ" w:date="2023-02-01T09:00:00Z">
              <w:rPr>
                <w:rFonts w:ascii="Cambria Math" w:hAnsi="Cambria Math"/>
              </w:rPr>
              <m:t>2≤</m:t>
            </w:del>
          </m:r>
          <m:sSub>
            <m:sSubPr>
              <m:ctrlPr>
                <w:del w:id="2360" w:author="Στάθης Καπ" w:date="2023-02-01T09:00:00Z">
                  <w:rPr>
                    <w:rFonts w:ascii="Cambria Math" w:hAnsi="Cambria Math"/>
                    <w:i/>
                  </w:rPr>
                </w:del>
              </m:ctrlPr>
            </m:sSubPr>
            <m:e>
              <m:r>
                <w:del w:id="2361" w:author="Στάθης Καπ" w:date="2023-02-01T09:00:00Z">
                  <w:rPr>
                    <w:rFonts w:ascii="Cambria Math" w:hAnsi="Cambria Math"/>
                  </w:rPr>
                  <m:t>u</m:t>
                </w:del>
              </m:r>
            </m:e>
            <m:sub>
              <m:r>
                <w:del w:id="2362" w:author="Στάθης Καπ" w:date="2023-02-01T09:00:00Z">
                  <w:rPr>
                    <w:rFonts w:ascii="Cambria Math" w:hAnsi="Cambria Math"/>
                  </w:rPr>
                  <m:t>im</m:t>
                </w:del>
              </m:r>
            </m:sub>
          </m:sSub>
          <m:r>
            <w:del w:id="2363" w:author="Στάθης Καπ" w:date="2023-02-01T09:00:00Z">
              <w:rPr>
                <w:rFonts w:ascii="Cambria Math" w:hAnsi="Cambria Math"/>
              </w:rPr>
              <m:t>≤N  ∀i=1, ⋯,N m=1,⋯, k</m:t>
            </w:del>
          </m:r>
        </m:oMath>
      </m:oMathPara>
    </w:p>
    <w:p w14:paraId="6286D8F5" w14:textId="3193AD55" w:rsidR="00B34F42" w:rsidRPr="004E115B" w:rsidDel="002D79E5" w:rsidRDefault="00A224AC" w:rsidP="00061121">
      <w:pPr>
        <w:rPr>
          <w:del w:id="2364" w:author="Στάθης Καπ" w:date="2023-02-01T09:00:00Z"/>
          <w:rFonts w:eastAsiaTheme="minorEastAsia"/>
        </w:rPr>
      </w:pPr>
      <m:oMathPara>
        <m:oMath>
          <m:sSub>
            <m:sSubPr>
              <m:ctrlPr>
                <w:del w:id="2365" w:author="Στάθης Καπ" w:date="2023-02-01T09:00:00Z">
                  <w:rPr>
                    <w:rFonts w:ascii="Cambria Math" w:hAnsi="Cambria Math"/>
                    <w:i/>
                  </w:rPr>
                </w:del>
              </m:ctrlPr>
            </m:sSubPr>
            <m:e>
              <m:r>
                <w:del w:id="2366" w:author="Στάθης Καπ" w:date="2023-02-01T09:00:00Z">
                  <w:rPr>
                    <w:rFonts w:ascii="Cambria Math" w:hAnsi="Cambria Math"/>
                  </w:rPr>
                  <m:t>u</m:t>
                </w:del>
              </m:r>
            </m:e>
            <m:sub>
              <m:r>
                <w:del w:id="2367" w:author="Στάθης Καπ" w:date="2023-02-01T09:00:00Z">
                  <w:rPr>
                    <w:rFonts w:ascii="Cambria Math" w:hAnsi="Cambria Math"/>
                  </w:rPr>
                  <m:t>im</m:t>
                </w:del>
              </m:r>
            </m:sub>
          </m:sSub>
          <m:r>
            <w:del w:id="2368" w:author="Στάθης Καπ" w:date="2023-02-01T09:00:00Z">
              <w:rPr>
                <w:rFonts w:ascii="Cambria Math" w:hAnsi="Cambria Math"/>
              </w:rPr>
              <m:t>-</m:t>
            </w:del>
          </m:r>
          <m:sSub>
            <m:sSubPr>
              <m:ctrlPr>
                <w:del w:id="2369" w:author="Στάθης Καπ" w:date="2023-02-01T09:00:00Z">
                  <w:rPr>
                    <w:rFonts w:ascii="Cambria Math" w:hAnsi="Cambria Math"/>
                    <w:i/>
                  </w:rPr>
                </w:del>
              </m:ctrlPr>
            </m:sSubPr>
            <m:e>
              <m:r>
                <w:del w:id="2370" w:author="Στάθης Καπ" w:date="2023-02-01T09:00:00Z">
                  <w:rPr>
                    <w:rFonts w:ascii="Cambria Math" w:hAnsi="Cambria Math"/>
                  </w:rPr>
                  <m:t>u</m:t>
                </w:del>
              </m:r>
            </m:e>
            <m:sub>
              <m:r>
                <w:del w:id="2371" w:author="Στάθης Καπ" w:date="2023-02-01T09:00:00Z">
                  <w:rPr>
                    <w:rFonts w:ascii="Cambria Math" w:hAnsi="Cambria Math"/>
                  </w:rPr>
                  <m:t>jm</m:t>
                </w:del>
              </m:r>
            </m:sub>
          </m:sSub>
          <m:r>
            <w:del w:id="2372" w:author="Στάθης Καπ" w:date="2023-02-01T09:00:00Z">
              <w:rPr>
                <w:rFonts w:ascii="Cambria Math" w:hAnsi="Cambria Math"/>
              </w:rPr>
              <m:t>+1≤</m:t>
            </w:del>
          </m:r>
          <m:d>
            <m:dPr>
              <m:ctrlPr>
                <w:del w:id="2373" w:author="Στάθης Καπ" w:date="2023-02-01T09:00:00Z">
                  <w:rPr>
                    <w:rFonts w:ascii="Cambria Math" w:hAnsi="Cambria Math"/>
                    <w:i/>
                  </w:rPr>
                </w:del>
              </m:ctrlPr>
            </m:dPr>
            <m:e>
              <m:r>
                <w:del w:id="2374" w:author="Στάθης Καπ" w:date="2023-02-01T09:00:00Z">
                  <w:rPr>
                    <w:rFonts w:ascii="Cambria Math" w:hAnsi="Cambria Math"/>
                  </w:rPr>
                  <m:t>N-1</m:t>
                </w:del>
              </m:r>
            </m:e>
          </m:d>
          <m:d>
            <m:dPr>
              <m:ctrlPr>
                <w:del w:id="2375" w:author="Στάθης Καπ" w:date="2023-02-01T09:00:00Z">
                  <w:rPr>
                    <w:rFonts w:ascii="Cambria Math" w:hAnsi="Cambria Math"/>
                    <w:i/>
                  </w:rPr>
                </w:del>
              </m:ctrlPr>
            </m:dPr>
            <m:e>
              <m:r>
                <w:del w:id="2376" w:author="Στάθης Καπ" w:date="2023-02-01T09:00:00Z">
                  <w:rPr>
                    <w:rFonts w:ascii="Cambria Math" w:hAnsi="Cambria Math"/>
                  </w:rPr>
                  <m:t>1-</m:t>
                </w:del>
              </m:r>
              <m:sSub>
                <m:sSubPr>
                  <m:ctrlPr>
                    <w:del w:id="2377" w:author="Στάθης Καπ" w:date="2023-02-01T09:00:00Z">
                      <w:rPr>
                        <w:rFonts w:ascii="Cambria Math" w:hAnsi="Cambria Math"/>
                        <w:i/>
                      </w:rPr>
                    </w:del>
                  </m:ctrlPr>
                </m:sSubPr>
                <m:e>
                  <m:r>
                    <w:del w:id="2378" w:author="Στάθης Καπ" w:date="2023-02-01T09:00:00Z">
                      <w:rPr>
                        <w:rFonts w:ascii="Cambria Math" w:hAnsi="Cambria Math"/>
                      </w:rPr>
                      <m:t>x</m:t>
                    </w:del>
                  </m:r>
                </m:e>
                <m:sub>
                  <m:r>
                    <w:del w:id="2379" w:author="Στάθης Καπ" w:date="2023-02-01T09:00:00Z">
                      <w:rPr>
                        <w:rFonts w:ascii="Cambria Math" w:hAnsi="Cambria Math"/>
                      </w:rPr>
                      <m:t>ijm</m:t>
                    </w:del>
                  </m:r>
                </m:sub>
              </m:sSub>
            </m:e>
          </m:d>
          <m:r>
            <w:del w:id="2380" w:author="Στάθης Καπ" w:date="2023-02-01T09:00:00Z">
              <w:rPr>
                <w:rFonts w:ascii="Cambria Math" w:hAnsi="Cambria Math"/>
              </w:rPr>
              <m:t xml:space="preserve"> ∀i,j=2, ⋯, N m=1, ⋯, k</m:t>
            </w:del>
          </m:r>
        </m:oMath>
      </m:oMathPara>
    </w:p>
    <w:p w14:paraId="4DD97184" w14:textId="543E8267" w:rsidR="004E115B" w:rsidRPr="0000361D" w:rsidDel="002D79E5" w:rsidRDefault="00A224AC" w:rsidP="00061121">
      <w:pPr>
        <w:rPr>
          <w:del w:id="2381" w:author="Στάθης Καπ" w:date="2023-02-01T09:00:00Z"/>
          <w:rFonts w:eastAsiaTheme="minorEastAsia"/>
        </w:rPr>
      </w:pPr>
      <m:oMathPara>
        <m:oMath>
          <m:sSub>
            <m:sSubPr>
              <m:ctrlPr>
                <w:del w:id="2382" w:author="Στάθης Καπ" w:date="2023-02-01T09:00:00Z">
                  <w:rPr>
                    <w:rFonts w:ascii="Cambria Math" w:hAnsi="Cambria Math"/>
                    <w:i/>
                  </w:rPr>
                </w:del>
              </m:ctrlPr>
            </m:sSubPr>
            <m:e>
              <m:r>
                <w:del w:id="2383" w:author="Στάθης Καπ" w:date="2023-02-01T09:00:00Z">
                  <w:rPr>
                    <w:rFonts w:ascii="Cambria Math" w:hAnsi="Cambria Math"/>
                  </w:rPr>
                  <m:t>x</m:t>
                </w:del>
              </m:r>
            </m:e>
            <m:sub>
              <m:r>
                <w:del w:id="2384" w:author="Στάθης Καπ" w:date="2023-02-01T09:00:00Z">
                  <w:rPr>
                    <w:rFonts w:ascii="Cambria Math" w:hAnsi="Cambria Math"/>
                  </w:rPr>
                  <m:t>ijm</m:t>
                </w:del>
              </m:r>
            </m:sub>
          </m:sSub>
          <m:r>
            <w:del w:id="2385" w:author="Στάθης Καπ" w:date="2023-02-01T09:00:00Z">
              <w:rPr>
                <w:rFonts w:ascii="Cambria Math" w:hAnsi="Cambria Math"/>
              </w:rPr>
              <m:t>,</m:t>
            </w:del>
          </m:r>
          <m:sSub>
            <m:sSubPr>
              <m:ctrlPr>
                <w:del w:id="2386" w:author="Στάθης Καπ" w:date="2023-02-01T09:00:00Z">
                  <w:rPr>
                    <w:rFonts w:ascii="Cambria Math" w:hAnsi="Cambria Math"/>
                    <w:i/>
                  </w:rPr>
                </w:del>
              </m:ctrlPr>
            </m:sSubPr>
            <m:e>
              <m:r>
                <w:del w:id="2387" w:author="Στάθης Καπ" w:date="2023-02-01T09:00:00Z">
                  <w:rPr>
                    <w:rFonts w:ascii="Cambria Math" w:hAnsi="Cambria Math"/>
                  </w:rPr>
                  <m:t>y</m:t>
                </w:del>
              </m:r>
            </m:e>
            <m:sub>
              <m:r>
                <w:del w:id="2388" w:author="Στάθης Καπ" w:date="2023-02-01T09:00:00Z">
                  <w:rPr>
                    <w:rFonts w:ascii="Cambria Math" w:hAnsi="Cambria Math"/>
                  </w:rPr>
                  <m:t>im</m:t>
                </w:del>
              </m:r>
            </m:sub>
          </m:sSub>
          <m:r>
            <w:del w:id="2389" w:author="Στάθης Καπ" w:date="2023-02-01T09:00:00Z">
              <w:rPr>
                <w:rFonts w:ascii="Cambria Math" w:hAnsi="Cambria Math"/>
              </w:rPr>
              <m:t>∈</m:t>
            </w:del>
          </m:r>
          <m:d>
            <m:dPr>
              <m:begChr m:val="{"/>
              <m:endChr m:val="}"/>
              <m:ctrlPr>
                <w:del w:id="2390" w:author="Στάθης Καπ" w:date="2023-02-01T09:00:00Z">
                  <w:rPr>
                    <w:rFonts w:ascii="Cambria Math" w:hAnsi="Cambria Math"/>
                    <w:i/>
                  </w:rPr>
                </w:del>
              </m:ctrlPr>
            </m:dPr>
            <m:e>
              <m:r>
                <w:del w:id="2391" w:author="Στάθης Καπ" w:date="2023-02-01T09:00:00Z">
                  <w:rPr>
                    <w:rFonts w:ascii="Cambria Math" w:hAnsi="Cambria Math"/>
                  </w:rPr>
                  <m:t>0,1</m:t>
                </w:del>
              </m:r>
            </m:e>
          </m:d>
          <m:r>
            <w:del w:id="2392" w:author="Στάθης Καπ" w:date="2023-02-01T09:00:00Z">
              <w:rPr>
                <w:rFonts w:ascii="Cambria Math" w:hAnsi="Cambria Math"/>
              </w:rPr>
              <m:t xml:space="preserve"> ∀i,j=1, ⋯, N m=1, ⋯, k</m:t>
            </w:del>
          </m:r>
        </m:oMath>
      </m:oMathPara>
    </w:p>
    <w:p w14:paraId="2FDAC07E" w14:textId="2FB07C60"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w:t>
      </w:r>
      <w:r w:rsidR="00E03DA4" w:rsidRPr="00E03DA4">
        <w:rPr>
          <w:lang w:val="el-GR"/>
        </w:rPr>
        <w:lastRenderedPageBreak/>
        <w:t xml:space="preserve">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2393" w:author="Στάθης Καπ" w:date="2023-03-01T05:08:00Z"/>
      <w:sdt>
        <w:sdtPr>
          <w:rPr>
            <w:lang w:val="el-GR"/>
          </w:rPr>
          <w:id w:val="198131422"/>
          <w:citation/>
        </w:sdtPr>
        <w:sdtEndPr/>
        <w:sdtContent>
          <w:customXmlInsRangeEnd w:id="2393"/>
          <w:ins w:id="2394"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870BDB">
            <w:rPr>
              <w:noProof/>
              <w:lang w:val="el-GR"/>
            </w:rPr>
            <w:t xml:space="preserve"> </w:t>
          </w:r>
          <w:r w:rsidR="00870BDB" w:rsidRPr="00870BDB">
            <w:rPr>
              <w:noProof/>
              <w:lang w:val="el-GR"/>
            </w:rPr>
            <w:t>[8]</w:t>
          </w:r>
          <w:ins w:id="2395" w:author="Στάθης Καπ" w:date="2023-03-01T05:08:00Z">
            <w:r w:rsidR="0045051E">
              <w:rPr>
                <w:lang w:val="el-GR"/>
              </w:rPr>
              <w:fldChar w:fldCharType="end"/>
            </w:r>
          </w:ins>
          <w:customXmlInsRangeStart w:id="2396" w:author="Στάθης Καπ" w:date="2023-03-01T05:08:00Z"/>
        </w:sdtContent>
      </w:sdt>
      <w:customXmlInsRangeEnd w:id="2396"/>
      <w:r w:rsidR="00E03DA4" w:rsidRPr="00E03DA4">
        <w:rPr>
          <w:lang w:val="el-GR"/>
        </w:rPr>
        <w:t>).</w:t>
      </w:r>
    </w:p>
    <w:p w14:paraId="4DA5A56B" w14:textId="25CC2E88" w:rsidR="000E51CA" w:rsidRPr="000E51CA" w:rsidDel="0045051E" w:rsidRDefault="000E51CA" w:rsidP="00061121">
      <w:pPr>
        <w:rPr>
          <w:del w:id="2397" w:author="Στάθης Καπ" w:date="2023-03-01T05:08:00Z"/>
          <w:lang w:val="el-GR"/>
        </w:rPr>
      </w:pPr>
      <w:del w:id="2398" w:author="Στάθης Καπ" w:date="2023-03-01T05:08:00Z">
        <w:r w:rsidRPr="000E51CA" w:rsidDel="0045051E">
          <w:rPr>
            <w:lang w:val="el-GR"/>
          </w:rPr>
          <w:delText xml:space="preserve">Οι </w:delText>
        </w:r>
        <w:r w:rsidDel="0045051E">
          <w:delText>Hao</w:delText>
        </w:r>
        <w:r w:rsidRPr="000E51CA" w:rsidDel="0045051E">
          <w:rPr>
            <w:lang w:val="el-GR"/>
          </w:rPr>
          <w:delText xml:space="preserve"> </w:delText>
        </w:r>
        <w:r w:rsidDel="0045051E">
          <w:delText>Tang</w:delText>
        </w:r>
        <w:r w:rsidRPr="000E51CA" w:rsidDel="0045051E">
          <w:rPr>
            <w:lang w:val="el-GR"/>
          </w:rPr>
          <w:delText xml:space="preserve">, </w:delText>
        </w:r>
        <w:r w:rsidDel="0045051E">
          <w:delText>Elise</w:delText>
        </w:r>
        <w:r w:rsidRPr="000E51CA" w:rsidDel="0045051E">
          <w:rPr>
            <w:lang w:val="el-GR"/>
          </w:rPr>
          <w:delText xml:space="preserve"> </w:delText>
        </w:r>
        <w:r w:rsidDel="0045051E">
          <w:delText>Miller</w:delText>
        </w:r>
        <w:r w:rsidRPr="000E51CA" w:rsidDel="0045051E">
          <w:rPr>
            <w:lang w:val="el-GR"/>
          </w:rPr>
          <w:delText>-</w:delText>
        </w:r>
        <w:r w:rsidDel="0045051E">
          <w:delText>Hooks</w:delText>
        </w:r>
        <w:r w:rsidRPr="000E51CA" w:rsidDel="0045051E">
          <w:rPr>
            <w:lang w:val="el-GR"/>
          </w:rPr>
          <w:delText xml:space="preserve"> (2005) προτείνουν ένα </w:delText>
        </w:r>
        <w:r w:rsidR="00804F36" w:rsidRPr="000E51CA" w:rsidDel="0045051E">
          <w:rPr>
            <w:lang w:val="el-GR"/>
          </w:rPr>
          <w:delText>μεταευρετικό</w:delText>
        </w:r>
        <w:r w:rsidRPr="000E51CA" w:rsidDel="0045051E">
          <w:rPr>
            <w:lang w:val="el-GR"/>
          </w:rPr>
          <w:delText xml:space="preserve"> αλγόριθμο αναζήτησης </w:delText>
        </w:r>
        <w:r w:rsidDel="0045051E">
          <w:delText>Tabu</w:delText>
        </w:r>
        <w:r w:rsidRPr="000E51CA" w:rsidDel="0045051E">
          <w:rPr>
            <w:lang w:val="el-GR"/>
          </w:rPr>
          <w:delText xml:space="preserve"> για την επίλυση του </w:delText>
        </w:r>
        <w:r w:rsidDel="0045051E">
          <w:delText>TOP</w:delText>
        </w:r>
        <w:r w:rsidRPr="000E51CA" w:rsidDel="0045051E">
          <w:rPr>
            <w:lang w:val="el-GR"/>
          </w:rPr>
          <w:delText>.</w:delText>
        </w:r>
      </w:del>
    </w:p>
    <w:p w14:paraId="76741434" w14:textId="40ECAB08" w:rsidR="00DC5BBB" w:rsidRDefault="007A4D76" w:rsidP="00061121">
      <w:pPr>
        <w:rPr>
          <w:lang w:val="el-GR"/>
        </w:rPr>
      </w:pPr>
      <w:r>
        <w:rPr>
          <w:lang w:val="el-GR"/>
        </w:rPr>
        <w:t>Οι</w:t>
      </w:r>
      <w:del w:id="2399" w:author="Στάθης Καπ" w:date="2023-03-01T05:08:00Z">
        <w:r w:rsidR="00554673" w:rsidRPr="007535A9" w:rsidDel="0045051E">
          <w:rPr>
            <w:lang w:val="el-GR"/>
            <w:rPrChange w:id="2400" w:author="Στάθης Καπ" w:date="2023-03-01T05:56:00Z">
              <w:rPr/>
            </w:rPrChange>
          </w:rPr>
          <w:delText xml:space="preserve"> </w:delText>
        </w:r>
        <w:r w:rsidR="00554673" w:rsidDel="0045051E">
          <w:delText>Liangjun</w:delText>
        </w:r>
      </w:del>
      <w:r w:rsidR="00554673" w:rsidRPr="007535A9">
        <w:rPr>
          <w:lang w:val="el-GR"/>
          <w:rPrChange w:id="2401" w:author="Στάθης Καπ" w:date="2023-03-01T05:56:00Z">
            <w:rPr/>
          </w:rPrChange>
        </w:rPr>
        <w:t xml:space="preserve"> </w:t>
      </w:r>
      <w:r w:rsidR="00554673">
        <w:t>Ke</w:t>
      </w:r>
      <w:r w:rsidR="00554673" w:rsidRPr="007535A9">
        <w:rPr>
          <w:lang w:val="el-GR"/>
          <w:rPrChange w:id="2402" w:author="Στάθης Καπ" w:date="2023-03-01T05:56:00Z">
            <w:rPr/>
          </w:rPrChange>
        </w:rPr>
        <w:t xml:space="preserve"> </w:t>
      </w:r>
      <w:r w:rsidR="00554673">
        <w:t>et</w:t>
      </w:r>
      <w:r w:rsidR="00554673" w:rsidRPr="007535A9">
        <w:rPr>
          <w:lang w:val="el-GR"/>
          <w:rPrChange w:id="2403" w:author="Στάθης Καπ" w:date="2023-03-01T05:56:00Z">
            <w:rPr/>
          </w:rPrChange>
        </w:rPr>
        <w:t xml:space="preserve"> </w:t>
      </w:r>
      <w:r w:rsidR="00554673">
        <w:t>al</w:t>
      </w:r>
      <w:r w:rsidR="00554673" w:rsidRPr="007535A9">
        <w:rPr>
          <w:lang w:val="el-GR"/>
          <w:rPrChange w:id="2404" w:author="Στάθης Καπ" w:date="2023-03-01T05:56:00Z">
            <w:rPr/>
          </w:rPrChange>
        </w:rPr>
        <w:t xml:space="preserve">. </w:t>
      </w:r>
      <w:r w:rsidR="00554673" w:rsidRPr="00D61FD5">
        <w:rPr>
          <w:lang w:val="el-GR"/>
        </w:rPr>
        <w:t>(200</w:t>
      </w:r>
      <w:ins w:id="2405" w:author="Στάθης Καπ" w:date="2023-03-01T05:09:00Z">
        <w:r w:rsidR="0045051E">
          <w:rPr>
            <w:lang w:val="el-GR"/>
          </w:rPr>
          <w:t>8</w:t>
        </w:r>
      </w:ins>
      <w:del w:id="2406" w:author="Στάθης Καπ" w:date="2023-03-01T05:09:00Z">
        <w:r w:rsidR="00554673" w:rsidRPr="00D61FD5" w:rsidDel="0045051E">
          <w:rPr>
            <w:lang w:val="el-GR"/>
          </w:rPr>
          <w:delText>7</w:delText>
        </w:r>
      </w:del>
      <w:r w:rsidR="00554673" w:rsidRPr="00D61FD5">
        <w:rPr>
          <w:lang w:val="el-GR"/>
        </w:rPr>
        <w:t>)</w:t>
      </w:r>
      <w:customXmlInsRangeStart w:id="2407" w:author="Στάθης Καπ" w:date="2023-03-01T05:09:00Z"/>
      <w:sdt>
        <w:sdtPr>
          <w:rPr>
            <w:lang w:val="el-GR"/>
          </w:rPr>
          <w:id w:val="1906337630"/>
          <w:citation/>
        </w:sdtPr>
        <w:sdtEndPr/>
        <w:sdtContent>
          <w:customXmlInsRangeEnd w:id="2407"/>
          <w:ins w:id="2408"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870BDB">
            <w:rPr>
              <w:noProof/>
              <w:lang w:val="el-GR"/>
            </w:rPr>
            <w:t xml:space="preserve"> </w:t>
          </w:r>
          <w:r w:rsidR="00870BDB" w:rsidRPr="00870BDB">
            <w:rPr>
              <w:noProof/>
              <w:lang w:val="el-GR"/>
            </w:rPr>
            <w:t>[25]</w:t>
          </w:r>
          <w:ins w:id="2409" w:author="Στάθης Καπ" w:date="2023-03-01T05:09:00Z">
            <w:r w:rsidR="0045051E">
              <w:rPr>
                <w:lang w:val="el-GR"/>
              </w:rPr>
              <w:fldChar w:fldCharType="end"/>
            </w:r>
          </w:ins>
          <w:customXmlInsRangeStart w:id="2410" w:author="Στάθης Καπ" w:date="2023-03-01T05:09:00Z"/>
        </w:sdtContent>
      </w:sdt>
      <w:customXmlInsRangeEnd w:id="2410"/>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2411" w:author="Charalampos Konstantopoulos" w:date="2023-01-26T15:38:00Z">
        <w:r w:rsidR="003063C4">
          <w:rPr>
            <w:lang w:val="el-GR"/>
          </w:rPr>
          <w:t xml:space="preserve">συνεχώς </w:t>
        </w:r>
      </w:ins>
      <w:del w:id="2412" w:author="Charalampos Konstantopoulos" w:date="2023-01-26T15:38:00Z">
        <w:r w:rsidR="00554673" w:rsidRPr="00D61FD5" w:rsidDel="003063C4">
          <w:rPr>
            <w:lang w:val="el-GR"/>
          </w:rPr>
          <w:delText xml:space="preserve">όλο </w:delText>
        </w:r>
      </w:del>
      <w:del w:id="2413" w:author="Charalampos Konstantopoulos" w:date="2023-01-26T15:37:00Z">
        <w:r w:rsidR="00D61FD5" w:rsidDel="003063C4">
          <w:rPr>
            <w:lang w:val="el-GR"/>
          </w:rPr>
          <w:delText xml:space="preserve">ένα </w:delText>
        </w:r>
      </w:del>
      <w:del w:id="2414"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3D15118C"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15" w:author="Στάθης Καπ" w:date="2023-03-01T05:11:00Z"/>
      <w:sdt>
        <w:sdtPr>
          <w:rPr>
            <w:lang w:val="el-GR"/>
          </w:rPr>
          <w:id w:val="402196513"/>
          <w:citation/>
        </w:sdtPr>
        <w:sdtEndPr/>
        <w:sdtContent>
          <w:customXmlInsRangeEnd w:id="2415"/>
          <w:ins w:id="2416" w:author="Στάθης Καπ" w:date="2023-03-01T05:11:00Z">
            <w:r w:rsidR="00FD7ECA">
              <w:rPr>
                <w:lang w:val="el-GR"/>
              </w:rPr>
              <w:fldChar w:fldCharType="begin"/>
            </w:r>
            <w:r w:rsidR="00FD7ECA" w:rsidRPr="00FD7ECA">
              <w:rPr>
                <w:lang w:val="el-GR"/>
                <w:rPrChange w:id="2417" w:author="Στάθης Καπ" w:date="2023-03-01T05:11:00Z">
                  <w:rPr/>
                </w:rPrChange>
              </w:rPr>
              <w:instrText xml:space="preserve"> </w:instrText>
            </w:r>
            <w:r w:rsidR="00FD7ECA">
              <w:instrText>CITATION</w:instrText>
            </w:r>
            <w:r w:rsidR="00FD7ECA" w:rsidRPr="00FD7ECA">
              <w:rPr>
                <w:lang w:val="el-GR"/>
                <w:rPrChange w:id="2418" w:author="Στάθης Καπ" w:date="2023-03-01T05:11:00Z">
                  <w:rPr/>
                </w:rPrChange>
              </w:rPr>
              <w:instrText xml:space="preserve"> </w:instrText>
            </w:r>
            <w:r w:rsidR="00FD7ECA">
              <w:instrText>Wou</w:instrText>
            </w:r>
            <w:r w:rsidR="00FD7ECA" w:rsidRPr="00FD7ECA">
              <w:rPr>
                <w:lang w:val="el-GR"/>
                <w:rPrChange w:id="2419" w:author="Στάθης Καπ" w:date="2023-03-01T05:11:00Z">
                  <w:rPr/>
                </w:rPrChange>
              </w:rPr>
              <w:instrText>08 \</w:instrText>
            </w:r>
            <w:r w:rsidR="00FD7ECA">
              <w:instrText>l</w:instrText>
            </w:r>
            <w:r w:rsidR="00FD7ECA" w:rsidRPr="00FD7ECA">
              <w:rPr>
                <w:lang w:val="el-GR"/>
                <w:rPrChange w:id="2420" w:author="Στάθης Καπ" w:date="2023-03-01T05:11:00Z">
                  <w:rPr/>
                </w:rPrChange>
              </w:rPr>
              <w:instrText xml:space="preserve"> 1033 </w:instrText>
            </w:r>
          </w:ins>
          <w:r w:rsidR="00FD7ECA">
            <w:rPr>
              <w:lang w:val="el-GR"/>
            </w:rPr>
            <w:fldChar w:fldCharType="separate"/>
          </w:r>
          <w:r w:rsidR="00870BDB" w:rsidRPr="00F25D53">
            <w:rPr>
              <w:noProof/>
              <w:lang w:val="el-GR"/>
              <w:rPrChange w:id="2421" w:author="Στάθης Καπ" w:date="2023-03-12T01:12:00Z">
                <w:rPr>
                  <w:noProof/>
                </w:rPr>
              </w:rPrChange>
            </w:rPr>
            <w:t xml:space="preserve"> [26]</w:t>
          </w:r>
          <w:ins w:id="2422" w:author="Στάθης Καπ" w:date="2023-03-01T05:11:00Z">
            <w:r w:rsidR="00FD7ECA">
              <w:rPr>
                <w:lang w:val="el-GR"/>
              </w:rPr>
              <w:fldChar w:fldCharType="end"/>
            </w:r>
          </w:ins>
          <w:customXmlInsRangeStart w:id="2423" w:author="Στάθης Καπ" w:date="2023-03-01T05:11:00Z"/>
        </w:sdtContent>
      </w:sdt>
      <w:customXmlInsRangeEnd w:id="2423"/>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2424" w:author=" " w:date="2023-01-26T15:39:00Z">
        <w:r w:rsidR="00455DE4">
          <w:rPr>
            <w:lang w:val="el-GR"/>
          </w:rPr>
          <w:t>στη</w:t>
        </w:r>
      </w:ins>
      <w:del w:id="2425"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2426" w:author="Στάθης Καπ" w:date="2023-03-01T05:11:00Z"/>
      <w:sdt>
        <w:sdtPr>
          <w:rPr>
            <w:lang w:val="el-GR"/>
          </w:rPr>
          <w:id w:val="-1961095056"/>
          <w:citation/>
        </w:sdtPr>
        <w:sdtEndPr/>
        <w:sdtContent>
          <w:customXmlInsRangeEnd w:id="2426"/>
          <w:ins w:id="2427" w:author="Στάθης Καπ" w:date="2023-03-01T05:11:00Z">
            <w:r w:rsidR="00FD7ECA">
              <w:rPr>
                <w:lang w:val="el-GR"/>
              </w:rPr>
              <w:fldChar w:fldCharType="begin"/>
            </w:r>
            <w:r w:rsidR="00FD7ECA" w:rsidRPr="00FD7ECA">
              <w:rPr>
                <w:lang w:val="el-GR"/>
                <w:rPrChange w:id="2428" w:author="Στάθης Καπ" w:date="2023-03-01T05:11:00Z">
                  <w:rPr/>
                </w:rPrChange>
              </w:rPr>
              <w:instrText xml:space="preserve"> </w:instrText>
            </w:r>
            <w:r w:rsidR="00FD7ECA">
              <w:instrText>CITATION</w:instrText>
            </w:r>
            <w:r w:rsidR="00FD7ECA" w:rsidRPr="00FD7ECA">
              <w:rPr>
                <w:lang w:val="el-GR"/>
                <w:rPrChange w:id="2429" w:author="Στάθης Καπ" w:date="2023-03-01T05:11:00Z">
                  <w:rPr/>
                </w:rPrChange>
              </w:rPr>
              <w:instrText xml:space="preserve"> </w:instrText>
            </w:r>
            <w:r w:rsidR="00FD7ECA">
              <w:instrText>Wou</w:instrText>
            </w:r>
            <w:r w:rsidR="00FD7ECA" w:rsidRPr="00FD7ECA">
              <w:rPr>
                <w:lang w:val="el-GR"/>
                <w:rPrChange w:id="2430" w:author="Στάθης Καπ" w:date="2023-03-01T05:11:00Z">
                  <w:rPr/>
                </w:rPrChange>
              </w:rPr>
              <w:instrText>08 \</w:instrText>
            </w:r>
            <w:r w:rsidR="00FD7ECA">
              <w:instrText>l</w:instrText>
            </w:r>
            <w:r w:rsidR="00FD7ECA" w:rsidRPr="00FD7ECA">
              <w:rPr>
                <w:lang w:val="el-GR"/>
                <w:rPrChange w:id="2431" w:author="Στάθης Καπ" w:date="2023-03-01T05:11:00Z">
                  <w:rPr/>
                </w:rPrChange>
              </w:rPr>
              <w:instrText xml:space="preserve"> 1033 </w:instrText>
            </w:r>
          </w:ins>
          <w:r w:rsidR="00FD7ECA">
            <w:rPr>
              <w:lang w:val="el-GR"/>
            </w:rPr>
            <w:fldChar w:fldCharType="separate"/>
          </w:r>
          <w:r w:rsidR="00870BDB" w:rsidRPr="00F25D53">
            <w:rPr>
              <w:noProof/>
              <w:lang w:val="el-GR"/>
              <w:rPrChange w:id="2432" w:author="Στάθης Καπ" w:date="2023-03-12T01:12:00Z">
                <w:rPr>
                  <w:noProof/>
                </w:rPr>
              </w:rPrChange>
            </w:rPr>
            <w:t xml:space="preserve"> [26]</w:t>
          </w:r>
          <w:ins w:id="2433" w:author="Στάθης Καπ" w:date="2023-03-01T05:11:00Z">
            <w:r w:rsidR="00FD7ECA">
              <w:rPr>
                <w:lang w:val="el-GR"/>
              </w:rPr>
              <w:fldChar w:fldCharType="end"/>
            </w:r>
          </w:ins>
          <w:customXmlInsRangeStart w:id="2434" w:author="Στάθης Καπ" w:date="2023-03-01T05:11:00Z"/>
        </w:sdtContent>
      </w:sdt>
      <w:customXmlInsRangeEnd w:id="2434"/>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54A39EBA"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2435" w:author="Στάθης Καπ" w:date="2023-03-01T05:11:00Z"/>
      <w:sdt>
        <w:sdtPr>
          <w:rPr>
            <w:lang w:val="el-GR"/>
          </w:rPr>
          <w:id w:val="1789698081"/>
          <w:citation/>
        </w:sdtPr>
        <w:sdtEndPr/>
        <w:sdtContent>
          <w:customXmlInsRangeEnd w:id="2435"/>
          <w:ins w:id="2436" w:author="Στάθης Καπ" w:date="2023-03-01T05:11:00Z">
            <w:r w:rsidR="00FD7ECA">
              <w:rPr>
                <w:lang w:val="el-GR"/>
              </w:rPr>
              <w:fldChar w:fldCharType="begin"/>
            </w:r>
            <w:r w:rsidR="00FD7ECA" w:rsidRPr="00FD7ECA">
              <w:rPr>
                <w:lang w:val="el-GR"/>
                <w:rPrChange w:id="2437" w:author="Στάθης Καπ" w:date="2023-03-01T05:11:00Z">
                  <w:rPr/>
                </w:rPrChange>
              </w:rPr>
              <w:instrText xml:space="preserve"> </w:instrText>
            </w:r>
            <w:r w:rsidR="00FD7ECA">
              <w:instrText>CITATION</w:instrText>
            </w:r>
            <w:r w:rsidR="00FD7ECA" w:rsidRPr="00FD7ECA">
              <w:rPr>
                <w:lang w:val="el-GR"/>
                <w:rPrChange w:id="2438" w:author="Στάθης Καπ" w:date="2023-03-01T05:11:00Z">
                  <w:rPr/>
                </w:rPrChange>
              </w:rPr>
              <w:instrText xml:space="preserve"> </w:instrText>
            </w:r>
            <w:r w:rsidR="00FD7ECA">
              <w:instrText>Her</w:instrText>
            </w:r>
            <w:r w:rsidR="00FD7ECA" w:rsidRPr="00FD7ECA">
              <w:rPr>
                <w:lang w:val="el-GR"/>
                <w:rPrChange w:id="2439" w:author="Στάθης Καπ" w:date="2023-03-01T05:11:00Z">
                  <w:rPr/>
                </w:rPrChange>
              </w:rPr>
              <w:instrText>10 \</w:instrText>
            </w:r>
            <w:r w:rsidR="00FD7ECA">
              <w:instrText>l</w:instrText>
            </w:r>
            <w:r w:rsidR="00FD7ECA" w:rsidRPr="00FD7ECA">
              <w:rPr>
                <w:lang w:val="el-GR"/>
                <w:rPrChange w:id="2440" w:author="Στάθης Καπ" w:date="2023-03-01T05:11:00Z">
                  <w:rPr/>
                </w:rPrChange>
              </w:rPr>
              <w:instrText xml:space="preserve"> 1033 </w:instrText>
            </w:r>
          </w:ins>
          <w:r w:rsidR="00FD7ECA">
            <w:rPr>
              <w:lang w:val="el-GR"/>
            </w:rPr>
            <w:fldChar w:fldCharType="separate"/>
          </w:r>
          <w:r w:rsidR="00870BDB" w:rsidRPr="00F25D53">
            <w:rPr>
              <w:noProof/>
              <w:lang w:val="el-GR"/>
              <w:rPrChange w:id="2441" w:author="Στάθης Καπ" w:date="2023-03-12T01:12:00Z">
                <w:rPr>
                  <w:noProof/>
                </w:rPr>
              </w:rPrChange>
            </w:rPr>
            <w:t xml:space="preserve"> [27]</w:t>
          </w:r>
          <w:ins w:id="2442" w:author="Στάθης Καπ" w:date="2023-03-01T05:11:00Z">
            <w:r w:rsidR="00FD7ECA">
              <w:rPr>
                <w:lang w:val="el-GR"/>
              </w:rPr>
              <w:fldChar w:fldCharType="end"/>
            </w:r>
          </w:ins>
          <w:customXmlInsRangeStart w:id="2443" w:author="Στάθης Καπ" w:date="2023-03-01T05:11:00Z"/>
        </w:sdtContent>
      </w:sdt>
      <w:customXmlInsRangeEnd w:id="2443"/>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2444" w:author=" " w:date="2023-01-26T15:43:00Z">
        <w:r w:rsidR="00455DE4">
          <w:rPr>
            <w:lang w:val="el-GR"/>
          </w:rPr>
          <w:t xml:space="preserve">βέλτιστου διαχωρισμού </w:t>
        </w:r>
      </w:ins>
      <w:del w:id="2445"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7362A454" w:rsidR="00F87189" w:rsidRDefault="00F87189" w:rsidP="00F87189">
      <w:pPr>
        <w:rPr>
          <w:lang w:val="el-GR"/>
        </w:rPr>
      </w:pPr>
      <w:r w:rsidRPr="00F87189">
        <w:rPr>
          <w:lang w:val="el-GR"/>
        </w:rPr>
        <w:t xml:space="preserve">Ο </w:t>
      </w:r>
      <w:r>
        <w:t>Lin</w:t>
      </w:r>
      <w:r w:rsidRPr="00F87189">
        <w:rPr>
          <w:lang w:val="el-GR"/>
        </w:rPr>
        <w:t xml:space="preserve"> (2013)</w:t>
      </w:r>
      <w:customXmlInsRangeStart w:id="2446" w:author="Στάθης Καπ" w:date="2023-03-01T05:12:00Z"/>
      <w:sdt>
        <w:sdtPr>
          <w:rPr>
            <w:lang w:val="el-GR"/>
          </w:rPr>
          <w:id w:val="1502389100"/>
          <w:citation/>
        </w:sdtPr>
        <w:sdtEndPr/>
        <w:sdtContent>
          <w:customXmlInsRangeEnd w:id="2446"/>
          <w:ins w:id="2447" w:author="Στάθης Καπ" w:date="2023-03-01T05:12:00Z">
            <w:r w:rsidR="00FD7ECA">
              <w:rPr>
                <w:lang w:val="el-GR"/>
              </w:rPr>
              <w:fldChar w:fldCharType="begin"/>
            </w:r>
            <w:r w:rsidR="00FD7ECA" w:rsidRPr="00FD7ECA">
              <w:rPr>
                <w:lang w:val="el-GR"/>
                <w:rPrChange w:id="2448" w:author="Στάθης Καπ" w:date="2023-03-01T05:12:00Z">
                  <w:rPr/>
                </w:rPrChange>
              </w:rPr>
              <w:instrText xml:space="preserve"> </w:instrText>
            </w:r>
            <w:r w:rsidR="00FD7ECA">
              <w:instrText>CITATION</w:instrText>
            </w:r>
            <w:r w:rsidR="00FD7ECA" w:rsidRPr="00FD7ECA">
              <w:rPr>
                <w:lang w:val="el-GR"/>
                <w:rPrChange w:id="2449" w:author="Στάθης Καπ" w:date="2023-03-01T05:12:00Z">
                  <w:rPr/>
                </w:rPrChange>
              </w:rPr>
              <w:instrText xml:space="preserve"> </w:instrText>
            </w:r>
            <w:r w:rsidR="00FD7ECA">
              <w:instrText>Shi</w:instrText>
            </w:r>
            <w:r w:rsidR="00FD7ECA" w:rsidRPr="00FD7ECA">
              <w:rPr>
                <w:lang w:val="el-GR"/>
                <w:rPrChange w:id="2450" w:author="Στάθης Καπ" w:date="2023-03-01T05:12:00Z">
                  <w:rPr/>
                </w:rPrChange>
              </w:rPr>
              <w:instrText>13 \</w:instrText>
            </w:r>
            <w:r w:rsidR="00FD7ECA">
              <w:instrText>l</w:instrText>
            </w:r>
            <w:r w:rsidR="00FD7ECA" w:rsidRPr="00FD7ECA">
              <w:rPr>
                <w:lang w:val="el-GR"/>
                <w:rPrChange w:id="2451" w:author="Στάθης Καπ" w:date="2023-03-01T05:12:00Z">
                  <w:rPr/>
                </w:rPrChange>
              </w:rPr>
              <w:instrText xml:space="preserve"> 1033 </w:instrText>
            </w:r>
          </w:ins>
          <w:r w:rsidR="00FD7ECA">
            <w:rPr>
              <w:lang w:val="el-GR"/>
            </w:rPr>
            <w:fldChar w:fldCharType="separate"/>
          </w:r>
          <w:r w:rsidR="00870BDB" w:rsidRPr="00F25D53">
            <w:rPr>
              <w:noProof/>
              <w:lang w:val="el-GR"/>
              <w:rPrChange w:id="2452" w:author="Στάθης Καπ" w:date="2023-03-12T01:12:00Z">
                <w:rPr>
                  <w:noProof/>
                </w:rPr>
              </w:rPrChange>
            </w:rPr>
            <w:t xml:space="preserve"> [28]</w:t>
          </w:r>
          <w:ins w:id="2453" w:author="Στάθης Καπ" w:date="2023-03-01T05:12:00Z">
            <w:r w:rsidR="00FD7ECA">
              <w:rPr>
                <w:lang w:val="el-GR"/>
              </w:rPr>
              <w:fldChar w:fldCharType="end"/>
            </w:r>
          </w:ins>
          <w:customXmlInsRangeStart w:id="2454" w:author="Στάθης Καπ" w:date="2023-03-01T05:12:00Z"/>
        </w:sdtContent>
      </w:sdt>
      <w:customXmlInsRangeEnd w:id="2454"/>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w:t>
      </w:r>
      <w:r w:rsidRPr="00920CD9">
        <w:rPr>
          <w:lang w:val="el-GR"/>
        </w:rPr>
        <w:lastRenderedPageBreak/>
        <w:t xml:space="preserve">κέρδους από την </w:t>
      </w:r>
      <m:oMath>
        <m:r>
          <w:del w:id="2455" w:author="Στάθης Καπ" w:date="2023-02-02T04:52:00Z">
            <w:rPr>
              <w:rFonts w:ascii="Cambria Math" w:hAnsi="Cambria Math"/>
              <w:highlight w:val="yellow"/>
              <w:lang w:val="el-GR"/>
            </w:rPr>
            <m:t>σκ</m:t>
          </w:del>
        </m:r>
        <m:sSub>
          <m:sSubPr>
            <m:ctrlPr>
              <w:ins w:id="2456" w:author="Στάθης Καπ" w:date="2023-02-02T04:52:00Z">
                <w:rPr>
                  <w:rFonts w:ascii="Cambria Math" w:hAnsi="Cambria Math"/>
                  <w:i/>
                  <w:lang w:val="el-GR"/>
                </w:rPr>
              </w:ins>
            </m:ctrlPr>
          </m:sSubPr>
          <m:e>
            <m:r>
              <w:ins w:id="2457" w:author="Στάθης Καπ" w:date="2023-02-02T04:52:00Z">
                <w:rPr>
                  <w:rFonts w:ascii="Cambria Math" w:hAnsi="Cambria Math"/>
                  <w:lang w:val="el-GR"/>
                </w:rPr>
                <m:t>σ</m:t>
              </w:ins>
            </m:r>
          </m:e>
          <m:sub>
            <m:r>
              <w:ins w:id="245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7B3DB770"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2459" w:author="Στάθης Καπ" w:date="2023-03-01T05:13:00Z">
        <w:r w:rsidR="00FD7ECA" w:rsidRPr="007B61BA">
          <w:rPr>
            <w:lang w:val="el-GR"/>
            <w:rPrChange w:id="2460" w:author="Στάθης Καπ" w:date="2023-03-01T05:14:00Z">
              <w:rPr/>
            </w:rPrChange>
          </w:rPr>
          <w:t>3</w:t>
        </w:r>
      </w:ins>
      <w:del w:id="2461" w:author="Στάθης Καπ" w:date="2023-03-01T05:13:00Z">
        <w:r w:rsidRPr="00AC3320" w:rsidDel="00FD7ECA">
          <w:rPr>
            <w:lang w:val="el-GR"/>
          </w:rPr>
          <w:delText>4</w:delText>
        </w:r>
      </w:del>
      <w:r w:rsidRPr="00AC3320">
        <w:rPr>
          <w:lang w:val="el-GR"/>
        </w:rPr>
        <w:t>)</w:t>
      </w:r>
      <w:customXmlInsRangeStart w:id="2462" w:author="Στάθης Καπ" w:date="2023-03-01T05:13:00Z"/>
      <w:sdt>
        <w:sdtPr>
          <w:rPr>
            <w:lang w:val="el-GR"/>
          </w:rPr>
          <w:id w:val="-692380001"/>
          <w:citation/>
        </w:sdtPr>
        <w:sdtEndPr/>
        <w:sdtContent>
          <w:customXmlInsRangeEnd w:id="2462"/>
          <w:ins w:id="2463" w:author="Στάθης Καπ" w:date="2023-03-01T05:13:00Z">
            <w:r w:rsidR="00FD7ECA">
              <w:rPr>
                <w:lang w:val="el-GR"/>
              </w:rPr>
              <w:fldChar w:fldCharType="begin"/>
            </w:r>
            <w:r w:rsidR="00FD7ECA" w:rsidRPr="007B61BA">
              <w:rPr>
                <w:lang w:val="el-GR"/>
                <w:rPrChange w:id="2464" w:author="Στάθης Καπ" w:date="2023-03-01T05:14:00Z">
                  <w:rPr/>
                </w:rPrChange>
              </w:rPr>
              <w:instrText xml:space="preserve"> </w:instrText>
            </w:r>
            <w:r w:rsidR="00FD7ECA">
              <w:instrText>CITATION</w:instrText>
            </w:r>
            <w:r w:rsidR="00FD7ECA" w:rsidRPr="007B61BA">
              <w:rPr>
                <w:lang w:val="el-GR"/>
                <w:rPrChange w:id="2465" w:author="Στάθης Καπ" w:date="2023-03-01T05:14:00Z">
                  <w:rPr/>
                </w:rPrChange>
              </w:rPr>
              <w:instrText xml:space="preserve"> </w:instrText>
            </w:r>
            <w:r w:rsidR="00FD7ECA">
              <w:instrText>Jo</w:instrText>
            </w:r>
            <w:r w:rsidR="00FD7ECA" w:rsidRPr="007B61BA">
              <w:rPr>
                <w:lang w:val="el-GR"/>
                <w:rPrChange w:id="2466" w:author="Στάθης Καπ" w:date="2023-03-01T05:14:00Z">
                  <w:rPr/>
                </w:rPrChange>
              </w:rPr>
              <w:instrText>ã13 \</w:instrText>
            </w:r>
            <w:r w:rsidR="00FD7ECA">
              <w:instrText>l</w:instrText>
            </w:r>
            <w:r w:rsidR="00FD7ECA" w:rsidRPr="007B61BA">
              <w:rPr>
                <w:lang w:val="el-GR"/>
                <w:rPrChange w:id="2467" w:author="Στάθης Καπ" w:date="2023-03-01T05:14:00Z">
                  <w:rPr/>
                </w:rPrChange>
              </w:rPr>
              <w:instrText xml:space="preserve"> 1033 </w:instrText>
            </w:r>
          </w:ins>
          <w:r w:rsidR="00FD7ECA">
            <w:rPr>
              <w:lang w:val="el-GR"/>
            </w:rPr>
            <w:fldChar w:fldCharType="separate"/>
          </w:r>
          <w:r w:rsidR="00870BDB" w:rsidRPr="00F25D53">
            <w:rPr>
              <w:noProof/>
              <w:lang w:val="el-GR"/>
              <w:rPrChange w:id="2468" w:author="Στάθης Καπ" w:date="2023-03-12T01:12:00Z">
                <w:rPr>
                  <w:noProof/>
                </w:rPr>
              </w:rPrChange>
            </w:rPr>
            <w:t xml:space="preserve"> [29]</w:t>
          </w:r>
          <w:ins w:id="2469" w:author="Στάθης Καπ" w:date="2023-03-01T05:13:00Z">
            <w:r w:rsidR="00FD7ECA">
              <w:rPr>
                <w:lang w:val="el-GR"/>
              </w:rPr>
              <w:fldChar w:fldCharType="end"/>
            </w:r>
          </w:ins>
          <w:customXmlInsRangeStart w:id="2470" w:author="Στάθης Καπ" w:date="2023-03-01T05:13:00Z"/>
        </w:sdtContent>
      </w:sdt>
      <w:customXmlInsRangeEnd w:id="2470"/>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2471" w:author="Στάθης Καπ" w:date="2023-02-26T00:53:00Z">
          <w:pPr>
            <w:pStyle w:val="Heading3"/>
            <w:numPr>
              <w:numId w:val="4"/>
            </w:numPr>
            <w:ind w:left="1080"/>
          </w:pPr>
        </w:pPrChange>
      </w:pPr>
      <w:bookmarkStart w:id="2472"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2472"/>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A224AC"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A224AC"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A224AC"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2473" w:author="Στάθης Καπ" w:date="2023-02-01T09:03:00Z"/>
        </w:trPr>
        <w:tc>
          <w:tcPr>
            <w:tcW w:w="350" w:type="pct"/>
          </w:tcPr>
          <w:p w14:paraId="7F65F62E" w14:textId="77777777" w:rsidR="00C961DB" w:rsidRDefault="00C961DB">
            <w:pPr>
              <w:spacing w:after="160"/>
              <w:rPr>
                <w:ins w:id="2474" w:author="Στάθης Καπ" w:date="2023-02-01T09:03:00Z"/>
                <w:lang w:val="el-GR"/>
              </w:rPr>
              <w:pPrChange w:id="2475" w:author="Στάθης Καπ" w:date="2023-02-01T08:46:00Z">
                <w:pPr/>
              </w:pPrChange>
            </w:pPr>
          </w:p>
        </w:tc>
        <w:tc>
          <w:tcPr>
            <w:tcW w:w="4300" w:type="pct"/>
          </w:tcPr>
          <w:p w14:paraId="05A24BD5" w14:textId="005D3B41" w:rsidR="00C961DB" w:rsidRPr="005846FF" w:rsidRDefault="00C961DB">
            <w:pPr>
              <w:spacing w:after="160"/>
              <w:rPr>
                <w:ins w:id="2476" w:author="Στάθης Καπ" w:date="2023-02-01T09:03:00Z"/>
                <w:lang w:val="el-GR"/>
              </w:rPr>
              <w:pPrChange w:id="2477" w:author="Στάθης Καπ" w:date="2023-02-01T08:46:00Z">
                <w:pPr/>
              </w:pPrChange>
            </w:pPr>
            <m:oMathPara>
              <m:oMath>
                <m:r>
                  <w:ins w:id="2478" w:author="Στάθης Καπ" w:date="2023-02-01T09:03:00Z">
                    <w:rPr>
                      <w:rFonts w:ascii="Cambria Math" w:hAnsi="Cambria Math"/>
                      <w:lang w:val="el-GR"/>
                    </w:rPr>
                    <m:t xml:space="preserve">maximize </m:t>
                  </w:ins>
                </m:r>
                <m:nary>
                  <m:naryPr>
                    <m:chr m:val="∑"/>
                    <m:limLoc m:val="undOvr"/>
                    <m:ctrlPr>
                      <w:ins w:id="2479" w:author="Στάθης Καπ" w:date="2023-02-01T09:03:00Z">
                        <w:rPr>
                          <w:rFonts w:ascii="Cambria Math" w:hAnsi="Cambria Math"/>
                          <w:i/>
                          <w:lang w:val="el-GR"/>
                        </w:rPr>
                      </w:ins>
                    </m:ctrlPr>
                  </m:naryPr>
                  <m:sub>
                    <m:r>
                      <w:ins w:id="2480" w:author="Στάθης Καπ" w:date="2023-02-01T09:03:00Z">
                        <w:rPr>
                          <w:rFonts w:ascii="Cambria Math" w:hAnsi="Cambria Math"/>
                          <w:lang w:val="el-GR"/>
                        </w:rPr>
                        <m:t>d=1</m:t>
                      </w:ins>
                    </m:r>
                  </m:sub>
                  <m:sup>
                    <m:r>
                      <w:ins w:id="2481" w:author="Στάθης Καπ" w:date="2023-02-01T09:03:00Z">
                        <w:rPr>
                          <w:rFonts w:ascii="Cambria Math" w:hAnsi="Cambria Math"/>
                          <w:lang w:val="el-GR"/>
                        </w:rPr>
                        <m:t>m</m:t>
                      </w:ins>
                    </m:r>
                  </m:sup>
                  <m:e>
                    <m:nary>
                      <m:naryPr>
                        <m:chr m:val="∑"/>
                        <m:limLoc m:val="undOvr"/>
                        <m:ctrlPr>
                          <w:ins w:id="2482" w:author="Στάθης Καπ" w:date="2023-02-01T09:03:00Z">
                            <w:rPr>
                              <w:rFonts w:ascii="Cambria Math" w:hAnsi="Cambria Math"/>
                              <w:i/>
                              <w:lang w:val="el-GR"/>
                            </w:rPr>
                          </w:ins>
                        </m:ctrlPr>
                      </m:naryPr>
                      <m:sub>
                        <m:r>
                          <w:ins w:id="2483" w:author="Στάθης Καπ" w:date="2023-02-01T09:03:00Z">
                            <w:rPr>
                              <w:rFonts w:ascii="Cambria Math" w:hAnsi="Cambria Math"/>
                              <w:lang w:val="el-GR"/>
                            </w:rPr>
                            <m:t>i=2</m:t>
                          </w:ins>
                        </m:r>
                      </m:sub>
                      <m:sup>
                        <m:r>
                          <w:ins w:id="2484" w:author="Στάθης Καπ" w:date="2023-02-01T09:03:00Z">
                            <w:rPr>
                              <w:rFonts w:ascii="Cambria Math" w:hAnsi="Cambria Math"/>
                              <w:lang w:val="el-GR"/>
                            </w:rPr>
                            <m:t>n-1</m:t>
                          </w:ins>
                        </m:r>
                      </m:sup>
                      <m:e>
                        <m:sSub>
                          <m:sSubPr>
                            <m:ctrlPr>
                              <w:ins w:id="2485" w:author="Στάθης Καπ" w:date="2023-02-01T09:03:00Z">
                                <w:rPr>
                                  <w:rFonts w:ascii="Cambria Math" w:hAnsi="Cambria Math"/>
                                  <w:i/>
                                  <w:lang w:val="el-GR"/>
                                </w:rPr>
                              </w:ins>
                            </m:ctrlPr>
                          </m:sSubPr>
                          <m:e>
                            <m:r>
                              <w:ins w:id="2486" w:author="Στάθης Καπ" w:date="2023-02-01T09:03:00Z">
                                <w:rPr>
                                  <w:rFonts w:ascii="Cambria Math" w:hAnsi="Cambria Math"/>
                                  <w:lang w:val="el-GR"/>
                                </w:rPr>
                                <m:t>S</m:t>
                              </w:ins>
                            </m:r>
                          </m:e>
                          <m:sub>
                            <m:r>
                              <w:ins w:id="2487" w:author="Στάθης Καπ" w:date="2023-02-01T09:03:00Z">
                                <w:rPr>
                                  <w:rFonts w:ascii="Cambria Math" w:hAnsi="Cambria Math"/>
                                  <w:lang w:val="el-GR"/>
                                </w:rPr>
                                <m:t>i</m:t>
                              </w:ins>
                            </m:r>
                          </m:sub>
                        </m:sSub>
                        <m:sSub>
                          <m:sSubPr>
                            <m:ctrlPr>
                              <w:ins w:id="2488" w:author="Στάθης Καπ" w:date="2023-02-01T09:03:00Z">
                                <w:rPr>
                                  <w:rFonts w:ascii="Cambria Math" w:hAnsi="Cambria Math"/>
                                  <w:i/>
                                  <w:lang w:val="el-GR"/>
                                </w:rPr>
                              </w:ins>
                            </m:ctrlPr>
                          </m:sSubPr>
                          <m:e>
                            <m:r>
                              <w:ins w:id="2489" w:author="Στάθης Καπ" w:date="2023-02-01T09:03:00Z">
                                <w:rPr>
                                  <w:rFonts w:ascii="Cambria Math" w:hAnsi="Cambria Math"/>
                                  <w:lang w:val="el-GR"/>
                                </w:rPr>
                                <m:t>y</m:t>
                              </w:ins>
                            </m:r>
                          </m:e>
                          <m:sub>
                            <m:r>
                              <w:ins w:id="2490"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2491" w:author="Στάθης Καπ" w:date="2023-02-01T09:03:00Z"/>
                <w:rPrChange w:id="2492" w:author="Στάθης Καπ" w:date="2023-02-01T08:49:00Z">
                  <w:rPr>
                    <w:ins w:id="2493" w:author="Στάθης Καπ" w:date="2023-02-01T09:03:00Z"/>
                    <w:lang w:val="el-GR"/>
                  </w:rPr>
                </w:rPrChange>
              </w:rPr>
            </w:pPr>
            <w:ins w:id="249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49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2496" w:author="Στάθης Καπ" w:date="2023-02-01T09:03:00Z">
              <w:r>
                <w:rPr>
                  <w:lang w:val="el-GR"/>
                </w:rPr>
                <w:fldChar w:fldCharType="end"/>
              </w:r>
              <w:r>
                <w:t>)</w:t>
              </w:r>
            </w:ins>
          </w:p>
        </w:tc>
      </w:tr>
      <w:tr w:rsidR="00F3235E" w14:paraId="0AF13268" w14:textId="77777777" w:rsidTr="00237FE3">
        <w:trPr>
          <w:ins w:id="2497" w:author="Στάθης Καπ" w:date="2023-02-01T09:03:00Z"/>
        </w:trPr>
        <w:tc>
          <w:tcPr>
            <w:tcW w:w="350" w:type="pct"/>
          </w:tcPr>
          <w:p w14:paraId="323B6508" w14:textId="77777777" w:rsidR="00F3235E" w:rsidRDefault="00F3235E">
            <w:pPr>
              <w:spacing w:after="160"/>
              <w:rPr>
                <w:ins w:id="2498" w:author="Στάθης Καπ" w:date="2023-02-01T09:03:00Z"/>
                <w:lang w:val="el-GR"/>
              </w:rPr>
              <w:pPrChange w:id="2499" w:author="Στάθης Καπ" w:date="2023-02-01T08:46:00Z">
                <w:pPr/>
              </w:pPrChange>
            </w:pPr>
          </w:p>
        </w:tc>
        <w:tc>
          <w:tcPr>
            <w:tcW w:w="4300" w:type="pct"/>
          </w:tcPr>
          <w:p w14:paraId="2B9FBE0C" w14:textId="3218E8DD" w:rsidR="00F3235E" w:rsidRPr="005846FF" w:rsidRDefault="00A224AC">
            <w:pPr>
              <w:spacing w:after="160"/>
              <w:rPr>
                <w:ins w:id="2500" w:author="Στάθης Καπ" w:date="2023-02-01T09:03:00Z"/>
                <w:lang w:val="el-GR"/>
              </w:rPr>
              <w:pPrChange w:id="2501" w:author="Στάθης Καπ" w:date="2023-02-01T08:46:00Z">
                <w:pPr/>
              </w:pPrChange>
            </w:pPr>
            <m:oMathPara>
              <m:oMath>
                <m:nary>
                  <m:naryPr>
                    <m:chr m:val="∑"/>
                    <m:limLoc m:val="undOvr"/>
                    <m:ctrlPr>
                      <w:ins w:id="2502" w:author="Στάθης Καπ" w:date="2023-02-01T09:03:00Z">
                        <w:rPr>
                          <w:rFonts w:ascii="Cambria Math" w:eastAsiaTheme="minorEastAsia" w:hAnsi="Cambria Math"/>
                          <w:i/>
                          <w:lang w:val="el-GR"/>
                        </w:rPr>
                      </w:ins>
                    </m:ctrlPr>
                  </m:naryPr>
                  <m:sub>
                    <m:r>
                      <w:ins w:id="2503" w:author="Στάθης Καπ" w:date="2023-02-01T09:03:00Z">
                        <w:rPr>
                          <w:rFonts w:ascii="Cambria Math" w:eastAsiaTheme="minorEastAsia" w:hAnsi="Cambria Math"/>
                          <w:lang w:val="el-GR"/>
                        </w:rPr>
                        <m:t>d=1</m:t>
                      </w:ins>
                    </m:r>
                  </m:sub>
                  <m:sup>
                    <m:r>
                      <w:ins w:id="2504" w:author="Στάθης Καπ" w:date="2023-02-01T09:03:00Z">
                        <w:rPr>
                          <w:rFonts w:ascii="Cambria Math" w:eastAsiaTheme="minorEastAsia" w:hAnsi="Cambria Math"/>
                          <w:lang w:val="el-GR"/>
                        </w:rPr>
                        <m:t>m</m:t>
                      </w:ins>
                    </m:r>
                  </m:sup>
                  <m:e>
                    <m:nary>
                      <m:naryPr>
                        <m:chr m:val="∑"/>
                        <m:limLoc m:val="undOvr"/>
                        <m:ctrlPr>
                          <w:ins w:id="2505" w:author="Στάθης Καπ" w:date="2023-02-01T09:03:00Z">
                            <w:rPr>
                              <w:rFonts w:ascii="Cambria Math" w:eastAsiaTheme="minorEastAsia" w:hAnsi="Cambria Math"/>
                              <w:i/>
                              <w:lang w:val="el-GR"/>
                            </w:rPr>
                          </w:ins>
                        </m:ctrlPr>
                      </m:naryPr>
                      <m:sub>
                        <m:r>
                          <w:ins w:id="2506" w:author="Στάθης Καπ" w:date="2023-02-01T09:03:00Z">
                            <w:rPr>
                              <w:rFonts w:ascii="Cambria Math" w:eastAsiaTheme="minorEastAsia" w:hAnsi="Cambria Math"/>
                              <w:lang w:val="el-GR"/>
                            </w:rPr>
                            <m:t>j=2</m:t>
                          </w:ins>
                        </m:r>
                      </m:sub>
                      <m:sup>
                        <m:r>
                          <w:ins w:id="2507" w:author="Στάθης Καπ" w:date="2023-02-01T09:03:00Z">
                            <w:rPr>
                              <w:rFonts w:ascii="Cambria Math" w:eastAsiaTheme="minorEastAsia" w:hAnsi="Cambria Math"/>
                              <w:lang w:val="el-GR"/>
                            </w:rPr>
                            <m:t>n-1</m:t>
                          </w:ins>
                        </m:r>
                      </m:sup>
                      <m:e>
                        <m:sSub>
                          <m:sSubPr>
                            <m:ctrlPr>
                              <w:ins w:id="2508" w:author="Στάθης Καπ" w:date="2023-02-01T09:03:00Z">
                                <w:rPr>
                                  <w:rFonts w:ascii="Cambria Math" w:eastAsiaTheme="minorEastAsia" w:hAnsi="Cambria Math"/>
                                  <w:i/>
                                  <w:lang w:val="el-GR"/>
                                </w:rPr>
                              </w:ins>
                            </m:ctrlPr>
                          </m:sSubPr>
                          <m:e>
                            <m:r>
                              <w:ins w:id="2509" w:author="Στάθης Καπ" w:date="2023-02-01T09:03:00Z">
                                <w:rPr>
                                  <w:rFonts w:ascii="Cambria Math" w:eastAsiaTheme="minorEastAsia" w:hAnsi="Cambria Math"/>
                                  <w:lang w:val="el-GR"/>
                                </w:rPr>
                                <m:t>x</m:t>
                              </w:ins>
                            </m:r>
                          </m:e>
                          <m:sub>
                            <m:r>
                              <w:ins w:id="2510" w:author="Στάθης Καπ" w:date="2023-02-01T09:03:00Z">
                                <w:rPr>
                                  <w:rFonts w:ascii="Cambria Math" w:eastAsiaTheme="minorEastAsia" w:hAnsi="Cambria Math"/>
                                  <w:lang w:val="el-GR"/>
                                </w:rPr>
                                <m:t>1jd</m:t>
                              </w:ins>
                            </m:r>
                          </m:sub>
                        </m:sSub>
                      </m:e>
                    </m:nary>
                  </m:e>
                </m:nary>
                <m:r>
                  <w:ins w:id="2511" w:author="Στάθης Καπ" w:date="2023-02-01T09:03:00Z">
                    <w:rPr>
                      <w:rFonts w:ascii="Cambria Math" w:eastAsiaTheme="minorEastAsia" w:hAnsi="Cambria Math"/>
                      <w:lang w:val="el-GR"/>
                    </w:rPr>
                    <m:t>=</m:t>
                  </w:ins>
                </m:r>
                <m:nary>
                  <m:naryPr>
                    <m:chr m:val="∑"/>
                    <m:limLoc m:val="undOvr"/>
                    <m:ctrlPr>
                      <w:ins w:id="2512" w:author="Στάθης Καπ" w:date="2023-02-01T09:03:00Z">
                        <w:rPr>
                          <w:rFonts w:ascii="Cambria Math" w:eastAsiaTheme="minorEastAsia" w:hAnsi="Cambria Math"/>
                          <w:i/>
                          <w:lang w:val="el-GR"/>
                        </w:rPr>
                      </w:ins>
                    </m:ctrlPr>
                  </m:naryPr>
                  <m:sub>
                    <m:r>
                      <w:ins w:id="2513" w:author="Στάθης Καπ" w:date="2023-02-01T09:03:00Z">
                        <w:rPr>
                          <w:rFonts w:ascii="Cambria Math" w:eastAsiaTheme="minorEastAsia" w:hAnsi="Cambria Math"/>
                          <w:lang w:val="el-GR"/>
                        </w:rPr>
                        <m:t>d=1</m:t>
                      </w:ins>
                    </m:r>
                  </m:sub>
                  <m:sup>
                    <m:r>
                      <w:ins w:id="2514" w:author="Στάθης Καπ" w:date="2023-02-01T09:03:00Z">
                        <w:rPr>
                          <w:rFonts w:ascii="Cambria Math" w:eastAsiaTheme="minorEastAsia" w:hAnsi="Cambria Math"/>
                          <w:lang w:val="el-GR"/>
                        </w:rPr>
                        <m:t>m</m:t>
                      </w:ins>
                    </m:r>
                  </m:sup>
                  <m:e>
                    <m:nary>
                      <m:naryPr>
                        <m:chr m:val="∑"/>
                        <m:limLoc m:val="undOvr"/>
                        <m:ctrlPr>
                          <w:ins w:id="2515" w:author="Στάθης Καπ" w:date="2023-02-01T09:03:00Z">
                            <w:rPr>
                              <w:rFonts w:ascii="Cambria Math" w:eastAsiaTheme="minorEastAsia" w:hAnsi="Cambria Math"/>
                              <w:i/>
                              <w:lang w:val="el-GR"/>
                            </w:rPr>
                          </w:ins>
                        </m:ctrlPr>
                      </m:naryPr>
                      <m:sub>
                        <m:r>
                          <w:ins w:id="2516" w:author="Στάθης Καπ" w:date="2023-02-01T09:03:00Z">
                            <w:rPr>
                              <w:rFonts w:ascii="Cambria Math" w:eastAsiaTheme="minorEastAsia" w:hAnsi="Cambria Math"/>
                              <w:lang w:val="el-GR"/>
                            </w:rPr>
                            <m:t>i=2</m:t>
                          </w:ins>
                        </m:r>
                      </m:sub>
                      <m:sup>
                        <m:r>
                          <w:ins w:id="2517" w:author="Στάθης Καπ" w:date="2023-02-01T09:03:00Z">
                            <w:rPr>
                              <w:rFonts w:ascii="Cambria Math" w:eastAsiaTheme="minorEastAsia" w:hAnsi="Cambria Math"/>
                              <w:lang w:val="el-GR"/>
                            </w:rPr>
                            <m:t>n-1</m:t>
                          </w:ins>
                        </m:r>
                      </m:sup>
                      <m:e>
                        <m:sSub>
                          <m:sSubPr>
                            <m:ctrlPr>
                              <w:ins w:id="2518" w:author="Στάθης Καπ" w:date="2023-02-01T09:03:00Z">
                                <w:rPr>
                                  <w:rFonts w:ascii="Cambria Math" w:eastAsiaTheme="minorEastAsia" w:hAnsi="Cambria Math"/>
                                  <w:i/>
                                  <w:lang w:val="el-GR"/>
                                </w:rPr>
                              </w:ins>
                            </m:ctrlPr>
                          </m:sSubPr>
                          <m:e>
                            <m:r>
                              <w:ins w:id="2519" w:author="Στάθης Καπ" w:date="2023-02-01T09:03:00Z">
                                <w:rPr>
                                  <w:rFonts w:ascii="Cambria Math" w:eastAsiaTheme="minorEastAsia" w:hAnsi="Cambria Math"/>
                                  <w:lang w:val="el-GR"/>
                                </w:rPr>
                                <m:t>x</m:t>
                              </w:ins>
                            </m:r>
                          </m:e>
                          <m:sub>
                            <m:r>
                              <w:ins w:id="2520" w:author="Στάθης Καπ" w:date="2023-02-01T09:03:00Z">
                                <w:rPr>
                                  <w:rFonts w:ascii="Cambria Math" w:eastAsiaTheme="minorEastAsia" w:hAnsi="Cambria Math"/>
                                  <w:lang w:val="el-GR"/>
                                </w:rPr>
                                <m:t>ind</m:t>
                              </w:ins>
                            </m:r>
                          </m:sub>
                        </m:sSub>
                      </m:e>
                    </m:nary>
                  </m:e>
                </m:nary>
                <m:r>
                  <w:ins w:id="2521"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2522" w:author="Στάθης Καπ" w:date="2023-02-01T09:03:00Z"/>
                <w:rPrChange w:id="2523" w:author="Στάθης Καπ" w:date="2023-02-01T08:49:00Z">
                  <w:rPr>
                    <w:ins w:id="2524" w:author="Στάθης Καπ" w:date="2023-02-01T09:03:00Z"/>
                    <w:lang w:val="el-GR"/>
                  </w:rPr>
                </w:rPrChange>
              </w:rPr>
            </w:pPr>
            <w:ins w:id="252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2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2527" w:author="Στάθης Καπ" w:date="2023-02-01T09:03:00Z">
              <w:r>
                <w:rPr>
                  <w:lang w:val="el-GR"/>
                </w:rPr>
                <w:fldChar w:fldCharType="end"/>
              </w:r>
              <w:r>
                <w:t>)</w:t>
              </w:r>
            </w:ins>
          </w:p>
        </w:tc>
      </w:tr>
      <w:tr w:rsidR="007740BF" w14:paraId="0D70A02F" w14:textId="77777777" w:rsidTr="00237FE3">
        <w:trPr>
          <w:ins w:id="2528" w:author="Στάθης Καπ" w:date="2023-02-01T09:03:00Z"/>
        </w:trPr>
        <w:tc>
          <w:tcPr>
            <w:tcW w:w="350" w:type="pct"/>
          </w:tcPr>
          <w:p w14:paraId="4183B855" w14:textId="77777777" w:rsidR="007740BF" w:rsidRDefault="007740BF">
            <w:pPr>
              <w:spacing w:after="160"/>
              <w:rPr>
                <w:ins w:id="2529" w:author="Στάθης Καπ" w:date="2023-02-01T09:03:00Z"/>
                <w:lang w:val="el-GR"/>
              </w:rPr>
              <w:pPrChange w:id="2530" w:author="Στάθης Καπ" w:date="2023-02-01T08:46:00Z">
                <w:pPr/>
              </w:pPrChange>
            </w:pPr>
          </w:p>
        </w:tc>
        <w:tc>
          <w:tcPr>
            <w:tcW w:w="4300" w:type="pct"/>
          </w:tcPr>
          <w:p w14:paraId="7543632D" w14:textId="515740D4" w:rsidR="007740BF" w:rsidRPr="005846FF" w:rsidRDefault="00A224AC">
            <w:pPr>
              <w:spacing w:after="160"/>
              <w:rPr>
                <w:ins w:id="2531" w:author="Στάθης Καπ" w:date="2023-02-01T09:03:00Z"/>
                <w:lang w:val="el-GR"/>
              </w:rPr>
              <w:pPrChange w:id="2532" w:author="Στάθης Καπ" w:date="2023-02-01T08:46:00Z">
                <w:pPr/>
              </w:pPrChange>
            </w:pPr>
            <m:oMathPara>
              <m:oMath>
                <m:nary>
                  <m:naryPr>
                    <m:chr m:val="∑"/>
                    <m:limLoc m:val="undOvr"/>
                    <m:ctrlPr>
                      <w:ins w:id="2533" w:author="Στάθης Καπ" w:date="2023-02-01T09:03:00Z">
                        <w:rPr>
                          <w:rFonts w:ascii="Cambria Math" w:eastAsiaTheme="minorEastAsia" w:hAnsi="Cambria Math"/>
                          <w:i/>
                          <w:lang w:val="el-GR"/>
                        </w:rPr>
                      </w:ins>
                    </m:ctrlPr>
                  </m:naryPr>
                  <m:sub>
                    <m:r>
                      <w:ins w:id="2534" w:author="Στάθης Καπ" w:date="2023-02-01T09:03:00Z">
                        <w:rPr>
                          <w:rFonts w:ascii="Cambria Math" w:eastAsiaTheme="minorEastAsia" w:hAnsi="Cambria Math"/>
                          <w:lang w:val="el-GR"/>
                        </w:rPr>
                        <m:t>i=1</m:t>
                      </w:ins>
                    </m:r>
                  </m:sub>
                  <m:sup>
                    <m:r>
                      <w:ins w:id="2535" w:author="Στάθης Καπ" w:date="2023-02-01T09:03:00Z">
                        <w:rPr>
                          <w:rFonts w:ascii="Cambria Math" w:eastAsiaTheme="minorEastAsia" w:hAnsi="Cambria Math"/>
                          <w:lang w:val="el-GR"/>
                        </w:rPr>
                        <m:t>n-1</m:t>
                      </w:ins>
                    </m:r>
                  </m:sup>
                  <m:e>
                    <m:sSub>
                      <m:sSubPr>
                        <m:ctrlPr>
                          <w:ins w:id="2536" w:author="Στάθης Καπ" w:date="2023-02-01T09:03:00Z">
                            <w:rPr>
                              <w:rFonts w:ascii="Cambria Math" w:eastAsiaTheme="minorEastAsia" w:hAnsi="Cambria Math"/>
                              <w:i/>
                              <w:lang w:val="el-GR"/>
                            </w:rPr>
                          </w:ins>
                        </m:ctrlPr>
                      </m:sSubPr>
                      <m:e>
                        <m:r>
                          <w:ins w:id="2537" w:author="Στάθης Καπ" w:date="2023-02-01T09:03:00Z">
                            <w:rPr>
                              <w:rFonts w:ascii="Cambria Math" w:eastAsiaTheme="minorEastAsia" w:hAnsi="Cambria Math"/>
                              <w:lang w:val="el-GR"/>
                            </w:rPr>
                            <m:t>x</m:t>
                          </w:ins>
                        </m:r>
                      </m:e>
                      <m:sub>
                        <m:r>
                          <w:ins w:id="2538" w:author="Στάθης Καπ" w:date="2023-02-01T09:03:00Z">
                            <w:rPr>
                              <w:rFonts w:ascii="Cambria Math" w:eastAsiaTheme="minorEastAsia" w:hAnsi="Cambria Math"/>
                              <w:lang w:val="el-GR"/>
                            </w:rPr>
                            <m:t>ikd</m:t>
                          </w:ins>
                        </m:r>
                      </m:sub>
                    </m:sSub>
                  </m:e>
                </m:nary>
                <m:r>
                  <w:ins w:id="2539" w:author="Στάθης Καπ" w:date="2023-02-01T09:03:00Z">
                    <w:rPr>
                      <w:rFonts w:ascii="Cambria Math" w:eastAsiaTheme="minorEastAsia" w:hAnsi="Cambria Math"/>
                      <w:lang w:val="el-GR"/>
                    </w:rPr>
                    <m:t>=</m:t>
                  </w:ins>
                </m:r>
                <m:nary>
                  <m:naryPr>
                    <m:chr m:val="∑"/>
                    <m:limLoc m:val="undOvr"/>
                    <m:ctrlPr>
                      <w:ins w:id="2540" w:author="Στάθης Καπ" w:date="2023-02-01T09:03:00Z">
                        <w:rPr>
                          <w:rFonts w:ascii="Cambria Math" w:eastAsiaTheme="minorEastAsia" w:hAnsi="Cambria Math"/>
                          <w:i/>
                          <w:lang w:val="el-GR"/>
                        </w:rPr>
                      </w:ins>
                    </m:ctrlPr>
                  </m:naryPr>
                  <m:sub>
                    <m:r>
                      <w:ins w:id="2541" w:author="Στάθης Καπ" w:date="2023-02-01T09:03:00Z">
                        <w:rPr>
                          <w:rFonts w:ascii="Cambria Math" w:eastAsiaTheme="minorEastAsia" w:hAnsi="Cambria Math"/>
                          <w:lang w:val="el-GR"/>
                        </w:rPr>
                        <m:t>j=2</m:t>
                      </w:ins>
                    </m:r>
                  </m:sub>
                  <m:sup>
                    <m:r>
                      <w:ins w:id="2542" w:author="Στάθης Καπ" w:date="2023-02-01T09:03:00Z">
                        <w:rPr>
                          <w:rFonts w:ascii="Cambria Math" w:eastAsiaTheme="minorEastAsia" w:hAnsi="Cambria Math"/>
                          <w:lang w:val="el-GR"/>
                        </w:rPr>
                        <m:t>n</m:t>
                      </w:ins>
                    </m:r>
                  </m:sup>
                  <m:e>
                    <m:sSub>
                      <m:sSubPr>
                        <m:ctrlPr>
                          <w:ins w:id="2543" w:author="Στάθης Καπ" w:date="2023-02-01T09:03:00Z">
                            <w:rPr>
                              <w:rFonts w:ascii="Cambria Math" w:eastAsiaTheme="minorEastAsia" w:hAnsi="Cambria Math"/>
                              <w:i/>
                              <w:lang w:val="el-GR"/>
                            </w:rPr>
                          </w:ins>
                        </m:ctrlPr>
                      </m:sSubPr>
                      <m:e>
                        <m:r>
                          <w:ins w:id="2544" w:author="Στάθης Καπ" w:date="2023-02-01T09:03:00Z">
                            <w:rPr>
                              <w:rFonts w:ascii="Cambria Math" w:eastAsiaTheme="minorEastAsia" w:hAnsi="Cambria Math"/>
                              <w:lang w:val="el-GR"/>
                            </w:rPr>
                            <m:t>x</m:t>
                          </w:ins>
                        </m:r>
                      </m:e>
                      <m:sub>
                        <m:r>
                          <w:ins w:id="2545" w:author="Στάθης Καπ" w:date="2023-02-01T09:03:00Z">
                            <w:rPr>
                              <w:rFonts w:ascii="Cambria Math" w:eastAsiaTheme="minorEastAsia" w:hAnsi="Cambria Math"/>
                              <w:lang w:val="el-GR"/>
                            </w:rPr>
                            <m:t>kjd</m:t>
                          </w:ins>
                        </m:r>
                      </m:sub>
                    </m:sSub>
                  </m:e>
                </m:nary>
                <m:r>
                  <w:ins w:id="2546" w:author="Στάθης Καπ" w:date="2023-02-01T09:03:00Z">
                    <w:rPr>
                      <w:rFonts w:ascii="Cambria Math" w:eastAsiaTheme="minorEastAsia" w:hAnsi="Cambria Math"/>
                      <w:lang w:val="el-GR"/>
                    </w:rPr>
                    <m:t>=</m:t>
                  </w:ins>
                </m:r>
                <m:sSub>
                  <m:sSubPr>
                    <m:ctrlPr>
                      <w:ins w:id="2547" w:author="Στάθης Καπ" w:date="2023-02-01T09:03:00Z">
                        <w:rPr>
                          <w:rFonts w:ascii="Cambria Math" w:eastAsiaTheme="minorEastAsia" w:hAnsi="Cambria Math"/>
                          <w:i/>
                          <w:lang w:val="el-GR"/>
                        </w:rPr>
                      </w:ins>
                    </m:ctrlPr>
                  </m:sSubPr>
                  <m:e>
                    <m:r>
                      <w:ins w:id="2548" w:author="Στάθης Καπ" w:date="2023-02-01T09:03:00Z">
                        <w:rPr>
                          <w:rFonts w:ascii="Cambria Math" w:eastAsiaTheme="minorEastAsia" w:hAnsi="Cambria Math"/>
                          <w:lang w:val="el-GR"/>
                        </w:rPr>
                        <m:t>y</m:t>
                      </w:ins>
                    </m:r>
                  </m:e>
                  <m:sub>
                    <m:r>
                      <w:ins w:id="2549" w:author="Στάθης Καπ" w:date="2023-02-01T09:03:00Z">
                        <w:rPr>
                          <w:rFonts w:ascii="Cambria Math" w:eastAsiaTheme="minorEastAsia" w:hAnsi="Cambria Math"/>
                          <w:lang w:val="el-GR"/>
                        </w:rPr>
                        <m:t>kd</m:t>
                      </w:ins>
                    </m:r>
                  </m:sub>
                </m:sSub>
                <m:r>
                  <w:ins w:id="2550"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993B851" w:rsidR="007740BF" w:rsidRPr="00603993" w:rsidRDefault="007740BF" w:rsidP="00237FE3">
            <w:pPr>
              <w:pStyle w:val="Caption"/>
              <w:spacing w:after="160"/>
              <w:rPr>
                <w:ins w:id="2551" w:author="Στάθης Καπ" w:date="2023-02-01T09:03:00Z"/>
                <w:rPrChange w:id="2552" w:author="Στάθης Καπ" w:date="2023-02-01T08:49:00Z">
                  <w:rPr>
                    <w:ins w:id="2553" w:author="Στάθης Καπ" w:date="2023-02-01T09:03:00Z"/>
                    <w:lang w:val="el-GR"/>
                  </w:rPr>
                </w:rPrChange>
              </w:rPr>
            </w:pPr>
            <w:ins w:id="2554"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55"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2556" w:author="Στάθης Καπ" w:date="2023-02-01T09:03:00Z">
              <w:r>
                <w:rPr>
                  <w:lang w:val="el-GR"/>
                </w:rPr>
                <w:fldChar w:fldCharType="end"/>
              </w:r>
              <w:r>
                <w:t>)</w:t>
              </w:r>
            </w:ins>
          </w:p>
        </w:tc>
      </w:tr>
      <w:tr w:rsidR="00A24578" w14:paraId="4703F83E" w14:textId="77777777" w:rsidTr="00237FE3">
        <w:trPr>
          <w:ins w:id="2557" w:author="Στάθης Καπ" w:date="2023-02-01T09:03:00Z"/>
        </w:trPr>
        <w:tc>
          <w:tcPr>
            <w:tcW w:w="350" w:type="pct"/>
          </w:tcPr>
          <w:p w14:paraId="5256D8B8" w14:textId="77777777" w:rsidR="00A24578" w:rsidRDefault="00A24578">
            <w:pPr>
              <w:spacing w:after="160"/>
              <w:rPr>
                <w:ins w:id="2558" w:author="Στάθης Καπ" w:date="2023-02-01T09:03:00Z"/>
                <w:lang w:val="el-GR"/>
              </w:rPr>
              <w:pPrChange w:id="2559" w:author="Στάθης Καπ" w:date="2023-02-01T08:46:00Z">
                <w:pPr/>
              </w:pPrChange>
            </w:pPr>
          </w:p>
        </w:tc>
        <w:tc>
          <w:tcPr>
            <w:tcW w:w="4300" w:type="pct"/>
          </w:tcPr>
          <w:p w14:paraId="68C4FF6E" w14:textId="2A21AD98" w:rsidR="00A24578" w:rsidRPr="005846FF" w:rsidRDefault="00A224AC">
            <w:pPr>
              <w:spacing w:after="160"/>
              <w:rPr>
                <w:ins w:id="2560" w:author="Στάθης Καπ" w:date="2023-02-01T09:03:00Z"/>
                <w:lang w:val="el-GR"/>
              </w:rPr>
              <w:pPrChange w:id="2561" w:author="Στάθης Καπ" w:date="2023-02-01T08:46:00Z">
                <w:pPr/>
              </w:pPrChange>
            </w:pPr>
            <m:oMathPara>
              <m:oMath>
                <m:sSub>
                  <m:sSubPr>
                    <m:ctrlPr>
                      <w:ins w:id="2562" w:author="Στάθης Καπ" w:date="2023-02-01T09:03:00Z">
                        <w:rPr>
                          <w:rFonts w:ascii="Cambria Math" w:eastAsiaTheme="minorEastAsia" w:hAnsi="Cambria Math"/>
                          <w:i/>
                          <w:iCs/>
                          <w:lang w:val="el-GR"/>
                        </w:rPr>
                      </w:ins>
                    </m:ctrlPr>
                  </m:sSubPr>
                  <m:e>
                    <m:r>
                      <w:ins w:id="2563" w:author="Στάθης Καπ" w:date="2023-02-01T09:03:00Z">
                        <w:rPr>
                          <w:rFonts w:ascii="Cambria Math" w:eastAsiaTheme="minorEastAsia" w:hAnsi="Cambria Math"/>
                          <w:lang w:val="el-GR"/>
                        </w:rPr>
                        <m:t>s</m:t>
                      </w:ins>
                    </m:r>
                  </m:e>
                  <m:sub>
                    <m:r>
                      <w:ins w:id="2564" w:author="Στάθης Καπ" w:date="2023-02-01T09:03:00Z">
                        <w:rPr>
                          <w:rFonts w:ascii="Cambria Math" w:eastAsiaTheme="minorEastAsia" w:hAnsi="Cambria Math"/>
                          <w:lang w:val="el-GR"/>
                        </w:rPr>
                        <m:t>id</m:t>
                      </w:ins>
                    </m:r>
                  </m:sub>
                </m:sSub>
                <m:r>
                  <w:ins w:id="2565" w:author="Στάθης Καπ" w:date="2023-02-01T09:03:00Z">
                    <w:rPr>
                      <w:rFonts w:ascii="Cambria Math" w:eastAsiaTheme="minorEastAsia" w:hAnsi="Cambria Math"/>
                      <w:lang w:val="el-GR"/>
                    </w:rPr>
                    <m:t>+</m:t>
                  </w:ins>
                </m:r>
                <m:sSub>
                  <m:sSubPr>
                    <m:ctrlPr>
                      <w:ins w:id="2566" w:author="Στάθης Καπ" w:date="2023-02-01T09:03:00Z">
                        <w:rPr>
                          <w:rFonts w:ascii="Cambria Math" w:eastAsiaTheme="minorEastAsia" w:hAnsi="Cambria Math"/>
                          <w:i/>
                          <w:iCs/>
                          <w:lang w:val="el-GR"/>
                        </w:rPr>
                      </w:ins>
                    </m:ctrlPr>
                  </m:sSubPr>
                  <m:e>
                    <m:r>
                      <w:ins w:id="2567" w:author="Στάθης Καπ" w:date="2023-02-01T09:03:00Z">
                        <w:rPr>
                          <w:rFonts w:ascii="Cambria Math" w:eastAsiaTheme="minorEastAsia" w:hAnsi="Cambria Math"/>
                          <w:lang w:val="el-GR"/>
                        </w:rPr>
                        <m:t>T</m:t>
                      </w:ins>
                    </m:r>
                  </m:e>
                  <m:sub>
                    <m:r>
                      <w:ins w:id="2568" w:author="Στάθης Καπ" w:date="2023-02-01T09:03:00Z">
                        <w:rPr>
                          <w:rFonts w:ascii="Cambria Math" w:eastAsiaTheme="minorEastAsia" w:hAnsi="Cambria Math"/>
                          <w:lang w:val="el-GR"/>
                        </w:rPr>
                        <m:t>i</m:t>
                      </w:ins>
                    </m:r>
                  </m:sub>
                </m:sSub>
                <m:r>
                  <w:ins w:id="2569" w:author="Στάθης Καπ" w:date="2023-02-01T09:03:00Z">
                    <w:rPr>
                      <w:rFonts w:ascii="Cambria Math" w:eastAsiaTheme="minorEastAsia" w:hAnsi="Cambria Math"/>
                      <w:lang w:val="el-GR"/>
                    </w:rPr>
                    <m:t>+</m:t>
                  </w:ins>
                </m:r>
                <m:sSub>
                  <m:sSubPr>
                    <m:ctrlPr>
                      <w:ins w:id="2570" w:author="Στάθης Καπ" w:date="2023-02-01T09:03:00Z">
                        <w:rPr>
                          <w:rFonts w:ascii="Cambria Math" w:eastAsiaTheme="minorEastAsia" w:hAnsi="Cambria Math"/>
                          <w:i/>
                          <w:iCs/>
                          <w:lang w:val="el-GR"/>
                        </w:rPr>
                      </w:ins>
                    </m:ctrlPr>
                  </m:sSubPr>
                  <m:e>
                    <m:r>
                      <w:ins w:id="2571" w:author="Στάθης Καπ" w:date="2023-02-01T09:03:00Z">
                        <w:rPr>
                          <w:rFonts w:ascii="Cambria Math" w:eastAsiaTheme="minorEastAsia" w:hAnsi="Cambria Math"/>
                          <w:lang w:val="el-GR"/>
                        </w:rPr>
                        <m:t>c</m:t>
                      </w:ins>
                    </m:r>
                  </m:e>
                  <m:sub>
                    <m:r>
                      <w:ins w:id="2572" w:author="Στάθης Καπ" w:date="2023-02-01T09:03:00Z">
                        <w:rPr>
                          <w:rFonts w:ascii="Cambria Math" w:eastAsiaTheme="minorEastAsia" w:hAnsi="Cambria Math"/>
                          <w:lang w:val="el-GR"/>
                        </w:rPr>
                        <m:t>ij</m:t>
                      </w:ins>
                    </m:r>
                  </m:sub>
                </m:sSub>
                <m:r>
                  <w:ins w:id="2573" w:author="Στάθης Καπ" w:date="2023-02-01T09:03:00Z">
                    <w:rPr>
                      <w:rFonts w:ascii="Cambria Math" w:eastAsiaTheme="minorEastAsia" w:hAnsi="Cambria Math"/>
                      <w:lang w:val="el-GR"/>
                    </w:rPr>
                    <m:t>-</m:t>
                  </w:ins>
                </m:r>
                <m:sSub>
                  <m:sSubPr>
                    <m:ctrlPr>
                      <w:ins w:id="2574" w:author="Στάθης Καπ" w:date="2023-02-01T09:03:00Z">
                        <w:rPr>
                          <w:rFonts w:ascii="Cambria Math" w:eastAsiaTheme="minorEastAsia" w:hAnsi="Cambria Math"/>
                          <w:i/>
                          <w:iCs/>
                          <w:lang w:val="el-GR"/>
                        </w:rPr>
                      </w:ins>
                    </m:ctrlPr>
                  </m:sSubPr>
                  <m:e>
                    <m:r>
                      <w:ins w:id="2575" w:author="Στάθης Καπ" w:date="2023-02-01T09:03:00Z">
                        <w:rPr>
                          <w:rFonts w:ascii="Cambria Math" w:eastAsiaTheme="minorEastAsia" w:hAnsi="Cambria Math"/>
                          <w:lang w:val="el-GR"/>
                        </w:rPr>
                        <m:t>s</m:t>
                      </w:ins>
                    </m:r>
                  </m:e>
                  <m:sub>
                    <m:r>
                      <w:ins w:id="2576" w:author="Στάθης Καπ" w:date="2023-02-01T09:03:00Z">
                        <w:rPr>
                          <w:rFonts w:ascii="Cambria Math" w:eastAsiaTheme="minorEastAsia" w:hAnsi="Cambria Math"/>
                          <w:lang w:val="el-GR"/>
                        </w:rPr>
                        <m:t>jd</m:t>
                      </w:ins>
                    </m:r>
                  </m:sub>
                </m:sSub>
                <m:r>
                  <w:ins w:id="2577" w:author="Στάθης Καπ" w:date="2023-02-01T09:03:00Z">
                    <w:rPr>
                      <w:rFonts w:ascii="Cambria Math" w:eastAsiaTheme="minorEastAsia" w:hAnsi="Cambria Math"/>
                      <w:lang w:val="el-GR"/>
                    </w:rPr>
                    <m:t>≤M</m:t>
                  </w:ins>
                </m:r>
                <m:d>
                  <m:dPr>
                    <m:ctrlPr>
                      <w:ins w:id="2578" w:author="Στάθης Καπ" w:date="2023-02-01T09:03:00Z">
                        <w:rPr>
                          <w:rFonts w:ascii="Cambria Math" w:eastAsiaTheme="minorEastAsia" w:hAnsi="Cambria Math"/>
                          <w:i/>
                          <w:iCs/>
                          <w:lang w:val="el-GR"/>
                        </w:rPr>
                      </w:ins>
                    </m:ctrlPr>
                  </m:dPr>
                  <m:e>
                    <m:r>
                      <w:ins w:id="2579" w:author="Στάθης Καπ" w:date="2023-02-01T09:03:00Z">
                        <w:rPr>
                          <w:rFonts w:ascii="Cambria Math" w:eastAsiaTheme="minorEastAsia" w:hAnsi="Cambria Math"/>
                          <w:lang w:val="el-GR"/>
                        </w:rPr>
                        <m:t>1-</m:t>
                      </w:ins>
                    </m:r>
                    <m:sSub>
                      <m:sSubPr>
                        <m:ctrlPr>
                          <w:ins w:id="2580" w:author="Στάθης Καπ" w:date="2023-02-01T09:03:00Z">
                            <w:rPr>
                              <w:rFonts w:ascii="Cambria Math" w:eastAsiaTheme="minorEastAsia" w:hAnsi="Cambria Math"/>
                              <w:i/>
                              <w:iCs/>
                              <w:lang w:val="el-GR"/>
                            </w:rPr>
                          </w:ins>
                        </m:ctrlPr>
                      </m:sSubPr>
                      <m:e>
                        <m:r>
                          <w:ins w:id="2581" w:author="Στάθης Καπ" w:date="2023-02-01T09:03:00Z">
                            <w:rPr>
                              <w:rFonts w:ascii="Cambria Math" w:eastAsiaTheme="minorEastAsia" w:hAnsi="Cambria Math"/>
                              <w:lang w:val="el-GR"/>
                            </w:rPr>
                            <m:t>x</m:t>
                          </w:ins>
                        </m:r>
                      </m:e>
                      <m:sub>
                        <m:r>
                          <w:ins w:id="2582" w:author="Στάθης Καπ" w:date="2023-02-01T09:03:00Z">
                            <w:rPr>
                              <w:rFonts w:ascii="Cambria Math" w:eastAsiaTheme="minorEastAsia" w:hAnsi="Cambria Math"/>
                              <w:lang w:val="el-GR"/>
                            </w:rPr>
                            <m:t>ijd</m:t>
                          </w:ins>
                        </m:r>
                      </m:sub>
                    </m:sSub>
                  </m:e>
                </m:d>
                <m:r>
                  <w:ins w:id="2583"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76F32228" w:rsidR="00A24578" w:rsidRPr="00603993" w:rsidRDefault="00A24578" w:rsidP="00237FE3">
            <w:pPr>
              <w:pStyle w:val="Caption"/>
              <w:spacing w:after="160"/>
              <w:rPr>
                <w:ins w:id="2584" w:author="Στάθης Καπ" w:date="2023-02-01T09:03:00Z"/>
                <w:rPrChange w:id="2585" w:author="Στάθης Καπ" w:date="2023-02-01T08:49:00Z">
                  <w:rPr>
                    <w:ins w:id="2586" w:author="Στάθης Καπ" w:date="2023-02-01T09:03:00Z"/>
                    <w:lang w:val="el-GR"/>
                  </w:rPr>
                </w:rPrChange>
              </w:rPr>
            </w:pPr>
            <w:ins w:id="258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58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2589" w:author="Στάθης Καπ" w:date="2023-02-01T09:03:00Z">
              <w:r>
                <w:rPr>
                  <w:lang w:val="el-GR"/>
                </w:rPr>
                <w:fldChar w:fldCharType="end"/>
              </w:r>
              <w:r>
                <w:t>)</w:t>
              </w:r>
            </w:ins>
          </w:p>
        </w:tc>
      </w:tr>
      <w:tr w:rsidR="00F05267" w14:paraId="66C69748" w14:textId="77777777" w:rsidTr="00237FE3">
        <w:trPr>
          <w:ins w:id="2590" w:author="Στάθης Καπ" w:date="2023-02-01T09:04:00Z"/>
        </w:trPr>
        <w:tc>
          <w:tcPr>
            <w:tcW w:w="350" w:type="pct"/>
          </w:tcPr>
          <w:p w14:paraId="7C793F4F" w14:textId="77777777" w:rsidR="00F05267" w:rsidRDefault="00F05267">
            <w:pPr>
              <w:spacing w:after="160"/>
              <w:rPr>
                <w:ins w:id="2591" w:author="Στάθης Καπ" w:date="2023-02-01T09:04:00Z"/>
                <w:lang w:val="el-GR"/>
              </w:rPr>
              <w:pPrChange w:id="2592" w:author="Στάθης Καπ" w:date="2023-02-01T08:46:00Z">
                <w:pPr/>
              </w:pPrChange>
            </w:pPr>
          </w:p>
        </w:tc>
        <w:tc>
          <w:tcPr>
            <w:tcW w:w="4300" w:type="pct"/>
          </w:tcPr>
          <w:p w14:paraId="527EBD1F" w14:textId="554AA13A" w:rsidR="00F05267" w:rsidRPr="005846FF" w:rsidRDefault="00A224AC">
            <w:pPr>
              <w:spacing w:after="160"/>
              <w:rPr>
                <w:ins w:id="2593" w:author="Στάθης Καπ" w:date="2023-02-01T09:04:00Z"/>
                <w:lang w:val="el-GR"/>
              </w:rPr>
              <w:pPrChange w:id="2594" w:author="Στάθης Καπ" w:date="2023-02-01T08:46:00Z">
                <w:pPr/>
              </w:pPrChange>
            </w:pPr>
            <m:oMathPara>
              <m:oMath>
                <m:nary>
                  <m:naryPr>
                    <m:chr m:val="∑"/>
                    <m:limLoc m:val="undOvr"/>
                    <m:ctrlPr>
                      <w:ins w:id="2595" w:author="Στάθης Καπ" w:date="2023-02-01T09:04:00Z">
                        <w:rPr>
                          <w:rFonts w:ascii="Cambria Math" w:hAnsi="Cambria Math"/>
                          <w:i/>
                          <w:lang w:val="el-GR"/>
                        </w:rPr>
                      </w:ins>
                    </m:ctrlPr>
                  </m:naryPr>
                  <m:sub>
                    <m:r>
                      <w:ins w:id="2596" w:author="Στάθης Καπ" w:date="2023-02-01T09:04:00Z">
                        <w:rPr>
                          <w:rFonts w:ascii="Cambria Math" w:hAnsi="Cambria Math"/>
                          <w:lang w:val="el-GR"/>
                        </w:rPr>
                        <m:t>d=1</m:t>
                      </w:ins>
                    </m:r>
                  </m:sub>
                  <m:sup>
                    <m:r>
                      <w:ins w:id="2597" w:author="Στάθης Καπ" w:date="2023-02-01T09:04:00Z">
                        <w:rPr>
                          <w:rFonts w:ascii="Cambria Math" w:hAnsi="Cambria Math"/>
                          <w:lang w:val="el-GR"/>
                        </w:rPr>
                        <m:t>m</m:t>
                      </w:ins>
                    </m:r>
                  </m:sup>
                  <m:e>
                    <m:sSub>
                      <m:sSubPr>
                        <m:ctrlPr>
                          <w:ins w:id="2598" w:author="Στάθης Καπ" w:date="2023-02-01T09:04:00Z">
                            <w:rPr>
                              <w:rFonts w:ascii="Cambria Math" w:hAnsi="Cambria Math"/>
                              <w:i/>
                              <w:lang w:val="el-GR"/>
                            </w:rPr>
                          </w:ins>
                        </m:ctrlPr>
                      </m:sSubPr>
                      <m:e>
                        <m:r>
                          <w:ins w:id="2599" w:author="Στάθης Καπ" w:date="2023-02-01T09:04:00Z">
                            <w:rPr>
                              <w:rFonts w:ascii="Cambria Math" w:hAnsi="Cambria Math"/>
                              <w:lang w:val="el-GR"/>
                            </w:rPr>
                            <m:t>y</m:t>
                          </w:ins>
                        </m:r>
                      </m:e>
                      <m:sub>
                        <m:r>
                          <w:ins w:id="2600" w:author="Στάθης Καπ" w:date="2023-02-01T09:04:00Z">
                            <w:rPr>
                              <w:rFonts w:ascii="Cambria Math" w:hAnsi="Cambria Math"/>
                              <w:lang w:val="el-GR"/>
                            </w:rPr>
                            <m:t>kd</m:t>
                          </w:ins>
                        </m:r>
                      </m:sub>
                    </m:sSub>
                  </m:e>
                </m:nary>
                <m:r>
                  <w:ins w:id="2601" w:author="Στάθης Καπ" w:date="2023-02-01T09:04:00Z">
                    <w:rPr>
                      <w:rFonts w:ascii="Cambria Math" w:hAnsi="Cambria Math"/>
                      <w:lang w:val="el-GR"/>
                    </w:rPr>
                    <m:t>≤1 ∀k=2,⋯,n-1</m:t>
                  </w:ins>
                </m:r>
              </m:oMath>
            </m:oMathPara>
          </w:p>
        </w:tc>
        <w:tc>
          <w:tcPr>
            <w:tcW w:w="350" w:type="pct"/>
            <w:vAlign w:val="center"/>
          </w:tcPr>
          <w:p w14:paraId="632A3F2D" w14:textId="1E69D8BC" w:rsidR="00F05267" w:rsidRPr="00603993" w:rsidRDefault="00F05267" w:rsidP="00237FE3">
            <w:pPr>
              <w:pStyle w:val="Caption"/>
              <w:spacing w:after="160"/>
              <w:rPr>
                <w:ins w:id="2602" w:author="Στάθης Καπ" w:date="2023-02-01T09:04:00Z"/>
                <w:rPrChange w:id="2603" w:author="Στάθης Καπ" w:date="2023-02-01T08:49:00Z">
                  <w:rPr>
                    <w:ins w:id="2604" w:author="Στάθης Καπ" w:date="2023-02-01T09:04:00Z"/>
                    <w:lang w:val="el-GR"/>
                  </w:rPr>
                </w:rPrChange>
              </w:rPr>
            </w:pPr>
            <w:ins w:id="260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0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2607" w:author="Στάθης Καπ" w:date="2023-02-01T09:04:00Z">
              <w:r>
                <w:rPr>
                  <w:lang w:val="el-GR"/>
                </w:rPr>
                <w:fldChar w:fldCharType="end"/>
              </w:r>
              <w:r>
                <w:t>)</w:t>
              </w:r>
            </w:ins>
          </w:p>
        </w:tc>
      </w:tr>
      <w:tr w:rsidR="00966A77" w14:paraId="3A072015" w14:textId="77777777" w:rsidTr="00237FE3">
        <w:trPr>
          <w:ins w:id="2608" w:author="Στάθης Καπ" w:date="2023-02-01T09:04:00Z"/>
        </w:trPr>
        <w:tc>
          <w:tcPr>
            <w:tcW w:w="350" w:type="pct"/>
          </w:tcPr>
          <w:p w14:paraId="253ADBBF" w14:textId="77777777" w:rsidR="00966A77" w:rsidRDefault="00966A77">
            <w:pPr>
              <w:spacing w:after="160"/>
              <w:rPr>
                <w:ins w:id="2609" w:author="Στάθης Καπ" w:date="2023-02-01T09:04:00Z"/>
                <w:lang w:val="el-GR"/>
              </w:rPr>
              <w:pPrChange w:id="2610" w:author="Στάθης Καπ" w:date="2023-02-01T08:46:00Z">
                <w:pPr/>
              </w:pPrChange>
            </w:pPr>
          </w:p>
        </w:tc>
        <w:tc>
          <w:tcPr>
            <w:tcW w:w="4300" w:type="pct"/>
          </w:tcPr>
          <w:p w14:paraId="5E0CFEDC" w14:textId="727A5798" w:rsidR="00966A77" w:rsidRPr="005846FF" w:rsidRDefault="00A224AC">
            <w:pPr>
              <w:spacing w:after="160"/>
              <w:rPr>
                <w:ins w:id="2611" w:author="Στάθης Καπ" w:date="2023-02-01T09:04:00Z"/>
                <w:lang w:val="el-GR"/>
              </w:rPr>
              <w:pPrChange w:id="2612" w:author="Στάθης Καπ" w:date="2023-02-01T08:46:00Z">
                <w:pPr/>
              </w:pPrChange>
            </w:pPr>
            <m:oMathPara>
              <m:oMath>
                <m:nary>
                  <m:naryPr>
                    <m:chr m:val="∑"/>
                    <m:limLoc m:val="undOvr"/>
                    <m:ctrlPr>
                      <w:ins w:id="2613" w:author="Στάθης Καπ" w:date="2023-02-01T09:04:00Z">
                        <w:rPr>
                          <w:rFonts w:ascii="Cambria Math" w:hAnsi="Cambria Math"/>
                          <w:i/>
                          <w:iCs/>
                          <w:lang w:val="el-GR"/>
                        </w:rPr>
                      </w:ins>
                    </m:ctrlPr>
                  </m:naryPr>
                  <m:sub>
                    <m:r>
                      <w:ins w:id="2614" w:author="Στάθης Καπ" w:date="2023-02-01T09:04:00Z">
                        <w:rPr>
                          <w:rFonts w:ascii="Cambria Math" w:hAnsi="Cambria Math"/>
                          <w:lang w:val="el-GR"/>
                        </w:rPr>
                        <m:t>i=1</m:t>
                      </w:ins>
                    </m:r>
                  </m:sub>
                  <m:sup>
                    <m:r>
                      <w:ins w:id="2615" w:author="Στάθης Καπ" w:date="2023-02-01T09:04:00Z">
                        <w:rPr>
                          <w:rFonts w:ascii="Cambria Math" w:hAnsi="Cambria Math"/>
                          <w:lang w:val="el-GR"/>
                        </w:rPr>
                        <m:t>n-1</m:t>
                      </w:ins>
                    </m:r>
                  </m:sup>
                  <m:e>
                    <m:r>
                      <w:ins w:id="2616" w:author="Στάθης Καπ" w:date="2023-02-01T09:04:00Z">
                        <w:rPr>
                          <w:rFonts w:ascii="Cambria Math" w:hAnsi="Cambria Math"/>
                          <w:lang w:val="el-GR"/>
                        </w:rPr>
                        <m:t>(</m:t>
                      </w:ins>
                    </m:r>
                    <m:sSub>
                      <m:sSubPr>
                        <m:ctrlPr>
                          <w:ins w:id="2617" w:author="Στάθης Καπ" w:date="2023-02-01T09:04:00Z">
                            <w:rPr>
                              <w:rFonts w:ascii="Cambria Math" w:hAnsi="Cambria Math"/>
                              <w:i/>
                              <w:iCs/>
                              <w:lang w:val="el-GR"/>
                            </w:rPr>
                          </w:ins>
                        </m:ctrlPr>
                      </m:sSubPr>
                      <m:e>
                        <m:r>
                          <w:ins w:id="2618" w:author="Στάθης Καπ" w:date="2023-02-01T09:04:00Z">
                            <w:rPr>
                              <w:rFonts w:ascii="Cambria Math" w:hAnsi="Cambria Math"/>
                              <w:lang w:val="el-GR"/>
                            </w:rPr>
                            <m:t>T</m:t>
                          </w:ins>
                        </m:r>
                      </m:e>
                      <m:sub>
                        <m:r>
                          <w:ins w:id="2619" w:author="Στάθης Καπ" w:date="2023-02-01T09:04:00Z">
                            <w:rPr>
                              <w:rFonts w:ascii="Cambria Math" w:hAnsi="Cambria Math"/>
                              <w:lang w:val="el-GR"/>
                            </w:rPr>
                            <m:t>i</m:t>
                          </w:ins>
                        </m:r>
                      </m:sub>
                    </m:sSub>
                    <m:sSub>
                      <m:sSubPr>
                        <m:ctrlPr>
                          <w:ins w:id="2620" w:author="Στάθης Καπ" w:date="2023-02-01T09:04:00Z">
                            <w:rPr>
                              <w:rFonts w:ascii="Cambria Math" w:hAnsi="Cambria Math"/>
                              <w:i/>
                              <w:iCs/>
                              <w:lang w:val="el-GR"/>
                            </w:rPr>
                          </w:ins>
                        </m:ctrlPr>
                      </m:sSubPr>
                      <m:e>
                        <m:r>
                          <w:ins w:id="2621" w:author="Στάθης Καπ" w:date="2023-02-01T09:04:00Z">
                            <w:rPr>
                              <w:rFonts w:ascii="Cambria Math" w:hAnsi="Cambria Math"/>
                              <w:lang w:val="el-GR"/>
                            </w:rPr>
                            <m:t>y</m:t>
                          </w:ins>
                        </m:r>
                      </m:e>
                      <m:sub>
                        <m:r>
                          <w:ins w:id="2622" w:author="Στάθης Καπ" w:date="2023-02-01T09:04:00Z">
                            <w:rPr>
                              <w:rFonts w:ascii="Cambria Math" w:hAnsi="Cambria Math"/>
                              <w:lang w:val="el-GR"/>
                            </w:rPr>
                            <m:t>id</m:t>
                          </w:ins>
                        </m:r>
                      </m:sub>
                    </m:sSub>
                    <m:r>
                      <w:ins w:id="2623" w:author="Στάθης Καπ" w:date="2023-02-01T09:04:00Z">
                        <w:rPr>
                          <w:rFonts w:ascii="Cambria Math" w:hAnsi="Cambria Math"/>
                          <w:lang w:val="el-GR"/>
                        </w:rPr>
                        <m:t>+</m:t>
                      </w:ins>
                    </m:r>
                    <m:nary>
                      <m:naryPr>
                        <m:chr m:val="∑"/>
                        <m:limLoc m:val="undOvr"/>
                        <m:ctrlPr>
                          <w:ins w:id="2624" w:author="Στάθης Καπ" w:date="2023-02-01T09:04:00Z">
                            <w:rPr>
                              <w:rFonts w:ascii="Cambria Math" w:hAnsi="Cambria Math"/>
                              <w:i/>
                              <w:iCs/>
                              <w:lang w:val="el-GR"/>
                            </w:rPr>
                          </w:ins>
                        </m:ctrlPr>
                      </m:naryPr>
                      <m:sub>
                        <m:r>
                          <w:ins w:id="2625" w:author="Στάθης Καπ" w:date="2023-02-01T09:04:00Z">
                            <w:rPr>
                              <w:rFonts w:ascii="Cambria Math" w:hAnsi="Cambria Math"/>
                              <w:lang w:val="el-GR"/>
                            </w:rPr>
                            <m:t>y=2</m:t>
                          </w:ins>
                        </m:r>
                      </m:sub>
                      <m:sup>
                        <m:r>
                          <w:ins w:id="2626" w:author="Στάθης Καπ" w:date="2023-02-01T09:04:00Z">
                            <w:rPr>
                              <w:rFonts w:ascii="Cambria Math" w:hAnsi="Cambria Math"/>
                              <w:lang w:val="el-GR"/>
                            </w:rPr>
                            <m:t>n</m:t>
                          </w:ins>
                        </m:r>
                      </m:sup>
                      <m:e>
                        <m:sSub>
                          <m:sSubPr>
                            <m:ctrlPr>
                              <w:ins w:id="2627" w:author="Στάθης Καπ" w:date="2023-02-01T09:04:00Z">
                                <w:rPr>
                                  <w:rFonts w:ascii="Cambria Math" w:hAnsi="Cambria Math"/>
                                  <w:i/>
                                  <w:iCs/>
                                  <w:lang w:val="el-GR"/>
                                </w:rPr>
                              </w:ins>
                            </m:ctrlPr>
                          </m:sSubPr>
                          <m:e>
                            <m:r>
                              <w:ins w:id="2628" w:author="Στάθης Καπ" w:date="2023-02-01T09:04:00Z">
                                <w:rPr>
                                  <w:rFonts w:ascii="Cambria Math" w:hAnsi="Cambria Math"/>
                                  <w:lang w:val="el-GR"/>
                                </w:rPr>
                                <m:t>c</m:t>
                              </w:ins>
                            </m:r>
                          </m:e>
                          <m:sub>
                            <m:r>
                              <w:ins w:id="2629" w:author="Στάθης Καπ" w:date="2023-02-01T09:04:00Z">
                                <w:rPr>
                                  <w:rFonts w:ascii="Cambria Math" w:hAnsi="Cambria Math"/>
                                  <w:lang w:val="el-GR"/>
                                </w:rPr>
                                <m:t>ij</m:t>
                              </w:ins>
                            </m:r>
                          </m:sub>
                        </m:sSub>
                        <m:sSub>
                          <m:sSubPr>
                            <m:ctrlPr>
                              <w:ins w:id="2630" w:author="Στάθης Καπ" w:date="2023-02-01T09:04:00Z">
                                <w:rPr>
                                  <w:rFonts w:ascii="Cambria Math" w:hAnsi="Cambria Math"/>
                                  <w:i/>
                                  <w:iCs/>
                                  <w:lang w:val="el-GR"/>
                                </w:rPr>
                              </w:ins>
                            </m:ctrlPr>
                          </m:sSubPr>
                          <m:e>
                            <m:r>
                              <w:ins w:id="2631" w:author="Στάθης Καπ" w:date="2023-02-01T09:04:00Z">
                                <w:rPr>
                                  <w:rFonts w:ascii="Cambria Math" w:hAnsi="Cambria Math"/>
                                  <w:lang w:val="el-GR"/>
                                </w:rPr>
                                <m:t>x</m:t>
                              </w:ins>
                            </m:r>
                          </m:e>
                          <m:sub>
                            <m:r>
                              <w:ins w:id="2632" w:author="Στάθης Καπ" w:date="2023-02-01T09:04:00Z">
                                <w:rPr>
                                  <w:rFonts w:ascii="Cambria Math" w:hAnsi="Cambria Math"/>
                                  <w:lang w:val="el-GR"/>
                                </w:rPr>
                                <m:t>ijd</m:t>
                              </w:ins>
                            </m:r>
                          </m:sub>
                        </m:sSub>
                      </m:e>
                    </m:nary>
                    <m:r>
                      <w:ins w:id="2633" w:author="Στάθης Καπ" w:date="2023-02-01T09:04:00Z">
                        <w:rPr>
                          <w:rFonts w:ascii="Cambria Math" w:hAnsi="Cambria Math"/>
                          <w:lang w:val="el-GR"/>
                        </w:rPr>
                        <m:t>)</m:t>
                      </w:ins>
                    </m:r>
                  </m:e>
                </m:nary>
                <m:r>
                  <w:ins w:id="2634" w:author="Στάθης Καπ" w:date="2023-02-01T09:04:00Z">
                    <w:rPr>
                      <w:rFonts w:ascii="Cambria Math" w:hAnsi="Cambria Math"/>
                      <w:lang w:val="el-GR"/>
                    </w:rPr>
                    <m:t>≤</m:t>
                  </w:ins>
                </m:r>
                <m:sSub>
                  <m:sSubPr>
                    <m:ctrlPr>
                      <w:ins w:id="2635" w:author="Στάθης Καπ" w:date="2023-02-01T09:04:00Z">
                        <w:rPr>
                          <w:rFonts w:ascii="Cambria Math" w:hAnsi="Cambria Math"/>
                          <w:i/>
                          <w:iCs/>
                          <w:lang w:val="el-GR"/>
                        </w:rPr>
                      </w:ins>
                    </m:ctrlPr>
                  </m:sSubPr>
                  <m:e>
                    <m:r>
                      <w:ins w:id="2636" w:author="Στάθης Καπ" w:date="2023-02-01T09:04:00Z">
                        <w:rPr>
                          <w:rFonts w:ascii="Cambria Math" w:hAnsi="Cambria Math"/>
                          <w:lang w:val="el-GR"/>
                        </w:rPr>
                        <m:t>T</m:t>
                      </w:ins>
                    </m:r>
                  </m:e>
                  <m:sub>
                    <m:r>
                      <w:ins w:id="2637" w:author="Στάθης Καπ" w:date="2023-02-01T09:04:00Z">
                        <w:rPr>
                          <w:rFonts w:ascii="Cambria Math" w:hAnsi="Cambria Math"/>
                          <w:lang w:val="el-GR"/>
                        </w:rPr>
                        <m:t>max</m:t>
                      </w:ins>
                    </m:r>
                  </m:sub>
                </m:sSub>
                <m:r>
                  <w:ins w:id="2638" w:author="Στάθης Καπ" w:date="2023-02-01T09:04:00Z">
                    <w:rPr>
                      <w:rFonts w:ascii="Cambria Math" w:hAnsi="Cambria Math"/>
                      <w:lang w:val="el-GR"/>
                    </w:rPr>
                    <m:t xml:space="preserve"> ∀d=1,⋯, m</m:t>
                  </w:ins>
                </m:r>
              </m:oMath>
            </m:oMathPara>
          </w:p>
        </w:tc>
        <w:tc>
          <w:tcPr>
            <w:tcW w:w="350" w:type="pct"/>
            <w:vAlign w:val="center"/>
          </w:tcPr>
          <w:p w14:paraId="339A1AE9" w14:textId="1AE2C48E" w:rsidR="00966A77" w:rsidRPr="00603993" w:rsidRDefault="00966A77" w:rsidP="00237FE3">
            <w:pPr>
              <w:pStyle w:val="Caption"/>
              <w:spacing w:after="160"/>
              <w:rPr>
                <w:ins w:id="2639" w:author="Στάθης Καπ" w:date="2023-02-01T09:04:00Z"/>
                <w:rPrChange w:id="2640" w:author="Στάθης Καπ" w:date="2023-02-01T08:49:00Z">
                  <w:rPr>
                    <w:ins w:id="2641" w:author="Στάθης Καπ" w:date="2023-02-01T09:04:00Z"/>
                    <w:lang w:val="el-GR"/>
                  </w:rPr>
                </w:rPrChange>
              </w:rPr>
            </w:pPr>
            <w:ins w:id="264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4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2644" w:author="Στάθης Καπ" w:date="2023-02-01T09:04:00Z">
              <w:r>
                <w:rPr>
                  <w:lang w:val="el-GR"/>
                </w:rPr>
                <w:fldChar w:fldCharType="end"/>
              </w:r>
              <w:r>
                <w:t>)</w:t>
              </w:r>
            </w:ins>
          </w:p>
        </w:tc>
      </w:tr>
      <w:tr w:rsidR="0064104A" w14:paraId="730D6D9B" w14:textId="77777777" w:rsidTr="00237FE3">
        <w:trPr>
          <w:ins w:id="2645" w:author="Στάθης Καπ" w:date="2023-02-01T09:04:00Z"/>
        </w:trPr>
        <w:tc>
          <w:tcPr>
            <w:tcW w:w="350" w:type="pct"/>
          </w:tcPr>
          <w:p w14:paraId="678E0962" w14:textId="77777777" w:rsidR="0064104A" w:rsidRDefault="0064104A">
            <w:pPr>
              <w:spacing w:after="160"/>
              <w:rPr>
                <w:ins w:id="2646" w:author="Στάθης Καπ" w:date="2023-02-01T09:04:00Z"/>
                <w:lang w:val="el-GR"/>
              </w:rPr>
              <w:pPrChange w:id="2647" w:author="Στάθης Καπ" w:date="2023-02-01T08:46:00Z">
                <w:pPr/>
              </w:pPrChange>
            </w:pPr>
          </w:p>
        </w:tc>
        <w:tc>
          <w:tcPr>
            <w:tcW w:w="4300" w:type="pct"/>
          </w:tcPr>
          <w:p w14:paraId="4F0AE66B" w14:textId="6A33EC13" w:rsidR="0064104A" w:rsidRPr="005846FF" w:rsidRDefault="00A224AC">
            <w:pPr>
              <w:spacing w:after="160"/>
              <w:rPr>
                <w:ins w:id="2648" w:author="Στάθης Καπ" w:date="2023-02-01T09:04:00Z"/>
                <w:lang w:val="el-GR"/>
              </w:rPr>
              <w:pPrChange w:id="2649" w:author="Στάθης Καπ" w:date="2023-02-01T08:46:00Z">
                <w:pPr/>
              </w:pPrChange>
            </w:pPr>
            <m:oMathPara>
              <m:oMath>
                <m:sSub>
                  <m:sSubPr>
                    <m:ctrlPr>
                      <w:ins w:id="2650" w:author="Στάθης Καπ" w:date="2023-02-01T09:04:00Z">
                        <w:rPr>
                          <w:rFonts w:ascii="Cambria Math" w:hAnsi="Cambria Math"/>
                          <w:i/>
                          <w:lang w:val="el-GR"/>
                        </w:rPr>
                      </w:ins>
                    </m:ctrlPr>
                  </m:sSubPr>
                  <m:e>
                    <m:r>
                      <w:ins w:id="2651" w:author="Στάθης Καπ" w:date="2023-02-01T09:04:00Z">
                        <w:rPr>
                          <w:rFonts w:ascii="Cambria Math" w:hAnsi="Cambria Math"/>
                          <w:lang w:val="el-GR"/>
                        </w:rPr>
                        <m:t>O</m:t>
                      </w:ins>
                    </m:r>
                  </m:e>
                  <m:sub>
                    <m:r>
                      <w:ins w:id="2652" w:author="Στάθης Καπ" w:date="2023-02-01T09:04:00Z">
                        <w:rPr>
                          <w:rFonts w:ascii="Cambria Math" w:hAnsi="Cambria Math"/>
                          <w:lang w:val="el-GR"/>
                        </w:rPr>
                        <m:t>i</m:t>
                      </w:ins>
                    </m:r>
                  </m:sub>
                </m:sSub>
                <m:r>
                  <w:ins w:id="2653" w:author="Στάθης Καπ" w:date="2023-02-01T09:04:00Z">
                    <w:rPr>
                      <w:rFonts w:ascii="Cambria Math" w:hAnsi="Cambria Math"/>
                      <w:lang w:val="el-GR"/>
                    </w:rPr>
                    <m:t>≤</m:t>
                  </w:ins>
                </m:r>
                <m:sSub>
                  <m:sSubPr>
                    <m:ctrlPr>
                      <w:ins w:id="2654" w:author="Στάθης Καπ" w:date="2023-02-01T09:04:00Z">
                        <w:rPr>
                          <w:rFonts w:ascii="Cambria Math" w:hAnsi="Cambria Math"/>
                          <w:i/>
                          <w:lang w:val="el-GR"/>
                        </w:rPr>
                      </w:ins>
                    </m:ctrlPr>
                  </m:sSubPr>
                  <m:e>
                    <m:r>
                      <w:ins w:id="2655" w:author="Στάθης Καπ" w:date="2023-02-01T09:04:00Z">
                        <w:rPr>
                          <w:rFonts w:ascii="Cambria Math" w:hAnsi="Cambria Math"/>
                          <w:lang w:val="el-GR"/>
                        </w:rPr>
                        <m:t>s</m:t>
                      </w:ins>
                    </m:r>
                  </m:e>
                  <m:sub>
                    <m:r>
                      <w:ins w:id="2656" w:author="Στάθης Καπ" w:date="2023-02-01T09:04:00Z">
                        <w:rPr>
                          <w:rFonts w:ascii="Cambria Math" w:hAnsi="Cambria Math"/>
                          <w:lang w:val="el-GR"/>
                        </w:rPr>
                        <m:t>id</m:t>
                      </w:ins>
                    </m:r>
                  </m:sub>
                </m:sSub>
                <m:r>
                  <w:ins w:id="2657" w:author="Στάθης Καπ" w:date="2023-02-01T09:04:00Z">
                    <w:rPr>
                      <w:rFonts w:ascii="Cambria Math" w:hAnsi="Cambria Math"/>
                      <w:lang w:val="el-GR"/>
                    </w:rPr>
                    <m:t xml:space="preserve">  ∀i=1,⋯,n d=1,⋯,m</m:t>
                  </w:ins>
                </m:r>
              </m:oMath>
            </m:oMathPara>
          </w:p>
        </w:tc>
        <w:tc>
          <w:tcPr>
            <w:tcW w:w="350" w:type="pct"/>
            <w:vAlign w:val="center"/>
          </w:tcPr>
          <w:p w14:paraId="70366D56" w14:textId="4B818BF2" w:rsidR="0064104A" w:rsidRPr="00603993" w:rsidRDefault="0064104A" w:rsidP="00237FE3">
            <w:pPr>
              <w:pStyle w:val="Caption"/>
              <w:spacing w:after="160"/>
              <w:rPr>
                <w:ins w:id="2658" w:author="Στάθης Καπ" w:date="2023-02-01T09:04:00Z"/>
                <w:rPrChange w:id="2659" w:author="Στάθης Καπ" w:date="2023-02-01T08:49:00Z">
                  <w:rPr>
                    <w:ins w:id="2660" w:author="Στάθης Καπ" w:date="2023-02-01T09:04:00Z"/>
                    <w:lang w:val="el-GR"/>
                  </w:rPr>
                </w:rPrChange>
              </w:rPr>
            </w:pPr>
            <w:ins w:id="2661"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62"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2663" w:author="Στάθης Καπ" w:date="2023-02-01T09:04:00Z">
              <w:r>
                <w:rPr>
                  <w:lang w:val="el-GR"/>
                </w:rPr>
                <w:fldChar w:fldCharType="end"/>
              </w:r>
              <w:r>
                <w:t>)</w:t>
              </w:r>
            </w:ins>
          </w:p>
        </w:tc>
      </w:tr>
      <w:tr w:rsidR="00DA3515" w14:paraId="427D8C3F" w14:textId="77777777" w:rsidTr="00237FE3">
        <w:trPr>
          <w:ins w:id="2664" w:author="Στάθης Καπ" w:date="2023-02-01T09:04:00Z"/>
        </w:trPr>
        <w:tc>
          <w:tcPr>
            <w:tcW w:w="350" w:type="pct"/>
          </w:tcPr>
          <w:p w14:paraId="4A90F065" w14:textId="77777777" w:rsidR="00DA3515" w:rsidRDefault="00DA3515">
            <w:pPr>
              <w:spacing w:after="160"/>
              <w:rPr>
                <w:ins w:id="2665" w:author="Στάθης Καπ" w:date="2023-02-01T09:04:00Z"/>
                <w:lang w:val="el-GR"/>
              </w:rPr>
              <w:pPrChange w:id="2666" w:author="Στάθης Καπ" w:date="2023-02-01T08:46:00Z">
                <w:pPr/>
              </w:pPrChange>
            </w:pPr>
          </w:p>
        </w:tc>
        <w:tc>
          <w:tcPr>
            <w:tcW w:w="4300" w:type="pct"/>
          </w:tcPr>
          <w:p w14:paraId="35632962" w14:textId="287C915E" w:rsidR="00DA3515" w:rsidRPr="005846FF" w:rsidRDefault="00A224AC">
            <w:pPr>
              <w:spacing w:after="160"/>
              <w:rPr>
                <w:ins w:id="2667" w:author="Στάθης Καπ" w:date="2023-02-01T09:04:00Z"/>
                <w:lang w:val="el-GR"/>
              </w:rPr>
              <w:pPrChange w:id="2668" w:author="Στάθης Καπ" w:date="2023-02-01T08:46:00Z">
                <w:pPr/>
              </w:pPrChange>
            </w:pPr>
            <m:oMathPara>
              <m:oMath>
                <m:sSub>
                  <m:sSubPr>
                    <m:ctrlPr>
                      <w:ins w:id="2669" w:author="Στάθης Καπ" w:date="2023-02-01T09:04:00Z">
                        <w:rPr>
                          <w:rFonts w:ascii="Cambria Math" w:hAnsi="Cambria Math"/>
                          <w:i/>
                          <w:iCs/>
                          <w:lang w:val="el-GR"/>
                        </w:rPr>
                      </w:ins>
                    </m:ctrlPr>
                  </m:sSubPr>
                  <m:e>
                    <m:r>
                      <w:ins w:id="2670" w:author="Στάθης Καπ" w:date="2023-02-01T09:04:00Z">
                        <w:rPr>
                          <w:rFonts w:ascii="Cambria Math" w:hAnsi="Cambria Math"/>
                          <w:lang w:val="el-GR"/>
                        </w:rPr>
                        <m:t>s</m:t>
                      </w:ins>
                    </m:r>
                  </m:e>
                  <m:sub>
                    <m:r>
                      <w:ins w:id="2671" w:author="Στάθης Καπ" w:date="2023-02-01T09:04:00Z">
                        <w:rPr>
                          <w:rFonts w:ascii="Cambria Math" w:hAnsi="Cambria Math"/>
                          <w:lang w:val="el-GR"/>
                        </w:rPr>
                        <m:t>id</m:t>
                      </w:ins>
                    </m:r>
                  </m:sub>
                </m:sSub>
                <m:r>
                  <w:ins w:id="2672" w:author="Στάθης Καπ" w:date="2023-02-01T09:04:00Z">
                    <w:rPr>
                      <w:rFonts w:ascii="Cambria Math" w:hAnsi="Cambria Math"/>
                      <w:lang w:val="el-GR"/>
                    </w:rPr>
                    <m:t>≤</m:t>
                  </w:ins>
                </m:r>
                <m:sSub>
                  <m:sSubPr>
                    <m:ctrlPr>
                      <w:ins w:id="2673" w:author="Στάθης Καπ" w:date="2023-02-01T09:04:00Z">
                        <w:rPr>
                          <w:rFonts w:ascii="Cambria Math" w:hAnsi="Cambria Math"/>
                          <w:i/>
                          <w:iCs/>
                          <w:lang w:val="el-GR"/>
                        </w:rPr>
                      </w:ins>
                    </m:ctrlPr>
                  </m:sSubPr>
                  <m:e>
                    <m:r>
                      <w:ins w:id="2674" w:author="Στάθης Καπ" w:date="2023-02-01T09:04:00Z">
                        <w:rPr>
                          <w:rFonts w:ascii="Cambria Math" w:hAnsi="Cambria Math"/>
                          <w:lang w:val="el-GR"/>
                        </w:rPr>
                        <m:t>C</m:t>
                      </w:ins>
                    </m:r>
                  </m:e>
                  <m:sub>
                    <m:r>
                      <w:ins w:id="2675" w:author="Στάθης Καπ" w:date="2023-02-01T09:04:00Z">
                        <w:rPr>
                          <w:rFonts w:ascii="Cambria Math" w:hAnsi="Cambria Math"/>
                          <w:lang w:val="el-GR"/>
                        </w:rPr>
                        <m:t>i</m:t>
                      </w:ins>
                    </m:r>
                  </m:sub>
                </m:sSub>
                <m:r>
                  <w:ins w:id="2676" w:author="Στάθης Καπ" w:date="2023-02-01T09:04:00Z">
                    <w:rPr>
                      <w:rFonts w:ascii="Cambria Math" w:hAnsi="Cambria Math"/>
                      <w:lang w:val="el-GR"/>
                    </w:rPr>
                    <m:t xml:space="preserve"> ∀i=1,⋯,n d=1,⋯,m</m:t>
                  </w:ins>
                </m:r>
              </m:oMath>
            </m:oMathPara>
          </w:p>
        </w:tc>
        <w:tc>
          <w:tcPr>
            <w:tcW w:w="350" w:type="pct"/>
            <w:vAlign w:val="center"/>
          </w:tcPr>
          <w:p w14:paraId="38377483" w14:textId="65544F18" w:rsidR="00DA3515" w:rsidRPr="00603993" w:rsidRDefault="00DA3515" w:rsidP="00237FE3">
            <w:pPr>
              <w:pStyle w:val="Caption"/>
              <w:spacing w:after="160"/>
              <w:rPr>
                <w:ins w:id="2677" w:author="Στάθης Καπ" w:date="2023-02-01T09:04:00Z"/>
                <w:rPrChange w:id="2678" w:author="Στάθης Καπ" w:date="2023-02-01T08:49:00Z">
                  <w:rPr>
                    <w:ins w:id="2679" w:author="Στάθης Καπ" w:date="2023-02-01T09:04:00Z"/>
                    <w:lang w:val="el-GR"/>
                  </w:rPr>
                </w:rPrChange>
              </w:rPr>
            </w:pPr>
            <w:ins w:id="268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8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2682" w:author="Στάθης Καπ" w:date="2023-02-01T09:04:00Z">
              <w:r>
                <w:rPr>
                  <w:lang w:val="el-GR"/>
                </w:rPr>
                <w:fldChar w:fldCharType="end"/>
              </w:r>
              <w:r>
                <w:t>)</w:t>
              </w:r>
            </w:ins>
          </w:p>
        </w:tc>
      </w:tr>
      <w:tr w:rsidR="001D126F" w14:paraId="610BE061" w14:textId="77777777" w:rsidTr="00237FE3">
        <w:trPr>
          <w:ins w:id="2683" w:author="Στάθης Καπ" w:date="2023-02-01T09:04:00Z"/>
        </w:trPr>
        <w:tc>
          <w:tcPr>
            <w:tcW w:w="350" w:type="pct"/>
          </w:tcPr>
          <w:p w14:paraId="46A6C8D2" w14:textId="77777777" w:rsidR="001D126F" w:rsidRDefault="001D126F">
            <w:pPr>
              <w:spacing w:after="160"/>
              <w:rPr>
                <w:ins w:id="2684" w:author="Στάθης Καπ" w:date="2023-02-01T09:04:00Z"/>
                <w:lang w:val="el-GR"/>
              </w:rPr>
              <w:pPrChange w:id="2685" w:author="Στάθης Καπ" w:date="2023-02-01T08:46:00Z">
                <w:pPr/>
              </w:pPrChange>
            </w:pPr>
          </w:p>
        </w:tc>
        <w:tc>
          <w:tcPr>
            <w:tcW w:w="4300" w:type="pct"/>
          </w:tcPr>
          <w:p w14:paraId="07730093" w14:textId="6E4449FE" w:rsidR="001D126F" w:rsidRPr="005846FF" w:rsidRDefault="00A224AC">
            <w:pPr>
              <w:spacing w:after="160"/>
              <w:rPr>
                <w:ins w:id="2686" w:author="Στάθης Καπ" w:date="2023-02-01T09:04:00Z"/>
                <w:lang w:val="el-GR"/>
              </w:rPr>
              <w:pPrChange w:id="2687" w:author="Στάθης Καπ" w:date="2023-02-01T08:46:00Z">
                <w:pPr/>
              </w:pPrChange>
            </w:pPr>
            <m:oMathPara>
              <m:oMath>
                <m:sSub>
                  <m:sSubPr>
                    <m:ctrlPr>
                      <w:ins w:id="2688" w:author="Στάθης Καπ" w:date="2023-02-01T09:04:00Z">
                        <w:rPr>
                          <w:rFonts w:ascii="Cambria Math" w:hAnsi="Cambria Math"/>
                          <w:i/>
                          <w:iCs/>
                          <w:lang w:val="el-GR"/>
                        </w:rPr>
                      </w:ins>
                    </m:ctrlPr>
                  </m:sSubPr>
                  <m:e>
                    <m:r>
                      <w:ins w:id="2689" w:author="Στάθης Καπ" w:date="2023-02-01T09:04:00Z">
                        <w:rPr>
                          <w:rFonts w:ascii="Cambria Math" w:hAnsi="Cambria Math"/>
                          <w:lang w:val="el-GR"/>
                        </w:rPr>
                        <m:t>x</m:t>
                      </w:ins>
                    </m:r>
                  </m:e>
                  <m:sub>
                    <m:r>
                      <w:ins w:id="2690" w:author="Στάθης Καπ" w:date="2023-02-01T09:04:00Z">
                        <w:rPr>
                          <w:rFonts w:ascii="Cambria Math" w:hAnsi="Cambria Math"/>
                          <w:lang w:val="el-GR"/>
                        </w:rPr>
                        <m:t>ijd</m:t>
                      </w:ins>
                    </m:r>
                  </m:sub>
                </m:sSub>
                <m:r>
                  <w:ins w:id="2691" w:author="Στάθης Καπ" w:date="2023-02-01T09:04:00Z">
                    <w:rPr>
                      <w:rFonts w:ascii="Cambria Math" w:hAnsi="Cambria Math"/>
                      <w:lang w:val="el-GR"/>
                    </w:rPr>
                    <m:t>,</m:t>
                  </w:ins>
                </m:r>
                <m:sSub>
                  <m:sSubPr>
                    <m:ctrlPr>
                      <w:ins w:id="2692" w:author="Στάθης Καπ" w:date="2023-02-01T09:04:00Z">
                        <w:rPr>
                          <w:rFonts w:ascii="Cambria Math" w:hAnsi="Cambria Math"/>
                          <w:i/>
                          <w:iCs/>
                          <w:lang w:val="el-GR"/>
                        </w:rPr>
                      </w:ins>
                    </m:ctrlPr>
                  </m:sSubPr>
                  <m:e>
                    <m:r>
                      <w:ins w:id="2693" w:author="Στάθης Καπ" w:date="2023-02-01T09:04:00Z">
                        <w:rPr>
                          <w:rFonts w:ascii="Cambria Math" w:hAnsi="Cambria Math"/>
                          <w:lang w:val="el-GR"/>
                        </w:rPr>
                        <m:t>y</m:t>
                      </w:ins>
                    </m:r>
                  </m:e>
                  <m:sub>
                    <m:r>
                      <w:ins w:id="2694" w:author="Στάθης Καπ" w:date="2023-02-01T09:04:00Z">
                        <w:rPr>
                          <w:rFonts w:ascii="Cambria Math" w:hAnsi="Cambria Math"/>
                          <w:lang w:val="el-GR"/>
                        </w:rPr>
                        <m:t>id</m:t>
                      </w:ins>
                    </m:r>
                  </m:sub>
                </m:sSub>
                <m:r>
                  <w:ins w:id="2695" w:author="Στάθης Καπ" w:date="2023-02-01T09:04:00Z">
                    <w:rPr>
                      <w:rFonts w:ascii="Cambria Math" w:hAnsi="Cambria Math"/>
                      <w:lang w:val="el-GR"/>
                    </w:rPr>
                    <m:t>∈</m:t>
                  </w:ins>
                </m:r>
                <m:d>
                  <m:dPr>
                    <m:begChr m:val="{"/>
                    <m:endChr m:val="}"/>
                    <m:ctrlPr>
                      <w:ins w:id="2696" w:author="Στάθης Καπ" w:date="2023-02-01T09:04:00Z">
                        <w:rPr>
                          <w:rFonts w:ascii="Cambria Math" w:hAnsi="Cambria Math"/>
                          <w:i/>
                          <w:iCs/>
                          <w:lang w:val="el-GR"/>
                        </w:rPr>
                      </w:ins>
                    </m:ctrlPr>
                  </m:dPr>
                  <m:e>
                    <m:r>
                      <w:ins w:id="2697" w:author="Στάθης Καπ" w:date="2023-02-01T09:04:00Z">
                        <w:rPr>
                          <w:rFonts w:ascii="Cambria Math" w:hAnsi="Cambria Math"/>
                          <w:lang w:val="el-GR"/>
                        </w:rPr>
                        <m:t>0,1</m:t>
                      </w:ins>
                    </m:r>
                  </m:e>
                </m:d>
                <m:r>
                  <w:ins w:id="2698" w:author="Στάθης Καπ" w:date="2023-02-01T09:04:00Z">
                    <w:rPr>
                      <w:rFonts w:ascii="Cambria Math" w:hAnsi="Cambria Math"/>
                      <w:lang w:val="el-GR"/>
                    </w:rPr>
                    <m:t xml:space="preserve"> ∀i,j=1,⋯,n d=1,⋯,m</m:t>
                  </w:ins>
                </m:r>
              </m:oMath>
            </m:oMathPara>
          </w:p>
        </w:tc>
        <w:tc>
          <w:tcPr>
            <w:tcW w:w="350" w:type="pct"/>
            <w:vAlign w:val="center"/>
          </w:tcPr>
          <w:p w14:paraId="61E9CA89" w14:textId="41178614" w:rsidR="001D126F" w:rsidRPr="00603993" w:rsidRDefault="001D126F" w:rsidP="00237FE3">
            <w:pPr>
              <w:pStyle w:val="Caption"/>
              <w:spacing w:after="160"/>
              <w:rPr>
                <w:ins w:id="2699" w:author="Στάθης Καπ" w:date="2023-02-01T09:04:00Z"/>
                <w:rPrChange w:id="2700" w:author="Στάθης Καπ" w:date="2023-02-01T08:49:00Z">
                  <w:rPr>
                    <w:ins w:id="2701" w:author="Στάθης Καπ" w:date="2023-02-01T09:04:00Z"/>
                    <w:lang w:val="el-GR"/>
                  </w:rPr>
                </w:rPrChange>
              </w:rPr>
            </w:pPr>
            <w:ins w:id="270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0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2704"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705" w:author="Στάθης Καπ" w:date="2023-02-01T09:03:00Z"/>
          <w:rFonts w:eastAsiaTheme="minorEastAsia"/>
          <w:lang w:val="el-GR"/>
        </w:rPr>
      </w:pPr>
    </w:p>
    <w:p w14:paraId="2DAC1E66" w14:textId="686302E3" w:rsidR="005A0419" w:rsidRPr="00C961DB" w:rsidDel="00C961DB" w:rsidRDefault="00841477" w:rsidP="00DD5D88">
      <w:pPr>
        <w:rPr>
          <w:del w:id="2706" w:author="Στάθης Καπ" w:date="2023-02-01T09:03:00Z"/>
          <w:rFonts w:eastAsiaTheme="minorEastAsia"/>
          <w:lang w:val="el-GR"/>
          <w:rPrChange w:id="2707" w:author="Στάθης Καπ" w:date="2023-02-01T09:03:00Z">
            <w:rPr>
              <w:del w:id="2708" w:author="Στάθης Καπ" w:date="2023-02-01T09:03:00Z"/>
              <w:rFonts w:ascii="Cambria Math" w:hAnsi="Cambria Math"/>
              <w:i/>
              <w:lang w:val="el-GR"/>
            </w:rPr>
          </w:rPrChange>
        </w:rPr>
      </w:pPr>
      <m:oMathPara>
        <m:oMath>
          <m:r>
            <w:del w:id="2709" w:author="Στάθης Καπ" w:date="2023-02-01T09:03:00Z">
              <w:rPr>
                <w:rFonts w:ascii="Cambria Math" w:hAnsi="Cambria Math"/>
                <w:lang w:val="el-GR"/>
              </w:rPr>
              <m:t xml:space="preserve">maximize </m:t>
            </w:del>
          </m:r>
          <m:nary>
            <m:naryPr>
              <m:chr m:val="∑"/>
              <m:limLoc m:val="undOvr"/>
              <m:ctrlPr>
                <w:del w:id="2710" w:author="Στάθης Καπ" w:date="2023-02-01T09:03:00Z">
                  <w:rPr>
                    <w:rFonts w:ascii="Cambria Math" w:hAnsi="Cambria Math"/>
                    <w:i/>
                    <w:lang w:val="el-GR"/>
                  </w:rPr>
                </w:del>
              </m:ctrlPr>
            </m:naryPr>
            <m:sub>
              <m:r>
                <w:del w:id="2711" w:author="Στάθης Καπ" w:date="2023-02-01T09:03:00Z">
                  <w:rPr>
                    <w:rFonts w:ascii="Cambria Math" w:hAnsi="Cambria Math"/>
                    <w:lang w:val="el-GR"/>
                  </w:rPr>
                  <m:t>d=1</m:t>
                </w:del>
              </m:r>
            </m:sub>
            <m:sup>
              <m:r>
                <w:del w:id="2712" w:author="Στάθης Καπ" w:date="2023-02-01T09:03:00Z">
                  <w:rPr>
                    <w:rFonts w:ascii="Cambria Math" w:hAnsi="Cambria Math"/>
                    <w:lang w:val="el-GR"/>
                  </w:rPr>
                  <m:t>m</m:t>
                </w:del>
              </m:r>
            </m:sup>
            <m:e>
              <m:nary>
                <m:naryPr>
                  <m:chr m:val="∑"/>
                  <m:limLoc m:val="undOvr"/>
                  <m:ctrlPr>
                    <w:del w:id="2713" w:author="Στάθης Καπ" w:date="2023-02-01T09:03:00Z">
                      <w:rPr>
                        <w:rFonts w:ascii="Cambria Math" w:hAnsi="Cambria Math"/>
                        <w:i/>
                        <w:lang w:val="el-GR"/>
                      </w:rPr>
                    </w:del>
                  </m:ctrlPr>
                </m:naryPr>
                <m:sub>
                  <m:r>
                    <w:del w:id="2714" w:author="Στάθης Καπ" w:date="2023-02-01T09:03:00Z">
                      <w:rPr>
                        <w:rFonts w:ascii="Cambria Math" w:hAnsi="Cambria Math"/>
                        <w:lang w:val="el-GR"/>
                      </w:rPr>
                      <m:t>i=2</m:t>
                    </w:del>
                  </m:r>
                </m:sub>
                <m:sup>
                  <m:r>
                    <w:del w:id="2715" w:author="Στάθης Καπ" w:date="2023-02-01T09:03:00Z">
                      <w:rPr>
                        <w:rFonts w:ascii="Cambria Math" w:hAnsi="Cambria Math"/>
                        <w:lang w:val="el-GR"/>
                      </w:rPr>
                      <m:t>n-1</m:t>
                    </w:del>
                  </m:r>
                </m:sup>
                <m:e>
                  <m:sSub>
                    <m:sSubPr>
                      <m:ctrlPr>
                        <w:del w:id="2716" w:author="Στάθης Καπ" w:date="2023-02-01T09:03:00Z">
                          <w:rPr>
                            <w:rFonts w:ascii="Cambria Math" w:hAnsi="Cambria Math"/>
                            <w:i/>
                            <w:lang w:val="el-GR"/>
                          </w:rPr>
                        </w:del>
                      </m:ctrlPr>
                    </m:sSubPr>
                    <m:e>
                      <m:r>
                        <w:del w:id="2717" w:author="Στάθης Καπ" w:date="2023-02-01T09:03:00Z">
                          <w:rPr>
                            <w:rFonts w:ascii="Cambria Math" w:hAnsi="Cambria Math"/>
                            <w:lang w:val="el-GR"/>
                          </w:rPr>
                          <m:t>S</m:t>
                        </w:del>
                      </m:r>
                    </m:e>
                    <m:sub>
                      <m:r>
                        <w:del w:id="2718" w:author="Στάθης Καπ" w:date="2023-02-01T09:03:00Z">
                          <w:rPr>
                            <w:rFonts w:ascii="Cambria Math" w:hAnsi="Cambria Math"/>
                            <w:lang w:val="el-GR"/>
                          </w:rPr>
                          <m:t>i</m:t>
                        </w:del>
                      </m:r>
                    </m:sub>
                  </m:sSub>
                  <m:sSub>
                    <m:sSubPr>
                      <m:ctrlPr>
                        <w:del w:id="2719" w:author="Στάθης Καπ" w:date="2023-02-01T09:03:00Z">
                          <w:rPr>
                            <w:rFonts w:ascii="Cambria Math" w:hAnsi="Cambria Math"/>
                            <w:i/>
                            <w:lang w:val="el-GR"/>
                          </w:rPr>
                        </w:del>
                      </m:ctrlPr>
                    </m:sSubPr>
                    <m:e>
                      <m:r>
                        <w:del w:id="2720" w:author="Στάθης Καπ" w:date="2023-02-01T09:03:00Z">
                          <w:rPr>
                            <w:rFonts w:ascii="Cambria Math" w:hAnsi="Cambria Math"/>
                            <w:lang w:val="el-GR"/>
                          </w:rPr>
                          <m:t>y</m:t>
                        </w:del>
                      </m:r>
                    </m:e>
                    <m:sub>
                      <m:r>
                        <w:del w:id="2721"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A224AC" w:rsidP="00DD5D88">
      <w:pPr>
        <w:rPr>
          <w:del w:id="2722" w:author="Στάθης Καπ" w:date="2023-02-01T09:03:00Z"/>
          <w:rFonts w:eastAsiaTheme="minorEastAsia"/>
          <w:i/>
          <w:lang w:val="el-GR"/>
        </w:rPr>
      </w:pPr>
      <m:oMathPara>
        <m:oMath>
          <m:nary>
            <m:naryPr>
              <m:chr m:val="∑"/>
              <m:limLoc m:val="undOvr"/>
              <m:ctrlPr>
                <w:del w:id="2723" w:author="Στάθης Καπ" w:date="2023-02-01T09:03:00Z">
                  <w:rPr>
                    <w:rFonts w:ascii="Cambria Math" w:eastAsiaTheme="minorEastAsia" w:hAnsi="Cambria Math"/>
                    <w:i/>
                    <w:lang w:val="el-GR"/>
                  </w:rPr>
                </w:del>
              </m:ctrlPr>
            </m:naryPr>
            <m:sub>
              <m:r>
                <w:del w:id="2724" w:author="Στάθης Καπ" w:date="2023-02-01T09:03:00Z">
                  <w:rPr>
                    <w:rFonts w:ascii="Cambria Math" w:eastAsiaTheme="minorEastAsia" w:hAnsi="Cambria Math"/>
                    <w:lang w:val="el-GR"/>
                  </w:rPr>
                  <m:t>d=1</m:t>
                </w:del>
              </m:r>
            </m:sub>
            <m:sup>
              <m:r>
                <w:del w:id="2725" w:author="Στάθης Καπ" w:date="2023-02-01T09:03:00Z">
                  <w:rPr>
                    <w:rFonts w:ascii="Cambria Math" w:eastAsiaTheme="minorEastAsia" w:hAnsi="Cambria Math"/>
                    <w:lang w:val="el-GR"/>
                  </w:rPr>
                  <m:t>m</m:t>
                </w:del>
              </m:r>
            </m:sup>
            <m:e>
              <m:nary>
                <m:naryPr>
                  <m:chr m:val="∑"/>
                  <m:limLoc m:val="undOvr"/>
                  <m:ctrlPr>
                    <w:del w:id="2726" w:author="Στάθης Καπ" w:date="2023-02-01T09:03:00Z">
                      <w:rPr>
                        <w:rFonts w:ascii="Cambria Math" w:eastAsiaTheme="minorEastAsia" w:hAnsi="Cambria Math"/>
                        <w:i/>
                        <w:lang w:val="el-GR"/>
                      </w:rPr>
                    </w:del>
                  </m:ctrlPr>
                </m:naryPr>
                <m:sub>
                  <m:r>
                    <w:del w:id="2727" w:author="Στάθης Καπ" w:date="2023-02-01T09:03:00Z">
                      <w:rPr>
                        <w:rFonts w:ascii="Cambria Math" w:eastAsiaTheme="minorEastAsia" w:hAnsi="Cambria Math"/>
                        <w:lang w:val="el-GR"/>
                      </w:rPr>
                      <m:t>j=2</m:t>
                    </w:del>
                  </m:r>
                </m:sub>
                <m:sup>
                  <m:r>
                    <w:del w:id="2728" w:author="Στάθης Καπ" w:date="2023-02-01T09:03:00Z">
                      <w:rPr>
                        <w:rFonts w:ascii="Cambria Math" w:eastAsiaTheme="minorEastAsia" w:hAnsi="Cambria Math"/>
                        <w:lang w:val="el-GR"/>
                      </w:rPr>
                      <m:t>n-1</m:t>
                    </w:del>
                  </m:r>
                </m:sup>
                <m:e>
                  <m:sSub>
                    <m:sSubPr>
                      <m:ctrlPr>
                        <w:del w:id="2729" w:author="Στάθης Καπ" w:date="2023-02-01T09:03:00Z">
                          <w:rPr>
                            <w:rFonts w:ascii="Cambria Math" w:eastAsiaTheme="minorEastAsia" w:hAnsi="Cambria Math"/>
                            <w:i/>
                            <w:lang w:val="el-GR"/>
                          </w:rPr>
                        </w:del>
                      </m:ctrlPr>
                    </m:sSubPr>
                    <m:e>
                      <m:r>
                        <w:del w:id="2730" w:author="Στάθης Καπ" w:date="2023-02-01T09:03:00Z">
                          <w:rPr>
                            <w:rFonts w:ascii="Cambria Math" w:eastAsiaTheme="minorEastAsia" w:hAnsi="Cambria Math"/>
                            <w:lang w:val="el-GR"/>
                          </w:rPr>
                          <m:t>x</m:t>
                        </w:del>
                      </m:r>
                    </m:e>
                    <m:sub>
                      <m:r>
                        <w:del w:id="2731" w:author="Στάθης Καπ" w:date="2023-02-01T09:03:00Z">
                          <w:rPr>
                            <w:rFonts w:ascii="Cambria Math" w:eastAsiaTheme="minorEastAsia" w:hAnsi="Cambria Math"/>
                            <w:lang w:val="el-GR"/>
                          </w:rPr>
                          <m:t>1jd</m:t>
                        </w:del>
                      </m:r>
                    </m:sub>
                  </m:sSub>
                </m:e>
              </m:nary>
            </m:e>
          </m:nary>
          <m:r>
            <w:del w:id="2732" w:author="Στάθης Καπ" w:date="2023-02-01T09:03:00Z">
              <w:rPr>
                <w:rFonts w:ascii="Cambria Math" w:eastAsiaTheme="minorEastAsia" w:hAnsi="Cambria Math"/>
                <w:lang w:val="el-GR"/>
              </w:rPr>
              <m:t>=</m:t>
            </w:del>
          </m:r>
          <m:nary>
            <m:naryPr>
              <m:chr m:val="∑"/>
              <m:limLoc m:val="undOvr"/>
              <m:ctrlPr>
                <w:del w:id="2733" w:author="Στάθης Καπ" w:date="2023-02-01T09:03:00Z">
                  <w:rPr>
                    <w:rFonts w:ascii="Cambria Math" w:eastAsiaTheme="minorEastAsia" w:hAnsi="Cambria Math"/>
                    <w:i/>
                    <w:lang w:val="el-GR"/>
                  </w:rPr>
                </w:del>
              </m:ctrlPr>
            </m:naryPr>
            <m:sub>
              <m:r>
                <w:del w:id="2734" w:author="Στάθης Καπ" w:date="2023-02-01T09:03:00Z">
                  <w:rPr>
                    <w:rFonts w:ascii="Cambria Math" w:eastAsiaTheme="minorEastAsia" w:hAnsi="Cambria Math"/>
                    <w:lang w:val="el-GR"/>
                  </w:rPr>
                  <m:t>d=1</m:t>
                </w:del>
              </m:r>
            </m:sub>
            <m:sup>
              <m:r>
                <w:del w:id="2735" w:author="Στάθης Καπ" w:date="2023-02-01T09:03:00Z">
                  <w:rPr>
                    <w:rFonts w:ascii="Cambria Math" w:eastAsiaTheme="minorEastAsia" w:hAnsi="Cambria Math"/>
                    <w:lang w:val="el-GR"/>
                  </w:rPr>
                  <m:t>m</m:t>
                </w:del>
              </m:r>
            </m:sup>
            <m:e>
              <m:nary>
                <m:naryPr>
                  <m:chr m:val="∑"/>
                  <m:limLoc m:val="undOvr"/>
                  <m:ctrlPr>
                    <w:del w:id="2736" w:author="Στάθης Καπ" w:date="2023-02-01T09:03:00Z">
                      <w:rPr>
                        <w:rFonts w:ascii="Cambria Math" w:eastAsiaTheme="minorEastAsia" w:hAnsi="Cambria Math"/>
                        <w:i/>
                        <w:lang w:val="el-GR"/>
                      </w:rPr>
                    </w:del>
                  </m:ctrlPr>
                </m:naryPr>
                <m:sub>
                  <m:r>
                    <w:del w:id="2737" w:author="Στάθης Καπ" w:date="2023-02-01T09:03:00Z">
                      <w:rPr>
                        <w:rFonts w:ascii="Cambria Math" w:eastAsiaTheme="minorEastAsia" w:hAnsi="Cambria Math"/>
                        <w:lang w:val="el-GR"/>
                      </w:rPr>
                      <m:t>i=2</m:t>
                    </w:del>
                  </m:r>
                </m:sub>
                <m:sup>
                  <m:r>
                    <w:del w:id="2738" w:author="Στάθης Καπ" w:date="2023-02-01T09:03:00Z">
                      <w:rPr>
                        <w:rFonts w:ascii="Cambria Math" w:eastAsiaTheme="minorEastAsia" w:hAnsi="Cambria Math"/>
                        <w:lang w:val="el-GR"/>
                      </w:rPr>
                      <m:t>n-1</m:t>
                    </w:del>
                  </m:r>
                </m:sup>
                <m:e>
                  <m:sSub>
                    <m:sSubPr>
                      <m:ctrlPr>
                        <w:del w:id="2739" w:author="Στάθης Καπ" w:date="2023-02-01T09:03:00Z">
                          <w:rPr>
                            <w:rFonts w:ascii="Cambria Math" w:eastAsiaTheme="minorEastAsia" w:hAnsi="Cambria Math"/>
                            <w:i/>
                            <w:lang w:val="el-GR"/>
                          </w:rPr>
                        </w:del>
                      </m:ctrlPr>
                    </m:sSubPr>
                    <m:e>
                      <m:r>
                        <w:del w:id="2740" w:author="Στάθης Καπ" w:date="2023-02-01T09:03:00Z">
                          <w:rPr>
                            <w:rFonts w:ascii="Cambria Math" w:eastAsiaTheme="minorEastAsia" w:hAnsi="Cambria Math"/>
                            <w:lang w:val="el-GR"/>
                          </w:rPr>
                          <m:t>x</m:t>
                        </w:del>
                      </m:r>
                    </m:e>
                    <m:sub>
                      <m:r>
                        <w:del w:id="2741" w:author="Στάθης Καπ" w:date="2023-02-01T09:03:00Z">
                          <w:rPr>
                            <w:rFonts w:ascii="Cambria Math" w:eastAsiaTheme="minorEastAsia" w:hAnsi="Cambria Math"/>
                            <w:lang w:val="el-GR"/>
                          </w:rPr>
                          <m:t>ind</m:t>
                        </w:del>
                      </m:r>
                    </m:sub>
                  </m:sSub>
                </m:e>
              </m:nary>
            </m:e>
          </m:nary>
          <m:r>
            <w:del w:id="2742"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A224AC" w:rsidP="00DD5D88">
      <w:pPr>
        <w:rPr>
          <w:del w:id="2743" w:author="Στάθης Καπ" w:date="2023-02-01T09:03:00Z"/>
          <w:rFonts w:eastAsiaTheme="minorEastAsia"/>
          <w:i/>
          <w:lang w:val="el-GR"/>
        </w:rPr>
      </w:pPr>
      <m:oMathPara>
        <m:oMath>
          <m:nary>
            <m:naryPr>
              <m:chr m:val="∑"/>
              <m:limLoc m:val="undOvr"/>
              <m:ctrlPr>
                <w:del w:id="2744" w:author="Στάθης Καπ" w:date="2023-02-01T09:03:00Z">
                  <w:rPr>
                    <w:rFonts w:ascii="Cambria Math" w:eastAsiaTheme="minorEastAsia" w:hAnsi="Cambria Math"/>
                    <w:i/>
                    <w:lang w:val="el-GR"/>
                  </w:rPr>
                </w:del>
              </m:ctrlPr>
            </m:naryPr>
            <m:sub>
              <m:r>
                <w:del w:id="2745" w:author="Στάθης Καπ" w:date="2023-02-01T09:03:00Z">
                  <w:rPr>
                    <w:rFonts w:ascii="Cambria Math" w:eastAsiaTheme="minorEastAsia" w:hAnsi="Cambria Math"/>
                    <w:lang w:val="el-GR"/>
                  </w:rPr>
                  <m:t>i=1</m:t>
                </w:del>
              </m:r>
            </m:sub>
            <m:sup>
              <m:r>
                <w:del w:id="2746" w:author="Στάθης Καπ" w:date="2023-02-01T09:03:00Z">
                  <w:rPr>
                    <w:rFonts w:ascii="Cambria Math" w:eastAsiaTheme="minorEastAsia" w:hAnsi="Cambria Math"/>
                    <w:lang w:val="el-GR"/>
                  </w:rPr>
                  <m:t>n-1</m:t>
                </w:del>
              </m:r>
            </m:sup>
            <m:e>
              <m:sSub>
                <m:sSubPr>
                  <m:ctrlPr>
                    <w:del w:id="2747" w:author="Στάθης Καπ" w:date="2023-02-01T09:03:00Z">
                      <w:rPr>
                        <w:rFonts w:ascii="Cambria Math" w:eastAsiaTheme="minorEastAsia" w:hAnsi="Cambria Math"/>
                        <w:i/>
                        <w:lang w:val="el-GR"/>
                      </w:rPr>
                    </w:del>
                  </m:ctrlPr>
                </m:sSubPr>
                <m:e>
                  <m:r>
                    <w:del w:id="2748" w:author="Στάθης Καπ" w:date="2023-02-01T09:03:00Z">
                      <w:rPr>
                        <w:rFonts w:ascii="Cambria Math" w:eastAsiaTheme="minorEastAsia" w:hAnsi="Cambria Math"/>
                        <w:lang w:val="el-GR"/>
                      </w:rPr>
                      <m:t>x</m:t>
                    </w:del>
                  </m:r>
                </m:e>
                <m:sub>
                  <m:r>
                    <w:del w:id="2749" w:author="Στάθης Καπ" w:date="2023-02-01T09:03:00Z">
                      <w:rPr>
                        <w:rFonts w:ascii="Cambria Math" w:eastAsiaTheme="minorEastAsia" w:hAnsi="Cambria Math"/>
                        <w:lang w:val="el-GR"/>
                      </w:rPr>
                      <m:t>ikd</m:t>
                    </w:del>
                  </m:r>
                </m:sub>
              </m:sSub>
            </m:e>
          </m:nary>
          <m:r>
            <w:del w:id="2750" w:author="Στάθης Καπ" w:date="2023-02-01T09:03:00Z">
              <w:rPr>
                <w:rFonts w:ascii="Cambria Math" w:eastAsiaTheme="minorEastAsia" w:hAnsi="Cambria Math"/>
                <w:lang w:val="el-GR"/>
              </w:rPr>
              <m:t>=</m:t>
            </w:del>
          </m:r>
          <m:nary>
            <m:naryPr>
              <m:chr m:val="∑"/>
              <m:limLoc m:val="undOvr"/>
              <m:ctrlPr>
                <w:del w:id="2751" w:author="Στάθης Καπ" w:date="2023-02-01T09:03:00Z">
                  <w:rPr>
                    <w:rFonts w:ascii="Cambria Math" w:eastAsiaTheme="minorEastAsia" w:hAnsi="Cambria Math"/>
                    <w:i/>
                    <w:lang w:val="el-GR"/>
                  </w:rPr>
                </w:del>
              </m:ctrlPr>
            </m:naryPr>
            <m:sub>
              <m:r>
                <w:del w:id="2752" w:author="Στάθης Καπ" w:date="2023-02-01T09:03:00Z">
                  <w:rPr>
                    <w:rFonts w:ascii="Cambria Math" w:eastAsiaTheme="minorEastAsia" w:hAnsi="Cambria Math"/>
                    <w:lang w:val="el-GR"/>
                  </w:rPr>
                  <m:t>j=2</m:t>
                </w:del>
              </m:r>
            </m:sub>
            <m:sup>
              <m:r>
                <w:del w:id="2753" w:author="Στάθης Καπ" w:date="2023-02-01T09:03:00Z">
                  <w:rPr>
                    <w:rFonts w:ascii="Cambria Math" w:eastAsiaTheme="minorEastAsia" w:hAnsi="Cambria Math"/>
                    <w:lang w:val="el-GR"/>
                  </w:rPr>
                  <m:t>n</m:t>
                </w:del>
              </m:r>
            </m:sup>
            <m:e>
              <m:sSub>
                <m:sSubPr>
                  <m:ctrlPr>
                    <w:del w:id="2754" w:author="Στάθης Καπ" w:date="2023-02-01T09:03:00Z">
                      <w:rPr>
                        <w:rFonts w:ascii="Cambria Math" w:eastAsiaTheme="minorEastAsia" w:hAnsi="Cambria Math"/>
                        <w:i/>
                        <w:lang w:val="el-GR"/>
                      </w:rPr>
                    </w:del>
                  </m:ctrlPr>
                </m:sSubPr>
                <m:e>
                  <m:r>
                    <w:del w:id="2755" w:author="Στάθης Καπ" w:date="2023-02-01T09:03:00Z">
                      <w:rPr>
                        <w:rFonts w:ascii="Cambria Math" w:eastAsiaTheme="minorEastAsia" w:hAnsi="Cambria Math"/>
                        <w:lang w:val="el-GR"/>
                      </w:rPr>
                      <m:t>x</m:t>
                    </w:del>
                  </m:r>
                </m:e>
                <m:sub>
                  <m:r>
                    <w:del w:id="2756" w:author="Στάθης Καπ" w:date="2023-02-01T09:03:00Z">
                      <w:rPr>
                        <w:rFonts w:ascii="Cambria Math" w:eastAsiaTheme="minorEastAsia" w:hAnsi="Cambria Math"/>
                        <w:lang w:val="el-GR"/>
                      </w:rPr>
                      <m:t>kjd</m:t>
                    </w:del>
                  </m:r>
                </m:sub>
              </m:sSub>
            </m:e>
          </m:nary>
          <m:r>
            <w:del w:id="2757" w:author="Στάθης Καπ" w:date="2023-02-01T09:03:00Z">
              <w:rPr>
                <w:rFonts w:ascii="Cambria Math" w:eastAsiaTheme="minorEastAsia" w:hAnsi="Cambria Math"/>
                <w:lang w:val="el-GR"/>
              </w:rPr>
              <m:t>=</m:t>
            </w:del>
          </m:r>
          <m:sSub>
            <m:sSubPr>
              <m:ctrlPr>
                <w:del w:id="2758" w:author="Στάθης Καπ" w:date="2023-02-01T09:03:00Z">
                  <w:rPr>
                    <w:rFonts w:ascii="Cambria Math" w:eastAsiaTheme="minorEastAsia" w:hAnsi="Cambria Math"/>
                    <w:i/>
                    <w:lang w:val="el-GR"/>
                  </w:rPr>
                </w:del>
              </m:ctrlPr>
            </m:sSubPr>
            <m:e>
              <m:r>
                <w:del w:id="2759" w:author="Στάθης Καπ" w:date="2023-02-01T09:03:00Z">
                  <w:rPr>
                    <w:rFonts w:ascii="Cambria Math" w:eastAsiaTheme="minorEastAsia" w:hAnsi="Cambria Math"/>
                    <w:lang w:val="el-GR"/>
                  </w:rPr>
                  <m:t>y</m:t>
                </w:del>
              </m:r>
            </m:e>
            <m:sub>
              <m:r>
                <w:del w:id="2760" w:author="Στάθης Καπ" w:date="2023-02-01T09:03:00Z">
                  <w:rPr>
                    <w:rFonts w:ascii="Cambria Math" w:eastAsiaTheme="minorEastAsia" w:hAnsi="Cambria Math"/>
                    <w:lang w:val="el-GR"/>
                  </w:rPr>
                  <m:t>kd</m:t>
                </w:del>
              </m:r>
            </m:sub>
          </m:sSub>
          <m:r>
            <w:del w:id="2761"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A224AC" w:rsidP="00DD5D88">
      <w:pPr>
        <w:rPr>
          <w:del w:id="2762" w:author="Στάθης Καπ" w:date="2023-02-01T09:03:00Z"/>
          <w:rFonts w:eastAsiaTheme="minorEastAsia"/>
          <w:i/>
          <w:iCs/>
          <w:lang w:val="el-GR"/>
        </w:rPr>
      </w:pPr>
      <m:oMathPara>
        <m:oMath>
          <m:sSub>
            <m:sSubPr>
              <m:ctrlPr>
                <w:del w:id="2763" w:author="Στάθης Καπ" w:date="2023-02-01T09:03:00Z">
                  <w:rPr>
                    <w:rFonts w:ascii="Cambria Math" w:eastAsiaTheme="minorEastAsia" w:hAnsi="Cambria Math"/>
                    <w:i/>
                    <w:iCs/>
                    <w:lang w:val="el-GR"/>
                  </w:rPr>
                </w:del>
              </m:ctrlPr>
            </m:sSubPr>
            <m:e>
              <m:r>
                <w:del w:id="2764" w:author="Στάθης Καπ" w:date="2023-02-01T09:03:00Z">
                  <w:rPr>
                    <w:rFonts w:ascii="Cambria Math" w:eastAsiaTheme="minorEastAsia" w:hAnsi="Cambria Math"/>
                    <w:lang w:val="el-GR"/>
                  </w:rPr>
                  <m:t>s</m:t>
                </w:del>
              </m:r>
            </m:e>
            <m:sub>
              <m:r>
                <w:del w:id="2765" w:author="Στάθης Καπ" w:date="2023-02-01T09:03:00Z">
                  <w:rPr>
                    <w:rFonts w:ascii="Cambria Math" w:eastAsiaTheme="minorEastAsia" w:hAnsi="Cambria Math"/>
                    <w:lang w:val="el-GR"/>
                  </w:rPr>
                  <m:t>id</m:t>
                </w:del>
              </m:r>
            </m:sub>
          </m:sSub>
          <m:r>
            <w:del w:id="2766" w:author="Στάθης Καπ" w:date="2023-02-01T09:03:00Z">
              <w:rPr>
                <w:rFonts w:ascii="Cambria Math" w:eastAsiaTheme="minorEastAsia" w:hAnsi="Cambria Math"/>
                <w:lang w:val="el-GR"/>
              </w:rPr>
              <m:t>+</m:t>
            </w:del>
          </m:r>
          <m:sSub>
            <m:sSubPr>
              <m:ctrlPr>
                <w:del w:id="2767" w:author="Στάθης Καπ" w:date="2023-02-01T09:03:00Z">
                  <w:rPr>
                    <w:rFonts w:ascii="Cambria Math" w:eastAsiaTheme="minorEastAsia" w:hAnsi="Cambria Math"/>
                    <w:i/>
                    <w:iCs/>
                    <w:lang w:val="el-GR"/>
                  </w:rPr>
                </w:del>
              </m:ctrlPr>
            </m:sSubPr>
            <m:e>
              <m:r>
                <w:del w:id="2768" w:author="Στάθης Καπ" w:date="2023-02-01T09:03:00Z">
                  <w:rPr>
                    <w:rFonts w:ascii="Cambria Math" w:eastAsiaTheme="minorEastAsia" w:hAnsi="Cambria Math"/>
                    <w:lang w:val="el-GR"/>
                  </w:rPr>
                  <m:t>T</m:t>
                </w:del>
              </m:r>
            </m:e>
            <m:sub>
              <m:r>
                <w:del w:id="2769" w:author="Στάθης Καπ" w:date="2023-02-01T09:03:00Z">
                  <w:rPr>
                    <w:rFonts w:ascii="Cambria Math" w:eastAsiaTheme="minorEastAsia" w:hAnsi="Cambria Math"/>
                    <w:lang w:val="el-GR"/>
                  </w:rPr>
                  <m:t>i</m:t>
                </w:del>
              </m:r>
            </m:sub>
          </m:sSub>
          <m:r>
            <w:del w:id="2770" w:author="Στάθης Καπ" w:date="2023-02-01T09:03:00Z">
              <w:rPr>
                <w:rFonts w:ascii="Cambria Math" w:eastAsiaTheme="minorEastAsia" w:hAnsi="Cambria Math"/>
                <w:lang w:val="el-GR"/>
              </w:rPr>
              <m:t>+</m:t>
            </w:del>
          </m:r>
          <m:sSub>
            <m:sSubPr>
              <m:ctrlPr>
                <w:del w:id="2771" w:author="Στάθης Καπ" w:date="2023-02-01T09:03:00Z">
                  <w:rPr>
                    <w:rFonts w:ascii="Cambria Math" w:eastAsiaTheme="minorEastAsia" w:hAnsi="Cambria Math"/>
                    <w:i/>
                    <w:iCs/>
                    <w:lang w:val="el-GR"/>
                  </w:rPr>
                </w:del>
              </m:ctrlPr>
            </m:sSubPr>
            <m:e>
              <m:r>
                <w:del w:id="2772" w:author="Στάθης Καπ" w:date="2023-02-01T09:03:00Z">
                  <w:rPr>
                    <w:rFonts w:ascii="Cambria Math" w:eastAsiaTheme="minorEastAsia" w:hAnsi="Cambria Math"/>
                    <w:lang w:val="el-GR"/>
                  </w:rPr>
                  <m:t>c</m:t>
                </w:del>
              </m:r>
            </m:e>
            <m:sub>
              <m:r>
                <w:del w:id="2773" w:author="Στάθης Καπ" w:date="2023-02-01T09:03:00Z">
                  <w:rPr>
                    <w:rFonts w:ascii="Cambria Math" w:eastAsiaTheme="minorEastAsia" w:hAnsi="Cambria Math"/>
                    <w:lang w:val="el-GR"/>
                  </w:rPr>
                  <m:t>ij</m:t>
                </w:del>
              </m:r>
            </m:sub>
          </m:sSub>
          <m:r>
            <w:del w:id="2774" w:author="Στάθης Καπ" w:date="2023-02-01T09:03:00Z">
              <w:rPr>
                <w:rFonts w:ascii="Cambria Math" w:eastAsiaTheme="minorEastAsia" w:hAnsi="Cambria Math"/>
                <w:lang w:val="el-GR"/>
              </w:rPr>
              <m:t>-</m:t>
            </w:del>
          </m:r>
          <m:sSub>
            <m:sSubPr>
              <m:ctrlPr>
                <w:del w:id="2775" w:author="Στάθης Καπ" w:date="2023-02-01T09:03:00Z">
                  <w:rPr>
                    <w:rFonts w:ascii="Cambria Math" w:eastAsiaTheme="minorEastAsia" w:hAnsi="Cambria Math"/>
                    <w:i/>
                    <w:iCs/>
                    <w:lang w:val="el-GR"/>
                  </w:rPr>
                </w:del>
              </m:ctrlPr>
            </m:sSubPr>
            <m:e>
              <m:r>
                <w:del w:id="2776" w:author="Στάθης Καπ" w:date="2023-02-01T09:03:00Z">
                  <w:rPr>
                    <w:rFonts w:ascii="Cambria Math" w:eastAsiaTheme="minorEastAsia" w:hAnsi="Cambria Math"/>
                    <w:lang w:val="el-GR"/>
                  </w:rPr>
                  <m:t>s</m:t>
                </w:del>
              </m:r>
            </m:e>
            <m:sub>
              <m:r>
                <w:del w:id="2777" w:author="Στάθης Καπ" w:date="2023-02-01T09:03:00Z">
                  <w:rPr>
                    <w:rFonts w:ascii="Cambria Math" w:eastAsiaTheme="minorEastAsia" w:hAnsi="Cambria Math"/>
                    <w:lang w:val="el-GR"/>
                  </w:rPr>
                  <m:t>jd</m:t>
                </w:del>
              </m:r>
            </m:sub>
          </m:sSub>
          <m:r>
            <w:del w:id="2778" w:author="Στάθης Καπ" w:date="2023-02-01T09:03:00Z">
              <w:rPr>
                <w:rFonts w:ascii="Cambria Math" w:eastAsiaTheme="minorEastAsia" w:hAnsi="Cambria Math"/>
                <w:lang w:val="el-GR"/>
              </w:rPr>
              <m:t>≤M</m:t>
            </w:del>
          </m:r>
          <m:d>
            <m:dPr>
              <m:ctrlPr>
                <w:del w:id="2779" w:author="Στάθης Καπ" w:date="2023-02-01T09:03:00Z">
                  <w:rPr>
                    <w:rFonts w:ascii="Cambria Math" w:eastAsiaTheme="minorEastAsia" w:hAnsi="Cambria Math"/>
                    <w:i/>
                    <w:iCs/>
                    <w:lang w:val="el-GR"/>
                  </w:rPr>
                </w:del>
              </m:ctrlPr>
            </m:dPr>
            <m:e>
              <m:r>
                <w:del w:id="2780" w:author="Στάθης Καπ" w:date="2023-02-01T09:03:00Z">
                  <w:rPr>
                    <w:rFonts w:ascii="Cambria Math" w:eastAsiaTheme="minorEastAsia" w:hAnsi="Cambria Math"/>
                    <w:lang w:val="el-GR"/>
                  </w:rPr>
                  <m:t>1-</m:t>
                </w:del>
              </m:r>
              <m:sSub>
                <m:sSubPr>
                  <m:ctrlPr>
                    <w:del w:id="2781" w:author="Στάθης Καπ" w:date="2023-02-01T09:03:00Z">
                      <w:rPr>
                        <w:rFonts w:ascii="Cambria Math" w:eastAsiaTheme="minorEastAsia" w:hAnsi="Cambria Math"/>
                        <w:i/>
                        <w:iCs/>
                        <w:lang w:val="el-GR"/>
                      </w:rPr>
                    </w:del>
                  </m:ctrlPr>
                </m:sSubPr>
                <m:e>
                  <m:r>
                    <w:del w:id="2782" w:author="Στάθης Καπ" w:date="2023-02-01T09:03:00Z">
                      <w:rPr>
                        <w:rFonts w:ascii="Cambria Math" w:eastAsiaTheme="minorEastAsia" w:hAnsi="Cambria Math"/>
                        <w:lang w:val="el-GR"/>
                      </w:rPr>
                      <m:t>x</m:t>
                    </w:del>
                  </m:r>
                </m:e>
                <m:sub>
                  <m:r>
                    <w:del w:id="2783" w:author="Στάθης Καπ" w:date="2023-02-01T09:03:00Z">
                      <w:rPr>
                        <w:rFonts w:ascii="Cambria Math" w:eastAsiaTheme="minorEastAsia" w:hAnsi="Cambria Math"/>
                        <w:lang w:val="el-GR"/>
                      </w:rPr>
                      <m:t>ijd</m:t>
                    </w:del>
                  </m:r>
                </m:sub>
              </m:sSub>
            </m:e>
          </m:d>
          <m:r>
            <w:del w:id="2784"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A224AC" w:rsidP="00DD5D88">
      <w:pPr>
        <w:rPr>
          <w:del w:id="2785" w:author="Στάθης Καπ" w:date="2023-02-01T09:03:00Z"/>
          <w:rFonts w:eastAsiaTheme="minorEastAsia"/>
          <w:i/>
          <w:lang w:val="el-GR"/>
        </w:rPr>
      </w:pPr>
      <m:oMathPara>
        <m:oMath>
          <m:nary>
            <m:naryPr>
              <m:chr m:val="∑"/>
              <m:limLoc m:val="undOvr"/>
              <m:ctrlPr>
                <w:del w:id="2786" w:author="Στάθης Καπ" w:date="2023-02-01T09:03:00Z">
                  <w:rPr>
                    <w:rFonts w:ascii="Cambria Math" w:hAnsi="Cambria Math"/>
                    <w:i/>
                    <w:lang w:val="el-GR"/>
                  </w:rPr>
                </w:del>
              </m:ctrlPr>
            </m:naryPr>
            <m:sub>
              <m:r>
                <w:del w:id="2787" w:author="Στάθης Καπ" w:date="2023-02-01T09:03:00Z">
                  <w:rPr>
                    <w:rFonts w:ascii="Cambria Math" w:hAnsi="Cambria Math"/>
                    <w:lang w:val="el-GR"/>
                  </w:rPr>
                  <m:t>d=1</m:t>
                </w:del>
              </m:r>
            </m:sub>
            <m:sup>
              <m:r>
                <w:del w:id="2788" w:author="Στάθης Καπ" w:date="2023-02-01T09:03:00Z">
                  <w:rPr>
                    <w:rFonts w:ascii="Cambria Math" w:hAnsi="Cambria Math"/>
                    <w:lang w:val="el-GR"/>
                  </w:rPr>
                  <m:t>m</m:t>
                </w:del>
              </m:r>
            </m:sup>
            <m:e>
              <m:sSub>
                <m:sSubPr>
                  <m:ctrlPr>
                    <w:del w:id="2789" w:author="Στάθης Καπ" w:date="2023-02-01T09:03:00Z">
                      <w:rPr>
                        <w:rFonts w:ascii="Cambria Math" w:hAnsi="Cambria Math"/>
                        <w:i/>
                        <w:lang w:val="el-GR"/>
                      </w:rPr>
                    </w:del>
                  </m:ctrlPr>
                </m:sSubPr>
                <m:e>
                  <m:r>
                    <w:del w:id="2790" w:author="Στάθης Καπ" w:date="2023-02-01T09:03:00Z">
                      <w:rPr>
                        <w:rFonts w:ascii="Cambria Math" w:hAnsi="Cambria Math"/>
                        <w:lang w:val="el-GR"/>
                      </w:rPr>
                      <m:t>y</m:t>
                    </w:del>
                  </m:r>
                </m:e>
                <m:sub>
                  <m:r>
                    <w:del w:id="2791" w:author="Στάθης Καπ" w:date="2023-02-01T09:03:00Z">
                      <w:rPr>
                        <w:rFonts w:ascii="Cambria Math" w:hAnsi="Cambria Math"/>
                        <w:lang w:val="el-GR"/>
                      </w:rPr>
                      <m:t>kd</m:t>
                    </w:del>
                  </m:r>
                </m:sub>
              </m:sSub>
            </m:e>
          </m:nary>
          <m:r>
            <w:del w:id="2792" w:author="Στάθης Καπ" w:date="2023-02-01T09:03:00Z">
              <w:rPr>
                <w:rFonts w:ascii="Cambria Math" w:hAnsi="Cambria Math"/>
                <w:lang w:val="el-GR"/>
              </w:rPr>
              <m:t>≤1 ∀k=2,⋯,n-1</m:t>
            </w:del>
          </m:r>
        </m:oMath>
      </m:oMathPara>
    </w:p>
    <w:p w14:paraId="7A125DBD" w14:textId="7CC93862" w:rsidR="00F51F97" w:rsidRPr="004805CE" w:rsidDel="00C961DB" w:rsidRDefault="00A224AC" w:rsidP="00DD5D88">
      <w:pPr>
        <w:rPr>
          <w:del w:id="2793" w:author="Στάθης Καπ" w:date="2023-02-01T09:03:00Z"/>
          <w:rFonts w:eastAsiaTheme="minorEastAsia"/>
          <w:i/>
          <w:iCs/>
          <w:lang w:val="el-GR"/>
        </w:rPr>
      </w:pPr>
      <m:oMathPara>
        <m:oMath>
          <m:nary>
            <m:naryPr>
              <m:chr m:val="∑"/>
              <m:limLoc m:val="undOvr"/>
              <m:ctrlPr>
                <w:del w:id="2794" w:author="Στάθης Καπ" w:date="2023-02-01T09:03:00Z">
                  <w:rPr>
                    <w:rFonts w:ascii="Cambria Math" w:hAnsi="Cambria Math"/>
                    <w:i/>
                    <w:iCs/>
                    <w:lang w:val="el-GR"/>
                  </w:rPr>
                </w:del>
              </m:ctrlPr>
            </m:naryPr>
            <m:sub>
              <m:r>
                <w:del w:id="2795" w:author="Στάθης Καπ" w:date="2023-02-01T09:03:00Z">
                  <w:rPr>
                    <w:rFonts w:ascii="Cambria Math" w:hAnsi="Cambria Math"/>
                    <w:lang w:val="el-GR"/>
                  </w:rPr>
                  <m:t>i=1</m:t>
                </w:del>
              </m:r>
            </m:sub>
            <m:sup>
              <m:r>
                <w:del w:id="2796" w:author="Στάθης Καπ" w:date="2023-02-01T09:03:00Z">
                  <w:rPr>
                    <w:rFonts w:ascii="Cambria Math" w:hAnsi="Cambria Math"/>
                    <w:lang w:val="el-GR"/>
                  </w:rPr>
                  <m:t>n-1</m:t>
                </w:del>
              </m:r>
            </m:sup>
            <m:e>
              <m:r>
                <w:del w:id="2797" w:author="Στάθης Καπ" w:date="2023-02-01T09:03:00Z">
                  <w:rPr>
                    <w:rFonts w:ascii="Cambria Math" w:hAnsi="Cambria Math"/>
                    <w:lang w:val="el-GR"/>
                  </w:rPr>
                  <m:t>(</m:t>
                </w:del>
              </m:r>
              <m:sSub>
                <m:sSubPr>
                  <m:ctrlPr>
                    <w:del w:id="2798" w:author="Στάθης Καπ" w:date="2023-02-01T09:03:00Z">
                      <w:rPr>
                        <w:rFonts w:ascii="Cambria Math" w:hAnsi="Cambria Math"/>
                        <w:i/>
                        <w:iCs/>
                        <w:lang w:val="el-GR"/>
                      </w:rPr>
                    </w:del>
                  </m:ctrlPr>
                </m:sSubPr>
                <m:e>
                  <m:r>
                    <w:del w:id="2799" w:author="Στάθης Καπ" w:date="2023-02-01T09:03:00Z">
                      <w:rPr>
                        <w:rFonts w:ascii="Cambria Math" w:hAnsi="Cambria Math"/>
                        <w:lang w:val="el-GR"/>
                      </w:rPr>
                      <m:t>T</m:t>
                    </w:del>
                  </m:r>
                </m:e>
                <m:sub>
                  <m:r>
                    <w:del w:id="2800" w:author="Στάθης Καπ" w:date="2023-02-01T09:03:00Z">
                      <w:rPr>
                        <w:rFonts w:ascii="Cambria Math" w:hAnsi="Cambria Math"/>
                        <w:lang w:val="el-GR"/>
                      </w:rPr>
                      <m:t>i</m:t>
                    </w:del>
                  </m:r>
                </m:sub>
              </m:sSub>
              <m:sSub>
                <m:sSubPr>
                  <m:ctrlPr>
                    <w:del w:id="2801" w:author="Στάθης Καπ" w:date="2023-02-01T09:03:00Z">
                      <w:rPr>
                        <w:rFonts w:ascii="Cambria Math" w:hAnsi="Cambria Math"/>
                        <w:i/>
                        <w:iCs/>
                        <w:lang w:val="el-GR"/>
                      </w:rPr>
                    </w:del>
                  </m:ctrlPr>
                </m:sSubPr>
                <m:e>
                  <m:r>
                    <w:del w:id="2802" w:author="Στάθης Καπ" w:date="2023-02-01T09:03:00Z">
                      <w:rPr>
                        <w:rFonts w:ascii="Cambria Math" w:hAnsi="Cambria Math"/>
                        <w:lang w:val="el-GR"/>
                      </w:rPr>
                      <m:t>y</m:t>
                    </w:del>
                  </m:r>
                </m:e>
                <m:sub>
                  <m:r>
                    <w:del w:id="2803" w:author="Στάθης Καπ" w:date="2023-02-01T09:03:00Z">
                      <w:rPr>
                        <w:rFonts w:ascii="Cambria Math" w:hAnsi="Cambria Math"/>
                        <w:lang w:val="el-GR"/>
                      </w:rPr>
                      <m:t>id</m:t>
                    </w:del>
                  </m:r>
                </m:sub>
              </m:sSub>
              <m:r>
                <w:del w:id="2804" w:author="Στάθης Καπ" w:date="2023-02-01T09:03:00Z">
                  <w:rPr>
                    <w:rFonts w:ascii="Cambria Math" w:hAnsi="Cambria Math"/>
                    <w:lang w:val="el-GR"/>
                  </w:rPr>
                  <m:t>+</m:t>
                </w:del>
              </m:r>
              <m:nary>
                <m:naryPr>
                  <m:chr m:val="∑"/>
                  <m:limLoc m:val="undOvr"/>
                  <m:ctrlPr>
                    <w:del w:id="2805" w:author="Στάθης Καπ" w:date="2023-02-01T09:03:00Z">
                      <w:rPr>
                        <w:rFonts w:ascii="Cambria Math" w:hAnsi="Cambria Math"/>
                        <w:i/>
                        <w:iCs/>
                        <w:lang w:val="el-GR"/>
                      </w:rPr>
                    </w:del>
                  </m:ctrlPr>
                </m:naryPr>
                <m:sub>
                  <m:r>
                    <w:del w:id="2806" w:author="Στάθης Καπ" w:date="2023-02-01T09:03:00Z">
                      <w:rPr>
                        <w:rFonts w:ascii="Cambria Math" w:hAnsi="Cambria Math"/>
                        <w:lang w:val="el-GR"/>
                      </w:rPr>
                      <m:t>y=2</m:t>
                    </w:del>
                  </m:r>
                </m:sub>
                <m:sup>
                  <m:r>
                    <w:del w:id="2807" w:author="Στάθης Καπ" w:date="2023-02-01T09:03:00Z">
                      <w:rPr>
                        <w:rFonts w:ascii="Cambria Math" w:hAnsi="Cambria Math"/>
                        <w:lang w:val="el-GR"/>
                      </w:rPr>
                      <m:t>n</m:t>
                    </w:del>
                  </m:r>
                </m:sup>
                <m:e>
                  <m:sSub>
                    <m:sSubPr>
                      <m:ctrlPr>
                        <w:del w:id="2808" w:author="Στάθης Καπ" w:date="2023-02-01T09:03:00Z">
                          <w:rPr>
                            <w:rFonts w:ascii="Cambria Math" w:hAnsi="Cambria Math"/>
                            <w:i/>
                            <w:iCs/>
                            <w:lang w:val="el-GR"/>
                          </w:rPr>
                        </w:del>
                      </m:ctrlPr>
                    </m:sSubPr>
                    <m:e>
                      <m:r>
                        <w:del w:id="2809" w:author="Στάθης Καπ" w:date="2023-02-01T09:03:00Z">
                          <w:rPr>
                            <w:rFonts w:ascii="Cambria Math" w:hAnsi="Cambria Math"/>
                            <w:lang w:val="el-GR"/>
                          </w:rPr>
                          <m:t>c</m:t>
                        </w:del>
                      </m:r>
                    </m:e>
                    <m:sub>
                      <m:r>
                        <w:del w:id="2810" w:author="Στάθης Καπ" w:date="2023-02-01T09:03:00Z">
                          <w:rPr>
                            <w:rFonts w:ascii="Cambria Math" w:hAnsi="Cambria Math"/>
                            <w:lang w:val="el-GR"/>
                          </w:rPr>
                          <m:t>ij</m:t>
                        </w:del>
                      </m:r>
                    </m:sub>
                  </m:sSub>
                  <m:sSub>
                    <m:sSubPr>
                      <m:ctrlPr>
                        <w:del w:id="2811" w:author="Στάθης Καπ" w:date="2023-02-01T09:03:00Z">
                          <w:rPr>
                            <w:rFonts w:ascii="Cambria Math" w:hAnsi="Cambria Math"/>
                            <w:i/>
                            <w:iCs/>
                            <w:lang w:val="el-GR"/>
                          </w:rPr>
                        </w:del>
                      </m:ctrlPr>
                    </m:sSubPr>
                    <m:e>
                      <m:r>
                        <w:del w:id="2812" w:author="Στάθης Καπ" w:date="2023-02-01T09:03:00Z">
                          <w:rPr>
                            <w:rFonts w:ascii="Cambria Math" w:hAnsi="Cambria Math"/>
                            <w:lang w:val="el-GR"/>
                          </w:rPr>
                          <m:t>x</m:t>
                        </w:del>
                      </m:r>
                    </m:e>
                    <m:sub>
                      <m:r>
                        <w:del w:id="2813" w:author="Στάθης Καπ" w:date="2023-02-01T09:03:00Z">
                          <w:rPr>
                            <w:rFonts w:ascii="Cambria Math" w:hAnsi="Cambria Math"/>
                            <w:lang w:val="el-GR"/>
                          </w:rPr>
                          <m:t>ijd</m:t>
                        </w:del>
                      </m:r>
                    </m:sub>
                  </m:sSub>
                </m:e>
              </m:nary>
              <m:r>
                <w:del w:id="2814" w:author="Στάθης Καπ" w:date="2023-02-01T09:03:00Z">
                  <w:rPr>
                    <w:rFonts w:ascii="Cambria Math" w:hAnsi="Cambria Math"/>
                    <w:lang w:val="el-GR"/>
                  </w:rPr>
                  <m:t>)</m:t>
                </w:del>
              </m:r>
            </m:e>
          </m:nary>
          <m:r>
            <w:del w:id="2815" w:author="Στάθης Καπ" w:date="2023-02-01T09:03:00Z">
              <w:rPr>
                <w:rFonts w:ascii="Cambria Math" w:hAnsi="Cambria Math"/>
                <w:lang w:val="el-GR"/>
              </w:rPr>
              <m:t>≤</m:t>
            </w:del>
          </m:r>
          <m:sSub>
            <m:sSubPr>
              <m:ctrlPr>
                <w:del w:id="2816" w:author="Στάθης Καπ" w:date="2023-02-01T09:03:00Z">
                  <w:rPr>
                    <w:rFonts w:ascii="Cambria Math" w:hAnsi="Cambria Math"/>
                    <w:i/>
                    <w:iCs/>
                    <w:lang w:val="el-GR"/>
                  </w:rPr>
                </w:del>
              </m:ctrlPr>
            </m:sSubPr>
            <m:e>
              <m:r>
                <w:del w:id="2817" w:author="Στάθης Καπ" w:date="2023-02-01T09:03:00Z">
                  <w:rPr>
                    <w:rFonts w:ascii="Cambria Math" w:hAnsi="Cambria Math"/>
                    <w:lang w:val="el-GR"/>
                  </w:rPr>
                  <m:t>T</m:t>
                </w:del>
              </m:r>
            </m:e>
            <m:sub>
              <m:r>
                <w:del w:id="2818" w:author="Στάθης Καπ" w:date="2023-02-01T09:03:00Z">
                  <w:rPr>
                    <w:rFonts w:ascii="Cambria Math" w:hAnsi="Cambria Math"/>
                    <w:lang w:val="el-GR"/>
                  </w:rPr>
                  <m:t>max</m:t>
                </w:del>
              </m:r>
            </m:sub>
          </m:sSub>
          <m:r>
            <w:del w:id="2819"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A224AC" w:rsidP="00DD5D88">
      <w:pPr>
        <w:rPr>
          <w:del w:id="2820" w:author="Στάθης Καπ" w:date="2023-02-01T09:03:00Z"/>
          <w:i/>
          <w:lang w:val="el-GR"/>
        </w:rPr>
      </w:pPr>
      <m:oMathPara>
        <m:oMath>
          <m:sSub>
            <m:sSubPr>
              <m:ctrlPr>
                <w:del w:id="2821" w:author="Στάθης Καπ" w:date="2023-02-01T09:03:00Z">
                  <w:rPr>
                    <w:rFonts w:ascii="Cambria Math" w:hAnsi="Cambria Math"/>
                    <w:i/>
                    <w:lang w:val="el-GR"/>
                  </w:rPr>
                </w:del>
              </m:ctrlPr>
            </m:sSubPr>
            <m:e>
              <m:r>
                <w:del w:id="2822" w:author="Στάθης Καπ" w:date="2023-02-01T09:03:00Z">
                  <w:rPr>
                    <w:rFonts w:ascii="Cambria Math" w:hAnsi="Cambria Math"/>
                    <w:lang w:val="el-GR"/>
                  </w:rPr>
                  <m:t>O</m:t>
                </w:del>
              </m:r>
            </m:e>
            <m:sub>
              <m:r>
                <w:del w:id="2823" w:author="Στάθης Καπ" w:date="2023-02-01T09:03:00Z">
                  <w:rPr>
                    <w:rFonts w:ascii="Cambria Math" w:hAnsi="Cambria Math"/>
                    <w:lang w:val="el-GR"/>
                  </w:rPr>
                  <m:t>i</m:t>
                </w:del>
              </m:r>
            </m:sub>
          </m:sSub>
          <m:r>
            <w:del w:id="2824" w:author="Στάθης Καπ" w:date="2023-02-01T09:03:00Z">
              <w:rPr>
                <w:rFonts w:ascii="Cambria Math" w:hAnsi="Cambria Math"/>
                <w:lang w:val="el-GR"/>
              </w:rPr>
              <m:t>≤</m:t>
            </w:del>
          </m:r>
          <m:sSub>
            <m:sSubPr>
              <m:ctrlPr>
                <w:del w:id="2825" w:author="Στάθης Καπ" w:date="2023-02-01T09:03:00Z">
                  <w:rPr>
                    <w:rFonts w:ascii="Cambria Math" w:hAnsi="Cambria Math"/>
                    <w:i/>
                    <w:lang w:val="el-GR"/>
                  </w:rPr>
                </w:del>
              </m:ctrlPr>
            </m:sSubPr>
            <m:e>
              <m:r>
                <w:del w:id="2826" w:author="Στάθης Καπ" w:date="2023-02-01T09:03:00Z">
                  <w:rPr>
                    <w:rFonts w:ascii="Cambria Math" w:hAnsi="Cambria Math"/>
                    <w:lang w:val="el-GR"/>
                  </w:rPr>
                  <m:t>s</m:t>
                </w:del>
              </m:r>
            </m:e>
            <m:sub>
              <m:r>
                <w:del w:id="2827" w:author="Στάθης Καπ" w:date="2023-02-01T09:03:00Z">
                  <w:rPr>
                    <w:rFonts w:ascii="Cambria Math" w:hAnsi="Cambria Math"/>
                    <w:lang w:val="el-GR"/>
                  </w:rPr>
                  <m:t>id</m:t>
                </w:del>
              </m:r>
            </m:sub>
          </m:sSub>
          <m:r>
            <w:del w:id="2828"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A224AC" w:rsidP="00DD5D88">
      <w:pPr>
        <w:rPr>
          <w:del w:id="2829" w:author="Στάθης Καπ" w:date="2023-02-01T09:03:00Z"/>
          <w:i/>
          <w:iCs/>
          <w:lang w:val="el-GR"/>
        </w:rPr>
      </w:pPr>
      <m:oMathPara>
        <m:oMath>
          <m:sSub>
            <m:sSubPr>
              <m:ctrlPr>
                <w:del w:id="2830" w:author="Στάθης Καπ" w:date="2023-02-01T09:03:00Z">
                  <w:rPr>
                    <w:rFonts w:ascii="Cambria Math" w:hAnsi="Cambria Math"/>
                    <w:i/>
                    <w:iCs/>
                    <w:lang w:val="el-GR"/>
                  </w:rPr>
                </w:del>
              </m:ctrlPr>
            </m:sSubPr>
            <m:e>
              <m:r>
                <w:del w:id="2831" w:author="Στάθης Καπ" w:date="2023-02-01T09:03:00Z">
                  <w:rPr>
                    <w:rFonts w:ascii="Cambria Math" w:hAnsi="Cambria Math"/>
                    <w:lang w:val="el-GR"/>
                  </w:rPr>
                  <m:t>s</m:t>
                </w:del>
              </m:r>
            </m:e>
            <m:sub>
              <m:r>
                <w:del w:id="2832" w:author="Στάθης Καπ" w:date="2023-02-01T09:03:00Z">
                  <w:rPr>
                    <w:rFonts w:ascii="Cambria Math" w:hAnsi="Cambria Math"/>
                    <w:lang w:val="el-GR"/>
                  </w:rPr>
                  <m:t>id</m:t>
                </w:del>
              </m:r>
            </m:sub>
          </m:sSub>
          <m:r>
            <w:del w:id="2833" w:author="Στάθης Καπ" w:date="2023-02-01T09:03:00Z">
              <w:rPr>
                <w:rFonts w:ascii="Cambria Math" w:hAnsi="Cambria Math"/>
                <w:lang w:val="el-GR"/>
              </w:rPr>
              <m:t>≤</m:t>
            </w:del>
          </m:r>
          <m:sSub>
            <m:sSubPr>
              <m:ctrlPr>
                <w:del w:id="2834" w:author="Στάθης Καπ" w:date="2023-02-01T09:03:00Z">
                  <w:rPr>
                    <w:rFonts w:ascii="Cambria Math" w:hAnsi="Cambria Math"/>
                    <w:i/>
                    <w:iCs/>
                    <w:lang w:val="el-GR"/>
                  </w:rPr>
                </w:del>
              </m:ctrlPr>
            </m:sSubPr>
            <m:e>
              <m:r>
                <w:del w:id="2835" w:author="Στάθης Καπ" w:date="2023-02-01T09:03:00Z">
                  <w:rPr>
                    <w:rFonts w:ascii="Cambria Math" w:hAnsi="Cambria Math"/>
                    <w:lang w:val="el-GR"/>
                  </w:rPr>
                  <m:t>C</m:t>
                </w:del>
              </m:r>
            </m:e>
            <m:sub>
              <m:r>
                <w:del w:id="2836" w:author="Στάθης Καπ" w:date="2023-02-01T09:03:00Z">
                  <w:rPr>
                    <w:rFonts w:ascii="Cambria Math" w:hAnsi="Cambria Math"/>
                    <w:lang w:val="el-GR"/>
                  </w:rPr>
                  <m:t>i</m:t>
                </w:del>
              </m:r>
            </m:sub>
          </m:sSub>
          <m:r>
            <w:del w:id="2837"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A224AC" w:rsidP="00DD5D88">
      <w:pPr>
        <w:rPr>
          <w:del w:id="2838" w:author="Στάθης Καπ" w:date="2023-02-01T09:03:00Z"/>
          <w:i/>
          <w:iCs/>
          <w:lang w:val="el-GR"/>
        </w:rPr>
      </w:pPr>
      <m:oMathPara>
        <m:oMath>
          <m:sSub>
            <m:sSubPr>
              <m:ctrlPr>
                <w:del w:id="2839" w:author="Στάθης Καπ" w:date="2023-02-01T09:03:00Z">
                  <w:rPr>
                    <w:rFonts w:ascii="Cambria Math" w:hAnsi="Cambria Math"/>
                    <w:i/>
                    <w:iCs/>
                    <w:lang w:val="el-GR"/>
                  </w:rPr>
                </w:del>
              </m:ctrlPr>
            </m:sSubPr>
            <m:e>
              <m:r>
                <w:del w:id="2840" w:author="Στάθης Καπ" w:date="2023-02-01T09:03:00Z">
                  <w:rPr>
                    <w:rFonts w:ascii="Cambria Math" w:hAnsi="Cambria Math"/>
                    <w:lang w:val="el-GR"/>
                  </w:rPr>
                  <m:t>x</m:t>
                </w:del>
              </m:r>
            </m:e>
            <m:sub>
              <m:r>
                <w:del w:id="2841" w:author="Στάθης Καπ" w:date="2023-02-01T09:03:00Z">
                  <w:rPr>
                    <w:rFonts w:ascii="Cambria Math" w:hAnsi="Cambria Math"/>
                    <w:lang w:val="el-GR"/>
                  </w:rPr>
                  <m:t>ijd</m:t>
                </w:del>
              </m:r>
            </m:sub>
          </m:sSub>
          <m:r>
            <w:del w:id="2842" w:author="Στάθης Καπ" w:date="2023-02-01T09:03:00Z">
              <w:rPr>
                <w:rFonts w:ascii="Cambria Math" w:hAnsi="Cambria Math"/>
                <w:lang w:val="el-GR"/>
              </w:rPr>
              <m:t>,</m:t>
            </w:del>
          </m:r>
          <m:sSub>
            <m:sSubPr>
              <m:ctrlPr>
                <w:del w:id="2843" w:author="Στάθης Καπ" w:date="2023-02-01T09:03:00Z">
                  <w:rPr>
                    <w:rFonts w:ascii="Cambria Math" w:hAnsi="Cambria Math"/>
                    <w:i/>
                    <w:iCs/>
                    <w:lang w:val="el-GR"/>
                  </w:rPr>
                </w:del>
              </m:ctrlPr>
            </m:sSubPr>
            <m:e>
              <m:r>
                <w:del w:id="2844" w:author="Στάθης Καπ" w:date="2023-02-01T09:03:00Z">
                  <w:rPr>
                    <w:rFonts w:ascii="Cambria Math" w:hAnsi="Cambria Math"/>
                    <w:lang w:val="el-GR"/>
                  </w:rPr>
                  <m:t>y</m:t>
                </w:del>
              </m:r>
            </m:e>
            <m:sub>
              <m:r>
                <w:del w:id="2845" w:author="Στάθης Καπ" w:date="2023-02-01T09:03:00Z">
                  <w:rPr>
                    <w:rFonts w:ascii="Cambria Math" w:hAnsi="Cambria Math"/>
                    <w:lang w:val="el-GR"/>
                  </w:rPr>
                  <m:t>id</m:t>
                </w:del>
              </m:r>
            </m:sub>
          </m:sSub>
          <m:r>
            <w:del w:id="2846" w:author="Στάθης Καπ" w:date="2023-02-01T09:03:00Z">
              <w:rPr>
                <w:rFonts w:ascii="Cambria Math" w:hAnsi="Cambria Math"/>
                <w:lang w:val="el-GR"/>
              </w:rPr>
              <m:t>∈</m:t>
            </w:del>
          </m:r>
          <m:d>
            <m:dPr>
              <m:begChr m:val="{"/>
              <m:endChr m:val="}"/>
              <m:ctrlPr>
                <w:del w:id="2847" w:author="Στάθης Καπ" w:date="2023-02-01T09:03:00Z">
                  <w:rPr>
                    <w:rFonts w:ascii="Cambria Math" w:hAnsi="Cambria Math"/>
                    <w:i/>
                    <w:iCs/>
                    <w:lang w:val="el-GR"/>
                  </w:rPr>
                </w:del>
              </m:ctrlPr>
            </m:dPr>
            <m:e>
              <m:r>
                <w:del w:id="2848" w:author="Στάθης Καπ" w:date="2023-02-01T09:03:00Z">
                  <w:rPr>
                    <w:rFonts w:ascii="Cambria Math" w:hAnsi="Cambria Math"/>
                    <w:lang w:val="el-GR"/>
                  </w:rPr>
                  <m:t>0,1</m:t>
                </w:del>
              </m:r>
            </m:e>
          </m:d>
          <m:r>
            <w:del w:id="2849"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7D181246"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2850" w:author="Στάθης Καπ" w:date="2023-03-01T05:14:00Z"/>
      <w:sdt>
        <w:sdtPr>
          <w:rPr>
            <w:lang w:val="el-GR"/>
          </w:rPr>
          <w:id w:val="-1368522960"/>
          <w:citation/>
        </w:sdtPr>
        <w:sdtEndPr/>
        <w:sdtContent>
          <w:customXmlInsRangeEnd w:id="2850"/>
          <w:ins w:id="2851" w:author="Στάθης Καπ" w:date="2023-03-01T05:14:00Z">
            <w:r w:rsidR="007B61BA">
              <w:rPr>
                <w:lang w:val="el-GR"/>
              </w:rPr>
              <w:fldChar w:fldCharType="begin"/>
            </w:r>
            <w:r w:rsidR="007B61BA" w:rsidRPr="007B61BA">
              <w:rPr>
                <w:lang w:val="el-GR"/>
                <w:rPrChange w:id="2852" w:author="Στάθης Καπ" w:date="2023-03-01T05:14:00Z">
                  <w:rPr/>
                </w:rPrChange>
              </w:rPr>
              <w:instrText xml:space="preserve"> </w:instrText>
            </w:r>
            <w:r w:rsidR="007B61BA">
              <w:instrText>CITATION</w:instrText>
            </w:r>
            <w:r w:rsidR="007B61BA" w:rsidRPr="007B61BA">
              <w:rPr>
                <w:lang w:val="el-GR"/>
                <w:rPrChange w:id="2853" w:author="Στάθης Καπ" w:date="2023-03-01T05:14:00Z">
                  <w:rPr/>
                </w:rPrChange>
              </w:rPr>
              <w:instrText xml:space="preserve"> </w:instrText>
            </w:r>
            <w:r w:rsidR="007B61BA">
              <w:instrText>Rob</w:instrText>
            </w:r>
            <w:r w:rsidR="007B61BA" w:rsidRPr="007B61BA">
              <w:rPr>
                <w:lang w:val="el-GR"/>
                <w:rPrChange w:id="2854" w:author="Στάθης Καπ" w:date="2023-03-01T05:14:00Z">
                  <w:rPr/>
                </w:rPrChange>
              </w:rPr>
              <w:instrText>09 \</w:instrText>
            </w:r>
            <w:r w:rsidR="007B61BA">
              <w:instrText>l</w:instrText>
            </w:r>
            <w:r w:rsidR="007B61BA" w:rsidRPr="007B61BA">
              <w:rPr>
                <w:lang w:val="el-GR"/>
                <w:rPrChange w:id="2855" w:author="Στάθης Καπ" w:date="2023-03-01T05:14:00Z">
                  <w:rPr/>
                </w:rPrChange>
              </w:rPr>
              <w:instrText xml:space="preserve"> 1033 </w:instrText>
            </w:r>
          </w:ins>
          <w:r w:rsidR="007B61BA">
            <w:rPr>
              <w:lang w:val="el-GR"/>
            </w:rPr>
            <w:fldChar w:fldCharType="separate"/>
          </w:r>
          <w:r w:rsidR="00870BDB" w:rsidRPr="00F25D53">
            <w:rPr>
              <w:noProof/>
              <w:lang w:val="el-GR"/>
              <w:rPrChange w:id="2856" w:author="Στάθης Καπ" w:date="2023-03-12T01:12:00Z">
                <w:rPr>
                  <w:noProof/>
                </w:rPr>
              </w:rPrChange>
            </w:rPr>
            <w:t xml:space="preserve"> [30]</w:t>
          </w:r>
          <w:ins w:id="2857" w:author="Στάθης Καπ" w:date="2023-03-01T05:14:00Z">
            <w:r w:rsidR="007B61BA">
              <w:rPr>
                <w:lang w:val="el-GR"/>
              </w:rPr>
              <w:fldChar w:fldCharType="end"/>
            </w:r>
          </w:ins>
          <w:customXmlInsRangeStart w:id="2858" w:author="Στάθης Καπ" w:date="2023-03-01T05:14:00Z"/>
        </w:sdtContent>
      </w:sdt>
      <w:customXmlInsRangeEnd w:id="2858"/>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859" w:author="Charalampos Konstantopoulos" w:date="2023-01-27T11:10:00Z">
        <w:r>
          <w:rPr>
            <w:lang w:val="el-GR"/>
          </w:rPr>
          <w:t>Ο βαθμός επ</w:t>
        </w:r>
      </w:ins>
      <w:ins w:id="2860" w:author="Charalampos Konstantopoulos" w:date="2023-01-27T11:11:00Z">
        <w:r>
          <w:rPr>
            <w:lang w:val="el-GR"/>
          </w:rPr>
          <w:t xml:space="preserve">ιθυμίας </w:t>
        </w:r>
      </w:ins>
      <w:del w:id="2861"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862" w:author="Charalampos Konstantopoulos" w:date="2023-02-01T06:01:00Z">
        <w:r w:rsidR="001F33F3" w:rsidRPr="00B72F20">
          <w:rPr>
            <w:lang w:val="el-GR"/>
          </w:rPr>
          <w:delText>την οποία</w:delText>
        </w:r>
      </w:del>
      <w:ins w:id="2863" w:author="Charalampos Konstantopoulos" w:date="2023-02-01T06:01:00Z">
        <w:r w:rsidR="001F33F3" w:rsidRPr="00B72F20">
          <w:rPr>
            <w:lang w:val="el-GR"/>
          </w:rPr>
          <w:t>τ</w:t>
        </w:r>
      </w:ins>
      <w:ins w:id="2864" w:author="Charalampos Konstantopoulos" w:date="2023-01-27T11:11:00Z">
        <w:r w:rsidR="00704E3C">
          <w:rPr>
            <w:lang w:val="el-GR"/>
          </w:rPr>
          <w:t>ο</w:t>
        </w:r>
      </w:ins>
      <w:del w:id="2865" w:author="Charalampos Konstantopoulos" w:date="2023-01-27T11:11:00Z">
        <w:r w:rsidR="001F33F3" w:rsidRPr="00B72F20" w:rsidDel="00704E3C">
          <w:rPr>
            <w:lang w:val="el-GR"/>
          </w:rPr>
          <w:delText>η</w:delText>
        </w:r>
      </w:del>
      <w:ins w:id="2866" w:author="Charalampos Konstantopoulos" w:date="2023-02-01T06:01:00Z">
        <w:r w:rsidR="001F33F3" w:rsidRPr="00B72F20">
          <w:rPr>
            <w:lang w:val="el-GR"/>
          </w:rPr>
          <w:t>ν οποί</w:t>
        </w:r>
      </w:ins>
      <w:ins w:id="2867" w:author="Charalampos Konstantopoulos" w:date="2023-01-27T11:11:00Z">
        <w:r w:rsidR="00704E3C">
          <w:rPr>
            <w:lang w:val="el-GR"/>
          </w:rPr>
          <w:t>ο</w:t>
        </w:r>
      </w:ins>
      <w:del w:id="2868"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0DBB3092"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2869" w:author="Στάθης Καπ" w:date="2023-03-01T05:14:00Z"/>
      <w:sdt>
        <w:sdtPr>
          <w:rPr>
            <w:lang w:val="el-GR"/>
          </w:rPr>
          <w:id w:val="-739251777"/>
          <w:citation/>
        </w:sdtPr>
        <w:sdtEndPr/>
        <w:sdtContent>
          <w:customXmlInsRangeEnd w:id="2869"/>
          <w:ins w:id="2870" w:author="Στάθης Καπ" w:date="2023-03-01T05:14:00Z">
            <w:r w:rsidR="007B61BA">
              <w:rPr>
                <w:lang w:val="el-GR"/>
              </w:rPr>
              <w:fldChar w:fldCharType="begin"/>
            </w:r>
            <w:r w:rsidR="007B61BA" w:rsidRPr="007B61BA">
              <w:rPr>
                <w:lang w:val="el-GR"/>
                <w:rPrChange w:id="2871" w:author="Στάθης Καπ" w:date="2023-03-01T05:14:00Z">
                  <w:rPr/>
                </w:rPrChange>
              </w:rPr>
              <w:instrText xml:space="preserve"> </w:instrText>
            </w:r>
            <w:r w:rsidR="007B61BA">
              <w:instrText>CITATION</w:instrText>
            </w:r>
            <w:r w:rsidR="007B61BA" w:rsidRPr="007B61BA">
              <w:rPr>
                <w:lang w:val="el-GR"/>
                <w:rPrChange w:id="2872" w:author="Στάθης Καπ" w:date="2023-03-01T05:14:00Z">
                  <w:rPr/>
                </w:rPrChange>
              </w:rPr>
              <w:instrText xml:space="preserve"> </w:instrText>
            </w:r>
            <w:r w:rsidR="007B61BA">
              <w:instrText>Rob</w:instrText>
            </w:r>
            <w:r w:rsidR="007B61BA" w:rsidRPr="007B61BA">
              <w:rPr>
                <w:lang w:val="el-GR"/>
                <w:rPrChange w:id="2873" w:author="Στάθης Καπ" w:date="2023-03-01T05:14:00Z">
                  <w:rPr/>
                </w:rPrChange>
              </w:rPr>
              <w:instrText>09 \</w:instrText>
            </w:r>
            <w:r w:rsidR="007B61BA">
              <w:instrText>l</w:instrText>
            </w:r>
            <w:r w:rsidR="007B61BA" w:rsidRPr="007B61BA">
              <w:rPr>
                <w:lang w:val="el-GR"/>
                <w:rPrChange w:id="2874" w:author="Στάθης Καπ" w:date="2023-03-01T05:14:00Z">
                  <w:rPr/>
                </w:rPrChange>
              </w:rPr>
              <w:instrText xml:space="preserve"> 1033 </w:instrText>
            </w:r>
          </w:ins>
          <w:r w:rsidR="007B61BA">
            <w:rPr>
              <w:lang w:val="el-GR"/>
            </w:rPr>
            <w:fldChar w:fldCharType="separate"/>
          </w:r>
          <w:r w:rsidR="00870BDB" w:rsidRPr="00F25D53">
            <w:rPr>
              <w:noProof/>
              <w:lang w:val="el-GR"/>
              <w:rPrChange w:id="2875" w:author="Στάθης Καπ" w:date="2023-03-12T01:12:00Z">
                <w:rPr>
                  <w:noProof/>
                </w:rPr>
              </w:rPrChange>
            </w:rPr>
            <w:t xml:space="preserve"> [30]</w:t>
          </w:r>
          <w:ins w:id="2876" w:author="Στάθης Καπ" w:date="2023-03-01T05:14:00Z">
            <w:r w:rsidR="007B61BA">
              <w:rPr>
                <w:lang w:val="el-GR"/>
              </w:rPr>
              <w:fldChar w:fldCharType="end"/>
            </w:r>
          </w:ins>
          <w:customXmlInsRangeStart w:id="2877" w:author="Στάθης Καπ" w:date="2023-03-01T05:14:00Z"/>
        </w:sdtContent>
      </w:sdt>
      <w:customXmlInsRangeEnd w:id="2877"/>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2878" w:author="Στάθης Καπ" w:date="2023-03-01T05:15:00Z"/>
      <w:sdt>
        <w:sdtPr>
          <w:rPr>
            <w:lang w:val="el-GR"/>
          </w:rPr>
          <w:id w:val="693422568"/>
          <w:citation/>
        </w:sdtPr>
        <w:sdtEndPr/>
        <w:sdtContent>
          <w:customXmlInsRangeEnd w:id="2878"/>
          <w:ins w:id="2879" w:author="Στάθης Καπ" w:date="2023-03-01T05:15:00Z">
            <w:r w:rsidR="007B61BA">
              <w:rPr>
                <w:lang w:val="el-GR"/>
              </w:rPr>
              <w:fldChar w:fldCharType="begin"/>
            </w:r>
            <w:r w:rsidR="007B61BA" w:rsidRPr="007B61BA">
              <w:rPr>
                <w:lang w:val="el-GR"/>
                <w:rPrChange w:id="2880" w:author="Στάθης Καπ" w:date="2023-03-01T05:15:00Z">
                  <w:rPr/>
                </w:rPrChange>
              </w:rPr>
              <w:instrText xml:space="preserve"> </w:instrText>
            </w:r>
            <w:r w:rsidR="007B61BA">
              <w:instrText>CITATION</w:instrText>
            </w:r>
            <w:r w:rsidR="007B61BA" w:rsidRPr="007B61BA">
              <w:rPr>
                <w:lang w:val="el-GR"/>
                <w:rPrChange w:id="2881" w:author="Στάθης Καπ" w:date="2023-03-01T05:15:00Z">
                  <w:rPr/>
                </w:rPrChange>
              </w:rPr>
              <w:instrText xml:space="preserve"> </w:instrText>
            </w:r>
            <w:r w:rsidR="007B61BA">
              <w:instrText>Rob</w:instrText>
            </w:r>
            <w:r w:rsidR="007B61BA" w:rsidRPr="007B61BA">
              <w:rPr>
                <w:lang w:val="el-GR"/>
                <w:rPrChange w:id="2882" w:author="Στάθης Καπ" w:date="2023-03-01T05:15:00Z">
                  <w:rPr/>
                </w:rPrChange>
              </w:rPr>
              <w:instrText>09 \</w:instrText>
            </w:r>
            <w:r w:rsidR="007B61BA">
              <w:instrText>l</w:instrText>
            </w:r>
            <w:r w:rsidR="007B61BA" w:rsidRPr="007B61BA">
              <w:rPr>
                <w:lang w:val="el-GR"/>
                <w:rPrChange w:id="2883" w:author="Στάθης Καπ" w:date="2023-03-01T05:15:00Z">
                  <w:rPr/>
                </w:rPrChange>
              </w:rPr>
              <w:instrText xml:space="preserve"> 1033 </w:instrText>
            </w:r>
          </w:ins>
          <w:r w:rsidR="007B61BA">
            <w:rPr>
              <w:lang w:val="el-GR"/>
            </w:rPr>
            <w:fldChar w:fldCharType="separate"/>
          </w:r>
          <w:r w:rsidR="00870BDB" w:rsidRPr="00F25D53">
            <w:rPr>
              <w:noProof/>
              <w:lang w:val="el-GR"/>
              <w:rPrChange w:id="2884" w:author="Στάθης Καπ" w:date="2023-03-12T01:12:00Z">
                <w:rPr>
                  <w:noProof/>
                </w:rPr>
              </w:rPrChange>
            </w:rPr>
            <w:t xml:space="preserve"> [30]</w:t>
          </w:r>
          <w:ins w:id="2885" w:author="Στάθης Καπ" w:date="2023-03-01T05:15:00Z">
            <w:r w:rsidR="007B61BA">
              <w:rPr>
                <w:lang w:val="el-GR"/>
              </w:rPr>
              <w:fldChar w:fldCharType="end"/>
            </w:r>
          </w:ins>
          <w:customXmlInsRangeStart w:id="2886" w:author="Στάθης Καπ" w:date="2023-03-01T05:15:00Z"/>
        </w:sdtContent>
      </w:sdt>
      <w:customXmlInsRangeEnd w:id="2886"/>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04452EAF"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2887" w:author="Στάθης Καπ" w:date="2023-03-01T05:19:00Z"/>
      <w:sdt>
        <w:sdtPr>
          <w:rPr>
            <w:lang w:val="el-GR"/>
          </w:rPr>
          <w:id w:val="-468131295"/>
          <w:citation/>
        </w:sdtPr>
        <w:sdtEndPr/>
        <w:sdtContent>
          <w:customXmlInsRangeEnd w:id="2887"/>
          <w:ins w:id="2888" w:author="Στάθης Καπ" w:date="2023-03-01T05:19:00Z">
            <w:r w:rsidR="00242EA7">
              <w:rPr>
                <w:lang w:val="el-GR"/>
              </w:rPr>
              <w:fldChar w:fldCharType="begin"/>
            </w:r>
            <w:r w:rsidR="00242EA7" w:rsidRPr="00242EA7">
              <w:rPr>
                <w:lang w:val="el-GR"/>
                <w:rPrChange w:id="2889" w:author="Στάθης Καπ" w:date="2023-03-01T05:19:00Z">
                  <w:rPr/>
                </w:rPrChange>
              </w:rPr>
              <w:instrText xml:space="preserve"> </w:instrText>
            </w:r>
            <w:r w:rsidR="00242EA7">
              <w:instrText>CITATION</w:instrText>
            </w:r>
            <w:r w:rsidR="00242EA7" w:rsidRPr="00242EA7">
              <w:rPr>
                <w:lang w:val="el-GR"/>
                <w:rPrChange w:id="2890" w:author="Στάθης Καπ" w:date="2023-03-01T05:19:00Z">
                  <w:rPr/>
                </w:rPrChange>
              </w:rPr>
              <w:instrText xml:space="preserve"> </w:instrText>
            </w:r>
            <w:r w:rsidR="00242EA7">
              <w:instrText>Pie</w:instrText>
            </w:r>
            <w:r w:rsidR="00242EA7" w:rsidRPr="00242EA7">
              <w:rPr>
                <w:lang w:val="el-GR"/>
                <w:rPrChange w:id="2891" w:author="Στάθης Καπ" w:date="2023-03-01T05:19:00Z">
                  <w:rPr/>
                </w:rPrChange>
              </w:rPr>
              <w:instrText>09 \</w:instrText>
            </w:r>
            <w:r w:rsidR="00242EA7">
              <w:instrText>l</w:instrText>
            </w:r>
            <w:r w:rsidR="00242EA7" w:rsidRPr="00242EA7">
              <w:rPr>
                <w:lang w:val="el-GR"/>
                <w:rPrChange w:id="2892" w:author="Στάθης Καπ" w:date="2023-03-01T05:19:00Z">
                  <w:rPr/>
                </w:rPrChange>
              </w:rPr>
              <w:instrText xml:space="preserve"> 1033 </w:instrText>
            </w:r>
          </w:ins>
          <w:r w:rsidR="00242EA7">
            <w:rPr>
              <w:lang w:val="el-GR"/>
            </w:rPr>
            <w:fldChar w:fldCharType="separate"/>
          </w:r>
          <w:r w:rsidR="00870BDB" w:rsidRPr="00F25D53">
            <w:rPr>
              <w:noProof/>
              <w:lang w:val="el-GR"/>
              <w:rPrChange w:id="2893" w:author="Στάθης Καπ" w:date="2023-03-12T01:12:00Z">
                <w:rPr>
                  <w:noProof/>
                </w:rPr>
              </w:rPrChange>
            </w:rPr>
            <w:t xml:space="preserve"> [6]</w:t>
          </w:r>
          <w:ins w:id="2894" w:author="Στάθης Καπ" w:date="2023-03-01T05:19:00Z">
            <w:r w:rsidR="00242EA7">
              <w:rPr>
                <w:lang w:val="el-GR"/>
              </w:rPr>
              <w:fldChar w:fldCharType="end"/>
            </w:r>
          </w:ins>
          <w:customXmlInsRangeStart w:id="2895" w:author="Στάθης Καπ" w:date="2023-03-01T05:19:00Z"/>
        </w:sdtContent>
      </w:sdt>
      <w:customXmlInsRangeEnd w:id="2895"/>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w:t>
      </w:r>
      <w:r w:rsidRPr="000475EB">
        <w:rPr>
          <w:lang w:val="el-GR"/>
        </w:rPr>
        <w:lastRenderedPageBreak/>
        <w:t xml:space="preserve">κόμβο </w:t>
      </w:r>
      <w:r w:rsidR="00E458E5">
        <w:t>i</w:t>
      </w:r>
      <w:r w:rsidRPr="000475EB">
        <w:rPr>
          <w:lang w:val="el-GR"/>
        </w:rPr>
        <w:t>. Ο κόμβος με τη μεγαλύτερ</w:t>
      </w:r>
      <w:ins w:id="2896" w:author="Στάθης Καπ" w:date="2023-03-10T20:03:00Z">
        <w:r w:rsidR="00677202">
          <w:rPr>
            <w:lang w:val="el-GR"/>
          </w:rPr>
          <w:t xml:space="preserve">η τιμή της μεταβλητής </w:t>
        </w:r>
        <w:r w:rsidR="00677202">
          <w:t>ratio</w:t>
        </w:r>
      </w:ins>
      <w:del w:id="2897" w:author="Στάθης Καπ" w:date="2023-03-10T20:03:00Z">
        <w:r w:rsidRPr="000475EB" w:rsidDel="00677202">
          <w:rPr>
            <w:lang w:val="el-GR"/>
          </w:rPr>
          <w:delText xml:space="preserve">ο </w:delText>
        </w:r>
        <w:r w:rsidRPr="007118FC" w:rsidDel="00677202">
          <w:rPr>
            <w:highlight w:val="yellow"/>
            <w:rPrChange w:id="2898"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091CD396"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2899" w:author="Στάθης Καπ" w:date="2023-03-01T05:20:00Z"/>
      <w:sdt>
        <w:sdtPr>
          <w:rPr>
            <w:lang w:val="el-GR"/>
          </w:rPr>
          <w:id w:val="2128272905"/>
          <w:citation/>
        </w:sdtPr>
        <w:sdtEndPr/>
        <w:sdtContent>
          <w:customXmlInsRangeEnd w:id="2899"/>
          <w:ins w:id="2900" w:author="Στάθης Καπ" w:date="2023-03-01T05:20:00Z">
            <w:r w:rsidR="00242EA7">
              <w:rPr>
                <w:lang w:val="el-GR"/>
              </w:rPr>
              <w:fldChar w:fldCharType="begin"/>
            </w:r>
            <w:r w:rsidR="00242EA7" w:rsidRPr="00242EA7">
              <w:rPr>
                <w:lang w:val="el-GR"/>
                <w:rPrChange w:id="2901" w:author="Στάθης Καπ" w:date="2023-03-01T05:20:00Z">
                  <w:rPr/>
                </w:rPrChange>
              </w:rPr>
              <w:instrText xml:space="preserve"> </w:instrText>
            </w:r>
            <w:r w:rsidR="00242EA7">
              <w:instrText>CITATION</w:instrText>
            </w:r>
            <w:r w:rsidR="00242EA7" w:rsidRPr="00242EA7">
              <w:rPr>
                <w:lang w:val="el-GR"/>
                <w:rPrChange w:id="2902" w:author="Στάθης Καπ" w:date="2023-03-01T05:20:00Z">
                  <w:rPr/>
                </w:rPrChange>
              </w:rPr>
              <w:instrText xml:space="preserve"> </w:instrText>
            </w:r>
            <w:r w:rsidR="00242EA7">
              <w:instrText>Shi</w:instrText>
            </w:r>
            <w:r w:rsidR="00242EA7" w:rsidRPr="00242EA7">
              <w:rPr>
                <w:lang w:val="el-GR"/>
                <w:rPrChange w:id="2903" w:author="Στάθης Καπ" w:date="2023-03-01T05:20:00Z">
                  <w:rPr/>
                </w:rPrChange>
              </w:rPr>
              <w:instrText>12 \</w:instrText>
            </w:r>
            <w:r w:rsidR="00242EA7">
              <w:instrText>l</w:instrText>
            </w:r>
            <w:r w:rsidR="00242EA7" w:rsidRPr="00242EA7">
              <w:rPr>
                <w:lang w:val="el-GR"/>
                <w:rPrChange w:id="2904" w:author="Στάθης Καπ" w:date="2023-03-01T05:20:00Z">
                  <w:rPr/>
                </w:rPrChange>
              </w:rPr>
              <w:instrText xml:space="preserve"> 1033 </w:instrText>
            </w:r>
          </w:ins>
          <w:r w:rsidR="00242EA7">
            <w:rPr>
              <w:lang w:val="el-GR"/>
            </w:rPr>
            <w:fldChar w:fldCharType="separate"/>
          </w:r>
          <w:r w:rsidR="00870BDB" w:rsidRPr="00F25D53">
            <w:rPr>
              <w:noProof/>
              <w:lang w:val="el-GR"/>
              <w:rPrChange w:id="2905" w:author="Στάθης Καπ" w:date="2023-03-12T01:12:00Z">
                <w:rPr>
                  <w:noProof/>
                </w:rPr>
              </w:rPrChange>
            </w:rPr>
            <w:t xml:space="preserve"> [31]</w:t>
          </w:r>
          <w:ins w:id="2906" w:author="Στάθης Καπ" w:date="2023-03-01T05:20:00Z">
            <w:r w:rsidR="00242EA7">
              <w:rPr>
                <w:lang w:val="el-GR"/>
              </w:rPr>
              <w:fldChar w:fldCharType="end"/>
            </w:r>
          </w:ins>
          <w:customXmlInsRangeStart w:id="2907" w:author="Στάθης Καπ" w:date="2023-03-01T05:20:00Z"/>
        </w:sdtContent>
      </w:sdt>
      <w:customXmlInsRangeEnd w:id="2907"/>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278A4DD9"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2908" w:author="Στάθης Καπ" w:date="2023-03-01T05:18:00Z"/>
      <w:sdt>
        <w:sdtPr>
          <w:rPr>
            <w:lang w:val="el-GR"/>
          </w:rPr>
          <w:id w:val="834346245"/>
          <w:citation/>
        </w:sdtPr>
        <w:sdtEndPr/>
        <w:sdtContent>
          <w:customXmlInsRangeEnd w:id="2908"/>
          <w:ins w:id="2909" w:author="Στάθης Καπ" w:date="2023-03-01T05:18:00Z">
            <w:r w:rsidR="0093342D">
              <w:rPr>
                <w:lang w:val="el-GR"/>
              </w:rPr>
              <w:fldChar w:fldCharType="begin"/>
            </w:r>
            <w:r w:rsidR="0093342D" w:rsidRPr="0093342D">
              <w:rPr>
                <w:lang w:val="el-GR"/>
                <w:rPrChange w:id="2910" w:author="Στάθης Καπ" w:date="2023-03-01T05:18:00Z">
                  <w:rPr/>
                </w:rPrChange>
              </w:rPr>
              <w:instrText xml:space="preserve"> </w:instrText>
            </w:r>
            <w:r w:rsidR="0093342D">
              <w:instrText>CITATION</w:instrText>
            </w:r>
            <w:r w:rsidR="0093342D" w:rsidRPr="0093342D">
              <w:rPr>
                <w:lang w:val="el-GR"/>
                <w:rPrChange w:id="2911" w:author="Στάθης Καπ" w:date="2023-03-01T05:18:00Z">
                  <w:rPr/>
                </w:rPrChange>
              </w:rPr>
              <w:instrText xml:space="preserve"> </w:instrText>
            </w:r>
            <w:r w:rsidR="0093342D">
              <w:instrText>Nac</w:instrText>
            </w:r>
            <w:r w:rsidR="0093342D" w:rsidRPr="0093342D">
              <w:rPr>
                <w:lang w:val="el-GR"/>
                <w:rPrChange w:id="2912" w:author="Στάθης Καπ" w:date="2023-03-01T05:18:00Z">
                  <w:rPr/>
                </w:rPrChange>
              </w:rPr>
              <w:instrText>12 \</w:instrText>
            </w:r>
            <w:r w:rsidR="0093342D">
              <w:instrText>l</w:instrText>
            </w:r>
            <w:r w:rsidR="0093342D" w:rsidRPr="0093342D">
              <w:rPr>
                <w:lang w:val="el-GR"/>
                <w:rPrChange w:id="2913" w:author="Στάθης Καπ" w:date="2023-03-01T05:18:00Z">
                  <w:rPr/>
                </w:rPrChange>
              </w:rPr>
              <w:instrText xml:space="preserve"> 1033 </w:instrText>
            </w:r>
          </w:ins>
          <w:r w:rsidR="0093342D">
            <w:rPr>
              <w:lang w:val="el-GR"/>
            </w:rPr>
            <w:fldChar w:fldCharType="separate"/>
          </w:r>
          <w:r w:rsidR="00870BDB" w:rsidRPr="00F25D53">
            <w:rPr>
              <w:noProof/>
              <w:lang w:val="el-GR"/>
              <w:rPrChange w:id="2914" w:author="Στάθης Καπ" w:date="2023-03-12T01:12:00Z">
                <w:rPr>
                  <w:noProof/>
                </w:rPr>
              </w:rPrChange>
            </w:rPr>
            <w:t xml:space="preserve"> [32]</w:t>
          </w:r>
          <w:ins w:id="2915" w:author="Στάθης Καπ" w:date="2023-03-01T05:18:00Z">
            <w:r w:rsidR="0093342D">
              <w:rPr>
                <w:lang w:val="el-GR"/>
              </w:rPr>
              <w:fldChar w:fldCharType="end"/>
            </w:r>
          </w:ins>
          <w:customXmlInsRangeStart w:id="2916" w:author="Στάθης Καπ" w:date="2023-03-01T05:18:00Z"/>
        </w:sdtContent>
      </w:sdt>
      <w:customXmlInsRangeEnd w:id="2916"/>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917"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2918" w:author="Στάθης Καπ" w:date="2023-03-10T20:05:00Z">
        <w:r w:rsidR="000C209F">
          <w:rPr>
            <w:lang w:val="el-GR"/>
          </w:rPr>
          <w:t>τ</w:t>
        </w:r>
      </w:ins>
      <w:r w:rsidRPr="00CE4A82">
        <w:rPr>
          <w:lang w:val="el-GR"/>
        </w:rPr>
        <w:t>η</w:t>
      </w:r>
      <w:ins w:id="2919"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057C3EE8" w:rsidR="004621C5" w:rsidRPr="00C136D5" w:rsidRDefault="004621C5" w:rsidP="0083725F">
      <w:pPr>
        <w:rPr>
          <w:lang w:val="el-GR"/>
        </w:rPr>
      </w:pPr>
      <w:r w:rsidRPr="00B57781">
        <w:rPr>
          <w:lang w:val="el-GR"/>
        </w:rPr>
        <w:lastRenderedPageBreak/>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2920" w:author="Στάθης Καπ" w:date="2023-03-01T05:17:00Z"/>
      <w:sdt>
        <w:sdtPr>
          <w:rPr>
            <w:lang w:val="el-GR"/>
          </w:rPr>
          <w:id w:val="300580649"/>
          <w:citation/>
        </w:sdtPr>
        <w:sdtEndPr/>
        <w:sdtContent>
          <w:customXmlInsRangeEnd w:id="2920"/>
          <w:ins w:id="2921" w:author="Στάθης Καπ" w:date="2023-03-01T05:17:00Z">
            <w:r w:rsidR="0093342D">
              <w:rPr>
                <w:lang w:val="el-GR"/>
              </w:rPr>
              <w:fldChar w:fldCharType="begin"/>
            </w:r>
            <w:r w:rsidR="0093342D" w:rsidRPr="0093342D">
              <w:rPr>
                <w:lang w:val="el-GR"/>
                <w:rPrChange w:id="2922" w:author="Στάθης Καπ" w:date="2023-03-01T05:17:00Z">
                  <w:rPr/>
                </w:rPrChange>
              </w:rPr>
              <w:instrText xml:space="preserve"> </w:instrText>
            </w:r>
            <w:r w:rsidR="0093342D">
              <w:instrText>CITATION</w:instrText>
            </w:r>
            <w:r w:rsidR="0093342D" w:rsidRPr="0093342D">
              <w:rPr>
                <w:lang w:val="el-GR"/>
                <w:rPrChange w:id="2923" w:author="Στάθης Καπ" w:date="2023-03-01T05:17:00Z">
                  <w:rPr/>
                </w:rPrChange>
              </w:rPr>
              <w:instrText xml:space="preserve"> </w:instrText>
            </w:r>
            <w:r w:rsidR="0093342D">
              <w:instrText>Dam</w:instrText>
            </w:r>
            <w:r w:rsidR="0093342D" w:rsidRPr="0093342D">
              <w:rPr>
                <w:lang w:val="el-GR"/>
                <w:rPrChange w:id="2924" w:author="Στάθης Καπ" w:date="2023-03-01T05:17:00Z">
                  <w:rPr/>
                </w:rPrChange>
              </w:rPr>
              <w:instrText>13 \</w:instrText>
            </w:r>
            <w:r w:rsidR="0093342D">
              <w:instrText>l</w:instrText>
            </w:r>
            <w:r w:rsidR="0093342D" w:rsidRPr="0093342D">
              <w:rPr>
                <w:lang w:val="el-GR"/>
                <w:rPrChange w:id="2925" w:author="Στάθης Καπ" w:date="2023-03-01T05:17:00Z">
                  <w:rPr/>
                </w:rPrChange>
              </w:rPr>
              <w:instrText xml:space="preserve"> 1033 </w:instrText>
            </w:r>
          </w:ins>
          <w:r w:rsidR="0093342D">
            <w:rPr>
              <w:lang w:val="el-GR"/>
            </w:rPr>
            <w:fldChar w:fldCharType="separate"/>
          </w:r>
          <w:r w:rsidR="00870BDB" w:rsidRPr="00F25D53">
            <w:rPr>
              <w:noProof/>
              <w:lang w:val="el-GR"/>
              <w:rPrChange w:id="2926" w:author="Στάθης Καπ" w:date="2023-03-12T01:12:00Z">
                <w:rPr>
                  <w:noProof/>
                </w:rPr>
              </w:rPrChange>
            </w:rPr>
            <w:t xml:space="preserve"> [33]</w:t>
          </w:r>
          <w:ins w:id="2927" w:author="Στάθης Καπ" w:date="2023-03-01T05:17:00Z">
            <w:r w:rsidR="0093342D">
              <w:rPr>
                <w:lang w:val="el-GR"/>
              </w:rPr>
              <w:fldChar w:fldCharType="end"/>
            </w:r>
          </w:ins>
          <w:customXmlInsRangeStart w:id="2928" w:author="Στάθης Καπ" w:date="2023-03-01T05:17:00Z"/>
        </w:sdtContent>
      </w:sdt>
      <w:customXmlInsRangeEnd w:id="2928"/>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929" w:author="Charalampos Konstantopoulos" w:date="2023-01-27T12:20:00Z">
        <w:r w:rsidR="001B6034">
          <w:rPr>
            <w:lang w:val="el-GR"/>
          </w:rPr>
          <w:t xml:space="preserve">συστάδες </w:t>
        </w:r>
      </w:ins>
      <w:del w:id="2930"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931" w:author="Charalampos Konstantopoulos" w:date="2023-01-27T12:19:00Z">
        <w:r w:rsidR="008E1DDD" w:rsidRPr="008E1DDD">
          <w:rPr>
            <w:lang w:val="el-GR"/>
            <w:rPrChange w:id="2932" w:author="Charalampos Konstantopoulos" w:date="2023-01-27T12:19:00Z">
              <w:rPr/>
            </w:rPrChange>
          </w:rPr>
          <w:t>(</w:t>
        </w:r>
        <w:r w:rsidR="008E1DDD">
          <w:t>k</w:t>
        </w:r>
        <w:r w:rsidR="008E1DDD" w:rsidRPr="008E1DDD">
          <w:rPr>
            <w:lang w:val="el-GR"/>
            <w:rPrChange w:id="2933" w:author="Charalampos Konstantopoulos" w:date="2023-01-27T12:19:00Z">
              <w:rPr/>
            </w:rPrChange>
          </w:rPr>
          <w:t>-</w:t>
        </w:r>
        <w:r w:rsidR="008E1DDD">
          <w:t>means</w:t>
        </w:r>
        <w:r w:rsidR="008E1DDD" w:rsidRPr="008E1DDD">
          <w:rPr>
            <w:lang w:val="el-GR"/>
            <w:rPrChange w:id="2934"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935" w:author="Charalampos Konstantopoulos" w:date="2023-01-27T12:20:00Z">
        <w:r w:rsidR="008F60EE">
          <w:rPr>
            <w:lang w:val="el-GR"/>
          </w:rPr>
          <w:t>συστάδα</w:t>
        </w:r>
      </w:ins>
      <w:del w:id="2936"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937" w:author="Charalampos Konstantopoulos" w:date="2023-01-27T12:21:00Z">
        <w:r w:rsidR="008F60EE">
          <w:rPr>
            <w:lang w:val="el-GR"/>
          </w:rPr>
          <w:t>συστάδων</w:t>
        </w:r>
      </w:ins>
      <w:del w:id="2938"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939" w:author="Charalampos Konstantopoulos" w:date="2023-01-27T12:21:00Z">
        <w:r w:rsidR="008F60EE">
          <w:rPr>
            <w:lang w:val="el-GR"/>
          </w:rPr>
          <w:t xml:space="preserve">συστάδα </w:t>
        </w:r>
      </w:ins>
      <w:del w:id="2940"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941" w:author="Charalampos Konstantopoulos" w:date="2023-01-27T12:22:00Z">
        <w:r w:rsidR="00437E60">
          <w:rPr>
            <w:lang w:val="el-GR"/>
          </w:rPr>
          <w:t>συστάδα</w:t>
        </w:r>
      </w:ins>
      <w:del w:id="2942"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943" w:author="Charalampos Konstantopoulos" w:date="2023-01-27T12:22:00Z">
        <w:r w:rsidR="004F3ECF">
          <w:rPr>
            <w:lang w:val="el-GR"/>
          </w:rPr>
          <w:t>συστάδας</w:t>
        </w:r>
      </w:ins>
      <w:del w:id="2944"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945" w:author="Charalampos Konstantopoulos" w:date="2023-02-01T06:01:00Z">
        <w:r w:rsidRPr="0058654C">
          <w:rPr>
            <w:lang w:val="el-GR"/>
          </w:rPr>
          <w:delText xml:space="preserve">ίδια </w:delText>
        </w:r>
      </w:del>
      <w:ins w:id="2946" w:author="Charalampos Konstantopoulos" w:date="2023-02-01T06:01:00Z">
        <w:r w:rsidRPr="0058654C">
          <w:rPr>
            <w:lang w:val="el-GR"/>
          </w:rPr>
          <w:t>ίδια</w:t>
        </w:r>
      </w:ins>
      <w:ins w:id="2947" w:author="Charalampos Konstantopoulos" w:date="2023-01-27T12:23:00Z">
        <w:r w:rsidR="00202E2D">
          <w:rPr>
            <w:lang w:val="el-GR"/>
          </w:rPr>
          <w:t>ς</w:t>
        </w:r>
      </w:ins>
      <w:ins w:id="2948" w:author="Charalampos Konstantopoulos" w:date="2023-02-01T06:01:00Z">
        <w:r w:rsidRPr="0058654C">
          <w:rPr>
            <w:lang w:val="el-GR"/>
          </w:rPr>
          <w:t xml:space="preserve"> </w:t>
        </w:r>
      </w:ins>
      <w:ins w:id="2949" w:author="Charalampos Konstantopoulos" w:date="2023-01-27T12:23:00Z">
        <w:r w:rsidR="004F3ECF">
          <w:rPr>
            <w:lang w:val="el-GR"/>
          </w:rPr>
          <w:t>συστάδας</w:t>
        </w:r>
      </w:ins>
      <w:del w:id="2950"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4EF792C"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2951" w:author="Στάθης Καπ" w:date="2023-03-01T05:17:00Z"/>
      <w:sdt>
        <w:sdtPr>
          <w:rPr>
            <w:lang w:val="el-GR"/>
          </w:rPr>
          <w:id w:val="-1090305061"/>
          <w:citation/>
        </w:sdtPr>
        <w:sdtEndPr/>
        <w:sdtContent>
          <w:customXmlInsRangeEnd w:id="2951"/>
          <w:ins w:id="2952" w:author="Στάθης Καπ" w:date="2023-03-01T05:17:00Z">
            <w:r w:rsidR="0093342D">
              <w:rPr>
                <w:lang w:val="el-GR"/>
              </w:rPr>
              <w:fldChar w:fldCharType="begin"/>
            </w:r>
            <w:r w:rsidR="0093342D" w:rsidRPr="0093342D">
              <w:rPr>
                <w:lang w:val="el-GR"/>
                <w:rPrChange w:id="2953" w:author="Στάθης Καπ" w:date="2023-03-01T05:17:00Z">
                  <w:rPr/>
                </w:rPrChange>
              </w:rPr>
              <w:instrText xml:space="preserve"> </w:instrText>
            </w:r>
            <w:r w:rsidR="0093342D">
              <w:instrText>CITATION</w:instrText>
            </w:r>
            <w:r w:rsidR="0093342D" w:rsidRPr="0093342D">
              <w:rPr>
                <w:lang w:val="el-GR"/>
                <w:rPrChange w:id="2954" w:author="Στάθης Καπ" w:date="2023-03-01T05:17:00Z">
                  <w:rPr/>
                </w:rPrChange>
              </w:rPr>
              <w:instrText xml:space="preserve"> </w:instrText>
            </w:r>
            <w:r w:rsidR="0093342D">
              <w:instrText>Qia</w:instrText>
            </w:r>
            <w:r w:rsidR="0093342D" w:rsidRPr="0093342D">
              <w:rPr>
                <w:lang w:val="el-GR"/>
                <w:rPrChange w:id="2955" w:author="Στάθης Καπ" w:date="2023-03-01T05:17:00Z">
                  <w:rPr/>
                </w:rPrChange>
              </w:rPr>
              <w:instrText>14 \</w:instrText>
            </w:r>
            <w:r w:rsidR="0093342D">
              <w:instrText>l</w:instrText>
            </w:r>
            <w:r w:rsidR="0093342D" w:rsidRPr="0093342D">
              <w:rPr>
                <w:lang w:val="el-GR"/>
                <w:rPrChange w:id="2956" w:author="Στάθης Καπ" w:date="2023-03-01T05:17:00Z">
                  <w:rPr/>
                </w:rPrChange>
              </w:rPr>
              <w:instrText xml:space="preserve"> 1033 </w:instrText>
            </w:r>
          </w:ins>
          <w:r w:rsidR="0093342D">
            <w:rPr>
              <w:lang w:val="el-GR"/>
            </w:rPr>
            <w:fldChar w:fldCharType="separate"/>
          </w:r>
          <w:r w:rsidR="00870BDB" w:rsidRPr="00F25D53">
            <w:rPr>
              <w:noProof/>
              <w:lang w:val="el-GR"/>
              <w:rPrChange w:id="2957" w:author="Στάθης Καπ" w:date="2023-03-12T01:12:00Z">
                <w:rPr>
                  <w:noProof/>
                </w:rPr>
              </w:rPrChange>
            </w:rPr>
            <w:t xml:space="preserve"> [34]</w:t>
          </w:r>
          <w:ins w:id="2958" w:author="Στάθης Καπ" w:date="2023-03-01T05:17:00Z">
            <w:r w:rsidR="0093342D">
              <w:rPr>
                <w:lang w:val="el-GR"/>
              </w:rPr>
              <w:fldChar w:fldCharType="end"/>
            </w:r>
          </w:ins>
          <w:customXmlInsRangeStart w:id="2959" w:author="Στάθης Καπ" w:date="2023-03-01T05:17:00Z"/>
        </w:sdtContent>
      </w:sdt>
      <w:customXmlInsRangeEnd w:id="2959"/>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D41142">
      <w:pPr>
        <w:rPr>
          <w:ins w:id="2960" w:author="Στάθης Καπ" w:date="2023-03-06T06:24:00Z"/>
          <w:lang w:val="el-GR"/>
        </w:rPr>
      </w:pPr>
      <w:r w:rsidRPr="007A017F">
        <w:rPr>
          <w:lang w:val="el-GR"/>
        </w:rPr>
        <w:t>Για την κατασκευή γειτονικών λύσεων χρησιμοποιείται</w:t>
      </w:r>
      <w:del w:id="2961" w:author="Στάθης Καπ" w:date="2023-02-25T19:54:00Z">
        <w:r w:rsidRPr="007A017F" w:rsidDel="00CE5A1D">
          <w:rPr>
            <w:lang w:val="el-GR"/>
          </w:rPr>
          <w:delText xml:space="preserve"> ο</w:delText>
        </w:r>
      </w:del>
      <w:r w:rsidRPr="007A017F">
        <w:rPr>
          <w:lang w:val="el-GR"/>
        </w:rPr>
        <w:t xml:space="preserve"> </w:t>
      </w:r>
      <w:commentRangeStart w:id="2962"/>
      <w:del w:id="2963" w:author="Στάθης Καπ" w:date="2023-02-25T19:54:00Z">
        <w:r w:rsidRPr="007A017F" w:rsidDel="00CE5A1D">
          <w:rPr>
            <w:lang w:val="el-GR"/>
          </w:rPr>
          <w:delText xml:space="preserve">χειριστής </w:delText>
        </w:r>
      </w:del>
      <w:commentRangeEnd w:id="2962"/>
      <w:ins w:id="2964"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962"/>
      </w:r>
      <w:del w:id="2965" w:author="Στάθης Καπ" w:date="2023-03-01T05:15:00Z">
        <w:r w:rsidRPr="007A017F" w:rsidDel="0093342D">
          <w:rPr>
            <w:lang w:val="el-GR"/>
          </w:rPr>
          <w:delText>«</w:delText>
        </w:r>
        <w:r w:rsidDel="0093342D">
          <w:delText>eliminator</w:delText>
        </w:r>
        <w:r w:rsidRPr="007A017F" w:rsidDel="0093342D">
          <w:rPr>
            <w:lang w:val="el-GR"/>
          </w:rPr>
          <w:delText>»</w:delText>
        </w:r>
      </w:del>
      <w:ins w:id="2966" w:author="Στάθης Καπ" w:date="2023-03-06T06:52:00Z">
        <w:r w:rsidR="005A7C20" w:rsidRPr="00EA414C">
          <w:rPr>
            <w:lang w:val="el-GR"/>
            <w:rPrChange w:id="2967" w:author="Στάθης Καπ" w:date="2023-03-06T06:56:00Z">
              <w:rPr/>
            </w:rPrChange>
          </w:rPr>
          <w:t>(</w:t>
        </w:r>
      </w:ins>
      <w:ins w:id="2968" w:author="Στάθης Καπ" w:date="2023-03-01T05:15:00Z">
        <w:r w:rsidR="0093342D">
          <w:t>eliminator</w:t>
        </w:r>
      </w:ins>
      <w:ins w:id="2969" w:author="Στάθης Καπ" w:date="2023-03-06T06:52:00Z">
        <w:r w:rsidR="005A7C20" w:rsidRPr="00EA414C">
          <w:rPr>
            <w:lang w:val="el-GR"/>
            <w:rPrChange w:id="2970" w:author="Στάθης Καπ" w:date="2023-03-06T06:56:00Z">
              <w:rPr/>
            </w:rPrChange>
          </w:rPr>
          <w:t>)</w:t>
        </w:r>
      </w:ins>
      <w:r w:rsidRPr="007A017F">
        <w:rPr>
          <w:lang w:val="el-GR"/>
        </w:rPr>
        <w:t xml:space="preserve"> </w:t>
      </w:r>
      <w:ins w:id="2971" w:author="Στάθης Καπ" w:date="2023-02-25T19:55:00Z">
        <w:r w:rsidR="00CE5A1D">
          <w:rPr>
            <w:lang w:val="el-GR"/>
          </w:rPr>
          <w:t xml:space="preserve">ή οποία </w:t>
        </w:r>
      </w:ins>
      <w:del w:id="2972"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973" w:author="Στάθης Καπ" w:date="2023-02-25T20:01:00Z">
        <w:r w:rsidR="00CE5A1D">
          <w:rPr>
            <w:lang w:val="el-GR"/>
          </w:rPr>
          <w:t>επιπλέον επεξεργαστική διαδικασία</w:t>
        </w:r>
        <w:r w:rsidR="002460B9">
          <w:rPr>
            <w:lang w:val="el-GR"/>
          </w:rPr>
          <w:t>,</w:t>
        </w:r>
      </w:ins>
      <w:commentRangeStart w:id="2974"/>
      <w:del w:id="2975" w:author="Στάθης Καπ" w:date="2023-02-25T20:01:00Z">
        <w:r w:rsidDel="00CE5A1D">
          <w:delText>post</w:delText>
        </w:r>
        <w:r w:rsidRPr="007A017F" w:rsidDel="00CE5A1D">
          <w:rPr>
            <w:lang w:val="el-GR"/>
          </w:rPr>
          <w:delText>-</w:delText>
        </w:r>
      </w:del>
      <w:ins w:id="2976" w:author="Στάθης Καπ" w:date="2023-02-25T20:01:00Z">
        <w:r w:rsidR="00CE5A1D">
          <w:rPr>
            <w:lang w:val="el-GR"/>
          </w:rPr>
          <w:t xml:space="preserve"> </w:t>
        </w:r>
        <w:r w:rsidR="002A1501">
          <w:rPr>
            <w:lang w:val="el-GR"/>
          </w:rPr>
          <w:t>η</w:t>
        </w:r>
      </w:ins>
      <w:del w:id="2977" w:author="Στάθης Καπ" w:date="2023-02-25T20:01:00Z">
        <w:r w:rsidDel="00CE5A1D">
          <w:delText>processing</w:delText>
        </w:r>
        <w:r w:rsidRPr="007A017F" w:rsidDel="00CE5A1D">
          <w:rPr>
            <w:lang w:val="el-GR"/>
          </w:rPr>
          <w:delText xml:space="preserve"> </w:delText>
        </w:r>
        <w:commentRangeEnd w:id="2974"/>
        <w:r w:rsidR="000C049E" w:rsidDel="00CE5A1D">
          <w:rPr>
            <w:rStyle w:val="CommentReference"/>
          </w:rPr>
          <w:commentReference w:id="2974"/>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7EAD8F03" w:rsidR="00BB65C8" w:rsidRDefault="008209B8" w:rsidP="00D41142">
      <w:pPr>
        <w:rPr>
          <w:ins w:id="2978" w:author="Στάθης Καπ" w:date="2023-03-06T06:44:00Z"/>
          <w:lang w:val="el-GR"/>
        </w:rPr>
      </w:pPr>
      <w:ins w:id="2979" w:author="Στάθης Καπ" w:date="2023-03-06T06:24:00Z">
        <w:r>
          <w:rPr>
            <w:lang w:val="el-GR"/>
          </w:rPr>
          <w:lastRenderedPageBreak/>
          <w:t>Οι</w:t>
        </w:r>
        <w:r w:rsidRPr="008209B8">
          <w:rPr>
            <w:rPrChange w:id="2980" w:author="Στάθης Καπ" w:date="2023-03-06T06:27:00Z">
              <w:rPr>
                <w:lang w:val="el-GR"/>
              </w:rPr>
            </w:rPrChange>
          </w:rPr>
          <w:t xml:space="preserve"> </w:t>
        </w:r>
      </w:ins>
      <w:ins w:id="2981" w:author="Στάθης Καπ" w:date="2023-03-06T06:27:00Z">
        <w:r w:rsidRPr="008209B8">
          <w:t>José</w:t>
        </w:r>
        <w:r w:rsidRPr="008209B8">
          <w:rPr>
            <w:u w:val="single"/>
          </w:rPr>
          <w:t> </w:t>
        </w:r>
        <w:r w:rsidRPr="008209B8">
          <w:t>Ruiz-Meza</w:t>
        </w:r>
        <w:r w:rsidRPr="008209B8">
          <w:rPr>
            <w:rPrChange w:id="2982" w:author="Στάθης Καπ" w:date="2023-03-06T06:27:00Z">
              <w:rPr>
                <w:lang w:val="el-GR"/>
              </w:rPr>
            </w:rPrChange>
          </w:rPr>
          <w:t xml:space="preserve"> </w:t>
        </w:r>
        <w:r>
          <w:t xml:space="preserve">et al. </w:t>
        </w:r>
        <w:r w:rsidRPr="00BD11A9">
          <w:t>(2021)</w:t>
        </w:r>
      </w:ins>
      <w:customXmlInsRangeStart w:id="2983" w:author="Στάθης Καπ" w:date="2023-03-06T06:28:00Z"/>
      <w:sdt>
        <w:sdtPr>
          <w:id w:val="371430128"/>
          <w:citation/>
        </w:sdtPr>
        <w:sdtEndPr/>
        <w:sdtContent>
          <w:customXmlInsRangeEnd w:id="2983"/>
          <w:ins w:id="2984"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870BDB">
            <w:rPr>
              <w:noProof/>
            </w:rPr>
            <w:t xml:space="preserve"> </w:t>
          </w:r>
          <w:r w:rsidR="00870BDB" w:rsidRPr="00870BDB">
            <w:rPr>
              <w:noProof/>
            </w:rPr>
            <w:t>[35]</w:t>
          </w:r>
          <w:ins w:id="2985" w:author="Στάθης Καπ" w:date="2023-03-06T06:28:00Z">
            <w:r>
              <w:fldChar w:fldCharType="end"/>
            </w:r>
          </w:ins>
          <w:customXmlInsRangeStart w:id="2986" w:author="Στάθης Καπ" w:date="2023-03-06T06:28:00Z"/>
        </w:sdtContent>
      </w:sdt>
      <w:customXmlInsRangeEnd w:id="2986"/>
      <w:ins w:id="2987" w:author="Στάθης Καπ" w:date="2023-03-06T06:28:00Z">
        <w:r w:rsidRPr="00BD11A9">
          <w:t xml:space="preserve"> </w:t>
        </w:r>
        <w:r>
          <w:rPr>
            <w:lang w:val="el-GR"/>
          </w:rPr>
          <w:t>μελέτησαν</w:t>
        </w:r>
        <w:r w:rsidRPr="00BD11A9">
          <w:rPr>
            <w:rPrChange w:id="2988" w:author="Στάθης Καπ" w:date="2023-03-06T06:30:00Z">
              <w:rPr>
                <w:lang w:val="el-GR"/>
              </w:rPr>
            </w:rPrChange>
          </w:rPr>
          <w:t xml:space="preserve"> </w:t>
        </w:r>
      </w:ins>
      <w:ins w:id="2989" w:author="Στάθης Καπ" w:date="2023-03-06T06:30:00Z">
        <w:r w:rsidR="00BD11A9">
          <w:rPr>
            <w:lang w:val="el-GR"/>
          </w:rPr>
          <w:t>μια</w:t>
        </w:r>
        <w:r w:rsidR="00BD11A9" w:rsidRPr="00BD11A9">
          <w:rPr>
            <w:rPrChange w:id="2990" w:author="Στάθης Καπ" w:date="2023-03-06T06:30:00Z">
              <w:rPr>
                <w:lang w:val="el-GR"/>
              </w:rPr>
            </w:rPrChange>
          </w:rPr>
          <w:t xml:space="preserve"> </w:t>
        </w:r>
        <w:r w:rsidR="00BD11A9">
          <w:rPr>
            <w:lang w:val="el-GR"/>
          </w:rPr>
          <w:t>πιο</w:t>
        </w:r>
        <w:r w:rsidR="00BD11A9" w:rsidRPr="00BD11A9">
          <w:rPr>
            <w:rPrChange w:id="2991" w:author="Στάθης Καπ" w:date="2023-03-06T06:30:00Z">
              <w:rPr>
                <w:lang w:val="el-GR"/>
              </w:rPr>
            </w:rPrChange>
          </w:rPr>
          <w:t xml:space="preserve"> </w:t>
        </w:r>
        <w:r w:rsidR="00BD11A9">
          <w:rPr>
            <w:lang w:val="el-GR"/>
          </w:rPr>
          <w:t>εξειδικευμένη</w:t>
        </w:r>
        <w:r w:rsidR="00BD11A9" w:rsidRPr="00BD11A9">
          <w:rPr>
            <w:rPrChange w:id="2992" w:author="Στάθης Καπ" w:date="2023-03-06T06:30:00Z">
              <w:rPr>
                <w:lang w:val="el-GR"/>
              </w:rPr>
            </w:rPrChange>
          </w:rPr>
          <w:t xml:space="preserve"> </w:t>
        </w:r>
        <w:r w:rsidR="00BD11A9">
          <w:rPr>
            <w:lang w:val="el-GR"/>
          </w:rPr>
          <w:t>περίπτωση</w:t>
        </w:r>
        <w:r w:rsidR="00BD11A9" w:rsidRPr="00BD11A9">
          <w:rPr>
            <w:rPrChange w:id="2993" w:author="Στάθης Καπ" w:date="2023-03-06T06:30:00Z">
              <w:rPr>
                <w:lang w:val="el-GR"/>
              </w:rPr>
            </w:rPrChange>
          </w:rPr>
          <w:t xml:space="preserve"> </w:t>
        </w:r>
        <w:r w:rsidR="00BD11A9">
          <w:rPr>
            <w:lang w:val="el-GR"/>
          </w:rPr>
          <w:t>του</w:t>
        </w:r>
        <w:r w:rsidR="00BD11A9" w:rsidRPr="00BD11A9">
          <w:rPr>
            <w:rPrChange w:id="2994" w:author="Στάθης Καπ" w:date="2023-03-06T06:30:00Z">
              <w:rPr>
                <w:lang w:val="el-GR"/>
              </w:rPr>
            </w:rPrChange>
          </w:rPr>
          <w:t xml:space="preserve"> </w:t>
        </w:r>
        <w:r w:rsidR="00BD11A9">
          <w:t xml:space="preserve">TOPTW, </w:t>
        </w:r>
        <w:r w:rsidR="00BD11A9">
          <w:rPr>
            <w:lang w:val="el-GR"/>
          </w:rPr>
          <w:t>το</w:t>
        </w:r>
        <w:r w:rsidR="00BD11A9" w:rsidRPr="00BD11A9">
          <w:rPr>
            <w:rPrChange w:id="2995"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2996" w:author="Στάθης Καπ" w:date="2023-03-06T06:31:00Z">
        <w:r w:rsidR="00BD11A9" w:rsidRPr="00BD11A9">
          <w:rPr>
            <w:rPrChange w:id="2997" w:author="Στάθης Καπ" w:date="2023-03-06T06:31:00Z">
              <w:rPr>
                <w:lang w:val="el-GR"/>
              </w:rPr>
            </w:rPrChange>
          </w:rPr>
          <w:t xml:space="preserve"> (</w:t>
        </w:r>
        <w:r w:rsidR="00BD11A9">
          <w:t>MCM-TOPT-GHP</w:t>
        </w:r>
        <w:r w:rsidR="00BD11A9" w:rsidRPr="00BD11A9">
          <w:rPr>
            <w:rPrChange w:id="2998" w:author="Στάθης Καπ" w:date="2023-03-06T06:31:00Z">
              <w:rPr>
                <w:lang w:val="el-GR"/>
              </w:rPr>
            </w:rPrChange>
          </w:rPr>
          <w:t>)</w:t>
        </w:r>
      </w:ins>
      <w:ins w:id="2999" w:author="Στάθης Καπ" w:date="2023-03-06T06:30:00Z">
        <w:r w:rsidR="00BD11A9">
          <w:t>,</w:t>
        </w:r>
      </w:ins>
      <w:ins w:id="3000" w:author="Στάθης Καπ" w:date="2023-03-06T06:31:00Z">
        <w:r w:rsidR="00BD11A9">
          <w:t xml:space="preserve"> </w:t>
        </w:r>
      </w:ins>
      <w:ins w:id="3001" w:author="Στάθης Καπ" w:date="2023-03-06T06:32:00Z">
        <w:r w:rsidR="00BD11A9">
          <w:rPr>
            <w:lang w:val="el-GR"/>
          </w:rPr>
          <w:t>στο</w:t>
        </w:r>
        <w:r w:rsidR="00BD11A9" w:rsidRPr="00BD11A9">
          <w:rPr>
            <w:rPrChange w:id="3002" w:author="Στάθης Καπ" w:date="2023-03-06T06:32:00Z">
              <w:rPr>
                <w:lang w:val="el-GR"/>
              </w:rPr>
            </w:rPrChange>
          </w:rPr>
          <w:t xml:space="preserve"> </w:t>
        </w:r>
        <w:r w:rsidR="00BD11A9">
          <w:rPr>
            <w:lang w:val="el-GR"/>
          </w:rPr>
          <w:t>οποίο</w:t>
        </w:r>
        <w:r w:rsidR="00BD11A9" w:rsidRPr="00BD11A9">
          <w:rPr>
            <w:rPrChange w:id="3003" w:author="Στάθης Καπ" w:date="2023-03-06T06:32:00Z">
              <w:rPr>
                <w:lang w:val="el-GR"/>
              </w:rPr>
            </w:rPrChange>
          </w:rPr>
          <w:t xml:space="preserve"> </w:t>
        </w:r>
        <w:r w:rsidR="00BD11A9">
          <w:rPr>
            <w:lang w:val="el-GR"/>
          </w:rPr>
          <w:t>μια</w:t>
        </w:r>
        <w:r w:rsidR="00BD11A9" w:rsidRPr="00BD11A9">
          <w:rPr>
            <w:rPrChange w:id="3004" w:author="Στάθης Καπ" w:date="2023-03-06T06:32:00Z">
              <w:rPr>
                <w:lang w:val="el-GR"/>
              </w:rPr>
            </w:rPrChange>
          </w:rPr>
          <w:t xml:space="preserve"> </w:t>
        </w:r>
        <w:r w:rsidR="00BD11A9">
          <w:rPr>
            <w:lang w:val="el-GR"/>
          </w:rPr>
          <w:t>ομάδα</w:t>
        </w:r>
        <w:r w:rsidR="00BD11A9" w:rsidRPr="00BD11A9">
          <w:rPr>
            <w:rPrChange w:id="3005" w:author="Στάθης Καπ" w:date="2023-03-06T06:32:00Z">
              <w:rPr>
                <w:lang w:val="el-GR"/>
              </w:rPr>
            </w:rPrChange>
          </w:rPr>
          <w:t xml:space="preserve"> </w:t>
        </w:r>
        <w:r w:rsidR="00BD11A9">
          <w:rPr>
            <w:lang w:val="el-GR"/>
          </w:rPr>
          <w:t>ατόμων</w:t>
        </w:r>
      </w:ins>
      <w:ins w:id="3006" w:author="Στάθης Καπ" w:date="2023-03-06T06:33:00Z">
        <w:r w:rsidR="00BD11A9" w:rsidRPr="002D2339">
          <w:rPr>
            <w:rPrChange w:id="3007" w:author="Στάθης Καπ" w:date="2023-03-06T06:35:00Z">
              <w:rPr>
                <w:lang w:val="el-GR"/>
              </w:rPr>
            </w:rPrChange>
          </w:rPr>
          <w:t>,</w:t>
        </w:r>
      </w:ins>
      <w:ins w:id="3008" w:author="Στάθης Καπ" w:date="2023-03-06T06:32:00Z">
        <w:r w:rsidR="00BD11A9" w:rsidRPr="00BD11A9">
          <w:rPr>
            <w:rPrChange w:id="3009" w:author="Στάθης Καπ" w:date="2023-03-06T06:32:00Z">
              <w:rPr>
                <w:lang w:val="el-GR"/>
              </w:rPr>
            </w:rPrChange>
          </w:rPr>
          <w:t xml:space="preserve"> </w:t>
        </w:r>
        <w:r w:rsidR="00BD11A9">
          <w:rPr>
            <w:lang w:val="el-GR"/>
          </w:rPr>
          <w:t>με</w:t>
        </w:r>
        <w:r w:rsidR="00BD11A9" w:rsidRPr="00BD11A9">
          <w:rPr>
            <w:rPrChange w:id="3010" w:author="Στάθης Καπ" w:date="2023-03-06T06:32:00Z">
              <w:rPr>
                <w:lang w:val="el-GR"/>
              </w:rPr>
            </w:rPrChange>
          </w:rPr>
          <w:t xml:space="preserve"> </w:t>
        </w:r>
        <w:r w:rsidR="00BD11A9">
          <w:rPr>
            <w:lang w:val="el-GR"/>
          </w:rPr>
          <w:t>διαφορε</w:t>
        </w:r>
      </w:ins>
      <w:ins w:id="3011" w:author="Στάθης Καπ" w:date="2023-03-06T06:35:00Z">
        <w:r w:rsidR="002D2339">
          <w:rPr>
            <w:lang w:val="el-GR"/>
          </w:rPr>
          <w:t>τικές</w:t>
        </w:r>
        <w:r w:rsidR="002D2339" w:rsidRPr="002D2339">
          <w:rPr>
            <w:rPrChange w:id="3012" w:author="Στάθης Καπ" w:date="2023-03-06T06:35:00Z">
              <w:rPr>
                <w:lang w:val="el-GR"/>
              </w:rPr>
            </w:rPrChange>
          </w:rPr>
          <w:t xml:space="preserve"> </w:t>
        </w:r>
        <w:r w:rsidR="002D2339">
          <w:rPr>
            <w:lang w:val="el-GR"/>
          </w:rPr>
          <w:t>προτιμήσεις</w:t>
        </w:r>
        <w:r w:rsidR="002D2339" w:rsidRPr="002D2339">
          <w:rPr>
            <w:rPrChange w:id="3013" w:author="Στάθης Καπ" w:date="2023-03-06T06:35:00Z">
              <w:rPr>
                <w:lang w:val="el-GR"/>
              </w:rPr>
            </w:rPrChange>
          </w:rPr>
          <w:t xml:space="preserve"> </w:t>
        </w:r>
      </w:ins>
      <w:ins w:id="3014" w:author="Στάθης Καπ" w:date="2023-03-06T06:33:00Z">
        <w:r w:rsidR="00BD11A9">
          <w:rPr>
            <w:lang w:val="el-GR"/>
          </w:rPr>
          <w:t>και</w:t>
        </w:r>
        <w:r w:rsidR="00BD11A9" w:rsidRPr="00BD11A9">
          <w:rPr>
            <w:rPrChange w:id="3015" w:author="Στάθης Καπ" w:date="2023-03-06T06:33:00Z">
              <w:rPr>
                <w:lang w:val="el-GR"/>
              </w:rPr>
            </w:rPrChange>
          </w:rPr>
          <w:t xml:space="preserve"> </w:t>
        </w:r>
        <w:r w:rsidR="00BD11A9">
          <w:rPr>
            <w:lang w:val="el-GR"/>
          </w:rPr>
          <w:t>περιορισμούς</w:t>
        </w:r>
        <w:r w:rsidR="00BD11A9" w:rsidRPr="002D2339">
          <w:rPr>
            <w:rPrChange w:id="3016" w:author="Στάθης Καπ" w:date="2023-03-06T06:35:00Z">
              <w:rPr>
                <w:lang w:val="el-GR"/>
              </w:rPr>
            </w:rPrChange>
          </w:rPr>
          <w:t xml:space="preserve">, </w:t>
        </w:r>
        <w:r w:rsidR="00BD11A9">
          <w:rPr>
            <w:lang w:val="el-GR"/>
          </w:rPr>
          <w:t>θέλει</w:t>
        </w:r>
        <w:r w:rsidR="00BD11A9" w:rsidRPr="002D2339">
          <w:rPr>
            <w:rPrChange w:id="3017" w:author="Στάθης Καπ" w:date="2023-03-06T06:35:00Z">
              <w:rPr>
                <w:lang w:val="el-GR"/>
              </w:rPr>
            </w:rPrChange>
          </w:rPr>
          <w:t xml:space="preserve"> </w:t>
        </w:r>
        <w:r w:rsidR="00BD11A9">
          <w:rPr>
            <w:lang w:val="el-GR"/>
          </w:rPr>
          <w:t>να</w:t>
        </w:r>
        <w:r w:rsidR="00BD11A9" w:rsidRPr="002D2339">
          <w:rPr>
            <w:rPrChange w:id="3018" w:author="Στάθης Καπ" w:date="2023-03-06T06:35:00Z">
              <w:rPr>
                <w:lang w:val="el-GR"/>
              </w:rPr>
            </w:rPrChange>
          </w:rPr>
          <w:t xml:space="preserve"> </w:t>
        </w:r>
        <w:r w:rsidR="00BD11A9">
          <w:rPr>
            <w:lang w:val="el-GR"/>
          </w:rPr>
          <w:t>επισκεφθεί</w:t>
        </w:r>
        <w:r w:rsidR="00BD11A9" w:rsidRPr="002D2339">
          <w:rPr>
            <w:rPrChange w:id="3019" w:author="Στάθης Καπ" w:date="2023-03-06T06:35:00Z">
              <w:rPr>
                <w:lang w:val="el-GR"/>
              </w:rPr>
            </w:rPrChange>
          </w:rPr>
          <w:t xml:space="preserve"> </w:t>
        </w:r>
        <w:r w:rsidR="00BD11A9">
          <w:rPr>
            <w:lang w:val="el-GR"/>
          </w:rPr>
          <w:t>ένα</w:t>
        </w:r>
        <w:r w:rsidR="00BD11A9" w:rsidRPr="002D2339">
          <w:rPr>
            <w:rPrChange w:id="3020" w:author="Στάθης Καπ" w:date="2023-03-06T06:35:00Z">
              <w:rPr>
                <w:lang w:val="el-GR"/>
              </w:rPr>
            </w:rPrChange>
          </w:rPr>
          <w:t xml:space="preserve"> </w:t>
        </w:r>
        <w:r w:rsidR="00BD11A9">
          <w:rPr>
            <w:lang w:val="el-GR"/>
          </w:rPr>
          <w:t>πλήθος</w:t>
        </w:r>
        <w:r w:rsidR="00BD11A9" w:rsidRPr="002D2339">
          <w:rPr>
            <w:rPrChange w:id="3021" w:author="Στάθης Καπ" w:date="2023-03-06T06:35:00Z">
              <w:rPr>
                <w:lang w:val="el-GR"/>
              </w:rPr>
            </w:rPrChange>
          </w:rPr>
          <w:t xml:space="preserve"> </w:t>
        </w:r>
        <w:r w:rsidR="00BD11A9">
          <w:rPr>
            <w:lang w:val="el-GR"/>
          </w:rPr>
          <w:t>σημείων</w:t>
        </w:r>
        <w:r w:rsidR="00BD11A9" w:rsidRPr="002D2339">
          <w:rPr>
            <w:rPrChange w:id="3022" w:author="Στάθης Καπ" w:date="2023-03-06T06:35:00Z">
              <w:rPr>
                <w:lang w:val="el-GR"/>
              </w:rPr>
            </w:rPrChange>
          </w:rPr>
          <w:t>/</w:t>
        </w:r>
      </w:ins>
      <w:ins w:id="3023" w:author="Στάθης Καπ" w:date="2023-03-06T06:34:00Z">
        <w:r w:rsidR="002D2339">
          <w:rPr>
            <w:lang w:val="el-GR"/>
          </w:rPr>
          <w:t>αξιοθέατων</w:t>
        </w:r>
      </w:ins>
      <w:ins w:id="3024" w:author="Στάθης Καπ" w:date="2023-03-06T06:33:00Z">
        <w:r w:rsidR="00BD11A9" w:rsidRPr="002D2339">
          <w:rPr>
            <w:rPrChange w:id="3025" w:author="Στάθης Καπ" w:date="2023-03-06T06:35:00Z">
              <w:rPr>
                <w:lang w:val="el-GR"/>
              </w:rPr>
            </w:rPrChange>
          </w:rPr>
          <w:t xml:space="preserve"> </w:t>
        </w:r>
      </w:ins>
      <w:ins w:id="3026" w:author="Στάθης Καπ" w:date="2023-03-06T06:34:00Z">
        <w:r w:rsidR="00BD11A9">
          <w:rPr>
            <w:lang w:val="el-GR"/>
          </w:rPr>
          <w:t>με</w:t>
        </w:r>
        <w:r w:rsidR="00BD11A9" w:rsidRPr="002D2339">
          <w:rPr>
            <w:rPrChange w:id="3027" w:author="Στάθης Καπ" w:date="2023-03-06T06:35:00Z">
              <w:rPr>
                <w:lang w:val="el-GR"/>
              </w:rPr>
            </w:rPrChange>
          </w:rPr>
          <w:t xml:space="preserve"> </w:t>
        </w:r>
        <w:r w:rsidR="00BD11A9">
          <w:rPr>
            <w:lang w:val="el-GR"/>
          </w:rPr>
          <w:t>χρονικά</w:t>
        </w:r>
        <w:r w:rsidR="00BD11A9" w:rsidRPr="002D2339">
          <w:rPr>
            <w:rPrChange w:id="3028" w:author="Στάθης Καπ" w:date="2023-03-06T06:35:00Z">
              <w:rPr>
                <w:lang w:val="el-GR"/>
              </w:rPr>
            </w:rPrChange>
          </w:rPr>
          <w:t xml:space="preserve"> </w:t>
        </w:r>
        <w:r w:rsidR="00BD11A9">
          <w:rPr>
            <w:lang w:val="el-GR"/>
          </w:rPr>
          <w:t>παράθυρα</w:t>
        </w:r>
        <w:r w:rsidR="00BD11A9" w:rsidRPr="002D2339">
          <w:rPr>
            <w:rPrChange w:id="3029" w:author="Στάθης Καπ" w:date="2023-03-06T06:35:00Z">
              <w:rPr>
                <w:lang w:val="el-GR"/>
              </w:rPr>
            </w:rPrChange>
          </w:rPr>
          <w:t>.</w:t>
        </w:r>
      </w:ins>
      <w:ins w:id="3030" w:author="Στάθης Καπ" w:date="2023-03-06T06:35:00Z">
        <w:r w:rsidR="00987C7A" w:rsidRPr="00987C7A">
          <w:rPr>
            <w:rPrChange w:id="3031" w:author="Στάθης Καπ" w:date="2023-03-06T06:36:00Z">
              <w:rPr>
                <w:lang w:val="el-GR"/>
              </w:rPr>
            </w:rPrChange>
          </w:rPr>
          <w:t xml:space="preserve"> </w:t>
        </w:r>
        <w:r w:rsidR="00987C7A">
          <w:rPr>
            <w:lang w:val="el-GR"/>
          </w:rPr>
          <w:t xml:space="preserve">Για την επίλυση του </w:t>
        </w:r>
        <w:r w:rsidR="00987C7A">
          <w:t>MCM</w:t>
        </w:r>
        <w:r w:rsidR="00987C7A" w:rsidRPr="00987C7A">
          <w:rPr>
            <w:lang w:val="el-GR"/>
            <w:rPrChange w:id="3032" w:author="Στάθης Καπ" w:date="2023-03-06T06:36:00Z">
              <w:rPr/>
            </w:rPrChange>
          </w:rPr>
          <w:t>-</w:t>
        </w:r>
        <w:r w:rsidR="00987C7A">
          <w:t>TOPT</w:t>
        </w:r>
        <w:r w:rsidR="00987C7A" w:rsidRPr="00987C7A">
          <w:rPr>
            <w:lang w:val="el-GR"/>
            <w:rPrChange w:id="3033" w:author="Στάθης Καπ" w:date="2023-03-06T06:36:00Z">
              <w:rPr/>
            </w:rPrChange>
          </w:rPr>
          <w:t>-</w:t>
        </w:r>
        <w:r w:rsidR="00987C7A">
          <w:t>G</w:t>
        </w:r>
      </w:ins>
      <w:ins w:id="3034" w:author="Στάθης Καπ" w:date="2023-03-06T06:36:00Z">
        <w:r w:rsidR="00987C7A">
          <w:t>HP</w:t>
        </w:r>
        <w:r w:rsidR="00987C7A" w:rsidRPr="00987C7A">
          <w:rPr>
            <w:lang w:val="el-GR"/>
            <w:rPrChange w:id="3035"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036" w:author="Στάθης Καπ" w:date="2023-03-06T06:36:00Z">
              <w:rPr/>
            </w:rPrChange>
          </w:rPr>
          <w:t xml:space="preserve"> </w:t>
        </w:r>
        <w:r w:rsidR="00987C7A">
          <w:rPr>
            <w:lang w:val="el-GR"/>
          </w:rPr>
          <w:t>αλγόριθμο</w:t>
        </w:r>
      </w:ins>
      <w:ins w:id="3037" w:author="Στάθης Καπ" w:date="2023-03-06T06:37:00Z">
        <w:r w:rsidR="00987C7A" w:rsidRPr="00987C7A">
          <w:rPr>
            <w:lang w:val="el-GR"/>
            <w:rPrChange w:id="3038"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039" w:author="Στάθης Καπ" w:date="2023-03-06T06:38:00Z">
        <w:r w:rsidR="00987C7A">
          <w:rPr>
            <w:lang w:val="el-GR"/>
          </w:rPr>
          <w:t xml:space="preserve">της </w:t>
        </w:r>
      </w:ins>
      <w:ins w:id="3040" w:author="Στάθης Καπ" w:date="2023-03-06T06:37:00Z">
        <w:r w:rsidR="00987C7A">
          <w:rPr>
            <w:lang w:val="el-GR"/>
          </w:rPr>
          <w:t>τοπικής αναζήτησης</w:t>
        </w:r>
      </w:ins>
      <w:ins w:id="3041" w:author="Στάθης Καπ" w:date="2023-03-06T06:57:00Z">
        <w:r w:rsidR="00EA414C">
          <w:rPr>
            <w:lang w:val="el-GR"/>
          </w:rPr>
          <w:t>. Στη φάσ</w:t>
        </w:r>
      </w:ins>
      <w:ins w:id="3042"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043" w:author="Στάθης Καπ" w:date="2023-03-06T07:01:00Z">
        <w:r w:rsidR="00517F78">
          <w:rPr>
            <w:lang w:val="el-GR"/>
          </w:rPr>
          <w:t xml:space="preserve">προς εισαγωγή από τους οποίους επιλέγει </w:t>
        </w:r>
      </w:ins>
      <w:ins w:id="3044" w:author="Στάθης Καπ" w:date="2023-03-06T06:59:00Z">
        <w:r w:rsidR="00EA414C">
          <w:rPr>
            <w:lang w:val="el-GR"/>
          </w:rPr>
          <w:t>με τυχαίο τρόπο</w:t>
        </w:r>
      </w:ins>
      <w:ins w:id="3045"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046"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047" w:author="Στάθης Καπ" w:date="2023-03-06T06:38:00Z">
        <w:r w:rsidR="00987C7A">
          <w:rPr>
            <w:lang w:val="el-GR"/>
          </w:rPr>
          <w:t>αποτε</w:t>
        </w:r>
      </w:ins>
      <w:ins w:id="3048" w:author="Στάθης Καπ" w:date="2023-03-06T06:59:00Z">
        <w:r w:rsidR="00EA414C">
          <w:rPr>
            <w:lang w:val="el-GR"/>
          </w:rPr>
          <w:t>λείται</w:t>
        </w:r>
      </w:ins>
      <w:ins w:id="3049" w:author="Στάθης Καπ" w:date="2023-03-06T06:42:00Z">
        <w:r w:rsidR="00BB65C8">
          <w:rPr>
            <w:lang w:val="el-GR"/>
          </w:rPr>
          <w:t xml:space="preserve"> από</w:t>
        </w:r>
        <w:r w:rsidR="00BB65C8" w:rsidRPr="008D5980">
          <w:rPr>
            <w:lang w:val="el-GR"/>
            <w:rPrChange w:id="3050"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051" w:author="Στάθης Καπ" w:date="2023-03-06T06:45:00Z"/>
          <w:lang w:val="el-GR"/>
        </w:rPr>
      </w:pPr>
      <w:ins w:id="3052" w:author="Στάθης Καπ" w:date="2023-03-06T06:49:00Z">
        <w:r>
          <w:rPr>
            <w:lang w:val="el-GR"/>
          </w:rPr>
          <w:t>Εισαγωγή</w:t>
        </w:r>
      </w:ins>
      <w:ins w:id="3053" w:author="Στάθης Καπ" w:date="2023-03-06T06:50:00Z">
        <w:r>
          <w:rPr>
            <w:lang w:val="el-GR"/>
          </w:rPr>
          <w:t xml:space="preserve"> κόμβων που δεν έχουν μπει ακόμη στη λύση και ικανοποιούν κάποιες συνθήκες</w:t>
        </w:r>
      </w:ins>
      <w:ins w:id="3054" w:author="Στάθης Καπ" w:date="2023-03-06T06:52:00Z">
        <w:r w:rsidR="00010319">
          <w:rPr>
            <w:lang w:val="el-GR"/>
          </w:rPr>
          <w:t xml:space="preserve"> </w:t>
        </w:r>
        <w:r w:rsidR="00010319" w:rsidRPr="00010319">
          <w:rPr>
            <w:lang w:val="el-GR"/>
            <w:rPrChange w:id="3055" w:author="Στάθης Καπ" w:date="2023-03-06T06:52:00Z">
              <w:rPr/>
            </w:rPrChange>
          </w:rPr>
          <w:t>(</w:t>
        </w:r>
        <w:r w:rsidR="00010319">
          <w:t>insert</w:t>
        </w:r>
        <w:r w:rsidR="00010319" w:rsidRPr="00010319">
          <w:rPr>
            <w:lang w:val="el-GR"/>
            <w:rPrChange w:id="3056"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057" w:author="Στάθης Καπ" w:date="2023-03-06T06:47:00Z"/>
          <w:lang w:val="el-GR"/>
        </w:rPr>
      </w:pPr>
      <w:ins w:id="3058" w:author="Στάθης Καπ" w:date="2023-03-06T06:50:00Z">
        <w:r>
          <w:rPr>
            <w:lang w:val="el-GR"/>
          </w:rPr>
          <w:t xml:space="preserve">Αντικατάσταση ενός κόμβου της λύσης με έναν πιο επικερδή κόμβο που </w:t>
        </w:r>
      </w:ins>
      <w:ins w:id="3059" w:author="Στάθης Καπ" w:date="2023-03-06T06:51:00Z">
        <w:r w:rsidR="008D1290">
          <w:rPr>
            <w:lang w:val="el-GR"/>
          </w:rPr>
          <w:t>δεν έχει ακόμη εισαχθεί</w:t>
        </w:r>
      </w:ins>
      <w:ins w:id="3060" w:author="Στάθης Καπ" w:date="2023-03-06T06:52:00Z">
        <w:r w:rsidR="00010319" w:rsidRPr="005A7C20">
          <w:rPr>
            <w:lang w:val="el-GR"/>
            <w:rPrChange w:id="3061" w:author="Στάθης Καπ" w:date="2023-03-06T06:52:00Z">
              <w:rPr/>
            </w:rPrChange>
          </w:rPr>
          <w:t xml:space="preserve"> (</w:t>
        </w:r>
        <w:r w:rsidR="00010319">
          <w:t>replace</w:t>
        </w:r>
        <w:r w:rsidR="00010319" w:rsidRPr="005A7C20">
          <w:rPr>
            <w:lang w:val="el-GR"/>
            <w:rPrChange w:id="3062" w:author="Στάθης Καπ" w:date="2023-03-06T06:52:00Z">
              <w:rPr/>
            </w:rPrChange>
          </w:rPr>
          <w:t>)</w:t>
        </w:r>
      </w:ins>
    </w:p>
    <w:p w14:paraId="00069389" w14:textId="30F2DE53" w:rsidR="008209B8" w:rsidRPr="00B57967" w:rsidRDefault="00A01998" w:rsidP="00D41142">
      <w:pPr>
        <w:pStyle w:val="ListParagraph"/>
        <w:numPr>
          <w:ilvl w:val="0"/>
          <w:numId w:val="63"/>
        </w:numPr>
        <w:rPr>
          <w:lang w:val="el-GR"/>
        </w:rPr>
        <w:pPrChange w:id="3063" w:author="Στάθης Καπ" w:date="2023-03-13T04:03:00Z">
          <w:pPr/>
        </w:pPrChange>
      </w:pPr>
      <w:ins w:id="3064" w:author="Στάθης Καπ" w:date="2023-03-06T06:49:00Z">
        <w:r>
          <w:rPr>
            <w:lang w:val="el-GR"/>
          </w:rPr>
          <w:t>Ανταλλαγή</w:t>
        </w:r>
      </w:ins>
      <w:ins w:id="3065" w:author="Στάθης Καπ" w:date="2023-03-06T06:50:00Z">
        <w:r>
          <w:rPr>
            <w:lang w:val="el-GR"/>
          </w:rPr>
          <w:t xml:space="preserve"> δύο κόμβων μεταξύ δύο διαδρομών</w:t>
        </w:r>
      </w:ins>
      <w:ins w:id="3066" w:author="Στάθης Καπ" w:date="2023-03-06T06:52:00Z">
        <w:r w:rsidR="00010319" w:rsidRPr="00EA414C">
          <w:rPr>
            <w:lang w:val="el-GR"/>
            <w:rPrChange w:id="3067" w:author="Στάθης Καπ" w:date="2023-03-06T06:53:00Z">
              <w:rPr/>
            </w:rPrChange>
          </w:rPr>
          <w:t xml:space="preserve"> (</w:t>
        </w:r>
        <w:r w:rsidR="00010319">
          <w:t>swap</w:t>
        </w:r>
        <w:r w:rsidR="00010319" w:rsidRPr="00EA414C">
          <w:rPr>
            <w:lang w:val="el-GR"/>
            <w:rPrChange w:id="3068" w:author="Στάθης Καπ" w:date="2023-03-06T06:53:00Z">
              <w:rPr/>
            </w:rPrChange>
          </w:rPr>
          <w:t>)</w:t>
        </w:r>
      </w:ins>
    </w:p>
    <w:p w14:paraId="4F1996BD" w14:textId="36D9ABF5" w:rsidR="00681E85" w:rsidRDefault="00681E85">
      <w:pPr>
        <w:pStyle w:val="Heading2"/>
        <w:rPr>
          <w:lang w:val="el-GR"/>
        </w:rPr>
        <w:pPrChange w:id="3069" w:author="Στάθης Καπ" w:date="2023-02-26T00:53:00Z">
          <w:pPr>
            <w:pStyle w:val="Heading3"/>
            <w:numPr>
              <w:numId w:val="4"/>
            </w:numPr>
            <w:ind w:left="1080"/>
          </w:pPr>
        </w:pPrChange>
      </w:pPr>
      <w:bookmarkStart w:id="3070"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070"/>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4A1E35B3"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071" w:author="Στάθης Καπ" w:date="2023-03-01T05:16:00Z"/>
      <w:sdt>
        <w:sdtPr>
          <w:rPr>
            <w:lang w:val="el-GR"/>
          </w:rPr>
          <w:id w:val="-200481196"/>
          <w:citation/>
        </w:sdtPr>
        <w:sdtEndPr/>
        <w:sdtContent>
          <w:customXmlInsRangeEnd w:id="3071"/>
          <w:ins w:id="3072" w:author="Στάθης Καπ" w:date="2023-03-01T05:16:00Z">
            <w:r w:rsidR="0093342D">
              <w:rPr>
                <w:lang w:val="el-GR"/>
              </w:rPr>
              <w:fldChar w:fldCharType="begin"/>
            </w:r>
            <w:r w:rsidR="0093342D" w:rsidRPr="0093342D">
              <w:rPr>
                <w:lang w:val="el-GR"/>
                <w:rPrChange w:id="3073" w:author="Στάθης Καπ" w:date="2023-03-01T05:16:00Z">
                  <w:rPr/>
                </w:rPrChange>
              </w:rPr>
              <w:instrText xml:space="preserve"> </w:instrText>
            </w:r>
            <w:r w:rsidR="0093342D">
              <w:instrText>CITATION</w:instrText>
            </w:r>
            <w:r w:rsidR="0093342D" w:rsidRPr="0093342D">
              <w:rPr>
                <w:lang w:val="el-GR"/>
                <w:rPrChange w:id="3074" w:author="Στάθης Καπ" w:date="2023-03-01T05:16:00Z">
                  <w:rPr/>
                </w:rPrChange>
              </w:rPr>
              <w:instrText xml:space="preserve"> </w:instrText>
            </w:r>
            <w:r w:rsidR="0093342D">
              <w:instrText>Dam</w:instrText>
            </w:r>
            <w:r w:rsidR="0093342D" w:rsidRPr="0093342D">
              <w:rPr>
                <w:lang w:val="el-GR"/>
                <w:rPrChange w:id="3075" w:author="Στάθης Καπ" w:date="2023-03-01T05:16:00Z">
                  <w:rPr/>
                </w:rPrChange>
              </w:rPr>
              <w:instrText>15 \</w:instrText>
            </w:r>
            <w:r w:rsidR="0093342D">
              <w:instrText>l</w:instrText>
            </w:r>
            <w:r w:rsidR="0093342D" w:rsidRPr="0093342D">
              <w:rPr>
                <w:lang w:val="el-GR"/>
                <w:rPrChange w:id="3076" w:author="Στάθης Καπ" w:date="2023-03-01T05:16:00Z">
                  <w:rPr/>
                </w:rPrChange>
              </w:rPr>
              <w:instrText xml:space="preserve"> 1033 </w:instrText>
            </w:r>
          </w:ins>
          <w:r w:rsidR="0093342D">
            <w:rPr>
              <w:lang w:val="el-GR"/>
            </w:rPr>
            <w:fldChar w:fldCharType="separate"/>
          </w:r>
          <w:r w:rsidR="00870BDB" w:rsidRPr="00F25D53">
            <w:rPr>
              <w:noProof/>
              <w:lang w:val="el-GR"/>
              <w:rPrChange w:id="3077" w:author="Στάθης Καπ" w:date="2023-03-12T01:12:00Z">
                <w:rPr>
                  <w:noProof/>
                </w:rPr>
              </w:rPrChange>
            </w:rPr>
            <w:t xml:space="preserve"> [36]</w:t>
          </w:r>
          <w:ins w:id="3078" w:author="Στάθης Καπ" w:date="2023-03-01T05:16:00Z">
            <w:r w:rsidR="0093342D">
              <w:rPr>
                <w:lang w:val="el-GR"/>
              </w:rPr>
              <w:fldChar w:fldCharType="end"/>
            </w:r>
          </w:ins>
          <w:customXmlInsRangeStart w:id="3079" w:author="Στάθης Καπ" w:date="2023-03-01T05:16:00Z"/>
        </w:sdtContent>
      </w:sdt>
      <w:customXmlInsRangeEnd w:id="3079"/>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080" w:author="Στάθης Καπ" w:date="2023-02-02T04:52:00Z">
        <w:r w:rsidR="00C0397B" w:rsidRPr="0088218A">
          <w:rPr>
            <w:lang w:val="el-GR"/>
            <w:rPrChange w:id="3081" w:author="Στάθης Καπ" w:date="2023-02-02T04:52:00Z">
              <w:rPr/>
            </w:rPrChange>
          </w:rPr>
          <w:t xml:space="preserve"> </w:t>
        </w:r>
      </w:ins>
      <w:del w:id="3082" w:author=" " w:date="2023-01-27T18:03:00Z">
        <w:r w:rsidR="00484A01" w:rsidDel="000C049E">
          <w:rPr>
            <w:lang w:val="el-GR"/>
          </w:rPr>
          <w:delText xml:space="preserve"> </w:delText>
        </w:r>
      </w:del>
      <w:ins w:id="3083" w:author=" " w:date="2023-01-27T18:03:00Z">
        <w:r w:rsidR="000C049E">
          <w:rPr>
            <w:lang w:val="el-GR"/>
          </w:rPr>
          <w:t>συστάδα</w:t>
        </w:r>
      </w:ins>
      <w:del w:id="3084"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085" w:author=" " w:date="2023-01-27T18:03:00Z">
        <w:r w:rsidR="000C049E">
          <w:rPr>
            <w:lang w:val="el-GR"/>
          </w:rPr>
          <w:t>συστάδα</w:t>
        </w:r>
      </w:ins>
      <w:del w:id="3086"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lastRenderedPageBreak/>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3087" w:author="Στάθης Καπ" w:date="2023-02-25T23:19:00Z"/>
          <w:lang w:val="el-GR"/>
        </w:rPr>
      </w:pPr>
      <w:del w:id="3088"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3089" w:author="Στάθης Καπ" w:date="2023-02-25T23:19:00Z"/>
          <w:lang w:val="el-GR"/>
        </w:rPr>
      </w:pPr>
      <w:del w:id="3090"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3091" w:author="Στάθης Καπ" w:date="2023-02-25T23:19:00Z"/>
          <w:lang w:val="el-GR"/>
        </w:rPr>
      </w:pPr>
      <w:del w:id="3092" w:author="Στάθης Καπ" w:date="2023-02-25T23:19:00Z">
        <w:r w:rsidRPr="00C775F0" w:rsidDel="00364561">
          <w:rPr>
            <w:lang w:val="el-GR"/>
          </w:rPr>
          <w:lastRenderedPageBreak/>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093" w:author="Στάθης Καπ" w:date="2023-02-25T23:19:00Z">
                <w:rPr>
                  <w:rFonts w:ascii="Cambria Math" w:hAnsi="Cambria Math"/>
                  <w:i/>
                  <w:lang w:val="el-GR"/>
                </w:rPr>
              </w:del>
            </m:ctrlPr>
          </m:sSubPr>
          <m:e>
            <m:r>
              <w:del w:id="3094" w:author="Στάθης Καπ" w:date="2023-02-25T23:19:00Z">
                <w:rPr>
                  <w:rFonts w:ascii="Cambria Math" w:hAnsi="Cambria Math"/>
                  <w:lang w:val="el-GR"/>
                </w:rPr>
                <m:t>q</m:t>
              </w:del>
            </m:r>
          </m:e>
          <m:sub>
            <m:r>
              <w:del w:id="3095" w:author="Στάθης Καπ" w:date="2023-02-25T23:19:00Z">
                <w:rPr>
                  <w:rFonts w:ascii="Cambria Math" w:hAnsi="Cambria Math"/>
                  <w:lang w:val="el-GR"/>
                </w:rPr>
                <m:t>i</m:t>
              </w:del>
            </m:r>
          </m:sub>
        </m:sSub>
      </m:oMath>
      <w:del w:id="3096"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097" w:author="Στάθης Καπ" w:date="2023-02-25T23:19:00Z">
            <w:rPr>
              <w:rFonts w:ascii="Cambria Math" w:hAnsi="Cambria Math"/>
              <w:lang w:val="el-GR"/>
            </w:rPr>
            <m:t xml:space="preserve"> </m:t>
          </w:del>
        </m:r>
        <m:sSub>
          <m:sSubPr>
            <m:ctrlPr>
              <w:del w:id="3098" w:author="Στάθης Καπ" w:date="2023-02-25T23:19:00Z">
                <w:rPr>
                  <w:rFonts w:ascii="Cambria Math" w:hAnsi="Cambria Math"/>
                  <w:i/>
                  <w:lang w:val="el-GR"/>
                </w:rPr>
              </w:del>
            </m:ctrlPr>
          </m:sSubPr>
          <m:e>
            <m:r>
              <w:del w:id="3099" w:author="Στάθης Καπ" w:date="2023-02-25T23:19:00Z">
                <w:rPr>
                  <w:rFonts w:ascii="Cambria Math" w:hAnsi="Cambria Math"/>
                  <w:lang w:val="el-GR"/>
                </w:rPr>
                <m:t>c</m:t>
              </w:del>
            </m:r>
          </m:e>
          <m:sub>
            <m:r>
              <w:del w:id="3100" w:author="Στάθης Καπ" w:date="2023-02-25T23:19:00Z">
                <w:rPr>
                  <w:rFonts w:ascii="Cambria Math" w:hAnsi="Cambria Math"/>
                  <w:lang w:val="el-GR"/>
                </w:rPr>
                <m:t>ij</m:t>
              </w:del>
            </m:r>
          </m:sub>
        </m:sSub>
        <m:r>
          <w:del w:id="3101" w:author="Στάθης Καπ" w:date="2023-02-25T23:19:00Z">
            <w:rPr>
              <w:rFonts w:ascii="Cambria Math" w:hAnsi="Cambria Math"/>
              <w:lang w:val="el-GR"/>
            </w:rPr>
            <m:t>=</m:t>
          </w:del>
        </m:r>
        <m:sSub>
          <m:sSubPr>
            <m:ctrlPr>
              <w:del w:id="3102" w:author="Στάθης Καπ" w:date="2023-02-25T23:19:00Z">
                <w:rPr>
                  <w:rFonts w:ascii="Cambria Math" w:hAnsi="Cambria Math"/>
                  <w:i/>
                  <w:lang w:val="el-GR"/>
                </w:rPr>
              </w:del>
            </m:ctrlPr>
          </m:sSubPr>
          <m:e>
            <m:r>
              <w:del w:id="3103" w:author="Στάθης Καπ" w:date="2023-02-25T23:19:00Z">
                <w:rPr>
                  <w:rFonts w:ascii="Cambria Math" w:hAnsi="Cambria Math"/>
                  <w:lang w:val="el-GR"/>
                </w:rPr>
                <m:t>c</m:t>
              </w:del>
            </m:r>
          </m:e>
          <m:sub>
            <m:r>
              <w:del w:id="3104" w:author="Στάθης Καπ" w:date="2023-02-25T23:19:00Z">
                <w:rPr>
                  <w:rFonts w:ascii="Cambria Math" w:hAnsi="Cambria Math"/>
                  <w:lang w:val="el-GR"/>
                </w:rPr>
                <m:t>ji</m:t>
              </w:del>
            </m:r>
          </m:sub>
        </m:sSub>
      </m:oMath>
      <w:del w:id="3105"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3106" w:author="Στάθης Καπ" w:date="2023-02-25T23:19:00Z"/>
          <w:lang w:val="el-GR"/>
        </w:rPr>
      </w:pPr>
      <w:del w:id="3107"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3108" w:author="Στάθης Καπ" w:date="2023-02-25T23:19:00Z"/>
          <w:lang w:val="el-GR"/>
        </w:rPr>
      </w:pPr>
      <w:del w:id="3109"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3110" w:author="Στάθης Καπ" w:date="2023-02-25T23:19:00Z"/>
          <w:lang w:val="el-GR"/>
        </w:rPr>
      </w:pPr>
      <w:del w:id="3111"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3112" w:author="Στάθης Καπ" w:date="2023-02-25T23:19:00Z"/>
          <w:lang w:val="el-GR"/>
        </w:rPr>
      </w:pPr>
      <w:del w:id="3113"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3114" w:author="Στάθης Καπ" w:date="2023-02-25T23:19:00Z"/>
          <w:lang w:val="el-GR"/>
        </w:rPr>
      </w:pPr>
      <w:del w:id="3115"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3116" w:author="Στάθης Καπ" w:date="2023-02-25T23:19:00Z"/>
          <w:lang w:val="el-GR"/>
        </w:rPr>
      </w:pPr>
      <w:del w:id="3117"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3118"/>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3118"/>
        <w:r w:rsidR="00FC40B8" w:rsidDel="00364561">
          <w:rPr>
            <w:rStyle w:val="CommentReference"/>
          </w:rPr>
          <w:commentReference w:id="3118"/>
        </w:r>
      </w:del>
    </w:p>
    <w:p w14:paraId="3B9568F1" w14:textId="7DDD8888" w:rsidR="00905095" w:rsidDel="00364561" w:rsidRDefault="00905095" w:rsidP="000D3212">
      <w:pPr>
        <w:pStyle w:val="ListParagraph"/>
        <w:numPr>
          <w:ilvl w:val="0"/>
          <w:numId w:val="28"/>
        </w:numPr>
        <w:rPr>
          <w:del w:id="3119" w:author="Στάθης Καπ" w:date="2023-02-25T23:19:00Z"/>
          <w:lang w:val="el-GR"/>
        </w:rPr>
      </w:pPr>
      <w:del w:id="3120"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3121" w:author=" " w:date="2023-01-27T18:27:00Z">
        <w:del w:id="3122" w:author="Στάθης Καπ" w:date="2023-02-02T04:49:00Z">
          <w:r w:rsidR="00FC40B8" w:rsidDel="00E6380C">
            <w:rPr>
              <w:lang w:val="el-GR"/>
            </w:rPr>
            <w:delText>καθε</w:delText>
          </w:r>
        </w:del>
      </w:ins>
      <w:del w:id="3123"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3124" w:author="Στάθης Καπ" w:date="2023-02-25T23:19:00Z"/>
          <w:lang w:val="el-GR"/>
        </w:rPr>
      </w:pPr>
      <w:del w:id="3125"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3126" w:author="Στάθης Καπ" w:date="2023-02-25T23:19:00Z"/>
          <w:lang w:val="el-GR"/>
        </w:rPr>
      </w:pPr>
      <w:del w:id="3127"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3128" w:author="Στάθης Καπ" w:date="2023-02-25T23:19:00Z"/>
          <w:lang w:val="el-GR"/>
        </w:rPr>
      </w:pPr>
      <w:del w:id="3129"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3130" w:author="Στάθης Καπ" w:date="2023-02-25T23:19:00Z"/>
          <w:lang w:val="el-GR"/>
        </w:rPr>
      </w:pPr>
      <w:del w:id="3131"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3132" w:author="Στάθης Καπ" w:date="2023-02-25T23:19:00Z"/>
          <w:lang w:val="el-GR"/>
          <w:rPrChange w:id="3133" w:author="Στάθης Καπ" w:date="2023-02-25T23:42:00Z">
            <w:rPr>
              <w:del w:id="3134" w:author="Στάθης Καπ" w:date="2023-02-25T23:19:00Z"/>
            </w:rPr>
          </w:rPrChange>
        </w:rPr>
      </w:pPr>
      <w:del w:id="3135" w:author="Στάθης Καπ" w:date="2023-02-25T23:19:00Z">
        <w:r w:rsidDel="00364561">
          <w:rPr>
            <w:noProof/>
            <w:rPrChange w:id="3136" w:author="Στάθης Καπ" w:date="2023-02-01T06:01:00Z">
              <w:rPr>
                <w:noProof/>
                <w:lang w:val="el-GR" w:eastAsia="el-GR"/>
              </w:rPr>
            </w:rPrChange>
          </w:rPr>
          <w:lastRenderedPageBreak/>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3137" w:author="Στάθης Καπ" w:date="2023-02-25T23:19:00Z"/>
          <w:lang w:val="el-GR"/>
        </w:rPr>
      </w:pPr>
      <w:del w:id="3138" w:author="Στάθης Καπ" w:date="2023-02-25T23:19:00Z">
        <w:r w:rsidRPr="00C34B4C" w:rsidDel="00364561">
          <w:rPr>
            <w:lang w:val="el-GR"/>
          </w:rPr>
          <w:delText xml:space="preserve">Εικόνα </w:delText>
        </w:r>
        <w:r w:rsidDel="00364561">
          <w:rPr>
            <w:b w:val="0"/>
            <w:iCs w:val="0"/>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sz w:val="18"/>
          </w:rPr>
          <w:fldChar w:fldCharType="separate"/>
        </w:r>
      </w:del>
      <w:del w:id="3139" w:author="Στάθης Καπ" w:date="2023-02-07T22:28:00Z">
        <w:r w:rsidR="003760EA" w:rsidRPr="003760EA" w:rsidDel="008D021C">
          <w:rPr>
            <w:noProof/>
            <w:lang w:val="el-GR"/>
          </w:rPr>
          <w:delText>1</w:delText>
        </w:r>
      </w:del>
      <w:del w:id="3140" w:author="Στάθης Καπ" w:date="2023-02-25T23:19:00Z">
        <w:r w:rsidDel="00364561">
          <w:rPr>
            <w:b w:val="0"/>
            <w:iCs w:val="0"/>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3141" w:author="Στάθης Καπ" w:date="2023-02-25T23:19:00Z"/>
          <w:lang w:val="el-GR"/>
        </w:rPr>
      </w:pPr>
      <w:del w:id="3142"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3143" w:author="Στάθης Καπ" w:date="2023-02-25T23:19:00Z"/>
          <w:lang w:val="el-GR"/>
        </w:rPr>
      </w:pPr>
      <w:del w:id="3144"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3145" w:author="Στάθης Καπ" w:date="2023-02-25T23:19:00Z"/>
          <w:lang w:val="el-GR"/>
        </w:rPr>
      </w:pPr>
      <w:del w:id="3146"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3147" w:author="Στάθης Καπ" w:date="2023-02-25T23:19:00Z"/>
          <w:lang w:val="el-GR"/>
        </w:rPr>
      </w:pPr>
      <w:del w:id="3148"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3149" w:author="Στάθης Καπ" w:date="2023-02-25T23:19:00Z"/>
          <w:lang w:val="el-GR"/>
        </w:rPr>
      </w:pPr>
      <w:del w:id="3150" w:author="Στάθης Καπ" w:date="2023-02-25T23:19:00Z">
        <w:r w:rsidDel="00364561">
          <w:rPr>
            <w:lang w:val="el-GR"/>
          </w:rPr>
          <w:delText>στατικό</w:delText>
        </w:r>
        <w:r w:rsidR="00A074BC" w:rsidRPr="00707910" w:rsidDel="00364561">
          <w:rPr>
            <w:lang w:val="el-GR"/>
            <w:rPrChange w:id="3151"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3152"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3153" w:author="Στάθης Καπ" w:date="2023-02-25T23:19:00Z"/>
          <w:lang w:val="el-GR"/>
        </w:rPr>
      </w:pPr>
      <w:del w:id="3154" w:author="Στάθης Καπ" w:date="2023-02-25T23:19:00Z">
        <w:r w:rsidDel="00364561">
          <w:rPr>
            <w:lang w:val="el-GR"/>
          </w:rPr>
          <w:delText>στατικό</w:delText>
        </w:r>
        <w:r w:rsidR="007F65DF" w:rsidRPr="00707910" w:rsidDel="00364561">
          <w:rPr>
            <w:lang w:val="el-GR"/>
            <w:rPrChange w:id="3155"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3156" w:author="Στάθης Καπ" w:date="2023-02-25T23:42:00Z">
              <w:rPr/>
            </w:rPrChange>
          </w:rPr>
          <w:delText xml:space="preserve"> (</w:delText>
        </w:r>
        <w:r w:rsidR="007F65DF" w:rsidDel="00364561">
          <w:delText>SS</w:delText>
        </w:r>
        <w:r w:rsidR="007F65DF" w:rsidRPr="00707910" w:rsidDel="00364561">
          <w:rPr>
            <w:lang w:val="el-GR"/>
            <w:rPrChange w:id="3157"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3158" w:author="Στάθης Καπ" w:date="2023-02-25T23:19:00Z"/>
          <w:lang w:val="el-GR"/>
        </w:rPr>
      </w:pPr>
      <w:del w:id="3159" w:author="Στάθης Καπ" w:date="2023-02-25T23:19:00Z">
        <w:r w:rsidDel="00364561">
          <w:rPr>
            <w:lang w:val="el-GR"/>
          </w:rPr>
          <w:lastRenderedPageBreak/>
          <w:delText>δυναμικό</w:delText>
        </w:r>
        <w:r w:rsidR="00F835EB" w:rsidRPr="00707910" w:rsidDel="00364561">
          <w:rPr>
            <w:lang w:val="el-GR"/>
            <w:rPrChange w:id="3160"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3161"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3162" w:author="Στάθης Καπ" w:date="2023-02-25T23:19:00Z"/>
          <w:lang w:val="el-GR"/>
        </w:rPr>
      </w:pPr>
      <w:del w:id="3163" w:author="Στάθης Καπ" w:date="2023-02-25T23:19:00Z">
        <w:r w:rsidDel="00364561">
          <w:rPr>
            <w:lang w:val="el-GR"/>
          </w:rPr>
          <w:delText>δυναμικό</w:delText>
        </w:r>
        <w:r w:rsidR="0035299C" w:rsidRPr="00707910" w:rsidDel="00364561">
          <w:rPr>
            <w:lang w:val="el-GR"/>
            <w:rPrChange w:id="3164"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3165" w:author="Στάθης Καπ" w:date="2023-02-25T23:42:00Z">
              <w:rPr/>
            </w:rPrChange>
          </w:rPr>
          <w:delText xml:space="preserve"> (</w:delText>
        </w:r>
        <w:r w:rsidR="0035299C" w:rsidDel="00364561">
          <w:delText>DS</w:delText>
        </w:r>
        <w:r w:rsidR="0035299C" w:rsidRPr="00707910" w:rsidDel="00364561">
          <w:rPr>
            <w:lang w:val="el-GR"/>
            <w:rPrChange w:id="3166" w:author="Στάθης Καπ" w:date="2023-02-25T23:42:00Z">
              <w:rPr/>
            </w:rPrChange>
          </w:rPr>
          <w:delText>)</w:delText>
        </w:r>
      </w:del>
    </w:p>
    <w:p w14:paraId="5B2CB6A9" w14:textId="5BAA8592" w:rsidR="003A3900" w:rsidRPr="0024511E" w:rsidDel="00364561" w:rsidRDefault="003A3900" w:rsidP="003A3900">
      <w:pPr>
        <w:ind w:left="720"/>
        <w:rPr>
          <w:del w:id="3167" w:author="Στάθης Καπ" w:date="2023-02-25T23:19:00Z"/>
          <w:lang w:val="el-GR"/>
        </w:rPr>
      </w:pPr>
      <w:del w:id="3168"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3169" w:author="Στάθης Καπ" w:date="2023-02-25T23:19:00Z"/>
          <w:lang w:val="el-GR"/>
        </w:rPr>
      </w:pPr>
      <w:del w:id="3170" w:author="Στάθης Καπ" w:date="2023-02-25T23:19:00Z">
        <w:r w:rsidRPr="001E47BE" w:rsidDel="00364561">
          <w:rPr>
            <w:lang w:val="el-GR"/>
          </w:rPr>
          <w:delText>Η διαφορά μεταξύ των δυναμικών και των στατιστικών</w:delText>
        </w:r>
      </w:del>
      <w:ins w:id="3171" w:author="Charalampos Konstantopoulos" w:date="2023-02-01T06:01:00Z">
        <w:del w:id="3172" w:author="Στάθης Καπ" w:date="2023-02-25T23:19:00Z">
          <w:r w:rsidRPr="001E47BE" w:rsidDel="00364561">
            <w:rPr>
              <w:lang w:val="el-GR"/>
            </w:rPr>
            <w:delText>στατι</w:delText>
          </w:r>
        </w:del>
      </w:ins>
      <w:ins w:id="3173" w:author=" " w:date="2023-01-27T18:34:00Z">
        <w:del w:id="3174" w:author="Στάθης Καπ" w:date="2023-02-25T23:19:00Z">
          <w:r w:rsidR="00FC40B8" w:rsidDel="00364561">
            <w:rPr>
              <w:lang w:val="el-GR"/>
            </w:rPr>
            <w:delText>κών</w:delText>
          </w:r>
        </w:del>
      </w:ins>
      <w:del w:id="3175"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3176" w:author="Στάθης Καπ" w:date="2023-02-25T23:19:00Z"/>
          <w:b/>
          <w:bCs/>
          <w:lang w:val="el-GR"/>
        </w:rPr>
      </w:pPr>
      <w:commentRangeStart w:id="3177"/>
      <w:del w:id="3178" w:author="Στάθης Καπ" w:date="2023-02-02T04:48:00Z">
        <w:r w:rsidDel="0033399D">
          <w:rPr>
            <w:b/>
            <w:bCs/>
            <w:lang w:val="el-GR"/>
          </w:rPr>
          <w:delText>Δ</w:delText>
        </w:r>
        <w:r w:rsidR="003624DC" w:rsidRPr="003624DC" w:rsidDel="0033399D">
          <w:rPr>
            <w:b/>
            <w:bCs/>
            <w:lang w:val="el-GR"/>
          </w:rPr>
          <w:delText xml:space="preserve">ιοικητικό </w:delText>
        </w:r>
      </w:del>
      <w:del w:id="3179" w:author="Στάθης Καπ" w:date="2023-02-25T23:19:00Z">
        <w:r w:rsidR="003624DC" w:rsidRPr="003624DC" w:rsidDel="00364561">
          <w:rPr>
            <w:b/>
            <w:bCs/>
            <w:lang w:val="el-GR"/>
          </w:rPr>
          <w:delText>πλαίσιο</w:delText>
        </w:r>
        <w:commentRangeEnd w:id="3177"/>
        <w:r w:rsidR="00FC40B8" w:rsidDel="00364561">
          <w:rPr>
            <w:rStyle w:val="CommentReference"/>
          </w:rPr>
          <w:commentReference w:id="3177"/>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3180" w:author=" " w:date="2023-02-01T06:01:00Z">
              <w:rPr>
                <w:lang w:val="el-GR"/>
              </w:rPr>
            </w:rPrChange>
          </w:rPr>
          <w:delText xml:space="preserve">Το </w:delText>
        </w:r>
      </w:del>
      <w:del w:id="3181" w:author="Στάθης Καπ" w:date="2023-02-02T04:48:00Z">
        <w:r w:rsidR="003624DC" w:rsidRPr="00FC40B8" w:rsidDel="0033399D">
          <w:rPr>
            <w:highlight w:val="yellow"/>
            <w:lang w:val="el-GR"/>
            <w:rPrChange w:id="3182" w:author=" " w:date="2023-02-01T06:01:00Z">
              <w:rPr>
                <w:lang w:val="el-GR"/>
              </w:rPr>
            </w:rPrChange>
          </w:rPr>
          <w:delText>διοικητικό</w:delText>
        </w:r>
      </w:del>
      <w:del w:id="3183" w:author="Στάθης Καπ" w:date="2023-02-25T23:19:00Z">
        <w:r w:rsidR="003624DC" w:rsidRPr="00FC40B8" w:rsidDel="00364561">
          <w:rPr>
            <w:highlight w:val="yellow"/>
            <w:lang w:val="el-GR"/>
            <w:rPrChange w:id="3184" w:author=" " w:date="2023-02-01T06:01:00Z">
              <w:rPr>
                <w:lang w:val="el-GR"/>
              </w:rPr>
            </w:rPrChange>
          </w:rPr>
          <w:delText xml:space="preserve"> πλαίσιο</w:delText>
        </w:r>
        <w:r w:rsidR="003624DC" w:rsidRPr="002C1FF0" w:rsidDel="00364561">
          <w:rPr>
            <w:lang w:val="el-GR"/>
          </w:rPr>
          <w:delText xml:space="preserve"> θεωρείται πως </w:delText>
        </w:r>
      </w:del>
      <w:del w:id="3185" w:author="Στάθης Καπ" w:date="2023-02-02T04:48:00Z">
        <w:r w:rsidR="003624DC" w:rsidRPr="002C1FF0" w:rsidDel="006E537B">
          <w:rPr>
            <w:lang w:val="el-GR"/>
          </w:rPr>
          <w:delText xml:space="preserve">προσδίδει επιπλέον </w:delText>
        </w:r>
      </w:del>
      <w:del w:id="3186"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3187"/>
      <w:ins w:id="3188" w:author="Charalampos Konstantopoulos" w:date="2023-02-01T06:01:00Z">
        <w:del w:id="3189" w:author="Στάθης Καπ" w:date="2023-02-25T23:19:00Z">
          <w:r w:rsidR="003624DC" w:rsidRPr="002C1FF0" w:rsidDel="00364561">
            <w:rPr>
              <w:lang w:val="el-GR"/>
            </w:rPr>
            <w:delText>*</w:delText>
          </w:r>
          <w:commentRangeEnd w:id="3187"/>
          <w:r w:rsidR="000527AB" w:rsidDel="00364561">
            <w:rPr>
              <w:rStyle w:val="CommentReference"/>
            </w:rPr>
            <w:commentReference w:id="3187"/>
          </w:r>
          <w:r w:rsidR="003624DC" w:rsidRPr="002C1FF0" w:rsidDel="00364561">
            <w:rPr>
              <w:lang w:val="el-GR"/>
            </w:rPr>
            <w:delText>),</w:delText>
          </w:r>
        </w:del>
      </w:ins>
      <w:del w:id="3190"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3191" w:author="Στάθης Καπ" w:date="2023-02-25T23:19:00Z"/>
          <w:b/>
          <w:bCs/>
          <w:lang w:val="el-GR"/>
        </w:rPr>
      </w:pPr>
      <w:del w:id="3192"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3193" w:author="Στάθης Καπ" w:date="2023-02-25T23:19:00Z"/>
          <w:b/>
          <w:bCs/>
          <w:lang w:val="el-GR"/>
        </w:rPr>
      </w:pPr>
      <w:del w:id="3194"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3195" w:author="Στάθης Καπ" w:date="2023-02-25T23:19:00Z"/>
          <w:b/>
          <w:bCs/>
          <w:lang w:val="el-GR"/>
        </w:rPr>
      </w:pPr>
      <w:del w:id="3196"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3197" w:author="Στάθης Καπ" w:date="2023-02-25T23:19:00Z"/>
          <w:b/>
          <w:bCs/>
          <w:lang w:val="el-GR"/>
        </w:rPr>
      </w:pPr>
      <w:del w:id="3198"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3199" w:author="Στάθης Καπ" w:date="2023-02-25T23:19:00Z"/>
          <w:b/>
          <w:bCs/>
          <w:lang w:val="el-GR"/>
        </w:rPr>
      </w:pPr>
      <w:del w:id="3200"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3201" w:author="Στάθης Καπ" w:date="2023-02-25T23:19:00Z"/>
          <w:b/>
          <w:bCs/>
          <w:lang w:val="el-GR"/>
        </w:rPr>
      </w:pPr>
      <w:del w:id="3202"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3203" w:author="Στάθης Καπ" w:date="2023-02-25T23:19:00Z"/>
          <w:b/>
          <w:bCs/>
          <w:lang w:val="el-GR"/>
        </w:rPr>
      </w:pPr>
      <w:del w:id="3204"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3205" w:author="Στάθης Καπ" w:date="2023-02-25T23:19:00Z"/>
          <w:b/>
          <w:bCs/>
          <w:lang w:val="el-GR"/>
        </w:rPr>
      </w:pPr>
      <w:del w:id="3206"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3207" w:author="Στάθης Καπ" w:date="2023-02-25T23:19:00Z"/>
          <w:b/>
          <w:bCs/>
          <w:lang w:val="el-GR"/>
        </w:rPr>
      </w:pPr>
      <w:del w:id="3208"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3209" w:author="Στάθης Καπ" w:date="2023-02-25T23:19:00Z"/>
          <w:b/>
          <w:bCs/>
          <w:lang w:val="el-GR"/>
        </w:rPr>
      </w:pPr>
      <w:del w:id="3210"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3211" w:author="Στάθης Καπ" w:date="2023-02-25T23:19:00Z"/>
          <w:b/>
          <w:bCs/>
          <w:lang w:val="el-GR"/>
        </w:rPr>
      </w:pPr>
      <w:del w:id="3212"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3213" w:author="Στάθης Καπ" w:date="2023-02-25T23:19:00Z"/>
          <w:b/>
          <w:bCs/>
          <w:lang w:val="el-GR"/>
        </w:rPr>
      </w:pPr>
      <w:del w:id="3214"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3215" w:author="Στάθης Καπ" w:date="2023-02-25T23:19:00Z"/>
          <w:b/>
          <w:bCs/>
          <w:lang w:val="el-GR"/>
        </w:rPr>
      </w:pPr>
      <w:del w:id="3216"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3217" w:author="Στάθης Καπ" w:date="2023-02-25T23:19:00Z"/>
          <w:b/>
          <w:bCs/>
          <w:lang w:val="el-GR"/>
        </w:rPr>
      </w:pPr>
      <w:del w:id="3218"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3219" w:author="Στάθης Καπ" w:date="2023-02-25T23:19:00Z"/>
          <w:b/>
          <w:bCs/>
          <w:lang w:val="el-GR"/>
        </w:rPr>
      </w:pPr>
      <w:del w:id="3220"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3221" w:author="Στάθης Καπ" w:date="2023-02-25T23:19:00Z"/>
          <w:b/>
          <w:bCs/>
          <w:lang w:val="el-GR"/>
        </w:rPr>
      </w:pPr>
      <w:del w:id="3222"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3223" w:author="Στάθης Καπ" w:date="2023-02-25T23:19:00Z"/>
          <w:b/>
          <w:bCs/>
          <w:lang w:val="el-GR"/>
        </w:rPr>
      </w:pPr>
      <w:del w:id="3224"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3225" w:author="Στάθης Καπ" w:date="2023-02-25T23:19:00Z"/>
          <w:b/>
          <w:bCs/>
          <w:lang w:val="el-GR"/>
        </w:rPr>
      </w:pPr>
      <w:del w:id="3226"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3227" w:author="Στάθης Καπ" w:date="2023-02-25T23:19:00Z"/>
          <w:b/>
          <w:bCs/>
          <w:lang w:val="el-GR"/>
        </w:rPr>
      </w:pPr>
      <w:del w:id="3228" w:author="Στάθης Καπ" w:date="2023-02-25T23:19:00Z">
        <w:r w:rsidRPr="00445878" w:rsidDel="00364561">
          <w:rPr>
            <w:b/>
            <w:bCs/>
            <w:lang w:val="el-GR"/>
          </w:rPr>
          <w:lastRenderedPageBreak/>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3229"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3230" w:author="Στάθης Καπ" w:date="2023-02-25T23:19:00Z"/>
          <w:b/>
          <w:bCs/>
          <w:lang w:val="el-GR"/>
        </w:rPr>
      </w:pPr>
      <w:del w:id="3231"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3232" w:author="Στάθης Καπ" w:date="2023-02-25T23:19:00Z"/>
          <w:b/>
          <w:bCs/>
          <w:lang w:val="el-GR"/>
        </w:rPr>
      </w:pPr>
      <w:del w:id="3233"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3234" w:author="Στάθης Καπ" w:date="2023-02-25T23:19:00Z"/>
          <w:b/>
          <w:bCs/>
          <w:lang w:val="el-GR"/>
        </w:rPr>
      </w:pPr>
      <w:del w:id="3235"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3236" w:author="Στάθης Καπ" w:date="2023-02-25T23:19:00Z"/>
          <w:b/>
          <w:bCs/>
          <w:lang w:val="el-GR"/>
        </w:rPr>
      </w:pPr>
      <w:del w:id="3237"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3238" w:author="Στάθης Καπ" w:date="2023-02-25T23:19:00Z"/>
          <w:lang w:val="el-GR"/>
        </w:rPr>
      </w:pPr>
      <w:del w:id="3239"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3240" w:author="Στάθης Καπ" w:date="2023-02-25T23:19:00Z"/>
          <w:b/>
          <w:bCs/>
          <w:lang w:val="el-GR"/>
        </w:rPr>
      </w:pPr>
      <w:del w:id="3241"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3242" w:author="Στάθης Καπ" w:date="2023-02-25T23:19:00Z"/>
          <w:b/>
          <w:bCs/>
          <w:lang w:val="el-GR"/>
        </w:rPr>
      </w:pPr>
      <w:del w:id="3243"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3244" w:author="Στάθης Καπ" w:date="2023-02-25T23:19:00Z"/>
          <w:b/>
          <w:bCs/>
          <w:lang w:val="el-GR"/>
        </w:rPr>
      </w:pPr>
      <w:del w:id="3245"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3246" w:author="Στάθης Καπ" w:date="2023-02-25T23:19:00Z"/>
          <w:b/>
          <w:bCs/>
          <w:lang w:val="el-GR"/>
        </w:rPr>
      </w:pPr>
      <w:del w:id="3247"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3248" w:author="Στάθης Καπ" w:date="2023-02-25T23:19:00Z"/>
          <w:lang w:val="el-GR"/>
        </w:rPr>
      </w:pPr>
      <w:del w:id="3249"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3250" w:author="Στάθης Καπ" w:date="2023-02-25T23:19:00Z"/>
          <w:lang w:val="el-GR"/>
        </w:rPr>
      </w:pPr>
      <w:del w:id="3251"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3252" w:author="Στάθης Καπ" w:date="2023-02-25T23:19:00Z"/>
          <w:b/>
          <w:bCs/>
          <w:lang w:val="el-GR"/>
        </w:rPr>
      </w:pPr>
      <w:del w:id="3253"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3254" w:author="Στάθης Καπ" w:date="2023-02-25T23:19:00Z"/>
          <w:lang w:val="el-GR"/>
        </w:rPr>
      </w:pPr>
      <w:del w:id="3255"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3256" w:author="Στάθης Καπ" w:date="2023-02-25T23:19:00Z"/>
          <w:lang w:val="el-GR"/>
        </w:rPr>
      </w:pPr>
      <w:del w:id="3257"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3258" w:author="Στάθης Καπ" w:date="2023-02-25T23:19:00Z"/>
          <w:lang w:val="el-GR"/>
        </w:rPr>
      </w:pPr>
      <w:del w:id="3259"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3260" w:author="Στάθης Καπ" w:date="2023-02-25T23:19:00Z"/>
          <w:lang w:val="el-GR"/>
        </w:rPr>
      </w:pPr>
      <w:del w:id="3261"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3262" w:author="Στάθης Καπ" w:date="2023-02-25T23:19:00Z"/>
          <w:lang w:val="el-GR"/>
          <w:rPrChange w:id="3263" w:author="Στάθης Καπ" w:date="2023-02-25T23:42:00Z">
            <w:rPr>
              <w:del w:id="3264" w:author="Στάθης Καπ" w:date="2023-02-25T23:19:00Z"/>
            </w:rPr>
          </w:rPrChange>
        </w:rPr>
      </w:pPr>
      <w:del w:id="3265" w:author="Στάθης Καπ" w:date="2023-02-25T23:19:00Z">
        <w:r w:rsidDel="00364561">
          <w:delText>Tabu</w:delText>
        </w:r>
        <w:r w:rsidRPr="00707910" w:rsidDel="00364561">
          <w:rPr>
            <w:lang w:val="el-GR"/>
            <w:rPrChange w:id="3266" w:author="Στάθης Καπ" w:date="2023-02-25T23:42:00Z">
              <w:rPr/>
            </w:rPrChange>
          </w:rPr>
          <w:delText xml:space="preserve"> </w:delText>
        </w:r>
        <w:r w:rsidDel="00364561">
          <w:delText>search</w:delText>
        </w:r>
        <w:r w:rsidRPr="00707910" w:rsidDel="00364561">
          <w:rPr>
            <w:lang w:val="el-GR"/>
            <w:rPrChange w:id="3267" w:author="Στάθης Καπ" w:date="2023-02-25T23:42:00Z">
              <w:rPr/>
            </w:rPrChange>
          </w:rPr>
          <w:delText xml:space="preserve"> (</w:delText>
        </w:r>
        <w:r w:rsidDel="00364561">
          <w:delText>TS</w:delText>
        </w:r>
        <w:r w:rsidRPr="00707910" w:rsidDel="00364561">
          <w:rPr>
            <w:lang w:val="el-GR"/>
            <w:rPrChange w:id="3268" w:author="Στάθης Καπ" w:date="2023-02-25T23:42:00Z">
              <w:rPr/>
            </w:rPrChange>
          </w:rPr>
          <w:delText xml:space="preserve">) </w:delText>
        </w:r>
        <w:r w:rsidDel="00364561">
          <w:delText>Including</w:delText>
        </w:r>
        <w:r w:rsidRPr="00707910" w:rsidDel="00364561">
          <w:rPr>
            <w:lang w:val="el-GR"/>
            <w:rPrChange w:id="3269" w:author="Στάθης Καπ" w:date="2023-02-25T23:42:00Z">
              <w:rPr/>
            </w:rPrChange>
          </w:rPr>
          <w:delText xml:space="preserve"> </w:delText>
        </w:r>
        <w:r w:rsidDel="00364561">
          <w:delText>Parallel</w:delText>
        </w:r>
        <w:r w:rsidRPr="00707910" w:rsidDel="00364561">
          <w:rPr>
            <w:lang w:val="el-GR"/>
            <w:rPrChange w:id="3270"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3271" w:author="Στάθης Καπ" w:date="2023-02-25T23:19:00Z"/>
          <w:lang w:val="el-GR"/>
          <w:rPrChange w:id="3272" w:author="Στάθης Καπ" w:date="2023-02-25T23:42:00Z">
            <w:rPr>
              <w:del w:id="3273" w:author="Στάθης Καπ" w:date="2023-02-25T23:19:00Z"/>
            </w:rPr>
          </w:rPrChange>
        </w:rPr>
      </w:pPr>
      <w:del w:id="3274" w:author="Στάθης Καπ" w:date="2023-02-25T23:19:00Z">
        <w:r w:rsidDel="00364561">
          <w:delText>Various</w:delText>
        </w:r>
        <w:r w:rsidRPr="00707910" w:rsidDel="00364561">
          <w:rPr>
            <w:lang w:val="el-GR"/>
            <w:rPrChange w:id="3275" w:author="Στάθης Καπ" w:date="2023-02-25T23:42:00Z">
              <w:rPr/>
            </w:rPrChange>
          </w:rPr>
          <w:delText xml:space="preserve"> </w:delText>
        </w:r>
        <w:r w:rsidDel="00364561">
          <w:delText>Neighborhood</w:delText>
        </w:r>
        <w:r w:rsidRPr="00707910" w:rsidDel="00364561">
          <w:rPr>
            <w:lang w:val="el-GR"/>
            <w:rPrChange w:id="3276" w:author="Στάθης Καπ" w:date="2023-02-25T23:42:00Z">
              <w:rPr/>
            </w:rPrChange>
          </w:rPr>
          <w:delText xml:space="preserve"> </w:delText>
        </w:r>
        <w:r w:rsidDel="00364561">
          <w:delText>Search</w:delText>
        </w:r>
        <w:r w:rsidRPr="00707910" w:rsidDel="00364561">
          <w:rPr>
            <w:lang w:val="el-GR"/>
            <w:rPrChange w:id="3277" w:author="Στάθης Καπ" w:date="2023-02-25T23:42:00Z">
              <w:rPr/>
            </w:rPrChange>
          </w:rPr>
          <w:delText xml:space="preserve"> (</w:delText>
        </w:r>
        <w:r w:rsidDel="00364561">
          <w:delText>NS</w:delText>
        </w:r>
        <w:r w:rsidRPr="00707910" w:rsidDel="00364561">
          <w:rPr>
            <w:lang w:val="el-GR"/>
            <w:rPrChange w:id="3278" w:author="Στάθης Καπ" w:date="2023-02-25T23:42:00Z">
              <w:rPr/>
            </w:rPrChange>
          </w:rPr>
          <w:delText xml:space="preserve">) </w:delText>
        </w:r>
        <w:r w:rsidDel="00364561">
          <w:delText>approaches</w:delText>
        </w:r>
        <w:r w:rsidRPr="00707910" w:rsidDel="00364561">
          <w:rPr>
            <w:lang w:val="el-GR"/>
            <w:rPrChange w:id="3279" w:author="Στάθης Καπ" w:date="2023-02-25T23:42:00Z">
              <w:rPr/>
            </w:rPrChange>
          </w:rPr>
          <w:delText xml:space="preserve">, </w:delText>
        </w:r>
        <w:r w:rsidDel="00364561">
          <w:delText>including</w:delText>
        </w:r>
        <w:r w:rsidRPr="00707910" w:rsidDel="00364561">
          <w:rPr>
            <w:lang w:val="el-GR"/>
            <w:rPrChange w:id="3280" w:author="Στάθης Καπ" w:date="2023-02-25T23:42:00Z">
              <w:rPr/>
            </w:rPrChange>
          </w:rPr>
          <w:delText xml:space="preserve"> </w:delText>
        </w:r>
        <w:r w:rsidDel="00364561">
          <w:delText>Adaptive</w:delText>
        </w:r>
        <w:r w:rsidRPr="00707910" w:rsidDel="00364561">
          <w:rPr>
            <w:lang w:val="el-GR"/>
            <w:rPrChange w:id="3281" w:author="Στάθης Καπ" w:date="2023-02-25T23:42:00Z">
              <w:rPr/>
            </w:rPrChange>
          </w:rPr>
          <w:delText xml:space="preserve"> </w:delText>
        </w:r>
        <w:r w:rsidDel="00364561">
          <w:delText>NS</w:delText>
        </w:r>
        <w:r w:rsidRPr="00707910" w:rsidDel="00364561">
          <w:rPr>
            <w:lang w:val="el-GR"/>
            <w:rPrChange w:id="3282" w:author="Στάθης Καπ" w:date="2023-02-25T23:42:00Z">
              <w:rPr/>
            </w:rPrChange>
          </w:rPr>
          <w:delText xml:space="preserve">, </w:delText>
        </w:r>
        <w:r w:rsidDel="00364561">
          <w:delText>Variable</w:delText>
        </w:r>
        <w:r w:rsidRPr="00707910" w:rsidDel="00364561">
          <w:rPr>
            <w:lang w:val="el-GR"/>
            <w:rPrChange w:id="3283" w:author="Στάθης Καπ" w:date="2023-02-25T23:42:00Z">
              <w:rPr/>
            </w:rPrChange>
          </w:rPr>
          <w:delText xml:space="preserve"> </w:delText>
        </w:r>
        <w:r w:rsidDel="00364561">
          <w:delText>NS</w:delText>
        </w:r>
        <w:r w:rsidRPr="00707910" w:rsidDel="00364561">
          <w:rPr>
            <w:lang w:val="el-GR"/>
            <w:rPrChange w:id="3284" w:author="Στάθης Καπ" w:date="2023-02-25T23:42:00Z">
              <w:rPr/>
            </w:rPrChange>
          </w:rPr>
          <w:delText xml:space="preserve">, </w:delText>
        </w:r>
        <w:r w:rsidDel="00364561">
          <w:delText>Large</w:delText>
        </w:r>
        <w:r w:rsidRPr="00707910" w:rsidDel="00364561">
          <w:rPr>
            <w:lang w:val="el-GR"/>
            <w:rPrChange w:id="3285" w:author="Στάθης Καπ" w:date="2023-02-25T23:42:00Z">
              <w:rPr/>
            </w:rPrChange>
          </w:rPr>
          <w:delText xml:space="preserve"> </w:delText>
        </w:r>
        <w:r w:rsidDel="00364561">
          <w:delText>NS</w:delText>
        </w:r>
        <w:r w:rsidRPr="00707910" w:rsidDel="00364561">
          <w:rPr>
            <w:lang w:val="el-GR"/>
            <w:rPrChange w:id="3286" w:author="Στάθης Καπ" w:date="2023-02-25T23:42:00Z">
              <w:rPr/>
            </w:rPrChange>
          </w:rPr>
          <w:delText xml:space="preserve">, </w:delText>
        </w:r>
        <w:r w:rsidDel="00364561">
          <w:delText>etc</w:delText>
        </w:r>
        <w:r w:rsidRPr="00707910" w:rsidDel="00364561">
          <w:rPr>
            <w:lang w:val="el-GR"/>
            <w:rPrChange w:id="3287"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3288" w:author="Στάθης Καπ" w:date="2023-02-25T23:19:00Z"/>
          <w:lang w:val="el-GR"/>
          <w:rPrChange w:id="3289" w:author="Στάθης Καπ" w:date="2023-02-25T23:42:00Z">
            <w:rPr>
              <w:del w:id="3290" w:author="Στάθης Καπ" w:date="2023-02-25T23:19:00Z"/>
            </w:rPr>
          </w:rPrChange>
        </w:rPr>
      </w:pPr>
      <w:del w:id="3291" w:author="Στάθης Καπ" w:date="2023-02-25T23:19:00Z">
        <w:r w:rsidDel="00364561">
          <w:delText>Insertion</w:delText>
        </w:r>
        <w:r w:rsidRPr="00707910" w:rsidDel="00364561">
          <w:rPr>
            <w:lang w:val="el-GR"/>
            <w:rPrChange w:id="3292"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3293" w:author="Στάθης Καπ" w:date="2023-02-25T23:19:00Z"/>
          <w:lang w:val="el-GR"/>
          <w:rPrChange w:id="3294" w:author="Στάθης Καπ" w:date="2023-02-25T23:42:00Z">
            <w:rPr>
              <w:del w:id="3295" w:author="Στάθης Καπ" w:date="2023-02-25T23:19:00Z"/>
            </w:rPr>
          </w:rPrChange>
        </w:rPr>
      </w:pPr>
      <w:del w:id="3296" w:author="Στάθης Καπ" w:date="2023-02-25T23:19:00Z">
        <w:r w:rsidDel="00364561">
          <w:delText>Nearest</w:delText>
        </w:r>
        <w:r w:rsidRPr="00707910" w:rsidDel="00364561">
          <w:rPr>
            <w:lang w:val="el-GR"/>
            <w:rPrChange w:id="3297" w:author="Στάθης Καπ" w:date="2023-02-25T23:42:00Z">
              <w:rPr/>
            </w:rPrChange>
          </w:rPr>
          <w:delText xml:space="preserve"> </w:delText>
        </w:r>
        <w:r w:rsidDel="00364561">
          <w:delText>Neighbor</w:delText>
        </w:r>
        <w:r w:rsidRPr="00707910" w:rsidDel="00364561">
          <w:rPr>
            <w:lang w:val="el-GR"/>
            <w:rPrChange w:id="3298" w:author="Στάθης Καπ" w:date="2023-02-25T23:42:00Z">
              <w:rPr/>
            </w:rPrChange>
          </w:rPr>
          <w:delText xml:space="preserve"> (</w:delText>
        </w:r>
        <w:r w:rsidDel="00364561">
          <w:delText>NN</w:delText>
        </w:r>
        <w:r w:rsidRPr="00707910" w:rsidDel="00364561">
          <w:rPr>
            <w:lang w:val="el-GR"/>
            <w:rPrChange w:id="3299"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3300" w:author="Στάθης Καπ" w:date="2023-02-25T23:19:00Z"/>
          <w:lang w:val="el-GR"/>
          <w:rPrChange w:id="3301" w:author="Στάθης Καπ" w:date="2023-02-25T23:42:00Z">
            <w:rPr>
              <w:del w:id="3302" w:author="Στάθης Καπ" w:date="2023-02-25T23:19:00Z"/>
            </w:rPr>
          </w:rPrChange>
        </w:rPr>
      </w:pPr>
      <w:del w:id="3303" w:author="Στάθης Καπ" w:date="2023-02-25T23:19:00Z">
        <w:r w:rsidDel="00364561">
          <w:delText>Column</w:delText>
        </w:r>
        <w:r w:rsidRPr="00707910" w:rsidDel="00364561">
          <w:rPr>
            <w:lang w:val="el-GR"/>
            <w:rPrChange w:id="3304" w:author="Στάθης Καπ" w:date="2023-02-25T23:42:00Z">
              <w:rPr/>
            </w:rPrChange>
          </w:rPr>
          <w:delText xml:space="preserve"> </w:delText>
        </w:r>
        <w:r w:rsidDel="00364561">
          <w:delText>Generation</w:delText>
        </w:r>
        <w:r w:rsidRPr="00707910" w:rsidDel="00364561">
          <w:rPr>
            <w:lang w:val="el-GR"/>
            <w:rPrChange w:id="3305" w:author="Στάθης Καπ" w:date="2023-02-25T23:42:00Z">
              <w:rPr/>
            </w:rPrChange>
          </w:rPr>
          <w:delText xml:space="preserve"> (</w:delText>
        </w:r>
        <w:r w:rsidDel="00364561">
          <w:delText>CG</w:delText>
        </w:r>
        <w:r w:rsidRPr="00707910" w:rsidDel="00364561">
          <w:rPr>
            <w:lang w:val="el-GR"/>
            <w:rPrChange w:id="3306"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3307" w:author="Στάθης Καπ" w:date="2023-02-25T23:19:00Z"/>
          <w:lang w:val="el-GR"/>
          <w:rPrChange w:id="3308" w:author="Στάθης Καπ" w:date="2023-02-25T23:42:00Z">
            <w:rPr>
              <w:del w:id="3309" w:author="Στάθης Καπ" w:date="2023-02-25T23:19:00Z"/>
            </w:rPr>
          </w:rPrChange>
        </w:rPr>
      </w:pPr>
      <w:del w:id="3310" w:author="Στάθης Καπ" w:date="2023-02-25T23:19:00Z">
        <w:r w:rsidDel="00364561">
          <w:lastRenderedPageBreak/>
          <w:delText>Genetic</w:delText>
        </w:r>
        <w:r w:rsidRPr="00707910" w:rsidDel="00364561">
          <w:rPr>
            <w:lang w:val="el-GR"/>
            <w:rPrChange w:id="3311" w:author="Στάθης Καπ" w:date="2023-02-25T23:42:00Z">
              <w:rPr/>
            </w:rPrChange>
          </w:rPr>
          <w:delText xml:space="preserve"> </w:delText>
        </w:r>
        <w:r w:rsidDel="00364561">
          <w:delText>Algorithms</w:delText>
        </w:r>
        <w:r w:rsidRPr="00707910" w:rsidDel="00364561">
          <w:rPr>
            <w:lang w:val="el-GR"/>
            <w:rPrChange w:id="3312" w:author="Στάθης Καπ" w:date="2023-02-25T23:42:00Z">
              <w:rPr/>
            </w:rPrChange>
          </w:rPr>
          <w:delText xml:space="preserve"> (</w:delText>
        </w:r>
        <w:r w:rsidDel="00364561">
          <w:delText>GA</w:delText>
        </w:r>
        <w:r w:rsidRPr="00707910" w:rsidDel="00364561">
          <w:rPr>
            <w:lang w:val="el-GR"/>
            <w:rPrChange w:id="3313"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3314" w:author="Στάθης Καπ" w:date="2023-02-25T23:19:00Z"/>
          <w:lang w:val="el-GR"/>
          <w:rPrChange w:id="3315" w:author="Στάθης Καπ" w:date="2023-02-25T23:42:00Z">
            <w:rPr>
              <w:del w:id="3316" w:author="Στάθης Καπ" w:date="2023-02-25T23:19:00Z"/>
            </w:rPr>
          </w:rPrChange>
        </w:rPr>
      </w:pPr>
      <w:del w:id="3317" w:author="Στάθης Καπ" w:date="2023-02-25T23:19:00Z">
        <w:r w:rsidDel="00364561">
          <w:delText>Ant</w:delText>
        </w:r>
        <w:r w:rsidRPr="00707910" w:rsidDel="00364561">
          <w:rPr>
            <w:lang w:val="el-GR"/>
            <w:rPrChange w:id="3318" w:author="Στάθης Καπ" w:date="2023-02-25T23:42:00Z">
              <w:rPr/>
            </w:rPrChange>
          </w:rPr>
          <w:delText xml:space="preserve"> </w:delText>
        </w:r>
        <w:r w:rsidDel="00364561">
          <w:delText>Colony</w:delText>
        </w:r>
        <w:r w:rsidRPr="00707910" w:rsidDel="00364561">
          <w:rPr>
            <w:lang w:val="el-GR"/>
            <w:rPrChange w:id="3319" w:author="Στάθης Καπ" w:date="2023-02-25T23:42:00Z">
              <w:rPr/>
            </w:rPrChange>
          </w:rPr>
          <w:delText xml:space="preserve"> </w:delText>
        </w:r>
        <w:r w:rsidDel="00364561">
          <w:delText>Optimization</w:delText>
        </w:r>
        <w:r w:rsidRPr="00707910" w:rsidDel="00364561">
          <w:rPr>
            <w:lang w:val="el-GR"/>
            <w:rPrChange w:id="3320" w:author="Στάθης Καπ" w:date="2023-02-25T23:42:00Z">
              <w:rPr/>
            </w:rPrChange>
          </w:rPr>
          <w:delText xml:space="preserve"> (</w:delText>
        </w:r>
        <w:r w:rsidDel="00364561">
          <w:delText>ACO</w:delText>
        </w:r>
        <w:r w:rsidRPr="00707910" w:rsidDel="00364561">
          <w:rPr>
            <w:lang w:val="el-GR"/>
            <w:rPrChange w:id="3321"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3322" w:author="Στάθης Καπ" w:date="2023-02-25T23:19:00Z"/>
          <w:lang w:val="el-GR"/>
          <w:rPrChange w:id="3323" w:author="Στάθης Καπ" w:date="2023-02-25T23:42:00Z">
            <w:rPr>
              <w:del w:id="3324" w:author="Στάθης Καπ" w:date="2023-02-25T23:19:00Z"/>
            </w:rPr>
          </w:rPrChange>
        </w:rPr>
      </w:pPr>
      <w:del w:id="3325" w:author="Στάθης Καπ" w:date="2023-02-25T23:19:00Z">
        <w:r w:rsidDel="00364561">
          <w:delText>Particle</w:delText>
        </w:r>
        <w:r w:rsidRPr="00707910" w:rsidDel="00364561">
          <w:rPr>
            <w:lang w:val="el-GR"/>
            <w:rPrChange w:id="3326" w:author="Στάθης Καπ" w:date="2023-02-25T23:42:00Z">
              <w:rPr/>
            </w:rPrChange>
          </w:rPr>
          <w:delText xml:space="preserve"> </w:delText>
        </w:r>
        <w:r w:rsidDel="00364561">
          <w:delText>Swarm</w:delText>
        </w:r>
        <w:r w:rsidRPr="00707910" w:rsidDel="00364561">
          <w:rPr>
            <w:lang w:val="el-GR"/>
            <w:rPrChange w:id="3327" w:author="Στάθης Καπ" w:date="2023-02-25T23:42:00Z">
              <w:rPr/>
            </w:rPrChange>
          </w:rPr>
          <w:delText xml:space="preserve"> </w:delText>
        </w:r>
        <w:r w:rsidDel="00364561">
          <w:delText>Optimization</w:delText>
        </w:r>
        <w:r w:rsidRPr="00707910" w:rsidDel="00364561">
          <w:rPr>
            <w:lang w:val="el-GR"/>
            <w:rPrChange w:id="3328" w:author="Στάθης Καπ" w:date="2023-02-25T23:42:00Z">
              <w:rPr/>
            </w:rPrChange>
          </w:rPr>
          <w:delText xml:space="preserve"> (</w:delText>
        </w:r>
        <w:r w:rsidDel="00364561">
          <w:delText>PSO</w:delText>
        </w:r>
        <w:r w:rsidRPr="00707910" w:rsidDel="00364561">
          <w:rPr>
            <w:lang w:val="el-GR"/>
            <w:rPrChange w:id="3329"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3330" w:author="Στάθης Καπ" w:date="2023-02-25T23:19:00Z"/>
          <w:lang w:val="el-GR"/>
          <w:rPrChange w:id="3331" w:author="Στάθης Καπ" w:date="2023-02-25T23:42:00Z">
            <w:rPr>
              <w:del w:id="3332" w:author="Στάθης Καπ" w:date="2023-02-25T23:19:00Z"/>
            </w:rPr>
          </w:rPrChange>
        </w:rPr>
      </w:pPr>
      <w:del w:id="3333" w:author="Στάθης Καπ" w:date="2023-02-25T23:19:00Z">
        <w:r w:rsidDel="00364561">
          <w:delText>Waiting</w:delText>
        </w:r>
        <w:r w:rsidRPr="00707910" w:rsidDel="00364561">
          <w:rPr>
            <w:lang w:val="el-GR"/>
            <w:rPrChange w:id="3334" w:author="Στάθης Καπ" w:date="2023-02-25T23:42:00Z">
              <w:rPr/>
            </w:rPrChange>
          </w:rPr>
          <w:delText>-</w:delText>
        </w:r>
        <w:r w:rsidDel="00364561">
          <w:delText>Relocation</w:delText>
        </w:r>
        <w:r w:rsidRPr="00707910" w:rsidDel="00364561">
          <w:rPr>
            <w:lang w:val="el-GR"/>
            <w:rPrChange w:id="3335"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3336" w:author="Στάθης Καπ" w:date="2023-02-25T23:19:00Z"/>
          <w:lang w:val="el-GR"/>
          <w:rPrChange w:id="3337" w:author="Στάθης Καπ" w:date="2023-02-25T23:42:00Z">
            <w:rPr>
              <w:del w:id="3338" w:author="Στάθης Καπ" w:date="2023-02-25T23:19:00Z"/>
            </w:rPr>
          </w:rPrChange>
        </w:rPr>
      </w:pPr>
      <w:del w:id="3339" w:author="Στάθης Καπ" w:date="2023-02-25T23:19:00Z">
        <w:r w:rsidDel="00364561">
          <w:delText>Markov</w:delText>
        </w:r>
        <w:r w:rsidRPr="00707910" w:rsidDel="00364561">
          <w:rPr>
            <w:lang w:val="el-GR"/>
            <w:rPrChange w:id="3340" w:author="Στάθης Καπ" w:date="2023-02-25T23:42:00Z">
              <w:rPr/>
            </w:rPrChange>
          </w:rPr>
          <w:delText xml:space="preserve"> </w:delText>
        </w:r>
        <w:r w:rsidDel="00364561">
          <w:delText>Decision</w:delText>
        </w:r>
        <w:r w:rsidRPr="00707910" w:rsidDel="00364561">
          <w:rPr>
            <w:lang w:val="el-GR"/>
            <w:rPrChange w:id="3341"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3342" w:author="Στάθης Καπ" w:date="2023-02-25T23:19:00Z"/>
          <w:lang w:val="el-GR"/>
          <w:rPrChange w:id="3343" w:author="Στάθης Καπ" w:date="2023-02-25T23:42:00Z">
            <w:rPr>
              <w:del w:id="3344" w:author="Στάθης Καπ" w:date="2023-02-25T23:19:00Z"/>
            </w:rPr>
          </w:rPrChange>
        </w:rPr>
      </w:pPr>
      <w:del w:id="3345" w:author="Στάθης Καπ" w:date="2023-02-25T23:19:00Z">
        <w:r w:rsidDel="00364561">
          <w:delText>Dynamic</w:delText>
        </w:r>
        <w:r w:rsidRPr="00707910" w:rsidDel="00364561">
          <w:rPr>
            <w:lang w:val="el-GR"/>
            <w:rPrChange w:id="3346" w:author="Στάθης Καπ" w:date="2023-02-25T23:42:00Z">
              <w:rPr/>
            </w:rPrChange>
          </w:rPr>
          <w:delText xml:space="preserve"> </w:delText>
        </w:r>
        <w:r w:rsidDel="00364561">
          <w:delText>Programming</w:delText>
        </w:r>
        <w:r w:rsidRPr="00707910" w:rsidDel="00364561">
          <w:rPr>
            <w:lang w:val="el-GR"/>
            <w:rPrChange w:id="3347" w:author="Στάθης Καπ" w:date="2023-02-25T23:42:00Z">
              <w:rPr/>
            </w:rPrChange>
          </w:rPr>
          <w:delText xml:space="preserve"> (</w:delText>
        </w:r>
        <w:r w:rsidDel="00364561">
          <w:delText>DP</w:delText>
        </w:r>
        <w:r w:rsidRPr="00707910" w:rsidDel="00364561">
          <w:rPr>
            <w:lang w:val="el-GR"/>
            <w:rPrChange w:id="3348"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3349" w:author="Στάθης Καπ" w:date="2023-02-25T23:19:00Z"/>
          <w:lang w:val="el-GR"/>
          <w:rPrChange w:id="3350" w:author="Στάθης Καπ" w:date="2023-02-25T23:42:00Z">
            <w:rPr>
              <w:del w:id="3351" w:author="Στάθης Καπ" w:date="2023-02-25T23:19:00Z"/>
            </w:rPr>
          </w:rPrChange>
        </w:rPr>
      </w:pPr>
      <w:del w:id="3352" w:author="Στάθης Καπ" w:date="2023-02-25T23:19:00Z">
        <w:r w:rsidDel="00364561">
          <w:delText>Queueing</w:delText>
        </w:r>
        <w:r w:rsidRPr="00707910" w:rsidDel="00364561">
          <w:rPr>
            <w:lang w:val="el-GR"/>
            <w:rPrChange w:id="3353" w:author="Στάθης Καπ" w:date="2023-02-25T23:42:00Z">
              <w:rPr/>
            </w:rPrChange>
          </w:rPr>
          <w:delText>-</w:delText>
        </w:r>
        <w:r w:rsidDel="00364561">
          <w:delText>Polling</w:delText>
        </w:r>
        <w:r w:rsidRPr="00707910" w:rsidDel="00364561">
          <w:rPr>
            <w:lang w:val="el-GR"/>
            <w:rPrChange w:id="3354"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3355" w:author="Στάθης Καπ" w:date="2023-02-25T23:19:00Z"/>
          <w:lang w:val="el-GR"/>
        </w:rPr>
      </w:pPr>
      <w:del w:id="3356"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3357" w:author="Στάθης Καπ" w:date="2023-02-25T23:19:00Z"/>
          <w:rFonts w:eastAsiaTheme="minorEastAsia"/>
          <w:lang w:val="el-GR"/>
        </w:rPr>
      </w:pPr>
      <w:del w:id="3358"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3359" w:author="Στάθης Καπ" w:date="2023-02-25T23:19:00Z">
                <w:rPr>
                  <w:rFonts w:ascii="Cambria Math" w:hAnsi="Cambria Math"/>
                  <w:i/>
                  <w:lang w:val="el-GR"/>
                </w:rPr>
              </w:del>
            </m:ctrlPr>
          </m:sSubPr>
          <m:e>
            <m:r>
              <w:del w:id="3360" w:author="Στάθης Καπ" w:date="2023-02-25T23:19:00Z">
                <w:rPr>
                  <w:rFonts w:ascii="Cambria Math" w:hAnsi="Cambria Math"/>
                  <w:lang w:val="el-GR"/>
                </w:rPr>
                <m:t>s</m:t>
              </w:del>
            </m:r>
          </m:e>
          <m:sub>
            <m:r>
              <w:del w:id="3361" w:author="Στάθης Καπ" w:date="2023-02-25T23:19:00Z">
                <w:rPr>
                  <w:rFonts w:ascii="Cambria Math" w:hAnsi="Cambria Math"/>
                  <w:lang w:val="el-GR"/>
                </w:rPr>
                <m:t>t</m:t>
              </w:del>
            </m:r>
          </m:sub>
        </m:sSub>
      </m:oMath>
      <w:del w:id="3362"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3363" w:author="Στάθης Καπ" w:date="2023-02-25T23:19:00Z">
                <w:rPr>
                  <w:rFonts w:ascii="Cambria Math" w:hAnsi="Cambria Math"/>
                  <w:i/>
                  <w:lang w:val="el-GR"/>
                </w:rPr>
              </w:del>
            </m:ctrlPr>
          </m:sSubPr>
          <m:e>
            <m:r>
              <w:del w:id="3364" w:author="Στάθης Καπ" w:date="2023-02-25T23:19:00Z">
                <w:rPr>
                  <w:rFonts w:ascii="Cambria Math" w:hAnsi="Cambria Math"/>
                  <w:lang w:val="el-GR"/>
                </w:rPr>
                <m:t>s</m:t>
              </w:del>
            </m:r>
          </m:e>
          <m:sub>
            <m:r>
              <w:del w:id="3365" w:author="Στάθης Καπ" w:date="2023-02-25T23:19:00Z">
                <w:rPr>
                  <w:rFonts w:ascii="Cambria Math" w:hAnsi="Cambria Math"/>
                  <w:lang w:val="el-GR"/>
                </w:rPr>
                <m:t>t</m:t>
              </w:del>
            </m:r>
          </m:sub>
        </m:sSub>
      </m:oMath>
      <w:del w:id="3366"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3367"/>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3367"/>
        <w:r w:rsidR="002451D2" w:rsidDel="00364561">
          <w:rPr>
            <w:rStyle w:val="CommentReference"/>
          </w:rPr>
          <w:commentReference w:id="3367"/>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3368" w:author="Στάθης Καπ" w:date="2023-02-25T23:19:00Z"/>
          <w:lang w:val="el-GR"/>
        </w:rPr>
      </w:pPr>
      <w:del w:id="3369"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3370" w:author="Στάθης Καπ" w:date="2023-02-25T23:19:00Z"/>
          <w:lang w:val="el-GR"/>
        </w:rPr>
      </w:pPr>
      <w:del w:id="3371"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3372" w:author="Charalampos Konstantopoulos" w:date="2023-02-01T06:01:00Z">
        <w:del w:id="3373" w:author="Στάθης Καπ" w:date="2023-02-25T23:19:00Z">
          <w:r w:rsidDel="00364561">
            <w:rPr>
              <w:lang w:val="el-GR"/>
            </w:rPr>
            <w:delText>στρατηγικ</w:delText>
          </w:r>
        </w:del>
      </w:ins>
      <w:ins w:id="3374" w:author=" " w:date="2023-01-27T19:00:00Z">
        <w:del w:id="3375" w:author="Στάθης Καπ" w:date="2023-02-25T23:19:00Z">
          <w:r w:rsidR="002451D2" w:rsidDel="00364561">
            <w:rPr>
              <w:lang w:val="el-GR"/>
            </w:rPr>
            <w:delText>ής</w:delText>
          </w:r>
        </w:del>
      </w:ins>
      <w:del w:id="3376"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3377" w:author="Στάθης Καπ" w:date="2023-02-25T23:19:00Z"/>
          <w:lang w:val="el-GR"/>
        </w:rPr>
      </w:pPr>
      <w:del w:id="3378"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3379" w:author="Στάθης Καπ" w:date="2023-02-25T23:19:00Z"/>
          <w:lang w:val="el-GR"/>
        </w:rPr>
      </w:pPr>
      <w:del w:id="3380" w:author="Στάθης Καπ" w:date="2023-02-25T23:19:00Z">
        <w:r w:rsidDel="00364561">
          <w:rPr>
            <w:lang w:val="el-GR"/>
          </w:rPr>
          <w:lastRenderedPageBreak/>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3381" w:author="Charalampos Konstantopoulos" w:date="2023-02-01T06:01:00Z">
        <w:del w:id="3382" w:author="Στάθης Καπ" w:date="2023-02-25T23:19:00Z">
          <w:r w:rsidRPr="00E64A9A" w:rsidDel="00364561">
            <w:rPr>
              <w:lang w:val="el-GR"/>
            </w:rPr>
            <w:delText>200</w:delText>
          </w:r>
        </w:del>
      </w:ins>
      <w:del w:id="3383" w:author="Στάθης Καπ" w:date="2023-02-25T23:19:00Z">
        <w:r w:rsidR="00D17D06" w:rsidRPr="00D17D06" w:rsidDel="00364561">
          <w:rPr>
            <w:lang w:val="el-GR"/>
          </w:rPr>
          <w:delText>/</w:delText>
        </w:r>
      </w:del>
      <w:ins w:id="3384" w:author="Charalampos Konstantopoulos" w:date="2023-02-01T06:01:00Z">
        <w:del w:id="3385" w:author="Στάθης Καπ" w:date="2023-02-25T23:19:00Z">
          <w:r w:rsidRPr="00E64A9A" w:rsidDel="00364561">
            <w:rPr>
              <w:lang w:val="el-GR"/>
            </w:rPr>
            <w:delText>6</w:delText>
          </w:r>
        </w:del>
      </w:ins>
      <w:del w:id="3386"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3387" w:author="Στάθης Καπ" w:date="2023-02-25T23:19:00Z"/>
          <w:lang w:val="el-GR"/>
        </w:rPr>
      </w:pPr>
      <w:del w:id="3388"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3389" w:author="Στάθης Καπ" w:date="2023-02-25T23:19:00Z"/>
          <w:lang w:val="el-GR"/>
        </w:rPr>
      </w:pPr>
      <w:del w:id="3390"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3391"/>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3392" w:author="Στάθης Καπ" w:date="2023-02-25T23:19:00Z">
                <w:rPr>
                  <w:rFonts w:ascii="Cambria Math" w:hAnsi="Cambria Math"/>
                  <w:i/>
                  <w:lang w:val="el-GR"/>
                </w:rPr>
              </w:del>
            </m:ctrlPr>
          </m:sSupPr>
          <m:e>
            <m:r>
              <w:del w:id="3393" w:author="Στάθης Καπ" w:date="2023-02-25T23:19:00Z">
                <w:rPr>
                  <w:rFonts w:ascii="Cambria Math" w:hAnsi="Cambria Math"/>
                  <w:lang w:val="el-GR"/>
                </w:rPr>
                <m:t>j</m:t>
              </w:del>
            </m:r>
          </m:e>
          <m:sup>
            <m:r>
              <w:del w:id="3394" w:author="Στάθης Καπ" w:date="2023-02-25T23:19:00Z">
                <w:rPr>
                  <w:rFonts w:ascii="Cambria Math" w:hAnsi="Cambria Math"/>
                  <w:lang w:val="el-GR"/>
                </w:rPr>
                <m:t>k</m:t>
              </w:del>
            </m:r>
          </m:sup>
        </m:sSup>
      </m:oMath>
      <w:del w:id="3395"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3396" w:author="Στάθης Καπ" w:date="2023-02-25T23:19:00Z">
                <w:rPr>
                  <w:rFonts w:ascii="Cambria Math" w:hAnsi="Cambria Math"/>
                  <w:i/>
                  <w:lang w:val="el-GR"/>
                </w:rPr>
              </w:del>
            </m:ctrlPr>
          </m:sSupPr>
          <m:e>
            <m:r>
              <w:del w:id="3397" w:author="Στάθης Καπ" w:date="2023-02-25T23:19:00Z">
                <w:rPr>
                  <w:rFonts w:ascii="Cambria Math" w:hAnsi="Cambria Math"/>
                  <w:lang w:val="el-GR"/>
                </w:rPr>
                <m:t>i</m:t>
              </w:del>
            </m:r>
          </m:e>
          <m:sup>
            <m:r>
              <w:del w:id="3398" w:author="Στάθης Καπ" w:date="2023-02-25T23:19:00Z">
                <w:rPr>
                  <w:rFonts w:ascii="Cambria Math" w:hAnsi="Cambria Math"/>
                  <w:lang w:val="el-GR"/>
                </w:rPr>
                <m:t>k</m:t>
              </w:del>
            </m:r>
          </m:sup>
        </m:sSup>
        <m:r>
          <w:del w:id="3399" w:author="Στάθης Καπ" w:date="2023-02-25T23:19:00Z">
            <w:rPr>
              <w:rFonts w:ascii="Cambria Math" w:hAnsi="Cambria Math"/>
              <w:lang w:val="el-GR"/>
            </w:rPr>
            <m:t>-τρέχων προορισμός</m:t>
          </w:del>
        </m:r>
      </m:oMath>
      <w:del w:id="3400"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3401" w:author="Στάθης Καπ" w:date="2023-02-25T23:19:00Z">
                <w:rPr>
                  <w:rFonts w:ascii="Cambria Math" w:hAnsi="Cambria Math"/>
                  <w:i/>
                  <w:lang w:val="el-GR"/>
                </w:rPr>
              </w:del>
            </m:ctrlPr>
          </m:sSupPr>
          <m:e>
            <m:r>
              <w:del w:id="3402" w:author="Στάθης Καπ" w:date="2023-02-25T23:19:00Z">
                <w:rPr>
                  <w:rFonts w:ascii="Cambria Math" w:hAnsi="Cambria Math"/>
                  <w:lang w:val="el-GR"/>
                </w:rPr>
                <m:t>j</m:t>
              </w:del>
            </m:r>
          </m:e>
          <m:sup>
            <m:r>
              <w:del w:id="3403" w:author="Στάθης Καπ" w:date="2023-02-25T23:19:00Z">
                <w:rPr>
                  <w:rFonts w:ascii="Cambria Math" w:hAnsi="Cambria Math"/>
                  <w:lang w:val="el-GR"/>
                </w:rPr>
                <m:t>k</m:t>
              </w:del>
            </m:r>
          </m:sup>
        </m:sSup>
        <m:r>
          <w:del w:id="3404" w:author="Στάθης Καπ" w:date="2023-02-25T23:19:00Z">
            <w:rPr>
              <w:rFonts w:ascii="Cambria Math" w:hAnsi="Cambria Math"/>
              <w:lang w:val="el-GR"/>
            </w:rPr>
            <m:t>←</m:t>
          </w:del>
        </m:r>
        <m:sSup>
          <m:sSupPr>
            <m:ctrlPr>
              <w:del w:id="3405" w:author="Στάθης Καπ" w:date="2023-02-25T23:19:00Z">
                <w:rPr>
                  <w:rFonts w:ascii="Cambria Math" w:hAnsi="Cambria Math"/>
                  <w:i/>
                  <w:lang w:val="el-GR"/>
                </w:rPr>
              </w:del>
            </m:ctrlPr>
          </m:sSupPr>
          <m:e>
            <m:d>
              <m:dPr>
                <m:ctrlPr>
                  <w:del w:id="3406" w:author="Στάθης Καπ" w:date="2023-02-25T23:19:00Z">
                    <w:rPr>
                      <w:rFonts w:ascii="Cambria Math" w:hAnsi="Cambria Math"/>
                      <w:i/>
                      <w:lang w:val="el-GR"/>
                    </w:rPr>
                  </w:del>
                </m:ctrlPr>
              </m:dPr>
              <m:e>
                <m:r>
                  <w:del w:id="3407" w:author="Στάθης Καπ" w:date="2023-02-25T23:19:00Z">
                    <w:rPr>
                      <w:rFonts w:ascii="Cambria Math" w:hAnsi="Cambria Math"/>
                      <w:lang w:val="el-GR"/>
                    </w:rPr>
                    <m:t>j+1</m:t>
                  </w:del>
                </m:r>
              </m:e>
            </m:d>
          </m:e>
          <m:sup>
            <m:r>
              <w:del w:id="3408" w:author="Στάθης Καπ" w:date="2023-02-25T23:19:00Z">
                <w:rPr>
                  <w:rFonts w:ascii="Cambria Math" w:hAnsi="Cambria Math"/>
                  <w:lang w:val="el-GR"/>
                </w:rPr>
                <m:t>k</m:t>
              </w:del>
            </m:r>
          </m:sup>
        </m:sSup>
      </m:oMath>
      <w:del w:id="3409" w:author="Στάθης Καπ" w:date="2023-02-25T23:19:00Z">
        <w:r w:rsidR="00D72AC7" w:rsidRPr="00D72AC7" w:rsidDel="00364561">
          <w:rPr>
            <w:rFonts w:eastAsiaTheme="minorEastAsia"/>
            <w:lang w:val="el-GR"/>
          </w:rPr>
          <w:delText xml:space="preserve">. </w:delText>
        </w:r>
        <w:commentRangeEnd w:id="3391"/>
        <w:r w:rsidR="007B3493" w:rsidDel="00364561">
          <w:rPr>
            <w:rStyle w:val="CommentReference"/>
          </w:rPr>
          <w:commentReference w:id="3391"/>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3410" w:author="Στάθης Καπ" w:date="2023-02-25T23:19:00Z"/>
          <w:lang w:val="el-GR"/>
        </w:rPr>
      </w:pPr>
      <w:del w:id="3411"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3412" w:author="Στάθης Καπ" w:date="2023-02-25T23:19:00Z"/>
          <w:lang w:val="el-GR"/>
        </w:rPr>
      </w:pPr>
      <w:del w:id="3413"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3414" w:author="Στάθης Καπ" w:date="2023-02-25T23:19:00Z"/>
          <w:lang w:val="el-GR"/>
        </w:rPr>
      </w:pPr>
      <w:del w:id="3415"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xml:space="preserve">, 1981) την οποία στην </w:delText>
        </w:r>
        <w:r w:rsidRPr="00522D51" w:rsidDel="00364561">
          <w:rPr>
            <w:lang w:val="el-GR"/>
          </w:rPr>
          <w:lastRenderedPageBreak/>
          <w:delText>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3416" w:author="Στάθης Καπ" w:date="2023-02-25T23:19:00Z"/>
          <w:lang w:val="el-GR"/>
        </w:rPr>
      </w:pPr>
      <w:del w:id="3417"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3418" w:author="Στάθης Καπ" w:date="2023-02-25T23:19:00Z"/>
          <w:lang w:val="el-GR"/>
        </w:rPr>
      </w:pPr>
      <w:del w:id="3419"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3420" w:author="Στάθης Καπ" w:date="2023-02-25T23:19:00Z"/>
          <w:lang w:val="el-GR"/>
        </w:rPr>
      </w:pPr>
      <w:del w:id="3421"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3422" w:author="Στάθης Καπ" w:date="2023-02-25T23:19:00Z"/>
          <w:lang w:val="el-GR"/>
        </w:rPr>
      </w:pPr>
      <w:del w:id="3423"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3424" w:author="Στάθης Καπ" w:date="2023-02-25T23:19:00Z"/>
          <w:lang w:val="el-GR"/>
        </w:rPr>
      </w:pPr>
      <w:del w:id="3425"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3426" w:author="Στάθης Καπ" w:date="2023-02-25T23:19:00Z"/>
          <w:lang w:val="el-GR"/>
        </w:rPr>
      </w:pPr>
      <w:del w:id="3427"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3428" w:author="Στάθης Καπ" w:date="2023-02-25T23:19:00Z"/>
          <w:lang w:val="el-GR"/>
        </w:rPr>
      </w:pPr>
      <w:del w:id="3429"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3430" w:author="Στάθης Καπ" w:date="2023-02-25T23:19:00Z"/>
          <w:lang w:val="el-GR"/>
        </w:rPr>
      </w:pPr>
      <w:del w:id="3431"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3432" w:author="Στάθης Καπ" w:date="2023-02-25T23:19:00Z">
            <w:rPr>
              <w:rFonts w:ascii="Cambria Math" w:hAnsi="Cambria Math"/>
              <w:lang w:val="el-GR"/>
            </w:rPr>
            <m:t>slac</m:t>
          </w:del>
        </m:r>
        <m:sSub>
          <m:sSubPr>
            <m:ctrlPr>
              <w:del w:id="3433" w:author="Στάθης Καπ" w:date="2023-02-25T23:19:00Z">
                <w:rPr>
                  <w:rFonts w:ascii="Cambria Math" w:hAnsi="Cambria Math"/>
                  <w:i/>
                  <w:lang w:val="el-GR"/>
                </w:rPr>
              </w:del>
            </m:ctrlPr>
          </m:sSubPr>
          <m:e>
            <m:r>
              <w:del w:id="3434" w:author="Στάθης Καπ" w:date="2023-02-25T23:19:00Z">
                <w:rPr>
                  <w:rFonts w:ascii="Cambria Math" w:hAnsi="Cambria Math"/>
                  <w:lang w:val="el-GR"/>
                </w:rPr>
                <m:t>k</m:t>
              </w:del>
            </m:r>
          </m:e>
          <m:sub>
            <m:r>
              <w:del w:id="3435" w:author="Στάθης Καπ" w:date="2023-02-25T23:19:00Z">
                <w:rPr>
                  <w:rFonts w:ascii="Cambria Math" w:hAnsi="Cambria Math"/>
                  <w:lang w:val="el-GR"/>
                </w:rPr>
                <m:t>i</m:t>
              </w:del>
            </m:r>
          </m:sub>
        </m:sSub>
        <m:r>
          <w:del w:id="3436" w:author="Στάθης Καπ" w:date="2023-02-25T23:19:00Z">
            <w:rPr>
              <w:rFonts w:ascii="Cambria Math" w:hAnsi="Cambria Math"/>
              <w:lang w:val="el-GR"/>
            </w:rPr>
            <m:t>=lates</m:t>
          </w:del>
        </m:r>
        <m:sSub>
          <m:sSubPr>
            <m:ctrlPr>
              <w:del w:id="3437" w:author="Στάθης Καπ" w:date="2023-02-25T23:19:00Z">
                <w:rPr>
                  <w:rFonts w:ascii="Cambria Math" w:hAnsi="Cambria Math"/>
                  <w:i/>
                  <w:lang w:val="el-GR"/>
                </w:rPr>
              </w:del>
            </m:ctrlPr>
          </m:sSubPr>
          <m:e>
            <m:r>
              <w:del w:id="3438" w:author="Στάθης Καπ" w:date="2023-02-25T23:19:00Z">
                <w:rPr>
                  <w:rFonts w:ascii="Cambria Math" w:hAnsi="Cambria Math"/>
                  <w:lang w:val="el-GR"/>
                </w:rPr>
                <m:t>t</m:t>
              </w:del>
            </m:r>
          </m:e>
          <m:sub>
            <m:r>
              <w:del w:id="3439" w:author="Στάθης Καπ" w:date="2023-02-25T23:19:00Z">
                <w:rPr>
                  <w:rFonts w:ascii="Cambria Math" w:hAnsi="Cambria Math"/>
                  <w:lang w:val="el-GR"/>
                </w:rPr>
                <m:t>star</m:t>
              </w:del>
            </m:r>
            <m:sSub>
              <m:sSubPr>
                <m:ctrlPr>
                  <w:del w:id="3440" w:author="Στάθης Καπ" w:date="2023-02-25T23:19:00Z">
                    <w:rPr>
                      <w:rFonts w:ascii="Cambria Math" w:hAnsi="Cambria Math"/>
                      <w:i/>
                      <w:lang w:val="el-GR"/>
                    </w:rPr>
                  </w:del>
                </m:ctrlPr>
              </m:sSubPr>
              <m:e>
                <m:r>
                  <w:del w:id="3441" w:author="Στάθης Καπ" w:date="2023-02-25T23:19:00Z">
                    <w:rPr>
                      <w:rFonts w:ascii="Cambria Math" w:hAnsi="Cambria Math"/>
                      <w:lang w:val="el-GR"/>
                    </w:rPr>
                    <m:t>t</m:t>
                  </w:del>
                </m:r>
              </m:e>
              <m:sub>
                <m:r>
                  <w:del w:id="3442" w:author="Στάθης Καπ" w:date="2023-02-25T23:19:00Z">
                    <w:rPr>
                      <w:rFonts w:ascii="Cambria Math" w:hAnsi="Cambria Math"/>
                      <w:lang w:val="el-GR"/>
                    </w:rPr>
                    <m:t>tim</m:t>
                  </w:del>
                </m:r>
                <m:sSub>
                  <m:sSubPr>
                    <m:ctrlPr>
                      <w:del w:id="3443" w:author="Στάθης Καπ" w:date="2023-02-25T23:19:00Z">
                        <w:rPr>
                          <w:rFonts w:ascii="Cambria Math" w:hAnsi="Cambria Math"/>
                          <w:i/>
                          <w:lang w:val="el-GR"/>
                        </w:rPr>
                      </w:del>
                    </m:ctrlPr>
                  </m:sSubPr>
                  <m:e>
                    <m:r>
                      <w:del w:id="3444" w:author="Στάθης Καπ" w:date="2023-02-25T23:19:00Z">
                        <w:rPr>
                          <w:rFonts w:ascii="Cambria Math" w:hAnsi="Cambria Math"/>
                          <w:lang w:val="el-GR"/>
                        </w:rPr>
                        <m:t>e</m:t>
                      </w:del>
                    </m:r>
                  </m:e>
                  <m:sub>
                    <m:r>
                      <w:del w:id="3445" w:author="Στάθης Καπ" w:date="2023-02-25T23:19:00Z">
                        <w:rPr>
                          <w:rFonts w:ascii="Cambria Math" w:hAnsi="Cambria Math"/>
                          <w:lang w:val="el-GR"/>
                        </w:rPr>
                        <m:t>i</m:t>
                      </w:del>
                    </m:r>
                  </m:sub>
                </m:sSub>
              </m:sub>
            </m:sSub>
          </m:sub>
        </m:sSub>
        <m:r>
          <w:del w:id="3446" w:author="Στάθης Καπ" w:date="2023-02-25T23:19:00Z">
            <w:rPr>
              <w:rFonts w:ascii="Cambria Math" w:hAnsi="Cambria Math"/>
              <w:lang w:val="el-GR"/>
            </w:rPr>
            <m:t>-earliest_feasible_start_tim</m:t>
          </w:del>
        </m:r>
        <m:sSub>
          <m:sSubPr>
            <m:ctrlPr>
              <w:del w:id="3447" w:author="Στάθης Καπ" w:date="2023-02-25T23:19:00Z">
                <w:rPr>
                  <w:rFonts w:ascii="Cambria Math" w:hAnsi="Cambria Math"/>
                  <w:i/>
                  <w:lang w:val="el-GR"/>
                </w:rPr>
              </w:del>
            </m:ctrlPr>
          </m:sSubPr>
          <m:e>
            <m:r>
              <w:del w:id="3448" w:author="Στάθης Καπ" w:date="2023-02-25T23:19:00Z">
                <w:rPr>
                  <w:rFonts w:ascii="Cambria Math" w:hAnsi="Cambria Math"/>
                  <w:lang w:val="el-GR"/>
                </w:rPr>
                <m:t>e</m:t>
              </w:del>
            </m:r>
          </m:e>
          <m:sub>
            <m:r>
              <w:del w:id="3449" w:author="Στάθης Καπ" w:date="2023-02-25T23:19:00Z">
                <w:rPr>
                  <w:rFonts w:ascii="Cambria Math" w:hAnsi="Cambria Math"/>
                  <w:lang w:val="el-GR"/>
                </w:rPr>
                <m:t>i</m:t>
              </w:del>
            </m:r>
          </m:sub>
        </m:sSub>
      </m:oMath>
      <w:del w:id="3450" w:author="Στάθης Καπ" w:date="2023-02-25T23:19:00Z">
        <w:r w:rsidDel="00364561">
          <w:rPr>
            <w:lang w:val="el-GR"/>
          </w:rPr>
          <w:delText>)</w:delText>
        </w:r>
      </w:del>
    </w:p>
    <w:p w14:paraId="6DCC3D14" w14:textId="282AC238" w:rsidR="00751DBA" w:rsidDel="00364561" w:rsidRDefault="008B7982" w:rsidP="00751DBA">
      <w:pPr>
        <w:rPr>
          <w:del w:id="3451" w:author="Στάθης Καπ" w:date="2023-02-25T23:19:00Z"/>
          <w:lang w:val="el-GR"/>
        </w:rPr>
      </w:pPr>
      <w:del w:id="3452"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3453" w:author="Στάθης Καπ" w:date="2023-02-25T23:19:00Z"/>
          <w:lang w:val="el-GR"/>
        </w:rPr>
      </w:pPr>
      <w:del w:id="3454"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3455" w:author="Στάθης Καπ" w:date="2023-02-25T23:19:00Z"/>
          <w:lang w:val="el-GR"/>
        </w:rPr>
      </w:pPr>
      <w:del w:id="3456"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3457" w:author="Στάθης Καπ" w:date="2023-02-25T23:19:00Z"/>
          <w:lang w:val="el-GR"/>
        </w:rPr>
      </w:pPr>
      <w:del w:id="3458" w:author="Στάθης Καπ" w:date="2023-02-25T23:19:00Z">
        <w:r w:rsidDel="00364561">
          <w:lastRenderedPageBreak/>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3459" w:author="Στάθης Καπ" w:date="2023-02-25T23:19:00Z"/>
          <w:lang w:val="el-GR"/>
        </w:rPr>
      </w:pPr>
      <w:del w:id="3460"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3461" w:author="Στάθης Καπ" w:date="2023-02-25T23:19:00Z"/>
          <w:lang w:val="el-GR"/>
        </w:rPr>
      </w:pPr>
      <w:del w:id="3462"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3463" w:author="Στάθης Καπ" w:date="2023-02-25T23:19:00Z"/>
          <w:lang w:val="el-GR"/>
        </w:rPr>
      </w:pPr>
      <w:del w:id="3464"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3465"/>
        <w:r w:rsidRPr="000D1A68" w:rsidDel="00364561">
          <w:rPr>
            <w:lang w:val="el-GR"/>
          </w:rPr>
          <w:delText xml:space="preserve">ένα </w:delText>
        </w:r>
      </w:del>
      <w:del w:id="3466" w:author="Στάθης Καπ" w:date="2023-02-02T04:21:00Z">
        <w:r w:rsidDel="00AC22F3">
          <w:delText>delivery</w:delText>
        </w:r>
        <w:r w:rsidRPr="000D1A68" w:rsidDel="00AC22F3">
          <w:rPr>
            <w:lang w:val="el-GR"/>
          </w:rPr>
          <w:delText xml:space="preserve"> </w:delText>
        </w:r>
        <w:commentRangeEnd w:id="3465"/>
        <w:r w:rsidR="00605442" w:rsidDel="00AC22F3">
          <w:rPr>
            <w:rStyle w:val="CommentReference"/>
          </w:rPr>
          <w:commentReference w:id="3465"/>
        </w:r>
        <w:r w:rsidRPr="000D1A68" w:rsidDel="00AC22F3">
          <w:rPr>
            <w:lang w:val="el-GR"/>
          </w:rPr>
          <w:delText xml:space="preserve">πρόβλημα </w:delText>
        </w:r>
      </w:del>
      <w:del w:id="3467"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3468"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5EE372E4" w:rsidR="0003662A" w:rsidRDefault="0003662A">
      <w:pPr>
        <w:pStyle w:val="Heading1"/>
        <w:rPr>
          <w:ins w:id="3469" w:author="Στάθης Καπ" w:date="2023-03-02T04:42:00Z"/>
        </w:rPr>
      </w:pPr>
      <w:bookmarkStart w:id="3470" w:name="_Toc129300366"/>
      <w:r>
        <w:rPr>
          <w:lang w:val="el-GR"/>
        </w:rPr>
        <w:lastRenderedPageBreak/>
        <w:t xml:space="preserve">Αλγόριθμος </w:t>
      </w:r>
      <w:ins w:id="3471" w:author="Στάθης Καπ" w:date="2023-03-03T22:18:00Z">
        <w:r w:rsidR="00DC5514">
          <w:rPr>
            <w:lang w:val="el-GR"/>
          </w:rPr>
          <w:t>ε</w:t>
        </w:r>
      </w:ins>
      <w:del w:id="3472" w:author="Στάθης Καπ" w:date="2023-03-03T22:18:00Z">
        <w:r w:rsidRPr="00D8528C" w:rsidDel="00DC5514">
          <w:rPr>
            <w:rPrChange w:id="3473" w:author="Στάθης Καπ" w:date="2023-02-26T00:53:00Z">
              <w:rPr>
                <w:lang w:val="el-GR"/>
              </w:rPr>
            </w:rPrChange>
          </w:rPr>
          <w:delText>Ε</w:delText>
        </w:r>
      </w:del>
      <w:r w:rsidRPr="00D8528C">
        <w:rPr>
          <w:rPrChange w:id="3474" w:author="Στάθης Καπ" w:date="2023-02-26T00:53:00Z">
            <w:rPr>
              <w:lang w:val="el-GR"/>
            </w:rPr>
          </w:rPrChange>
        </w:rPr>
        <w:t>πίλυσης</w:t>
      </w:r>
      <w:r>
        <w:rPr>
          <w:lang w:val="el-GR"/>
        </w:rPr>
        <w:t xml:space="preserve"> </w:t>
      </w:r>
      <w:ins w:id="3475" w:author="Στάθης Καπ" w:date="2023-03-03T22:18:00Z">
        <w:r w:rsidR="00DC5514">
          <w:rPr>
            <w:lang w:val="el-GR"/>
          </w:rPr>
          <w:t xml:space="preserve">του </w:t>
        </w:r>
      </w:ins>
      <w:r>
        <w:t>TOPTW</w:t>
      </w:r>
      <w:bookmarkEnd w:id="3470"/>
    </w:p>
    <w:p w14:paraId="14AC17FF" w14:textId="4352C365" w:rsidR="0077130F" w:rsidRPr="0077130F" w:rsidDel="00AA5058" w:rsidRDefault="0077130F">
      <w:pPr>
        <w:rPr>
          <w:del w:id="3476" w:author="Στάθης Καπ" w:date="2023-03-07T06:28:00Z"/>
          <w:lang w:val="el-GR"/>
          <w:rPrChange w:id="3477" w:author="Στάθης Καπ" w:date="2023-03-02T04:46:00Z">
            <w:rPr>
              <w:del w:id="3478" w:author="Στάθης Καπ" w:date="2023-03-07T06:28:00Z"/>
            </w:rPr>
          </w:rPrChange>
        </w:rPr>
        <w:pPrChange w:id="3479" w:author="Στάθης Καπ" w:date="2023-03-02T04:42:00Z">
          <w:pPr>
            <w:pStyle w:val="Heading1"/>
            <w:numPr>
              <w:numId w:val="4"/>
            </w:numPr>
            <w:ind w:left="720"/>
          </w:pPr>
        </w:pPrChange>
      </w:pPr>
      <w:ins w:id="3480"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3481" w:author="Στάθης Καπ" w:date="2023-03-02T04:43:00Z">
              <w:rPr/>
            </w:rPrChange>
          </w:rPr>
          <w:t>(</w:t>
        </w:r>
        <w:r>
          <w:t>ILS</w:t>
        </w:r>
        <w:r w:rsidRPr="0077130F">
          <w:rPr>
            <w:lang w:val="el-GR"/>
            <w:rPrChange w:id="3482" w:author="Στάθης Καπ" w:date="2023-03-02T04:43:00Z">
              <w:rPr/>
            </w:rPrChange>
          </w:rPr>
          <w:t>)</w:t>
        </w:r>
      </w:ins>
      <w:ins w:id="3483" w:author="Στάθης Καπ" w:date="2023-03-07T06:28:00Z">
        <w:r w:rsidR="00AA5058">
          <w:rPr>
            <w:lang w:val="el-GR"/>
          </w:rPr>
          <w:t xml:space="preserve"> και συγκεκριμένα ο</w:t>
        </w:r>
        <w:r w:rsidR="00AA5058" w:rsidRPr="00AA5058">
          <w:rPr>
            <w:lang w:val="el-GR"/>
            <w:rPrChange w:id="3484"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3485" w:author="Στάθης Καπ" w:date="2023-03-07T06:28:00Z"/>
      <w:sdt>
        <w:sdtPr>
          <w:rPr>
            <w:lang w:val="el-GR"/>
          </w:rPr>
          <w:id w:val="-1571963154"/>
          <w:citation/>
        </w:sdtPr>
        <w:sdtEndPr/>
        <w:sdtContent>
          <w:customXmlInsRangeEnd w:id="3485"/>
          <w:ins w:id="3486"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870BDB">
            <w:rPr>
              <w:noProof/>
              <w:lang w:val="el-GR"/>
            </w:rPr>
            <w:t xml:space="preserve"> </w:t>
          </w:r>
          <w:r w:rsidR="00870BDB" w:rsidRPr="00870BDB">
            <w:rPr>
              <w:noProof/>
              <w:lang w:val="el-GR"/>
            </w:rPr>
            <w:t>[6]</w:t>
          </w:r>
          <w:ins w:id="3487" w:author="Στάθης Καπ" w:date="2023-03-07T06:28:00Z">
            <w:r w:rsidR="00AA5058">
              <w:rPr>
                <w:lang w:val="el-GR"/>
              </w:rPr>
              <w:fldChar w:fldCharType="end"/>
            </w:r>
          </w:ins>
          <w:customXmlInsRangeStart w:id="3488" w:author="Στάθης Καπ" w:date="2023-03-07T06:28:00Z"/>
        </w:sdtContent>
      </w:sdt>
      <w:customXmlInsRangeEnd w:id="3488"/>
      <w:ins w:id="3489" w:author="Στάθης Καπ" w:date="2023-03-02T04:42:00Z">
        <w:r w:rsidRPr="0077130F">
          <w:rPr>
            <w:lang w:val="el-GR"/>
            <w:rPrChange w:id="3490" w:author="Στάθης Καπ" w:date="2023-03-02T04:43:00Z">
              <w:rPr/>
            </w:rPrChange>
          </w:rPr>
          <w:t xml:space="preserve">. </w:t>
        </w:r>
        <w:r>
          <w:rPr>
            <w:lang w:val="el-GR"/>
          </w:rPr>
          <w:t xml:space="preserve">Οι μεταευρετικοί </w:t>
        </w:r>
      </w:ins>
      <w:ins w:id="3491" w:author="Στάθης Καπ" w:date="2023-03-02T04:43:00Z">
        <w:r>
          <w:rPr>
            <w:lang w:val="el-GR"/>
          </w:rPr>
          <w:t>αλγόριθμοι</w:t>
        </w:r>
      </w:ins>
      <w:ins w:id="3492" w:author="Στάθης Καπ" w:date="2023-03-02T04:45:00Z">
        <w:r>
          <w:rPr>
            <w:lang w:val="el-GR"/>
          </w:rPr>
          <w:t xml:space="preserve"> είναι </w:t>
        </w:r>
      </w:ins>
      <w:ins w:id="3493" w:author="Στάθης Καπ" w:date="2023-03-02T04:43:00Z">
        <w:r>
          <w:rPr>
            <w:lang w:val="el-GR"/>
          </w:rPr>
          <w:t xml:space="preserve">αλγόριθμοι </w:t>
        </w:r>
      </w:ins>
      <w:ins w:id="3494" w:author="Στάθης Καπ" w:date="2023-03-02T04:46:00Z">
        <w:r>
          <w:rPr>
            <w:lang w:val="el-GR"/>
          </w:rPr>
          <w:t xml:space="preserve">γενικού σκοπού , σχεδιασμένοι έτσι ώστε να βρίσκουν ικανοποιητικές λύσεις σε προβλήματα </w:t>
        </w:r>
      </w:ins>
      <w:ins w:id="3495" w:author="Στάθης Καπ" w:date="2023-03-02T04:47:00Z">
        <w:r>
          <w:rPr>
            <w:lang w:val="el-GR"/>
          </w:rPr>
          <w:t>βελτιστοποίησης</w:t>
        </w:r>
      </w:ins>
      <w:ins w:id="3496" w:author="Στάθης Καπ" w:date="2023-03-02T04:46:00Z">
        <w:r>
          <w:rPr>
            <w:lang w:val="el-GR"/>
          </w:rPr>
          <w:t>, σε σύντομο χρονικ</w:t>
        </w:r>
      </w:ins>
      <w:ins w:id="3497"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3498" w:author="Στάθης Καπ" w:date="2023-02-25T23:43:00Z"/>
          <w:lang w:val="el-GR"/>
        </w:rPr>
      </w:pPr>
      <w:del w:id="3499" w:author="Στάθης Καπ" w:date="2023-03-02T04:47:00Z">
        <w:r w:rsidRPr="0003662A" w:rsidDel="00736294">
          <w:rPr>
            <w:lang w:val="el-GR"/>
          </w:rPr>
          <w:delText>Για τη παρούσα εργασία,</w:delText>
        </w:r>
      </w:del>
      <w:del w:id="3500" w:author="Στάθης Καπ" w:date="2023-03-05T04:21:00Z">
        <w:r w:rsidRPr="0003662A" w:rsidDel="004A219C">
          <w:rPr>
            <w:lang w:val="el-GR"/>
          </w:rPr>
          <w:delText xml:space="preserve"> ο </w:delText>
        </w:r>
      </w:del>
      <w:del w:id="3501" w:author="Στάθης Καπ" w:date="2023-03-02T04:49:00Z">
        <w:r w:rsidRPr="0003662A" w:rsidDel="00736294">
          <w:rPr>
            <w:lang w:val="el-GR"/>
          </w:rPr>
          <w:delText xml:space="preserve">αλγόριθμος που </w:delText>
        </w:r>
      </w:del>
      <w:del w:id="3502" w:author="Στάθης Καπ" w:date="2023-03-02T04:47:00Z">
        <w:r w:rsidRPr="0003662A" w:rsidDel="00736294">
          <w:rPr>
            <w:lang w:val="el-GR"/>
          </w:rPr>
          <w:delText xml:space="preserve">χρησιμοποιήθηκε </w:delText>
        </w:r>
      </w:del>
      <w:del w:id="3503" w:author="Στάθης Καπ" w:date="2023-03-02T04:49:00Z">
        <w:r w:rsidRPr="0003662A" w:rsidDel="00736294">
          <w:rPr>
            <w:lang w:val="el-GR"/>
          </w:rPr>
          <w:delText xml:space="preserve">για την επίλυση </w:delText>
        </w:r>
      </w:del>
      <w:del w:id="3504" w:author="Στάθης Καπ" w:date="2023-03-01T05:26:00Z">
        <w:r w:rsidRPr="0003662A" w:rsidDel="00572358">
          <w:rPr>
            <w:lang w:val="el-GR"/>
          </w:rPr>
          <w:delText>του</w:delText>
        </w:r>
        <w:r w:rsidDel="00572358">
          <w:rPr>
            <w:lang w:val="el-GR"/>
          </w:rPr>
          <w:delText xml:space="preserve"> </w:delText>
        </w:r>
      </w:del>
      <w:del w:id="3505" w:author="Στάθης Καπ" w:date="2023-03-02T04:49:00Z">
        <w:r w:rsidDel="00736294">
          <w:delText>TOPTW</w:delText>
        </w:r>
        <w:r w:rsidRPr="0003662A" w:rsidDel="00736294">
          <w:rPr>
            <w:lang w:val="el-GR"/>
          </w:rPr>
          <w:delText xml:space="preserve"> είναι ο </w:delText>
        </w:r>
      </w:del>
      <w:del w:id="3506"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3507" w:author="Στάθης Καπ" w:date="2023-03-02T04:49:00Z">
        <w:r w:rsidRPr="0003662A" w:rsidDel="00736294">
          <w:rPr>
            <w:lang w:val="el-GR"/>
          </w:rPr>
          <w:delText xml:space="preserve"> </w:delText>
        </w:r>
      </w:del>
      <w:del w:id="3508" w:author="Στάθης Καπ" w:date="2023-03-01T05:25:00Z">
        <w:r w:rsidRPr="0003662A" w:rsidDel="0095051E">
          <w:rPr>
            <w:lang w:val="el-GR"/>
          </w:rPr>
          <w:delText>(</w:delText>
        </w:r>
      </w:del>
      <w:del w:id="3509"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3510" w:author="Στάθης Καπ" w:date="2023-03-01T05:25:00Z">
        <w:r w:rsidRPr="0003662A" w:rsidDel="0095051E">
          <w:rPr>
            <w:lang w:val="el-GR"/>
          </w:rPr>
          <w:delText>)</w:delText>
        </w:r>
      </w:del>
      <w:del w:id="3511" w:author="Στάθης Καπ" w:date="2023-03-05T04:21:00Z">
        <w:r w:rsidRPr="0003662A" w:rsidDel="004A219C">
          <w:rPr>
            <w:lang w:val="el-GR"/>
          </w:rPr>
          <w:delText xml:space="preserve"> </w:delText>
        </w:r>
      </w:del>
      <w:del w:id="3512"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3513" w:author="Στάθης Καπ" w:date="2023-02-25T23:43:00Z"/>
          <w:lang w:val="el-GR"/>
          <w:rPrChange w:id="3514" w:author="Στάθης Καπ" w:date="2023-02-25T23:42:00Z">
            <w:rPr>
              <w:ins w:id="3515" w:author="Στάθης Καπ" w:date="2023-02-25T23:43:00Z"/>
            </w:rPr>
          </w:rPrChange>
        </w:rPr>
      </w:pPr>
    </w:p>
    <w:p w14:paraId="2E82DFB6" w14:textId="2F79ECFD" w:rsidR="0003662A" w:rsidDel="0095051E" w:rsidRDefault="0003662A">
      <w:pPr>
        <w:pStyle w:val="Heading2"/>
        <w:rPr>
          <w:del w:id="3516" w:author="Στάθης Καπ" w:date="2023-03-01T05:25:00Z"/>
          <w:lang w:val="el-GR"/>
        </w:rPr>
        <w:pPrChange w:id="3517" w:author="Στάθης Καπ" w:date="2023-02-26T00:54:00Z">
          <w:pPr>
            <w:pStyle w:val="Heading2"/>
            <w:numPr>
              <w:numId w:val="4"/>
            </w:numPr>
            <w:ind w:left="960" w:hanging="600"/>
          </w:pPr>
        </w:pPrChange>
      </w:pPr>
      <w:del w:id="3518" w:author="Στάθης Καπ" w:date="2023-03-01T05:27:00Z">
        <w:r w:rsidRPr="00D8528C" w:rsidDel="00572358">
          <w:rPr>
            <w:lang w:val="el-GR"/>
          </w:rPr>
          <w:delText>Τεχνική</w:delText>
        </w:r>
      </w:del>
      <w:bookmarkStart w:id="3519" w:name="_Toc129300367"/>
      <w:ins w:id="3520" w:author="Στάθης Καπ" w:date="2023-03-05T04:26:00Z">
        <w:r w:rsidR="00414331">
          <w:rPr>
            <w:lang w:val="el-GR"/>
          </w:rPr>
          <w:t>Μεταευρετικός αλγόριθμος</w:t>
        </w:r>
      </w:ins>
      <w:del w:id="3521" w:author="Στάθης Καπ" w:date="2023-03-01T05:27:00Z">
        <w:r w:rsidDel="00572358">
          <w:rPr>
            <w:lang w:val="el-GR"/>
          </w:rPr>
          <w:delText xml:space="preserve"> </w:delText>
        </w:r>
      </w:del>
      <w:ins w:id="3522" w:author="Στάθης Καπ" w:date="2023-03-01T05:27:00Z">
        <w:r w:rsidR="00572358">
          <w:rPr>
            <w:lang w:val="el-GR"/>
          </w:rPr>
          <w:t xml:space="preserve"> </w:t>
        </w:r>
      </w:ins>
      <w:r>
        <w:rPr>
          <w:lang w:val="el-GR"/>
        </w:rPr>
        <w:t>Επαναλαμβανόμενης Τοπικής Αναζήτησης</w:t>
      </w:r>
      <w:bookmarkEnd w:id="3519"/>
    </w:p>
    <w:p w14:paraId="6DCD0FEC" w14:textId="42D1941A" w:rsidR="0003662A" w:rsidRPr="0095051E" w:rsidDel="00242EA7" w:rsidRDefault="008101BB">
      <w:pPr>
        <w:pStyle w:val="Heading2"/>
        <w:rPr>
          <w:del w:id="3523" w:author="Στάθης Καπ" w:date="2023-03-01T05:21:00Z"/>
          <w:lang w:val="el-GR"/>
        </w:rPr>
        <w:pPrChange w:id="3524" w:author="Στάθης Καπ" w:date="2023-03-01T05:25:00Z">
          <w:pPr/>
        </w:pPrChange>
      </w:pPr>
      <w:del w:id="3525"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3526" w:name="_Toc128774279"/>
        <w:bookmarkStart w:id="3527" w:name="_Toc129057670"/>
        <w:bookmarkStart w:id="3528" w:name="_Toc129191504"/>
        <w:bookmarkStart w:id="3529" w:name="_Toc129197842"/>
        <w:bookmarkStart w:id="3530" w:name="_Toc129300368"/>
        <w:bookmarkEnd w:id="3526"/>
        <w:bookmarkEnd w:id="3527"/>
        <w:bookmarkEnd w:id="3528"/>
        <w:bookmarkEnd w:id="3529"/>
        <w:bookmarkEnd w:id="3530"/>
      </w:del>
    </w:p>
    <w:p w14:paraId="6EE8C386" w14:textId="0D4D3B45" w:rsidR="008101BB" w:rsidRPr="00414331" w:rsidRDefault="008101BB">
      <w:pPr>
        <w:pStyle w:val="Heading2"/>
        <w:rPr>
          <w:lang w:val="el-GR"/>
          <w:rPrChange w:id="3531" w:author="Στάθης Καπ" w:date="2023-03-05T04:26:00Z">
            <w:rPr/>
          </w:rPrChange>
        </w:rPr>
        <w:pPrChange w:id="3532" w:author="Στάθης Καπ" w:date="2023-03-01T05:25:00Z">
          <w:pPr>
            <w:jc w:val="center"/>
          </w:pPr>
        </w:pPrChange>
      </w:pPr>
      <w:del w:id="3533" w:author="Στάθης Καπ" w:date="2023-03-01T05:25:00Z">
        <w:r w:rsidDel="0095051E">
          <w:rPr>
            <w:noProof/>
            <w:rPrChange w:id="3534"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3535" w:name="_Toc129300369"/>
      <w:bookmarkEnd w:id="3535"/>
    </w:p>
    <w:p w14:paraId="72A1D002" w14:textId="1BC3B16D" w:rsidR="008101BB" w:rsidRDefault="00DA0A8B" w:rsidP="008101BB">
      <w:pPr>
        <w:rPr>
          <w:ins w:id="3536" w:author="Στάθης Καπ" w:date="2023-03-01T05:25:00Z"/>
          <w:lang w:val="el-GR"/>
        </w:rPr>
      </w:pPr>
      <w:ins w:id="3537" w:author="Στάθης Καπ" w:date="2023-03-01T05:22:00Z">
        <w:r>
          <w:rPr>
            <w:lang w:val="el-GR"/>
          </w:rPr>
          <w:t>Αρχικά η</w:t>
        </w:r>
      </w:ins>
      <w:ins w:id="3538" w:author="Στάθης Καπ" w:date="2023-03-01T05:21:00Z">
        <w:r w:rsidR="00242EA7">
          <w:rPr>
            <w:lang w:val="el-GR"/>
          </w:rPr>
          <w:t xml:space="preserve"> </w:t>
        </w:r>
      </w:ins>
      <w:del w:id="3539" w:author="Στάθης Καπ" w:date="2023-03-01T05:21:00Z">
        <w:r w:rsidR="008101BB" w:rsidRPr="008101BB" w:rsidDel="00242EA7">
          <w:rPr>
            <w:lang w:val="el-GR"/>
          </w:rPr>
          <w:delText xml:space="preserve">Πιο αναλυτικά, στην </w:delText>
        </w:r>
      </w:del>
      <w:ins w:id="3540" w:author="Στάθης Καπ" w:date="2023-03-01T05:21:00Z">
        <w:r w:rsidR="00242EA7">
          <w:rPr>
            <w:lang w:val="el-GR"/>
          </w:rPr>
          <w:t>Ε</w:t>
        </w:r>
      </w:ins>
      <w:del w:id="3541"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3542" w:author="Στάθης Καπ" w:date="2023-03-01T05:22:00Z">
        <w:r w:rsidR="008101BB" w:rsidRPr="008101BB" w:rsidDel="00242EA7">
          <w:rPr>
            <w:lang w:val="el-GR"/>
          </w:rPr>
          <w:delText xml:space="preserve">κατασκευάζεται </w:delText>
        </w:r>
      </w:del>
      <w:ins w:id="3543"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3544"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3545"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3546"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3547" w:author="Στάθης Καπ" w:date="2023-03-09T08:46:00Z"/>
        </w:rPr>
        <w:pPrChange w:id="3548" w:author="Στάθης Καπ" w:date="2023-03-09T08:46:00Z">
          <w:pPr>
            <w:jc w:val="center"/>
          </w:pPr>
        </w:pPrChange>
      </w:pPr>
      <w:ins w:id="3549" w:author="Στάθης Καπ" w:date="2023-03-09T08:31:00Z">
        <w:r>
          <w:rPr>
            <w:noProof/>
          </w:rPr>
          <w:lastRenderedPageBreak/>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5DEA89DB" w:rsidR="0095051E" w:rsidRDefault="00353AFA">
      <w:pPr>
        <w:pStyle w:val="Caption"/>
        <w:keepNext/>
        <w:rPr>
          <w:ins w:id="3550" w:author="Στάθης Καπ" w:date="2023-03-02T07:19:00Z"/>
          <w:lang w:val="el-GR"/>
        </w:rPr>
        <w:pPrChange w:id="3551" w:author="Στάθης Καπ" w:date="2023-03-09T08:47:00Z">
          <w:pPr>
            <w:jc w:val="center"/>
          </w:pPr>
        </w:pPrChange>
      </w:pPr>
      <w:ins w:id="3552" w:author="Στάθης Καπ" w:date="2023-03-09T08:46:00Z">
        <w:r w:rsidRPr="00353AFA">
          <w:rPr>
            <w:lang w:val="el-GR"/>
            <w:rPrChange w:id="3553" w:author="Στάθης Καπ" w:date="2023-03-09T08:47:00Z">
              <w:rPr>
                <w:b/>
                <w:iCs/>
              </w:rPr>
            </w:rPrChange>
          </w:rPr>
          <w:t xml:space="preserve">Εικόνα </w:t>
        </w:r>
      </w:ins>
      <w:ins w:id="3554"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3555"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3556" w:author="Στάθης Καπ" w:date="2023-03-13T03:59:00Z">
        <w:r w:rsidR="009F1C0B">
          <w:rPr>
            <w:noProof/>
            <w:lang w:val="el-GR"/>
          </w:rPr>
          <w:t>1</w:t>
        </w:r>
        <w:r w:rsidR="009F1C0B">
          <w:rPr>
            <w:lang w:val="el-GR"/>
          </w:rPr>
          <w:fldChar w:fldCharType="end"/>
        </w:r>
      </w:ins>
      <w:ins w:id="3557" w:author="Στάθης Καπ" w:date="2023-03-09T08:46:00Z">
        <w:r w:rsidRPr="00353AFA">
          <w:rPr>
            <w:lang w:val="el-GR"/>
            <w:rPrChange w:id="3558" w:author="Στάθης Καπ" w:date="2023-03-09T08:47:00Z">
              <w:rPr>
                <w:b/>
                <w:iCs/>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3559" w:author="Στάθης Καπ" w:date="2023-03-09T08:46:00Z"/>
      <w:sdt>
        <w:sdtPr>
          <w:rPr>
            <w:lang w:val="el-GR"/>
          </w:rPr>
          <w:id w:val="2106149940"/>
          <w:citation/>
        </w:sdtPr>
        <w:sdtEndPr/>
        <w:sdtContent>
          <w:customXmlInsRangeEnd w:id="3559"/>
          <w:ins w:id="3560"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870BDB" w:rsidRPr="00F25D53">
            <w:rPr>
              <w:noProof/>
              <w:lang w:val="el-GR"/>
              <w:rPrChange w:id="3561" w:author="Στάθης Καπ" w:date="2023-03-12T01:12:00Z">
                <w:rPr>
                  <w:noProof/>
                </w:rPr>
              </w:rPrChange>
            </w:rPr>
            <w:t xml:space="preserve"> [37]</w:t>
          </w:r>
          <w:ins w:id="3562" w:author="Στάθης Καπ" w:date="2023-03-09T08:46:00Z">
            <w:r>
              <w:rPr>
                <w:lang w:val="el-GR"/>
              </w:rPr>
              <w:fldChar w:fldCharType="end"/>
            </w:r>
          </w:ins>
          <w:customXmlInsRangeStart w:id="3563" w:author="Στάθης Καπ" w:date="2023-03-09T08:46:00Z"/>
        </w:sdtContent>
      </w:sdt>
      <w:customXmlInsRangeEnd w:id="3563"/>
    </w:p>
    <w:p w14:paraId="0BA0B8E7" w14:textId="02FB6135" w:rsidR="00A33A49" w:rsidRDefault="00A33A49" w:rsidP="00A33A49">
      <w:pPr>
        <w:rPr>
          <w:ins w:id="3564" w:author="Στάθης Καπ" w:date="2023-03-02T07:19:00Z"/>
          <w:lang w:val="el-GR"/>
        </w:rPr>
      </w:pPr>
      <w:ins w:id="3565"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3566" w:author="Στάθης Καπ" w:date="2023-03-07T06:34:00Z">
        <w:r w:rsidR="006F0A34">
          <w:rPr>
            <w:lang w:val="el-GR"/>
          </w:rPr>
          <w:t>συστατικά</w:t>
        </w:r>
      </w:ins>
      <w:ins w:id="3567" w:author="Στάθης Καπ" w:date="2023-03-02T07:19:00Z">
        <w:r>
          <w:rPr>
            <w:lang w:val="el-GR"/>
          </w:rPr>
          <w:t>:</w:t>
        </w:r>
      </w:ins>
    </w:p>
    <w:p w14:paraId="2FE21AEF" w14:textId="3302E780" w:rsidR="00A33A49" w:rsidRDefault="00A33A49" w:rsidP="00A33A49">
      <w:pPr>
        <w:pStyle w:val="ListParagraph"/>
        <w:numPr>
          <w:ilvl w:val="0"/>
          <w:numId w:val="59"/>
        </w:numPr>
        <w:rPr>
          <w:ins w:id="3568" w:author="Στάθης Καπ" w:date="2023-03-02T07:19:00Z"/>
          <w:lang w:val="el-GR"/>
        </w:rPr>
      </w:pPr>
      <w:ins w:id="3569" w:author="Στάθης Καπ" w:date="2023-03-02T07:19:00Z">
        <w:r>
          <w:rPr>
            <w:lang w:val="el-GR"/>
          </w:rPr>
          <w:t>Κατασκευή αρχικής λύσης</w:t>
        </w:r>
      </w:ins>
      <w:ins w:id="3570" w:author="Στάθης Καπ" w:date="2023-03-02T07:33:00Z">
        <w:r w:rsidR="006C05D7">
          <w:t xml:space="preserve"> </w:t>
        </w:r>
      </w:ins>
    </w:p>
    <w:p w14:paraId="10301254" w14:textId="77777777" w:rsidR="00A33A49" w:rsidRDefault="00A33A49" w:rsidP="00A33A49">
      <w:pPr>
        <w:pStyle w:val="ListParagraph"/>
        <w:numPr>
          <w:ilvl w:val="0"/>
          <w:numId w:val="59"/>
        </w:numPr>
        <w:rPr>
          <w:ins w:id="3571" w:author="Στάθης Καπ" w:date="2023-03-02T07:19:00Z"/>
          <w:lang w:val="el-GR"/>
        </w:rPr>
      </w:pPr>
      <w:ins w:id="3572"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3573" w:author="Στάθης Καπ" w:date="2023-03-02T07:19:00Z"/>
          <w:lang w:val="el-GR"/>
        </w:rPr>
      </w:pPr>
      <w:ins w:id="3574"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3575" w:author="Στάθης Καπ" w:date="2023-03-02T07:19:00Z">
          <w:pPr/>
        </w:pPrChange>
      </w:pPr>
      <w:ins w:id="3576" w:author="Στάθης Καπ" w:date="2023-03-02T07:19:00Z">
        <w:r>
          <w:rPr>
            <w:lang w:val="el-GR"/>
          </w:rPr>
          <w:t>Κριτήριο αποδοχής</w:t>
        </w:r>
      </w:ins>
    </w:p>
    <w:p w14:paraId="6F78C6F8" w14:textId="77777777" w:rsidR="00A33A49" w:rsidRDefault="00CA64A9" w:rsidP="008101BB">
      <w:pPr>
        <w:rPr>
          <w:ins w:id="3577" w:author="Στάθης Καπ" w:date="2023-03-02T07:20:00Z"/>
          <w:lang w:val="el-GR"/>
        </w:rPr>
      </w:pPr>
      <w:r>
        <w:rPr>
          <w:noProof/>
          <w:rPrChange w:id="3578"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3579" w:author="Στάθης Καπ" w:date="2023-03-02T07:20:00Z"/>
          <w:lang w:val="el-GR"/>
        </w:rPr>
      </w:pPr>
      <w:bookmarkStart w:id="3580" w:name="_Toc129300370"/>
      <w:ins w:id="3581" w:author="Στάθης Καπ" w:date="2023-03-02T07:20:00Z">
        <w:r>
          <w:rPr>
            <w:lang w:val="el-GR"/>
          </w:rPr>
          <w:t>Κατασκευή αρχικής λύσης</w:t>
        </w:r>
        <w:bookmarkEnd w:id="3580"/>
      </w:ins>
    </w:p>
    <w:p w14:paraId="3FBA42A3" w14:textId="5C7F8B6C" w:rsidR="00A33A49" w:rsidRDefault="00A33A49" w:rsidP="00A33A49">
      <w:pPr>
        <w:rPr>
          <w:ins w:id="3582" w:author="Στάθης Καπ" w:date="2023-03-02T07:21:00Z"/>
          <w:lang w:val="el-GR"/>
        </w:rPr>
      </w:pPr>
      <w:ins w:id="3583" w:author="Στάθης Καπ" w:date="2023-03-02T07:21:00Z">
        <w:r>
          <w:rPr>
            <w:lang w:val="el-GR"/>
          </w:rPr>
          <w:t xml:space="preserve">Υπάρχουν 2 βασικές </w:t>
        </w:r>
      </w:ins>
      <w:ins w:id="3584" w:author="Στάθης Καπ" w:date="2023-03-05T07:53:00Z">
        <w:r w:rsidR="000D2310">
          <w:rPr>
            <w:lang w:val="el-GR"/>
          </w:rPr>
          <w:t>τεχνικές</w:t>
        </w:r>
      </w:ins>
      <w:ins w:id="3585" w:author="Στάθης Καπ" w:date="2023-03-02T07:21:00Z">
        <w:r>
          <w:rPr>
            <w:lang w:val="el-GR"/>
          </w:rPr>
          <w:t xml:space="preserve"> κατασκευής</w:t>
        </w:r>
      </w:ins>
      <w:ins w:id="3586" w:author="Στάθης Καπ" w:date="2023-03-02T07:23:00Z">
        <w:r>
          <w:rPr>
            <w:lang w:val="el-GR"/>
          </w:rPr>
          <w:t xml:space="preserve"> της</w:t>
        </w:r>
      </w:ins>
      <w:ins w:id="3587"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3588" w:author="Στάθης Καπ" w:date="2023-03-02T07:22:00Z"/>
          <w:lang w:val="el-GR"/>
        </w:rPr>
      </w:pPr>
      <w:ins w:id="3589"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3590" w:author="Στάθης Καπ" w:date="2023-03-02T07:24:00Z"/>
          <w:lang w:val="el-GR"/>
        </w:rPr>
      </w:pPr>
      <w:ins w:id="3591" w:author="Στάθης Καπ" w:date="2023-03-02T07:22:00Z">
        <w:r>
          <w:rPr>
            <w:lang w:val="el-GR"/>
          </w:rPr>
          <w:t>Εφαρμογή</w:t>
        </w:r>
      </w:ins>
      <w:ins w:id="3592" w:author="Στάθης Καπ" w:date="2023-03-02T07:23:00Z">
        <w:r>
          <w:rPr>
            <w:lang w:val="el-GR"/>
          </w:rPr>
          <w:t xml:space="preserve"> ενός άπληστου ευρετικού αλγορίθμου</w:t>
        </w:r>
      </w:ins>
    </w:p>
    <w:p w14:paraId="19241E67" w14:textId="58626160" w:rsidR="00A33A49" w:rsidRPr="0078603F" w:rsidRDefault="00A33A49" w:rsidP="00A33A49">
      <w:pPr>
        <w:rPr>
          <w:ins w:id="3593" w:author="Στάθης Καπ" w:date="2023-03-02T07:34:00Z"/>
          <w:bCs/>
          <w:iCs/>
          <w:lang w:val="el-GR"/>
        </w:rPr>
      </w:pPr>
      <w:ins w:id="3594" w:author="Στάθης Καπ" w:date="2023-03-02T07:24:00Z">
        <w:r>
          <w:rPr>
            <w:lang w:val="el-GR"/>
          </w:rPr>
          <w:lastRenderedPageBreak/>
          <w:t>Σύμφωνα με τους</w:t>
        </w:r>
      </w:ins>
      <w:ins w:id="3595" w:author="Στάθης Καπ" w:date="2023-03-09T17:57:00Z">
        <w:r w:rsidR="0078603F" w:rsidRPr="0078603F">
          <w:rPr>
            <w:lang w:val="el-GR"/>
            <w:rPrChange w:id="3596"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3597" w:author="Στάθης Καπ" w:date="2023-03-09T17:57:00Z">
              <w:rPr/>
            </w:rPrChange>
          </w:rPr>
          <w:t>)</w:t>
        </w:r>
      </w:ins>
      <w:customXmlInsRangeStart w:id="3598" w:author="Στάθης Καπ" w:date="2023-03-09T17:57:00Z"/>
      <w:sdt>
        <w:sdtPr>
          <w:rPr>
            <w:lang w:val="el-GR"/>
          </w:rPr>
          <w:id w:val="-226457239"/>
          <w:citation/>
        </w:sdtPr>
        <w:sdtEndPr/>
        <w:sdtContent>
          <w:customXmlInsRangeEnd w:id="3598"/>
          <w:ins w:id="3599" w:author="Στάθης Καπ" w:date="2023-03-09T17:57:00Z">
            <w:r w:rsidR="0078603F">
              <w:rPr>
                <w:lang w:val="el-GR"/>
              </w:rPr>
              <w:fldChar w:fldCharType="begin"/>
            </w:r>
            <w:r w:rsidR="0078603F" w:rsidRPr="0078603F">
              <w:rPr>
                <w:lang w:val="el-GR"/>
                <w:rPrChange w:id="3600" w:author="Στάθης Καπ" w:date="2023-03-09T17:57:00Z">
                  <w:rPr/>
                </w:rPrChange>
              </w:rPr>
              <w:instrText xml:space="preserve"> </w:instrText>
            </w:r>
            <w:r w:rsidR="0078603F">
              <w:instrText>CITATION</w:instrText>
            </w:r>
            <w:r w:rsidR="0078603F" w:rsidRPr="0078603F">
              <w:rPr>
                <w:lang w:val="el-GR"/>
                <w:rPrChange w:id="3601" w:author="Στάθης Καπ" w:date="2023-03-09T17:57:00Z">
                  <w:rPr/>
                </w:rPrChange>
              </w:rPr>
              <w:instrText xml:space="preserve"> </w:instrText>
            </w:r>
            <w:r w:rsidR="0078603F">
              <w:instrText>Hel</w:instrText>
            </w:r>
            <w:r w:rsidR="0078603F" w:rsidRPr="0078603F">
              <w:rPr>
                <w:lang w:val="el-GR"/>
                <w:rPrChange w:id="3602" w:author="Στάθης Καπ" w:date="2023-03-09T17:57:00Z">
                  <w:rPr/>
                </w:rPrChange>
              </w:rPr>
              <w:instrText>10 \</w:instrText>
            </w:r>
            <w:r w:rsidR="0078603F">
              <w:instrText>l</w:instrText>
            </w:r>
            <w:r w:rsidR="0078603F" w:rsidRPr="0078603F">
              <w:rPr>
                <w:lang w:val="el-GR"/>
                <w:rPrChange w:id="3603" w:author="Στάθης Καπ" w:date="2023-03-09T17:57:00Z">
                  <w:rPr/>
                </w:rPrChange>
              </w:rPr>
              <w:instrText xml:space="preserve"> 1033 </w:instrText>
            </w:r>
          </w:ins>
          <w:r w:rsidR="0078603F">
            <w:rPr>
              <w:lang w:val="el-GR"/>
            </w:rPr>
            <w:fldChar w:fldCharType="separate"/>
          </w:r>
          <w:r w:rsidR="00870BDB" w:rsidRPr="00F25D53">
            <w:rPr>
              <w:noProof/>
              <w:lang w:val="el-GR"/>
              <w:rPrChange w:id="3604" w:author="Στάθης Καπ" w:date="2023-03-12T01:12:00Z">
                <w:rPr>
                  <w:noProof/>
                </w:rPr>
              </w:rPrChange>
            </w:rPr>
            <w:t xml:space="preserve"> [37]</w:t>
          </w:r>
          <w:ins w:id="3605" w:author="Στάθης Καπ" w:date="2023-03-09T17:57:00Z">
            <w:r w:rsidR="0078603F">
              <w:rPr>
                <w:lang w:val="el-GR"/>
              </w:rPr>
              <w:fldChar w:fldCharType="end"/>
            </w:r>
          </w:ins>
          <w:customXmlInsRangeStart w:id="3606" w:author="Στάθης Καπ" w:date="2023-03-09T17:57:00Z"/>
        </w:sdtContent>
      </w:sdt>
      <w:customXmlInsRangeEnd w:id="3606"/>
      <w:ins w:id="3607" w:author="Στάθης Καπ" w:date="2023-03-09T17:57:00Z">
        <w:r w:rsidR="0078603F" w:rsidRPr="0078603F">
          <w:rPr>
            <w:lang w:val="el-GR"/>
            <w:rPrChange w:id="3608" w:author="Στάθης Καπ" w:date="2023-03-09T17:57:00Z">
              <w:rPr/>
            </w:rPrChange>
          </w:rPr>
          <w:t>,</w:t>
        </w:r>
      </w:ins>
      <w:ins w:id="3609" w:author="Στάθης Καπ" w:date="2023-03-02T07:24:00Z">
        <w:r>
          <w:rPr>
            <w:lang w:val="el-GR"/>
          </w:rPr>
          <w:t xml:space="preserve"> </w:t>
        </w:r>
      </w:ins>
      <w:ins w:id="3610" w:author="Στάθης Καπ" w:date="2023-03-09T17:56:00Z">
        <w:r w:rsidR="0078603F">
          <w:rPr>
            <w:lang w:val="el-GR"/>
          </w:rPr>
          <w:t xml:space="preserve"> </w:t>
        </w:r>
      </w:ins>
      <w:ins w:id="3611" w:author="Στάθης Καπ" w:date="2023-03-02T07:25:00Z">
        <w:r>
          <w:rPr>
            <w:lang w:val="el-GR"/>
          </w:rPr>
          <w:t>η χρήση ενός άπληστου αλγορίθμου</w:t>
        </w:r>
      </w:ins>
      <w:ins w:id="3612" w:author="Στάθης Καπ" w:date="2023-03-02T07:26:00Z">
        <w:r>
          <w:rPr>
            <w:lang w:val="el-GR"/>
          </w:rPr>
          <w:t xml:space="preserve"> για την κατασκευή της αρχικής λύσης</w:t>
        </w:r>
      </w:ins>
      <w:ins w:id="3613" w:author="Στάθης Καπ" w:date="2023-03-02T07:25:00Z">
        <w:r>
          <w:rPr>
            <w:lang w:val="el-GR"/>
          </w:rPr>
          <w:t xml:space="preserve"> σε συνδυασμό με την </w:t>
        </w:r>
      </w:ins>
      <w:ins w:id="3614" w:author="Στάθης Καπ" w:date="2023-03-13T00:06:00Z">
        <w:r w:rsidR="00B4019B">
          <w:rPr>
            <w:lang w:val="el-GR"/>
          </w:rPr>
          <w:t>τ</w:t>
        </w:r>
      </w:ins>
      <w:ins w:id="3615" w:author="Στάθης Καπ" w:date="2023-03-02T07:25:00Z">
        <w:r>
          <w:rPr>
            <w:lang w:val="el-GR"/>
          </w:rPr>
          <w:t xml:space="preserve">οπική </w:t>
        </w:r>
      </w:ins>
      <w:ins w:id="3616" w:author="Στάθης Καπ" w:date="2023-03-13T00:06:00Z">
        <w:r w:rsidR="00B4019B">
          <w:rPr>
            <w:lang w:val="el-GR"/>
          </w:rPr>
          <w:t>α</w:t>
        </w:r>
      </w:ins>
      <w:ins w:id="3617" w:author="Στάθης Καπ" w:date="2023-03-02T07:25:00Z">
        <w:r>
          <w:rPr>
            <w:lang w:val="el-GR"/>
          </w:rPr>
          <w:t>ναζήτηση</w:t>
        </w:r>
      </w:ins>
      <w:ins w:id="3618" w:author="Στάθης Καπ" w:date="2023-03-02T07:27:00Z">
        <w:r>
          <w:rPr>
            <w:lang w:val="el-GR"/>
          </w:rPr>
          <w:t xml:space="preserve"> του </w:t>
        </w:r>
        <w:r>
          <w:t>ILS</w:t>
        </w:r>
      </w:ins>
      <w:ins w:id="3619" w:author="Στάθης Καπ" w:date="2023-03-02T07:25:00Z">
        <w:r>
          <w:rPr>
            <w:lang w:val="el-GR"/>
          </w:rPr>
          <w:t xml:space="preserve"> </w:t>
        </w:r>
      </w:ins>
      <w:ins w:id="3620" w:author="Στάθης Καπ" w:date="2023-03-02T07:26:00Z">
        <w:r>
          <w:rPr>
            <w:lang w:val="el-GR"/>
          </w:rPr>
          <w:t>συνήθως οδηγεί σε</w:t>
        </w:r>
      </w:ins>
      <w:ins w:id="3621" w:author="Στάθης Καπ" w:date="2023-03-02T07:25:00Z">
        <w:r>
          <w:rPr>
            <w:lang w:val="el-GR"/>
          </w:rPr>
          <w:t xml:space="preserve"> καλύτερες λύσεις </w:t>
        </w:r>
      </w:ins>
      <w:ins w:id="3622" w:author="Στάθης Καπ" w:date="2023-03-02T07:26:00Z">
        <w:r>
          <w:rPr>
            <w:lang w:val="el-GR"/>
          </w:rPr>
          <w:t>και στη μείωση</w:t>
        </w:r>
      </w:ins>
      <w:ins w:id="3623"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3624" w:author="Στάθης Καπ" w:date="2023-03-02T07:28:00Z">
        <w:r>
          <w:rPr>
            <w:lang w:val="el-GR"/>
          </w:rPr>
          <w:t xml:space="preserve"> Η διαφορά αυτή </w:t>
        </w:r>
      </w:ins>
      <w:ins w:id="3625" w:author="Στάθης Καπ" w:date="2023-03-02T07:37:00Z">
        <w:r w:rsidR="00EE5DEE">
          <w:rPr>
            <w:lang w:val="el-GR"/>
          </w:rPr>
          <w:t>γίνεται</w:t>
        </w:r>
      </w:ins>
      <w:ins w:id="3626" w:author="Στάθης Καπ" w:date="2023-03-02T07:28:00Z">
        <w:r>
          <w:rPr>
            <w:lang w:val="el-GR"/>
          </w:rPr>
          <w:t xml:space="preserve"> πιο αισθητή </w:t>
        </w:r>
      </w:ins>
      <w:ins w:id="3627" w:author="Στάθης Καπ" w:date="2023-03-05T03:12:00Z">
        <w:r w:rsidR="006E38B4">
          <w:rPr>
            <w:lang w:val="el-GR"/>
          </w:rPr>
          <w:t xml:space="preserve">ειδικά </w:t>
        </w:r>
      </w:ins>
      <w:ins w:id="3628" w:author="Στάθης Καπ" w:date="2023-03-02T07:31:00Z">
        <w:r w:rsidR="006C05D7">
          <w:rPr>
            <w:lang w:val="el-GR"/>
          </w:rPr>
          <w:t>σε περιπτώσεις όπου ο χρόνος εκτέλεσης είναι περιορισμένο</w:t>
        </w:r>
      </w:ins>
      <w:ins w:id="3629"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3630" w:author="Στάθης Καπ" w:date="2023-03-02T07:34:00Z"/>
          <w:lang w:val="el-GR"/>
        </w:rPr>
      </w:pPr>
      <w:bookmarkStart w:id="3631" w:name="_Toc129300371"/>
      <w:ins w:id="3632" w:author="Στάθης Καπ" w:date="2023-03-02T07:34:00Z">
        <w:r>
          <w:rPr>
            <w:lang w:val="el-GR"/>
          </w:rPr>
          <w:t>Τοπική Αναζήτηση</w:t>
        </w:r>
        <w:bookmarkEnd w:id="3631"/>
      </w:ins>
    </w:p>
    <w:p w14:paraId="5B96CBBB" w14:textId="72748A04" w:rsidR="009A3264" w:rsidRDefault="000D2310" w:rsidP="00C03D35">
      <w:pPr>
        <w:rPr>
          <w:ins w:id="3633" w:author="Στάθης Καπ" w:date="2023-03-07T06:31:00Z"/>
          <w:lang w:val="el-GR"/>
        </w:rPr>
      </w:pPr>
      <w:ins w:id="3634" w:author="Στάθης Καπ" w:date="2023-03-05T07:47:00Z">
        <w:r>
          <w:rPr>
            <w:lang w:val="el-GR"/>
          </w:rPr>
          <w:t xml:space="preserve">Η ποιότητα της </w:t>
        </w:r>
      </w:ins>
      <w:ins w:id="3635" w:author="Στάθης Καπ" w:date="2023-03-05T07:55:00Z">
        <w:r w:rsidR="003E58D6">
          <w:rPr>
            <w:lang w:val="el-GR"/>
          </w:rPr>
          <w:t>τ</w:t>
        </w:r>
      </w:ins>
      <w:ins w:id="3636" w:author="Στάθης Καπ" w:date="2023-03-05T07:47:00Z">
        <w:r>
          <w:rPr>
            <w:lang w:val="el-GR"/>
          </w:rPr>
          <w:t xml:space="preserve">οπικής αναζήτησης </w:t>
        </w:r>
      </w:ins>
      <w:ins w:id="3637" w:author="Στάθης Καπ" w:date="2023-03-13T00:06:00Z">
        <w:r w:rsidR="00EB7A24">
          <w:rPr>
            <w:lang w:val="el-GR"/>
          </w:rPr>
          <w:t>επ</w:t>
        </w:r>
      </w:ins>
      <w:ins w:id="3638" w:author="Στάθης Καπ" w:date="2023-03-13T00:07:00Z">
        <w:r w:rsidR="00EB7A24">
          <w:rPr>
            <w:lang w:val="el-GR"/>
          </w:rPr>
          <w:t xml:space="preserve">ηρεάζει άμεσα </w:t>
        </w:r>
      </w:ins>
      <w:ins w:id="3639" w:author="Στάθης Καπ" w:date="2023-03-05T07:47:00Z">
        <w:r>
          <w:rPr>
            <w:lang w:val="el-GR"/>
          </w:rPr>
          <w:t>την ποιότητα τ</w:t>
        </w:r>
      </w:ins>
      <w:ins w:id="3640" w:author="Στάθης Καπ" w:date="2023-03-09T10:01:00Z">
        <w:r w:rsidR="003117FB">
          <w:rPr>
            <w:lang w:val="el-GR"/>
          </w:rPr>
          <w:t xml:space="preserve">ου </w:t>
        </w:r>
        <w:r w:rsidR="003117FB">
          <w:t>ILS</w:t>
        </w:r>
      </w:ins>
      <w:ins w:id="3641" w:author="Στάθης Καπ" w:date="2023-03-05T07:47:00Z">
        <w:r w:rsidRPr="000D2310">
          <w:rPr>
            <w:lang w:val="el-GR"/>
            <w:rPrChange w:id="3642" w:author="Στάθης Καπ" w:date="2023-03-05T07:47:00Z">
              <w:rPr>
                <w:rFonts w:ascii="Arial Black" w:eastAsiaTheme="majorEastAsia" w:hAnsi="Arial Black" w:cstheme="majorBidi"/>
                <w:color w:val="000000" w:themeColor="text1"/>
                <w:sz w:val="20"/>
                <w:szCs w:val="24"/>
              </w:rPr>
            </w:rPrChange>
          </w:rPr>
          <w:t>.</w:t>
        </w:r>
      </w:ins>
      <w:ins w:id="3643" w:author="Στάθης Καπ" w:date="2023-03-05T07:48:00Z">
        <w:r>
          <w:rPr>
            <w:lang w:val="el-GR"/>
          </w:rPr>
          <w:t xml:space="preserve"> </w:t>
        </w:r>
      </w:ins>
      <w:ins w:id="3644" w:author="Στάθης Καπ" w:date="2023-03-05T07:53:00Z">
        <w:r w:rsidR="003E58D6">
          <w:rPr>
            <w:lang w:val="el-GR"/>
          </w:rPr>
          <w:t>Συνήθως προτιμάται μια ισχ</w:t>
        </w:r>
      </w:ins>
      <w:ins w:id="3645" w:author="Στάθης Καπ" w:date="2023-03-05T07:54:00Z">
        <w:r w:rsidR="003E58D6">
          <w:rPr>
            <w:lang w:val="el-GR"/>
          </w:rPr>
          <w:t xml:space="preserve">υρή </w:t>
        </w:r>
      </w:ins>
      <w:ins w:id="3646" w:author="Στάθης Καπ" w:date="2023-03-05T07:55:00Z">
        <w:r w:rsidR="003E58D6">
          <w:rPr>
            <w:lang w:val="el-GR"/>
          </w:rPr>
          <w:t>τ</w:t>
        </w:r>
      </w:ins>
      <w:ins w:id="3647" w:author="Στάθης Καπ" w:date="2023-03-05T07:54:00Z">
        <w:r w:rsidR="003E58D6">
          <w:rPr>
            <w:lang w:val="el-GR"/>
          </w:rPr>
          <w:t xml:space="preserve">οπική </w:t>
        </w:r>
      </w:ins>
      <w:ins w:id="3648" w:author="Στάθης Καπ" w:date="2023-03-05T07:55:00Z">
        <w:r w:rsidR="003E58D6">
          <w:rPr>
            <w:lang w:val="el-GR"/>
          </w:rPr>
          <w:t>α</w:t>
        </w:r>
      </w:ins>
      <w:ins w:id="3649" w:author="Στάθης Καπ" w:date="2023-03-05T07:54:00Z">
        <w:r w:rsidR="003E58D6">
          <w:rPr>
            <w:lang w:val="el-GR"/>
          </w:rPr>
          <w:t>ναζήτηση, αλλά</w:t>
        </w:r>
      </w:ins>
      <w:ins w:id="3650" w:author="Στάθης Καπ" w:date="2023-03-05T07:48:00Z">
        <w:r>
          <w:rPr>
            <w:lang w:val="el-GR"/>
          </w:rPr>
          <w:t xml:space="preserve"> εάν ο χρόνος εκτέλεσης είναι </w:t>
        </w:r>
      </w:ins>
      <w:ins w:id="3651" w:author="Στάθης Καπ" w:date="2023-03-09T17:57:00Z">
        <w:r w:rsidR="0078603F">
          <w:rPr>
            <w:lang w:val="el-GR"/>
          </w:rPr>
          <w:t>περιορισμένος</w:t>
        </w:r>
      </w:ins>
      <w:ins w:id="3652" w:author="Στάθης Καπ" w:date="2023-03-05T07:48:00Z">
        <w:r>
          <w:rPr>
            <w:lang w:val="el-GR"/>
          </w:rPr>
          <w:t xml:space="preserve">, </w:t>
        </w:r>
      </w:ins>
      <w:ins w:id="3653" w:author="Στάθης Καπ" w:date="2023-03-05T07:54:00Z">
        <w:r w:rsidR="003E58D6">
          <w:rPr>
            <w:lang w:val="el-GR"/>
          </w:rPr>
          <w:t>μερικές</w:t>
        </w:r>
      </w:ins>
      <w:ins w:id="3654" w:author="Στάθης Καπ" w:date="2023-03-05T07:48:00Z">
        <w:r>
          <w:rPr>
            <w:lang w:val="el-GR"/>
          </w:rPr>
          <w:t xml:space="preserve"> φορές </w:t>
        </w:r>
      </w:ins>
      <w:ins w:id="3655" w:author="Στάθης Καπ" w:date="2023-03-05T07:56:00Z">
        <w:r w:rsidR="003E58D6">
          <w:rPr>
            <w:lang w:val="el-GR"/>
          </w:rPr>
          <w:t>προτιμάται η</w:t>
        </w:r>
      </w:ins>
      <w:ins w:id="3656" w:author="Στάθης Καπ" w:date="2023-03-05T07:55:00Z">
        <w:r w:rsidR="003E58D6">
          <w:rPr>
            <w:lang w:val="el-GR"/>
          </w:rPr>
          <w:t xml:space="preserve"> συχνότερη </w:t>
        </w:r>
      </w:ins>
      <w:ins w:id="3657" w:author="Στάθης Καπ" w:date="2023-03-05T07:48:00Z">
        <w:r>
          <w:rPr>
            <w:lang w:val="el-GR"/>
          </w:rPr>
          <w:t>εφαρμογή μιας χειρότερης</w:t>
        </w:r>
      </w:ins>
      <w:ins w:id="3658" w:author="Στάθης Καπ" w:date="2023-03-05T07:49:00Z">
        <w:r>
          <w:rPr>
            <w:lang w:val="el-GR"/>
          </w:rPr>
          <w:t xml:space="preserve"> </w:t>
        </w:r>
      </w:ins>
      <w:ins w:id="3659" w:author="Στάθης Καπ" w:date="2023-03-05T07:56:00Z">
        <w:r w:rsidR="003E58D6">
          <w:rPr>
            <w:lang w:val="el-GR"/>
          </w:rPr>
          <w:t>και</w:t>
        </w:r>
      </w:ins>
      <w:ins w:id="3660" w:author="Στάθης Καπ" w:date="2023-03-05T07:49:00Z">
        <w:r>
          <w:rPr>
            <w:lang w:val="el-GR"/>
          </w:rPr>
          <w:t xml:space="preserve"> συντομότερης </w:t>
        </w:r>
      </w:ins>
      <w:ins w:id="3661" w:author="Στάθης Καπ" w:date="2023-03-05T07:56:00Z">
        <w:r w:rsidR="003E58D6">
          <w:rPr>
            <w:lang w:val="el-GR"/>
          </w:rPr>
          <w:t>τ</w:t>
        </w:r>
      </w:ins>
      <w:ins w:id="3662" w:author="Στάθης Καπ" w:date="2023-03-05T07:49:00Z">
        <w:r>
          <w:rPr>
            <w:lang w:val="el-GR"/>
          </w:rPr>
          <w:t xml:space="preserve">οπικής </w:t>
        </w:r>
      </w:ins>
      <w:ins w:id="3663" w:author="Στάθης Καπ" w:date="2023-03-05T07:56:00Z">
        <w:r w:rsidR="003E58D6">
          <w:rPr>
            <w:lang w:val="el-GR"/>
          </w:rPr>
          <w:t>α</w:t>
        </w:r>
      </w:ins>
      <w:ins w:id="3664" w:author="Στάθης Καπ" w:date="2023-03-05T07:49:00Z">
        <w:r>
          <w:rPr>
            <w:lang w:val="el-GR"/>
          </w:rPr>
          <w:t xml:space="preserve">ναζήτησης από μία </w:t>
        </w:r>
      </w:ins>
      <w:ins w:id="3665" w:author="Στάθης Καπ" w:date="2023-03-05T07:55:00Z">
        <w:r w:rsidR="003E58D6">
          <w:rPr>
            <w:lang w:val="el-GR"/>
          </w:rPr>
          <w:t>ισχυρότερη και πιο αργή.</w:t>
        </w:r>
      </w:ins>
      <w:ins w:id="3666" w:author="Στάθης Καπ" w:date="2023-03-07T06:30:00Z">
        <w:r w:rsidR="009A3264" w:rsidRPr="009A3264">
          <w:rPr>
            <w:lang w:val="el-GR"/>
            <w:rPrChange w:id="3667"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3668" w:author="Στάθης Καπ" w:date="2023-03-07T06:31:00Z">
        <w:r w:rsidR="009A3264">
          <w:rPr>
            <w:lang w:val="el-GR"/>
          </w:rPr>
          <w:t>και χρόνου εκτέλεσης μεταξύ</w:t>
        </w:r>
      </w:ins>
      <w:ins w:id="3669" w:author="Στάθης Καπ" w:date="2023-03-09T10:01:00Z">
        <w:r w:rsidR="003117FB">
          <w:rPr>
            <w:lang w:val="el-GR"/>
          </w:rPr>
          <w:t xml:space="preserve"> των</w:t>
        </w:r>
      </w:ins>
      <w:ins w:id="3670" w:author="Στάθης Καπ" w:date="2023-03-07T06:31:00Z">
        <w:r w:rsidR="009A3264">
          <w:rPr>
            <w:lang w:val="el-GR"/>
          </w:rPr>
          <w:t xml:space="preserve"> δύο επιλογών. </w:t>
        </w:r>
      </w:ins>
    </w:p>
    <w:p w14:paraId="1F1881E9" w14:textId="4379F37B" w:rsidR="00EE5DEE" w:rsidRPr="00672C84" w:rsidRDefault="00C03D35" w:rsidP="00C03D35">
      <w:pPr>
        <w:rPr>
          <w:ins w:id="3671" w:author="Στάθης Καπ" w:date="2023-03-09T09:24:00Z"/>
          <w:lang w:val="el-GR"/>
        </w:rPr>
      </w:pPr>
      <w:ins w:id="3672" w:author="Στάθης Καπ" w:date="2023-03-07T05:48:00Z">
        <w:r>
          <w:rPr>
            <w:lang w:val="el-GR"/>
          </w:rPr>
          <w:t xml:space="preserve">Για παράδειγμα, για το </w:t>
        </w:r>
        <w:r>
          <w:t>TSP</w:t>
        </w:r>
        <w:r w:rsidRPr="00C03D35">
          <w:rPr>
            <w:lang w:val="el-GR"/>
            <w:rPrChange w:id="3673" w:author="Στάθης Καπ" w:date="2023-03-07T05:49:00Z">
              <w:rPr/>
            </w:rPrChange>
          </w:rPr>
          <w:t xml:space="preserve"> </w:t>
        </w:r>
      </w:ins>
      <w:ins w:id="3674" w:author="Στάθης Καπ" w:date="2023-03-07T05:51:00Z">
        <w:r>
          <w:rPr>
            <w:lang w:val="el-GR"/>
          </w:rPr>
          <w:t>η τεχνική</w:t>
        </w:r>
        <w:r w:rsidRPr="00C03D35">
          <w:rPr>
            <w:lang w:val="el-GR"/>
          </w:rPr>
          <w:t xml:space="preserve"> 3-opt είναι λίγο πιο </w:t>
        </w:r>
        <w:r>
          <w:rPr>
            <w:lang w:val="el-GR"/>
          </w:rPr>
          <w:t>αργή</w:t>
        </w:r>
        <w:r w:rsidRPr="00C03D35">
          <w:rPr>
            <w:lang w:val="el-GR"/>
          </w:rPr>
          <w:t xml:space="preserve"> από τ</w:t>
        </w:r>
        <w:r>
          <w:rPr>
            <w:lang w:val="el-GR"/>
          </w:rPr>
          <w:t>ην</w:t>
        </w:r>
        <w:r w:rsidRPr="00C03D35">
          <w:rPr>
            <w:lang w:val="el-GR"/>
          </w:rPr>
          <w:t xml:space="preserve"> 2-opt,</w:t>
        </w:r>
        <w:r>
          <w:rPr>
            <w:lang w:val="el-GR"/>
          </w:rPr>
          <w:t xml:space="preserve"> </w:t>
        </w:r>
        <w:r w:rsidRPr="00C03D35">
          <w:rPr>
            <w:lang w:val="el-GR"/>
          </w:rPr>
          <w:t xml:space="preserve">αλλά η βελτίωση της ποιότητας των </w:t>
        </w:r>
      </w:ins>
      <w:ins w:id="3675" w:author="Στάθης Καπ" w:date="2023-03-07T05:52:00Z">
        <w:r>
          <w:rPr>
            <w:lang w:val="el-GR"/>
          </w:rPr>
          <w:t>λύσεων</w:t>
        </w:r>
      </w:ins>
      <w:ins w:id="3676" w:author="Στάθης Καπ" w:date="2023-03-07T05:51:00Z">
        <w:r w:rsidRPr="00C03D35">
          <w:rPr>
            <w:lang w:val="el-GR"/>
          </w:rPr>
          <w:t xml:space="preserve"> αξίζει τον επιπλέον χρόνο της CPU</w:t>
        </w:r>
      </w:ins>
      <w:ins w:id="3677" w:author="Στάθης Καπ" w:date="2023-03-07T05:53:00Z">
        <w:r>
          <w:rPr>
            <w:lang w:val="el-GR"/>
          </w:rPr>
          <w:t xml:space="preserve">. Παρ’ όλα αυτά, </w:t>
        </w:r>
      </w:ins>
      <w:ins w:id="3678" w:author="Στάθης Καπ" w:date="2023-03-07T05:54:00Z">
        <w:r>
          <w:rPr>
            <w:lang w:val="el-GR"/>
          </w:rPr>
          <w:t>η</w:t>
        </w:r>
      </w:ins>
      <w:ins w:id="3679" w:author="Στάθης Καπ" w:date="2023-03-07T05:55:00Z">
        <w:r>
          <w:rPr>
            <w:lang w:val="el-GR"/>
          </w:rPr>
          <w:t xml:space="preserve"> τεχνική</w:t>
        </w:r>
        <w:r w:rsidRPr="00C03D35">
          <w:rPr>
            <w:lang w:val="el-GR"/>
          </w:rPr>
          <w:t xml:space="preserve"> 4-opt</w:t>
        </w:r>
        <w:r>
          <w:rPr>
            <w:lang w:val="el-GR"/>
          </w:rPr>
          <w:t xml:space="preserve"> αν και</w:t>
        </w:r>
        <w:r w:rsidRPr="00C03D35">
          <w:rPr>
            <w:lang w:val="el-GR"/>
          </w:rPr>
          <w:t xml:space="preserve"> δίνει ελαφρώς καλύτερες λύσεις από τ</w:t>
        </w:r>
        <w:r>
          <w:rPr>
            <w:lang w:val="el-GR"/>
          </w:rPr>
          <w:t>ην</w:t>
        </w:r>
        <w:r w:rsidRPr="00C03D35">
          <w:rPr>
            <w:lang w:val="el-GR"/>
          </w:rPr>
          <w:t xml:space="preserve"> 3-opt, </w:t>
        </w:r>
        <w:r>
          <w:rPr>
            <w:lang w:val="el-GR"/>
          </w:rPr>
          <w:t xml:space="preserve">συνήθως </w:t>
        </w:r>
        <w:r w:rsidRPr="00C03D35">
          <w:rPr>
            <w:lang w:val="el-GR"/>
          </w:rPr>
          <w:t>είναι O(n) φορές πιο αργή (</w:t>
        </w:r>
        <w:r>
          <w:rPr>
            <w:lang w:val="el-GR"/>
          </w:rPr>
          <w:t xml:space="preserve">όπου </w:t>
        </w:r>
        <w:r w:rsidRPr="00C03D35">
          <w:rPr>
            <w:lang w:val="el-GR"/>
          </w:rPr>
          <w:t>n ο αριθμός των πόλεων)</w:t>
        </w:r>
      </w:ins>
      <w:ins w:id="3680" w:author="Στάθης Καπ" w:date="2023-03-07T06:31:00Z">
        <w:r w:rsidR="009A3264">
          <w:rPr>
            <w:lang w:val="el-GR"/>
          </w:rPr>
          <w:t xml:space="preserve"> οπότε δεν προτιμάται.</w:t>
        </w:r>
      </w:ins>
      <w:ins w:id="3681" w:author="Στάθης Καπ" w:date="2023-03-09T09:25:00Z">
        <w:r w:rsidR="00672C84" w:rsidRPr="00672C84">
          <w:rPr>
            <w:lang w:val="el-GR"/>
            <w:rPrChange w:id="3682" w:author="Στάθης Καπ" w:date="2023-03-09T09:25:00Z">
              <w:rPr/>
            </w:rPrChange>
          </w:rPr>
          <w:t xml:space="preserve"> </w:t>
        </w:r>
      </w:ins>
    </w:p>
    <w:p w14:paraId="370C1338" w14:textId="4E9EE2E7" w:rsidR="009A3264" w:rsidRPr="00981585" w:rsidRDefault="009A3264">
      <w:pPr>
        <w:rPr>
          <w:ins w:id="3683" w:author="Στάθης Καπ" w:date="2023-03-02T07:34:00Z"/>
          <w:lang w:val="el-GR"/>
        </w:rPr>
        <w:pPrChange w:id="3684" w:author="Στάθης Καπ" w:date="2023-03-02T07:34:00Z">
          <w:pPr>
            <w:pStyle w:val="Heading3"/>
          </w:pPr>
        </w:pPrChange>
      </w:pPr>
      <w:ins w:id="3685" w:author="Στάθης Καπ" w:date="2023-03-07T06:31:00Z">
        <w:r>
          <w:rPr>
            <w:lang w:val="el-GR"/>
          </w:rPr>
          <w:t>Επίσης</w:t>
        </w:r>
      </w:ins>
      <w:ins w:id="3686" w:author="Στάθης Καπ" w:date="2023-03-07T06:36:00Z">
        <w:r w:rsidR="005C2F24" w:rsidRPr="005C2F24">
          <w:rPr>
            <w:lang w:val="el-GR"/>
            <w:rPrChange w:id="3687"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3688" w:author="Στάθης Καπ" w:date="2023-03-07T06:39:00Z">
        <w:r w:rsidR="00981585">
          <w:rPr>
            <w:lang w:val="el-GR"/>
          </w:rPr>
          <w:t>επιτρέπει η τοπική αναζήτηση και χειρότερες λύσεις</w:t>
        </w:r>
      </w:ins>
      <w:ins w:id="3689" w:author="Στάθης Καπ" w:date="2023-03-07T06:32:00Z">
        <w:r>
          <w:rPr>
            <w:lang w:val="el-GR"/>
          </w:rPr>
          <w:t xml:space="preserve">, όπως στον αλγόριθμο </w:t>
        </w:r>
      </w:ins>
      <w:ins w:id="3690" w:author="Στάθης Καπ" w:date="2023-03-07T06:33:00Z">
        <w:r>
          <w:t>Simulated</w:t>
        </w:r>
        <w:r w:rsidRPr="0030237F">
          <w:rPr>
            <w:lang w:val="el-GR"/>
            <w:rPrChange w:id="3691" w:author="Στάθης Καπ" w:date="2023-03-07T06:33:00Z">
              <w:rPr/>
            </w:rPrChange>
          </w:rPr>
          <w:t xml:space="preserve"> </w:t>
        </w:r>
        <w:r>
          <w:t>Annealing</w:t>
        </w:r>
      </w:ins>
      <w:ins w:id="3692" w:author="Στάθης Καπ" w:date="2023-03-07T06:32:00Z">
        <w:r w:rsidRPr="009A3264">
          <w:rPr>
            <w:lang w:val="el-GR"/>
            <w:rPrChange w:id="3693" w:author="Στάθης Καπ" w:date="2023-03-07T06:32:00Z">
              <w:rPr/>
            </w:rPrChange>
          </w:rPr>
          <w:t xml:space="preserve"> </w:t>
        </w:r>
        <w:r>
          <w:rPr>
            <w:lang w:val="el-GR"/>
          </w:rPr>
          <w:t xml:space="preserve">ή στον </w:t>
        </w:r>
        <w:r>
          <w:t>Tabu</w:t>
        </w:r>
        <w:r w:rsidRPr="009A3264">
          <w:rPr>
            <w:lang w:val="el-GR"/>
            <w:rPrChange w:id="3694" w:author="Στάθης Καπ" w:date="2023-03-07T06:32:00Z">
              <w:rPr/>
            </w:rPrChange>
          </w:rPr>
          <w:t xml:space="preserve"> </w:t>
        </w:r>
        <w:r>
          <w:t>Search</w:t>
        </w:r>
        <w:r w:rsidRPr="009A3264">
          <w:rPr>
            <w:lang w:val="el-GR"/>
            <w:rPrChange w:id="3695" w:author="Στάθης Καπ" w:date="2023-03-07T06:32:00Z">
              <w:rPr/>
            </w:rPrChange>
          </w:rPr>
          <w:t>.</w:t>
        </w:r>
      </w:ins>
      <w:ins w:id="3696" w:author="Στάθης Καπ" w:date="2023-03-07T06:38:00Z">
        <w:r w:rsidR="00981585">
          <w:rPr>
            <w:lang w:val="el-GR"/>
          </w:rPr>
          <w:t xml:space="preserve"> Για παράδειγμα, </w:t>
        </w:r>
      </w:ins>
      <w:ins w:id="3697" w:author="Στάθης Καπ" w:date="2023-03-09T17:58:00Z">
        <w:r w:rsidR="008E46C0">
          <w:rPr>
            <w:lang w:val="el-GR"/>
          </w:rPr>
          <w:t>σύμφωνα με τους</w:t>
        </w:r>
      </w:ins>
      <w:ins w:id="3698"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3699" w:author="Στάθης Καπ" w:date="2023-03-09T17:59:00Z"/>
      <w:sdt>
        <w:sdtPr>
          <w:rPr>
            <w:lang w:val="el-GR"/>
          </w:rPr>
          <w:id w:val="340206549"/>
          <w:citation/>
        </w:sdtPr>
        <w:sdtEndPr/>
        <w:sdtContent>
          <w:customXmlInsRangeEnd w:id="3699"/>
          <w:ins w:id="3700"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870BDB" w:rsidRPr="00F25D53">
            <w:rPr>
              <w:noProof/>
              <w:lang w:val="el-GR"/>
              <w:rPrChange w:id="3701" w:author="Στάθης Καπ" w:date="2023-03-12T01:12:00Z">
                <w:rPr>
                  <w:noProof/>
                </w:rPr>
              </w:rPrChange>
            </w:rPr>
            <w:t xml:space="preserve"> [37]</w:t>
          </w:r>
          <w:ins w:id="3702" w:author="Στάθης Καπ" w:date="2023-03-09T17:59:00Z">
            <w:r w:rsidR="008E46C0">
              <w:rPr>
                <w:lang w:val="el-GR"/>
              </w:rPr>
              <w:fldChar w:fldCharType="end"/>
            </w:r>
          </w:ins>
          <w:customXmlInsRangeStart w:id="3703" w:author="Στάθης Καπ" w:date="2023-03-09T17:59:00Z"/>
        </w:sdtContent>
      </w:sdt>
      <w:customXmlInsRangeEnd w:id="3703"/>
      <w:ins w:id="3704" w:author="Στάθης Καπ" w:date="2023-03-09T17:58:00Z">
        <w:r w:rsidR="008E46C0">
          <w:rPr>
            <w:lang w:val="el-GR"/>
          </w:rPr>
          <w:t xml:space="preserve"> </w:t>
        </w:r>
      </w:ins>
      <w:ins w:id="3705" w:author="Στάθης Καπ" w:date="2023-03-09T17:59:00Z">
        <w:r w:rsidR="008E46C0">
          <w:rPr>
            <w:lang w:val="el-GR"/>
          </w:rPr>
          <w:t xml:space="preserve">, </w:t>
        </w:r>
      </w:ins>
      <w:ins w:id="3706" w:author="Στάθης Καπ" w:date="2023-03-07T06:38:00Z">
        <w:r w:rsidR="00981585">
          <w:rPr>
            <w:lang w:val="el-GR"/>
          </w:rPr>
          <w:t xml:space="preserve">στο πρόβλημα </w:t>
        </w:r>
        <w:r w:rsidR="00981585">
          <w:t>job</w:t>
        </w:r>
        <w:r w:rsidR="00981585" w:rsidRPr="00981585">
          <w:rPr>
            <w:lang w:val="el-GR"/>
            <w:rPrChange w:id="3707" w:author="Στάθης Καπ" w:date="2023-03-07T06:38:00Z">
              <w:rPr/>
            </w:rPrChange>
          </w:rPr>
          <w:t>-</w:t>
        </w:r>
        <w:r w:rsidR="00981585">
          <w:t>shop</w:t>
        </w:r>
        <w:r w:rsidR="00981585" w:rsidRPr="00981585">
          <w:rPr>
            <w:lang w:val="el-GR"/>
            <w:rPrChange w:id="3708" w:author="Στάθης Καπ" w:date="2023-03-07T06:38:00Z">
              <w:rPr/>
            </w:rPrChange>
          </w:rPr>
          <w:t xml:space="preserve"> </w:t>
        </w:r>
        <w:r w:rsidR="00981585">
          <w:t>scheduling</w:t>
        </w:r>
        <w:r w:rsidR="00981585" w:rsidRPr="00981585">
          <w:rPr>
            <w:lang w:val="el-GR"/>
            <w:rPrChange w:id="3709" w:author="Στάθης Καπ" w:date="2023-03-07T06:38:00Z">
              <w:rPr/>
            </w:rPrChange>
          </w:rPr>
          <w:t xml:space="preserve"> </w:t>
        </w:r>
        <w:r w:rsidR="00981585">
          <w:t>problem</w:t>
        </w:r>
        <w:r w:rsidR="00981585" w:rsidRPr="00981585">
          <w:rPr>
            <w:lang w:val="el-GR"/>
            <w:rPrChange w:id="3710" w:author="Στάθης Καπ" w:date="2023-03-07T06:39:00Z">
              <w:rPr/>
            </w:rPrChange>
          </w:rPr>
          <w:t xml:space="preserve"> (</w:t>
        </w:r>
      </w:ins>
      <w:ins w:id="3711" w:author="Στάθης Καπ" w:date="2023-03-07T06:39:00Z">
        <w:r w:rsidR="00981585">
          <w:t>JSSP</w:t>
        </w:r>
      </w:ins>
      <w:ins w:id="3712" w:author="Στάθης Καπ" w:date="2023-03-07T06:38:00Z">
        <w:r w:rsidR="00981585" w:rsidRPr="00981585">
          <w:rPr>
            <w:lang w:val="el-GR"/>
            <w:rPrChange w:id="3713" w:author="Στάθης Καπ" w:date="2023-03-07T06:39:00Z">
              <w:rPr/>
            </w:rPrChange>
          </w:rPr>
          <w:t>)</w:t>
        </w:r>
      </w:ins>
      <w:ins w:id="3714" w:author="Στάθης Καπ" w:date="2023-03-07T06:39:00Z">
        <w:r w:rsidR="00981585" w:rsidRPr="00406DF0">
          <w:rPr>
            <w:lang w:val="el-GR"/>
            <w:rPrChange w:id="3715" w:author="Στάθης Καπ" w:date="2023-03-07T14:56:00Z">
              <w:rPr/>
            </w:rPrChange>
          </w:rPr>
          <w:t xml:space="preserve">, </w:t>
        </w:r>
        <w:r w:rsidR="00981585">
          <w:rPr>
            <w:lang w:val="el-GR"/>
          </w:rPr>
          <w:t xml:space="preserve">η </w:t>
        </w:r>
      </w:ins>
      <w:ins w:id="3716" w:author="Στάθης Καπ" w:date="2023-03-13T00:10:00Z">
        <w:r w:rsidR="008776AF">
          <w:rPr>
            <w:lang w:val="el-GR"/>
          </w:rPr>
          <w:t>ενσωμάτωση</w:t>
        </w:r>
      </w:ins>
      <w:ins w:id="3717" w:author="Στάθης Καπ" w:date="2023-03-07T06:39:00Z">
        <w:r w:rsidR="00981585">
          <w:rPr>
            <w:lang w:val="el-GR"/>
          </w:rPr>
          <w:t xml:space="preserve"> </w:t>
        </w:r>
      </w:ins>
      <w:ins w:id="3718" w:author="Στάθης Καπ" w:date="2023-03-07T06:40:00Z">
        <w:r w:rsidR="00981585">
          <w:rPr>
            <w:lang w:val="el-GR"/>
          </w:rPr>
          <w:t xml:space="preserve">του </w:t>
        </w:r>
        <w:r w:rsidR="00981585">
          <w:t>Tabu</w:t>
        </w:r>
        <w:r w:rsidR="00981585" w:rsidRPr="00406DF0">
          <w:rPr>
            <w:lang w:val="el-GR"/>
            <w:rPrChange w:id="3719" w:author="Στάθης Καπ" w:date="2023-03-07T14:56:00Z">
              <w:rPr/>
            </w:rPrChange>
          </w:rPr>
          <w:t xml:space="preserve"> </w:t>
        </w:r>
        <w:r w:rsidR="00981585">
          <w:t>Search</w:t>
        </w:r>
        <w:r w:rsidR="00981585" w:rsidRPr="00406DF0">
          <w:rPr>
            <w:lang w:val="el-GR"/>
            <w:rPrChange w:id="3720" w:author="Στάθης Καπ" w:date="2023-03-07T14:56:00Z">
              <w:rPr/>
            </w:rPrChange>
          </w:rPr>
          <w:t xml:space="preserve"> </w:t>
        </w:r>
        <w:r w:rsidR="00981585">
          <w:rPr>
            <w:lang w:val="el-GR"/>
          </w:rPr>
          <w:t xml:space="preserve">αλγορίθμου </w:t>
        </w:r>
      </w:ins>
      <w:ins w:id="3721" w:author="Στάθης Καπ" w:date="2023-03-13T00:09:00Z">
        <w:r w:rsidR="0058264F">
          <w:rPr>
            <w:lang w:val="el-GR"/>
          </w:rPr>
          <w:t xml:space="preserve">στον </w:t>
        </w:r>
        <w:r w:rsidR="0058264F">
          <w:t>ILS</w:t>
        </w:r>
        <w:r w:rsidR="0058264F" w:rsidRPr="0058264F">
          <w:rPr>
            <w:lang w:val="el-GR"/>
            <w:rPrChange w:id="3722" w:author="Στάθης Καπ" w:date="2023-03-13T00:09:00Z">
              <w:rPr/>
            </w:rPrChange>
          </w:rPr>
          <w:t xml:space="preserve"> </w:t>
        </w:r>
      </w:ins>
      <w:ins w:id="3723" w:author="Στάθης Καπ" w:date="2023-03-07T06:40:00Z">
        <w:r w:rsidR="00981585">
          <w:rPr>
            <w:lang w:val="el-GR"/>
          </w:rPr>
          <w:t>αντί της τοπικής αναζήτησης</w:t>
        </w:r>
      </w:ins>
      <w:ins w:id="3724" w:author="Στάθης Καπ" w:date="2023-03-13T00:08:00Z">
        <w:r w:rsidR="00371878">
          <w:rPr>
            <w:lang w:val="el-GR"/>
          </w:rPr>
          <w:t xml:space="preserve">, </w:t>
        </w:r>
        <w:r w:rsidR="00701563" w:rsidRPr="00701563">
          <w:rPr>
            <w:lang w:val="el-GR"/>
            <w:rPrChange w:id="3725" w:author="Στάθης Καπ" w:date="2023-03-13T00:08:00Z">
              <w:rPr/>
            </w:rPrChange>
          </w:rPr>
          <w:t xml:space="preserve"> </w:t>
        </w:r>
      </w:ins>
      <w:ins w:id="3726"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3727" w:author="Στάθης Καπ" w:date="2023-03-02T07:36:00Z"/>
          <w:lang w:val="el-GR"/>
        </w:rPr>
      </w:pPr>
      <w:bookmarkStart w:id="3728" w:name="_Toc129300372"/>
      <w:ins w:id="3729" w:author="Στάθης Καπ" w:date="2023-03-02T07:36:00Z">
        <w:r>
          <w:rPr>
            <w:lang w:val="el-GR"/>
          </w:rPr>
          <w:t>Διαταραχή</w:t>
        </w:r>
        <w:bookmarkEnd w:id="3728"/>
      </w:ins>
    </w:p>
    <w:p w14:paraId="3F7410EB" w14:textId="578A67D2" w:rsidR="009A38C8" w:rsidRDefault="009B3728" w:rsidP="00EE5DEE">
      <w:pPr>
        <w:rPr>
          <w:ins w:id="3730" w:author="Στάθης Καπ" w:date="2023-03-05T04:13:00Z"/>
          <w:lang w:val="el-GR"/>
        </w:rPr>
      </w:pPr>
      <w:ins w:id="3731" w:author="Στάθης Καπ" w:date="2023-03-05T03:54:00Z">
        <w:r>
          <w:rPr>
            <w:lang w:val="el-GR"/>
          </w:rPr>
          <w:t xml:space="preserve">Στο βήμα της διαταραχής, ο </w:t>
        </w:r>
        <w:r>
          <w:t>ILS</w:t>
        </w:r>
        <w:r w:rsidRPr="009B3728">
          <w:rPr>
            <w:lang w:val="el-GR"/>
            <w:rPrChange w:id="3732" w:author="Στάθης Καπ" w:date="2023-03-05T03:54:00Z">
              <w:rPr/>
            </w:rPrChange>
          </w:rPr>
          <w:t xml:space="preserve"> </w:t>
        </w:r>
      </w:ins>
      <w:ins w:id="3733" w:author="Στάθης Καπ" w:date="2023-03-05T03:55:00Z">
        <w:r>
          <w:rPr>
            <w:lang w:val="el-GR"/>
          </w:rPr>
          <w:t xml:space="preserve">ξεφεύγει από το τοπικό βέλτιστο στο οποίο έχει καταλήξει από την </w:t>
        </w:r>
      </w:ins>
      <w:ins w:id="3734" w:author="Στάθης Καπ" w:date="2023-03-09T10:02:00Z">
        <w:r w:rsidR="00440888">
          <w:rPr>
            <w:lang w:val="el-GR"/>
          </w:rPr>
          <w:t>τ</w:t>
        </w:r>
      </w:ins>
      <w:ins w:id="3735" w:author="Στάθης Καπ" w:date="2023-03-05T03:55:00Z">
        <w:r>
          <w:rPr>
            <w:lang w:val="el-GR"/>
          </w:rPr>
          <w:t xml:space="preserve">οπική </w:t>
        </w:r>
      </w:ins>
      <w:ins w:id="3736" w:author="Στάθης Καπ" w:date="2023-03-09T10:02:00Z">
        <w:r w:rsidR="00440888">
          <w:rPr>
            <w:lang w:val="el-GR"/>
          </w:rPr>
          <w:t>α</w:t>
        </w:r>
      </w:ins>
      <w:ins w:id="3737" w:author="Στάθης Καπ" w:date="2023-03-05T03:55:00Z">
        <w:r>
          <w:rPr>
            <w:lang w:val="el-GR"/>
          </w:rPr>
          <w:t xml:space="preserve">ναζήτηση. </w:t>
        </w:r>
      </w:ins>
      <w:ins w:id="3738" w:author="Στάθης Καπ" w:date="2023-03-05T04:10:00Z">
        <w:r w:rsidR="009A38C8">
          <w:rPr>
            <w:lang w:val="el-GR"/>
          </w:rPr>
          <w:t>Σε κάθε πρόβλημα</w:t>
        </w:r>
      </w:ins>
      <w:ins w:id="3739" w:author="Στάθης Καπ" w:date="2023-03-05T04:17:00Z">
        <w:r w:rsidR="009A38C8">
          <w:rPr>
            <w:lang w:val="el-GR"/>
          </w:rPr>
          <w:t xml:space="preserve"> βελτιστοπ</w:t>
        </w:r>
      </w:ins>
      <w:ins w:id="3740" w:author="Στάθης Καπ" w:date="2023-03-05T04:18:00Z">
        <w:r w:rsidR="009A38C8">
          <w:rPr>
            <w:lang w:val="el-GR"/>
          </w:rPr>
          <w:t>οίησης</w:t>
        </w:r>
      </w:ins>
      <w:ins w:id="3741" w:author="Στάθης Καπ" w:date="2023-03-05T04:10:00Z">
        <w:r w:rsidR="009A38C8">
          <w:rPr>
            <w:lang w:val="el-GR"/>
          </w:rPr>
          <w:t xml:space="preserve">, η </w:t>
        </w:r>
      </w:ins>
      <w:ins w:id="3742" w:author="Στάθης Καπ" w:date="2023-03-05T04:18:00Z">
        <w:r w:rsidR="009A38C8">
          <w:rPr>
            <w:lang w:val="el-GR"/>
          </w:rPr>
          <w:t xml:space="preserve">τεχνική </w:t>
        </w:r>
      </w:ins>
      <w:ins w:id="3743" w:author="Στάθης Καπ" w:date="2023-03-05T04:17:00Z">
        <w:r w:rsidR="009A38C8">
          <w:rPr>
            <w:lang w:val="el-GR"/>
          </w:rPr>
          <w:t>Δ</w:t>
        </w:r>
      </w:ins>
      <w:ins w:id="3744" w:author="Στάθης Καπ" w:date="2023-03-05T04:10:00Z">
        <w:r w:rsidR="009A38C8">
          <w:rPr>
            <w:lang w:val="el-GR"/>
          </w:rPr>
          <w:t>ιαταραχή</w:t>
        </w:r>
      </w:ins>
      <w:ins w:id="3745" w:author="Στάθης Καπ" w:date="2023-03-05T04:23:00Z">
        <w:r w:rsidR="00414331">
          <w:rPr>
            <w:lang w:val="el-GR"/>
          </w:rPr>
          <w:t>ς</w:t>
        </w:r>
      </w:ins>
      <w:ins w:id="3746" w:author="Στάθης Καπ" w:date="2023-03-05T04:18:00Z">
        <w:r w:rsidR="009A38C8">
          <w:rPr>
            <w:lang w:val="el-GR"/>
          </w:rPr>
          <w:t xml:space="preserve"> μπορεί να είναι διαφορετική.</w:t>
        </w:r>
      </w:ins>
      <w:ins w:id="3747" w:author="Στάθης Καπ" w:date="2023-03-05T04:10:00Z">
        <w:r w:rsidR="009A38C8">
          <w:rPr>
            <w:lang w:val="el-GR"/>
          </w:rPr>
          <w:t xml:space="preserve"> </w:t>
        </w:r>
      </w:ins>
      <w:ins w:id="3748" w:author="Στάθης Καπ" w:date="2023-03-05T04:11:00Z">
        <w:r w:rsidR="009A38C8">
          <w:rPr>
            <w:lang w:val="el-GR"/>
          </w:rPr>
          <w:t>Για παράδειγμα, για</w:t>
        </w:r>
      </w:ins>
      <w:ins w:id="3749" w:author="Στάθης Καπ" w:date="2023-03-05T04:12:00Z">
        <w:r w:rsidR="009A38C8">
          <w:rPr>
            <w:lang w:val="el-GR"/>
          </w:rPr>
          <w:t xml:space="preserve"> το</w:t>
        </w:r>
      </w:ins>
      <w:ins w:id="3750" w:author="Στάθης Καπ" w:date="2023-03-05T04:11:00Z">
        <w:r w:rsidR="009A38C8">
          <w:rPr>
            <w:lang w:val="el-GR"/>
          </w:rPr>
          <w:t xml:space="preserve"> Πρόβλημα Περιοδεύοντος Πωλητή</w:t>
        </w:r>
      </w:ins>
      <w:ins w:id="3751" w:author="Στάθης Καπ" w:date="2023-03-05T04:19:00Z">
        <w:r w:rsidR="009A38C8" w:rsidRPr="009A38C8">
          <w:rPr>
            <w:lang w:val="el-GR"/>
            <w:rPrChange w:id="3752" w:author="Στάθης Καπ" w:date="2023-03-05T04:19:00Z">
              <w:rPr/>
            </w:rPrChange>
          </w:rPr>
          <w:t xml:space="preserve"> (</w:t>
        </w:r>
        <w:r w:rsidR="009A38C8">
          <w:t>TSP</w:t>
        </w:r>
        <w:r w:rsidR="009A38C8" w:rsidRPr="009A38C8">
          <w:rPr>
            <w:lang w:val="el-GR"/>
            <w:rPrChange w:id="3753" w:author="Στάθης Καπ" w:date="2023-03-05T04:19:00Z">
              <w:rPr/>
            </w:rPrChange>
          </w:rPr>
          <w:t>)</w:t>
        </w:r>
      </w:ins>
      <w:ins w:id="3754" w:author="Στάθης Καπ" w:date="2023-03-05T04:11:00Z">
        <w:r w:rsidR="009A38C8">
          <w:rPr>
            <w:lang w:val="el-GR"/>
          </w:rPr>
          <w:t xml:space="preserve">, </w:t>
        </w:r>
      </w:ins>
      <w:ins w:id="3755" w:author="Στάθης Καπ" w:date="2023-03-05T04:12:00Z">
        <w:r w:rsidR="009A38C8">
          <w:rPr>
            <w:lang w:val="el-GR"/>
          </w:rPr>
          <w:t xml:space="preserve">η τεχνική </w:t>
        </w:r>
      </w:ins>
      <w:ins w:id="3756" w:author="Στάθης Καπ" w:date="2023-03-13T00:10:00Z">
        <w:r w:rsidR="003E5178">
          <w:rPr>
            <w:lang w:val="el-GR"/>
          </w:rPr>
          <w:t>δ</w:t>
        </w:r>
      </w:ins>
      <w:ins w:id="3757" w:author="Στάθης Καπ" w:date="2023-03-05T04:12:00Z">
        <w:r w:rsidR="009A38C8">
          <w:rPr>
            <w:lang w:val="el-GR"/>
          </w:rPr>
          <w:t xml:space="preserve">ιαταραχής μπορεί είναι η </w:t>
        </w:r>
      </w:ins>
      <w:ins w:id="3758" w:author="Στάθης Καπ" w:date="2023-03-05T04:28:00Z">
        <w:r w:rsidR="00414331">
          <w:rPr>
            <w:lang w:val="el-GR"/>
          </w:rPr>
          <w:t>αφαίρεση</w:t>
        </w:r>
      </w:ins>
      <w:ins w:id="3759" w:author="Στάθης Καπ" w:date="2023-03-05T04:12:00Z">
        <w:r w:rsidR="009A38C8">
          <w:rPr>
            <w:lang w:val="el-GR"/>
          </w:rPr>
          <w:t xml:space="preserve"> διαδρομών </w:t>
        </w:r>
      </w:ins>
      <w:ins w:id="3760" w:author="Στάθης Καπ" w:date="2023-03-05T04:28:00Z">
        <w:r w:rsidR="00414331">
          <w:rPr>
            <w:lang w:val="el-GR"/>
          </w:rPr>
          <w:t>από</w:t>
        </w:r>
      </w:ins>
      <w:ins w:id="3761" w:author="Στάθης Καπ" w:date="2023-03-05T04:12:00Z">
        <w:r w:rsidR="009A38C8">
          <w:rPr>
            <w:lang w:val="el-GR"/>
          </w:rPr>
          <w:t xml:space="preserve"> μία λύση.</w:t>
        </w:r>
      </w:ins>
    </w:p>
    <w:p w14:paraId="5275F860" w14:textId="489E8D36" w:rsidR="00EE5DEE" w:rsidRPr="00C47961" w:rsidRDefault="009A38C8" w:rsidP="00EE5DEE">
      <w:pPr>
        <w:rPr>
          <w:ins w:id="3762" w:author="Στάθης Καπ" w:date="2023-03-05T04:29:00Z"/>
          <w:lang w:val="el-GR"/>
        </w:rPr>
      </w:pPr>
      <w:ins w:id="3763" w:author="Στάθης Καπ" w:date="2023-03-05T04:13:00Z">
        <w:r>
          <w:rPr>
            <w:lang w:val="el-GR"/>
          </w:rPr>
          <w:t xml:space="preserve">Η ένταση της </w:t>
        </w:r>
      </w:ins>
      <w:ins w:id="3764" w:author="Στάθης Καπ" w:date="2023-03-09T17:59:00Z">
        <w:r w:rsidR="003852B3">
          <w:rPr>
            <w:lang w:val="el-GR"/>
          </w:rPr>
          <w:t>διαταραχής</w:t>
        </w:r>
      </w:ins>
      <w:ins w:id="3765" w:author="Στάθης Καπ" w:date="2023-03-05T04:13:00Z">
        <w:r>
          <w:rPr>
            <w:lang w:val="el-GR"/>
          </w:rPr>
          <w:t xml:space="preserve"> παίζει καθοριστικό ρόλο για την απόδοση του αλγορίθμου. </w:t>
        </w:r>
      </w:ins>
      <w:ins w:id="3766" w:author="Στάθης Καπ" w:date="2023-03-05T03:26:00Z">
        <w:r w:rsidR="00743F25">
          <w:rPr>
            <w:lang w:val="el-GR"/>
          </w:rPr>
          <w:t xml:space="preserve">Εάν η </w:t>
        </w:r>
      </w:ins>
      <w:ins w:id="3767" w:author="Στάθης Καπ" w:date="2023-03-09T17:59:00Z">
        <w:r w:rsidR="003852B3">
          <w:rPr>
            <w:lang w:val="el-GR"/>
          </w:rPr>
          <w:t>δ</w:t>
        </w:r>
      </w:ins>
      <w:ins w:id="3768" w:author="Στάθης Καπ" w:date="2023-03-05T03:26:00Z">
        <w:r w:rsidR="00743F25">
          <w:rPr>
            <w:lang w:val="el-GR"/>
          </w:rPr>
          <w:t>ιαταραχή είναι πολύ μικρή</w:t>
        </w:r>
      </w:ins>
      <w:ins w:id="3769" w:author="Στάθης Καπ" w:date="2023-03-05T03:51:00Z">
        <w:r w:rsidR="00A62122">
          <w:rPr>
            <w:lang w:val="el-GR"/>
          </w:rPr>
          <w:t xml:space="preserve">, τότε υπάρχει </w:t>
        </w:r>
      </w:ins>
      <w:ins w:id="3770" w:author="Στάθης Καπ" w:date="2023-03-05T03:52:00Z">
        <w:r w:rsidR="00A62122">
          <w:rPr>
            <w:lang w:val="el-GR"/>
          </w:rPr>
          <w:t xml:space="preserve">ο </w:t>
        </w:r>
      </w:ins>
      <w:ins w:id="3771" w:author="Στάθης Καπ" w:date="2023-03-05T03:51:00Z">
        <w:r w:rsidR="00A62122">
          <w:rPr>
            <w:lang w:val="el-GR"/>
          </w:rPr>
          <w:t>κίνδυνος</w:t>
        </w:r>
      </w:ins>
      <w:ins w:id="3772" w:author="Στάθης Καπ" w:date="2023-03-05T03:52:00Z">
        <w:r w:rsidR="00A62122">
          <w:rPr>
            <w:lang w:val="el-GR"/>
          </w:rPr>
          <w:t xml:space="preserve"> να οδηγείται ο αλγόριθμος σε κύκλους καθώς οι κόμβοι που θα αφαιρούνται</w:t>
        </w:r>
      </w:ins>
      <w:ins w:id="3773" w:author="Στάθης Καπ" w:date="2023-03-09T17:59:00Z">
        <w:r w:rsidR="003852B3">
          <w:rPr>
            <w:lang w:val="el-GR"/>
          </w:rPr>
          <w:t xml:space="preserve"> από τη διαταραχή</w:t>
        </w:r>
      </w:ins>
      <w:ins w:id="3774" w:author="Στάθης Καπ" w:date="2023-03-05T03:52:00Z">
        <w:r w:rsidR="00A62122">
          <w:rPr>
            <w:lang w:val="el-GR"/>
          </w:rPr>
          <w:t xml:space="preserve"> θα προστίθενται πίσω κατά την </w:t>
        </w:r>
      </w:ins>
      <w:ins w:id="3775" w:author="Στάθης Καπ" w:date="2023-03-09T10:03:00Z">
        <w:r w:rsidR="00440888">
          <w:rPr>
            <w:lang w:val="el-GR"/>
          </w:rPr>
          <w:t>τ</w:t>
        </w:r>
      </w:ins>
      <w:ins w:id="3776" w:author="Στάθης Καπ" w:date="2023-03-05T03:52:00Z">
        <w:r w:rsidR="00A62122">
          <w:rPr>
            <w:lang w:val="el-GR"/>
          </w:rPr>
          <w:t xml:space="preserve">οπική </w:t>
        </w:r>
      </w:ins>
      <w:ins w:id="3777" w:author="Στάθης Καπ" w:date="2023-03-09T10:03:00Z">
        <w:r w:rsidR="00440888">
          <w:rPr>
            <w:lang w:val="el-GR"/>
          </w:rPr>
          <w:t>α</w:t>
        </w:r>
      </w:ins>
      <w:ins w:id="3778" w:author="Στάθης Καπ" w:date="2023-03-05T03:52:00Z">
        <w:r w:rsidR="00A62122">
          <w:rPr>
            <w:lang w:val="el-GR"/>
          </w:rPr>
          <w:t xml:space="preserve">ναζήτηση </w:t>
        </w:r>
      </w:ins>
      <w:ins w:id="3779" w:author="Στάθης Καπ" w:date="2023-03-05T04:13:00Z">
        <w:r>
          <w:rPr>
            <w:lang w:val="el-GR"/>
          </w:rPr>
          <w:t>και ο αλ</w:t>
        </w:r>
      </w:ins>
      <w:ins w:id="3780" w:author="Στάθης Καπ" w:date="2023-03-05T04:14:00Z">
        <w:r>
          <w:rPr>
            <w:lang w:val="el-GR"/>
          </w:rPr>
          <w:t xml:space="preserve">γόριθμος θα καταλήγει πάλι στο ίδιο τοπικό βέλτιστο, περιορίζοντας </w:t>
        </w:r>
      </w:ins>
      <w:ins w:id="3781" w:author="Στάθης Καπ" w:date="2023-03-05T07:37:00Z">
        <w:r w:rsidR="00692CE5">
          <w:rPr>
            <w:lang w:val="el-GR"/>
          </w:rPr>
          <w:t>έτσι σημαντικά τη διαφορετικ</w:t>
        </w:r>
      </w:ins>
      <w:ins w:id="3782" w:author="Στάθης Καπ" w:date="2023-03-05T07:38:00Z">
        <w:r w:rsidR="00692CE5">
          <w:rPr>
            <w:lang w:val="el-GR"/>
          </w:rPr>
          <w:t xml:space="preserve">ότητα των λύσεων. </w:t>
        </w:r>
      </w:ins>
      <w:ins w:id="3783" w:author="Στάθης Καπ" w:date="2023-03-05T03:54:00Z">
        <w:r w:rsidR="009B3728">
          <w:rPr>
            <w:lang w:val="el-GR"/>
          </w:rPr>
          <w:t>Εάν</w:t>
        </w:r>
      </w:ins>
      <w:ins w:id="3784" w:author="Στάθης Καπ" w:date="2023-03-05T04:14:00Z">
        <w:r>
          <w:rPr>
            <w:lang w:val="el-GR"/>
          </w:rPr>
          <w:t xml:space="preserve"> όμως</w:t>
        </w:r>
      </w:ins>
      <w:ins w:id="3785" w:author="Στάθης Καπ" w:date="2023-03-05T03:54:00Z">
        <w:r w:rsidR="009B3728">
          <w:rPr>
            <w:lang w:val="el-GR"/>
          </w:rPr>
          <w:t xml:space="preserve"> η </w:t>
        </w:r>
      </w:ins>
      <w:ins w:id="3786" w:author="Στάθης Καπ" w:date="2023-03-09T18:00:00Z">
        <w:r w:rsidR="003852B3">
          <w:rPr>
            <w:lang w:val="el-GR"/>
          </w:rPr>
          <w:t>δ</w:t>
        </w:r>
      </w:ins>
      <w:ins w:id="3787" w:author="Στάθης Καπ" w:date="2023-03-05T03:54:00Z">
        <w:r w:rsidR="009B3728">
          <w:rPr>
            <w:lang w:val="el-GR"/>
          </w:rPr>
          <w:t xml:space="preserve">ιαταραχή είναι </w:t>
        </w:r>
      </w:ins>
      <w:ins w:id="3788" w:author="Στάθης Καπ" w:date="2023-03-05T04:14:00Z">
        <w:r>
          <w:rPr>
            <w:lang w:val="el-GR"/>
          </w:rPr>
          <w:t>πολύ έντονη</w:t>
        </w:r>
      </w:ins>
      <w:ins w:id="3789" w:author="Στάθης Καπ" w:date="2023-03-05T04:15:00Z">
        <w:r>
          <w:rPr>
            <w:lang w:val="el-GR"/>
          </w:rPr>
          <w:t xml:space="preserve"> </w:t>
        </w:r>
      </w:ins>
      <w:ins w:id="3790" w:author="Στάθης Καπ" w:date="2023-03-05T04:16:00Z">
        <w:r>
          <w:rPr>
            <w:lang w:val="el-GR"/>
          </w:rPr>
          <w:t xml:space="preserve">τότε υπάρχει ο κίνδυνος ο αλγόριθμος να ξεκινάει σε κάθε επανάληψη από </w:t>
        </w:r>
      </w:ins>
      <w:ins w:id="3791" w:author="Στάθης Καπ" w:date="2023-03-05T04:17:00Z">
        <w:r>
          <w:rPr>
            <w:lang w:val="el-GR"/>
          </w:rPr>
          <w:t>τυχαίες αρχικές λύσεις</w:t>
        </w:r>
      </w:ins>
      <w:ins w:id="3792" w:author="Στάθης Καπ" w:date="2023-03-05T04:16:00Z">
        <w:r>
          <w:rPr>
            <w:lang w:val="el-GR"/>
          </w:rPr>
          <w:t>, κάτι που θα οδηγήσει</w:t>
        </w:r>
      </w:ins>
      <w:ins w:id="3793" w:author="Στάθης Καπ" w:date="2023-03-05T04:17:00Z">
        <w:r>
          <w:rPr>
            <w:lang w:val="el-GR"/>
          </w:rPr>
          <w:t xml:space="preserve"> πιθανότατα</w:t>
        </w:r>
      </w:ins>
      <w:ins w:id="3794" w:author="Στάθης Καπ" w:date="2023-03-05T04:16:00Z">
        <w:r>
          <w:rPr>
            <w:lang w:val="el-GR"/>
          </w:rPr>
          <w:t xml:space="preserve"> στην</w:t>
        </w:r>
      </w:ins>
      <w:ins w:id="3795" w:author="Στάθης Καπ" w:date="2023-03-05T04:17:00Z">
        <w:r>
          <w:rPr>
            <w:lang w:val="el-GR"/>
          </w:rPr>
          <w:t xml:space="preserve"> εύρεση λιγότερο ποιοτικών λύσεων</w:t>
        </w:r>
      </w:ins>
      <w:ins w:id="3796" w:author="Στάθης Καπ" w:date="2023-03-05T07:39:00Z">
        <w:r w:rsidR="005700A6">
          <w:rPr>
            <w:lang w:val="el-GR"/>
          </w:rPr>
          <w:t xml:space="preserve"> καθώς και στην αύξηση του χρόνου εκτέλεσης της επόμενης </w:t>
        </w:r>
      </w:ins>
      <w:ins w:id="3797" w:author="Στάθης Καπ" w:date="2023-03-09T10:03:00Z">
        <w:r w:rsidR="00440888">
          <w:rPr>
            <w:lang w:val="el-GR"/>
          </w:rPr>
          <w:t>τ</w:t>
        </w:r>
      </w:ins>
      <w:ins w:id="3798" w:author="Στάθης Καπ" w:date="2023-03-05T07:39:00Z">
        <w:r w:rsidR="005700A6">
          <w:rPr>
            <w:lang w:val="el-GR"/>
          </w:rPr>
          <w:t xml:space="preserve">οπικής </w:t>
        </w:r>
      </w:ins>
      <w:ins w:id="3799" w:author="Στάθης Καπ" w:date="2023-03-09T10:03:00Z">
        <w:r w:rsidR="00440888">
          <w:rPr>
            <w:lang w:val="el-GR"/>
          </w:rPr>
          <w:t>α</w:t>
        </w:r>
      </w:ins>
      <w:ins w:id="3800" w:author="Στάθης Καπ" w:date="2023-03-05T07:39:00Z">
        <w:r w:rsidR="005700A6">
          <w:rPr>
            <w:lang w:val="el-GR"/>
          </w:rPr>
          <w:t>ναζήτησης.</w:t>
        </w:r>
      </w:ins>
      <w:ins w:id="3801" w:author="Στάθης Καπ" w:date="2023-03-05T05:21:00Z">
        <w:r w:rsidR="00C47961">
          <w:rPr>
            <w:lang w:val="el-GR"/>
          </w:rPr>
          <w:t xml:space="preserve"> </w:t>
        </w:r>
      </w:ins>
      <w:ins w:id="3802" w:author="Στάθης Καπ" w:date="2023-03-05T04:31:00Z">
        <w:r w:rsidR="00914A87">
          <w:rPr>
            <w:lang w:val="el-GR"/>
          </w:rPr>
          <w:t xml:space="preserve">Μια καλή ιδέα για </w:t>
        </w:r>
      </w:ins>
      <w:ins w:id="3803" w:author="Στάθης Καπ" w:date="2023-03-05T05:18:00Z">
        <w:r w:rsidR="00C47961">
          <w:rPr>
            <w:lang w:val="el-GR"/>
          </w:rPr>
          <w:t xml:space="preserve">τη </w:t>
        </w:r>
      </w:ins>
      <w:ins w:id="3804" w:author="Στάθης Καπ" w:date="2023-03-05T05:21:00Z">
        <w:r w:rsidR="00C47961">
          <w:rPr>
            <w:lang w:val="el-GR"/>
          </w:rPr>
          <w:t>ρύθμιση</w:t>
        </w:r>
      </w:ins>
      <w:ins w:id="3805" w:author="Στάθης Καπ" w:date="2023-03-05T05:22:00Z">
        <w:r w:rsidR="00C47961">
          <w:rPr>
            <w:lang w:val="el-GR"/>
          </w:rPr>
          <w:t xml:space="preserve"> της</w:t>
        </w:r>
      </w:ins>
      <w:ins w:id="3806" w:author="Στάθης Καπ" w:date="2023-03-05T05:21:00Z">
        <w:r w:rsidR="00C47961">
          <w:rPr>
            <w:lang w:val="el-GR"/>
          </w:rPr>
          <w:t xml:space="preserve"> </w:t>
        </w:r>
      </w:ins>
      <w:ins w:id="3807" w:author="Στάθης Καπ" w:date="2023-03-05T05:18:00Z">
        <w:r w:rsidR="00C47961">
          <w:rPr>
            <w:lang w:val="el-GR"/>
          </w:rPr>
          <w:t>ένταση</w:t>
        </w:r>
      </w:ins>
      <w:ins w:id="3808" w:author="Στάθης Καπ" w:date="2023-03-05T05:21:00Z">
        <w:r w:rsidR="00C47961">
          <w:rPr>
            <w:lang w:val="el-GR"/>
          </w:rPr>
          <w:t>ς</w:t>
        </w:r>
      </w:ins>
      <w:ins w:id="3809" w:author="Στάθης Καπ" w:date="2023-03-05T05:18:00Z">
        <w:r w:rsidR="00C47961">
          <w:rPr>
            <w:lang w:val="el-GR"/>
          </w:rPr>
          <w:t xml:space="preserve"> της Διαταραχής, είναι να </w:t>
        </w:r>
      </w:ins>
      <w:ins w:id="3810" w:author="Στάθης Καπ" w:date="2023-03-09T10:03:00Z">
        <w:r w:rsidR="00440888">
          <w:rPr>
            <w:lang w:val="el-GR"/>
          </w:rPr>
          <w:t>προσαρμόζεται</w:t>
        </w:r>
      </w:ins>
      <w:ins w:id="3811" w:author="Στάθης Καπ" w:date="2023-03-05T05:22:00Z">
        <w:r w:rsidR="00440223">
          <w:rPr>
            <w:lang w:val="el-GR"/>
          </w:rPr>
          <w:t xml:space="preserve"> ντετερμινιστικά</w:t>
        </w:r>
      </w:ins>
      <w:ins w:id="3812" w:author="Στάθης Καπ" w:date="2023-03-05T05:18:00Z">
        <w:r w:rsidR="00C47961">
          <w:rPr>
            <w:lang w:val="el-GR"/>
          </w:rPr>
          <w:t xml:space="preserve"> κατά τη διάρκεια του αλγορίθμου.</w:t>
        </w:r>
      </w:ins>
      <w:ins w:id="3813" w:author="Στάθης Καπ" w:date="2023-03-05T05:19:00Z">
        <w:r w:rsidR="00C47961">
          <w:rPr>
            <w:lang w:val="el-GR"/>
          </w:rPr>
          <w:t xml:space="preserve"> </w:t>
        </w:r>
      </w:ins>
      <w:ins w:id="3814" w:author="Στάθης Καπ" w:date="2023-03-05T05:18:00Z">
        <w:r w:rsidR="00C47961">
          <w:rPr>
            <w:lang w:val="el-GR"/>
          </w:rPr>
          <w:t xml:space="preserve"> </w:t>
        </w:r>
      </w:ins>
    </w:p>
    <w:p w14:paraId="78172DB1" w14:textId="1A3D2DE1" w:rsidR="00EE5DEE" w:rsidRDefault="00EE5DEE" w:rsidP="00FD728E">
      <w:pPr>
        <w:pStyle w:val="Heading3"/>
        <w:rPr>
          <w:ins w:id="3815" w:author="Στάθης Καπ" w:date="2023-03-02T07:36:00Z"/>
          <w:lang w:val="el-GR"/>
        </w:rPr>
      </w:pPr>
      <w:bookmarkStart w:id="3816" w:name="_Toc129300373"/>
      <w:ins w:id="3817" w:author="Στάθης Καπ" w:date="2023-03-02T07:36:00Z">
        <w:r>
          <w:rPr>
            <w:lang w:val="el-GR"/>
          </w:rPr>
          <w:lastRenderedPageBreak/>
          <w:t>Κριτήριο αποδοχής</w:t>
        </w:r>
        <w:bookmarkEnd w:id="3816"/>
      </w:ins>
    </w:p>
    <w:p w14:paraId="507F1D5D" w14:textId="516C5B4E" w:rsidR="00EE5DEE" w:rsidRDefault="001B21C2" w:rsidP="00EE5DEE">
      <w:pPr>
        <w:rPr>
          <w:ins w:id="3818" w:author="Στάθης Καπ" w:date="2023-03-05T06:31:00Z"/>
          <w:lang w:val="el-GR"/>
        </w:rPr>
      </w:pPr>
      <w:ins w:id="3819" w:author="Στάθης Καπ" w:date="2023-03-05T06:27:00Z">
        <w:r>
          <w:rPr>
            <w:lang w:val="el-GR"/>
          </w:rPr>
          <w:t>Το κριτήριο αποδοχής</w:t>
        </w:r>
      </w:ins>
      <w:ins w:id="3820" w:author="Στάθης Καπ" w:date="2023-03-05T06:28:00Z">
        <w:r>
          <w:rPr>
            <w:lang w:val="el-GR"/>
          </w:rPr>
          <w:t xml:space="preserve"> </w:t>
        </w:r>
      </w:ins>
      <w:ins w:id="3821" w:author="Στάθης Καπ" w:date="2023-03-05T07:39:00Z">
        <w:r w:rsidR="00562694">
          <w:rPr>
            <w:lang w:val="el-GR"/>
          </w:rPr>
          <w:t>καθορίζει</w:t>
        </w:r>
      </w:ins>
      <w:ins w:id="3822" w:author="Στάθης Καπ" w:date="2023-03-05T06:28:00Z">
        <w:r>
          <w:rPr>
            <w:lang w:val="el-GR"/>
          </w:rPr>
          <w:t xml:space="preserve"> εάν σε μια επανάληψη του </w:t>
        </w:r>
        <w:r>
          <w:t>ILS</w:t>
        </w:r>
        <w:r w:rsidRPr="001B21C2">
          <w:rPr>
            <w:lang w:val="el-GR"/>
            <w:rPrChange w:id="3823" w:author="Στάθης Καπ" w:date="2023-03-05T06:28:00Z">
              <w:rPr/>
            </w:rPrChange>
          </w:rPr>
          <w:t xml:space="preserve"> </w:t>
        </w:r>
        <w:r>
          <w:rPr>
            <w:lang w:val="el-GR"/>
          </w:rPr>
          <w:t>θα γίνει αποδεκτή η λύση που</w:t>
        </w:r>
      </w:ins>
      <w:ins w:id="3824" w:author="Στάθης Καπ" w:date="2023-03-05T07:40:00Z">
        <w:r w:rsidR="007627EA">
          <w:rPr>
            <w:lang w:val="el-GR"/>
          </w:rPr>
          <w:t xml:space="preserve"> προέκυψε </w:t>
        </w:r>
      </w:ins>
      <w:ins w:id="3825" w:author="Στάθης Καπ" w:date="2023-03-05T06:28:00Z">
        <w:r>
          <w:rPr>
            <w:lang w:val="el-GR"/>
          </w:rPr>
          <w:t xml:space="preserve">από την </w:t>
        </w:r>
      </w:ins>
      <w:ins w:id="3826" w:author="Στάθης Καπ" w:date="2023-03-09T10:03:00Z">
        <w:r w:rsidR="00951F39">
          <w:rPr>
            <w:lang w:val="el-GR"/>
          </w:rPr>
          <w:t>τ</w:t>
        </w:r>
      </w:ins>
      <w:ins w:id="3827" w:author="Στάθης Καπ" w:date="2023-03-05T06:28:00Z">
        <w:r>
          <w:rPr>
            <w:lang w:val="el-GR"/>
          </w:rPr>
          <w:t xml:space="preserve">οπική </w:t>
        </w:r>
      </w:ins>
      <w:ins w:id="3828" w:author="Στάθης Καπ" w:date="2023-03-09T10:03:00Z">
        <w:r w:rsidR="00951F39">
          <w:rPr>
            <w:lang w:val="el-GR"/>
          </w:rPr>
          <w:t>α</w:t>
        </w:r>
      </w:ins>
      <w:ins w:id="3829" w:author="Στάθης Καπ" w:date="2023-03-05T06:28:00Z">
        <w:r>
          <w:rPr>
            <w:lang w:val="el-GR"/>
          </w:rPr>
          <w:t>ναζήτηση</w:t>
        </w:r>
      </w:ins>
      <w:ins w:id="3830" w:author="Στάθης Καπ" w:date="2023-03-05T06:29:00Z">
        <w:r>
          <w:rPr>
            <w:lang w:val="el-GR"/>
          </w:rPr>
          <w:t xml:space="preserve">. Ουσιαστικά, </w:t>
        </w:r>
      </w:ins>
      <w:ins w:id="3831" w:author="Στάθης Καπ" w:date="2023-03-05T06:30:00Z">
        <w:r>
          <w:rPr>
            <w:lang w:val="el-GR"/>
          </w:rPr>
          <w:t>ρυθμίζει</w:t>
        </w:r>
      </w:ins>
      <w:ins w:id="3832" w:author="Στάθης Καπ" w:date="2023-03-05T06:29:00Z">
        <w:r>
          <w:rPr>
            <w:lang w:val="el-GR"/>
          </w:rPr>
          <w:t xml:space="preserve"> την ισορροπία μεταξύ </w:t>
        </w:r>
      </w:ins>
      <w:ins w:id="3833" w:author="Στάθης Καπ" w:date="2023-03-05T07:33:00Z">
        <w:r w:rsidR="003B2BD2">
          <w:rPr>
            <w:lang w:val="el-GR"/>
          </w:rPr>
          <w:t>δύο</w:t>
        </w:r>
      </w:ins>
      <w:ins w:id="3834" w:author="Στάθης Καπ" w:date="2023-03-05T07:30:00Z">
        <w:r w:rsidR="003B2BD2">
          <w:rPr>
            <w:lang w:val="el-GR"/>
          </w:rPr>
          <w:t xml:space="preserve"> στρατηγικών</w:t>
        </w:r>
      </w:ins>
      <w:ins w:id="3835" w:author="Στάθης Καπ" w:date="2023-03-05T06:29:00Z">
        <w:r>
          <w:rPr>
            <w:lang w:val="el-GR"/>
          </w:rPr>
          <w:t xml:space="preserve"> </w:t>
        </w:r>
      </w:ins>
      <w:ins w:id="3836" w:author="Στάθης Καπ" w:date="2023-03-05T07:33:00Z">
        <w:r w:rsidR="003B2BD2">
          <w:rPr>
            <w:lang w:val="el-GR"/>
          </w:rPr>
          <w:t xml:space="preserve">αναζήτησης καινούριων λύσεων, της </w:t>
        </w:r>
      </w:ins>
      <w:ins w:id="3837" w:author="Στάθης Καπ" w:date="2023-03-13T00:15:00Z">
        <w:r w:rsidR="00131023">
          <w:rPr>
            <w:lang w:val="el-GR"/>
          </w:rPr>
          <w:t>εντατικοποίησης</w:t>
        </w:r>
      </w:ins>
      <w:ins w:id="3838" w:author="Στάθης Καπ" w:date="2023-03-05T06:30:00Z">
        <w:r>
          <w:rPr>
            <w:lang w:val="el-GR"/>
          </w:rPr>
          <w:t xml:space="preserve"> και</w:t>
        </w:r>
      </w:ins>
      <w:ins w:id="3839" w:author="Στάθης Καπ" w:date="2023-03-05T07:34:00Z">
        <w:r w:rsidR="003B2BD2">
          <w:rPr>
            <w:lang w:val="el-GR"/>
          </w:rPr>
          <w:t xml:space="preserve"> της</w:t>
        </w:r>
      </w:ins>
      <w:ins w:id="3840" w:author="Στάθης Καπ" w:date="2023-03-05T06:30:00Z">
        <w:r>
          <w:rPr>
            <w:lang w:val="el-GR"/>
          </w:rPr>
          <w:t xml:space="preserve"> διαφοροποίησης.</w:t>
        </w:r>
      </w:ins>
      <w:ins w:id="3841" w:author="Στάθης Καπ" w:date="2023-03-05T06:29:00Z">
        <w:r>
          <w:rPr>
            <w:lang w:val="el-GR"/>
          </w:rPr>
          <w:t xml:space="preserve"> </w:t>
        </w:r>
      </w:ins>
      <w:ins w:id="3842" w:author="Στάθης Καπ" w:date="2023-03-05T06:31:00Z">
        <w:r>
          <w:rPr>
            <w:lang w:val="el-GR"/>
          </w:rPr>
          <w:t xml:space="preserve">Οι δύο ακραίες </w:t>
        </w:r>
      </w:ins>
      <w:ins w:id="3843" w:author="Στάθης Καπ" w:date="2023-03-05T07:31:00Z">
        <w:r w:rsidR="003B2BD2">
          <w:rPr>
            <w:lang w:val="el-GR"/>
          </w:rPr>
          <w:t>επιλογές</w:t>
        </w:r>
      </w:ins>
      <w:ins w:id="3844"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3845" w:author="Στάθης Καπ" w:date="2023-03-05T06:33:00Z"/>
          <w:lang w:val="el-GR"/>
        </w:rPr>
      </w:pPr>
      <w:ins w:id="3846" w:author="Στάθης Καπ" w:date="2023-03-05T06:32:00Z">
        <w:r>
          <w:rPr>
            <w:lang w:val="el-GR"/>
          </w:rPr>
          <w:t xml:space="preserve">Αποδοχή </w:t>
        </w:r>
      </w:ins>
      <w:ins w:id="3847" w:author="Στάθης Καπ" w:date="2023-03-05T06:33:00Z">
        <w:r>
          <w:rPr>
            <w:lang w:val="el-GR"/>
          </w:rPr>
          <w:t xml:space="preserve">μόνο </w:t>
        </w:r>
      </w:ins>
      <w:ins w:id="3848" w:author="Στάθης Καπ" w:date="2023-03-05T06:32:00Z">
        <w:r>
          <w:rPr>
            <w:lang w:val="el-GR"/>
          </w:rPr>
          <w:t>καλύτερων λύσεων</w:t>
        </w:r>
      </w:ins>
      <w:ins w:id="3849" w:author="Στάθης Καπ" w:date="2023-03-05T06:34:00Z">
        <w:r>
          <w:rPr>
            <w:lang w:val="el-GR"/>
          </w:rPr>
          <w:t xml:space="preserve"> (ε</w:t>
        </w:r>
      </w:ins>
      <w:ins w:id="3850" w:author="Στάθης Καπ" w:date="2023-03-05T06:33:00Z">
        <w:r>
          <w:rPr>
            <w:lang w:val="el-GR"/>
          </w:rPr>
          <w:t xml:space="preserve">υνοεί την </w:t>
        </w:r>
      </w:ins>
      <w:ins w:id="3851" w:author="Στάθης Καπ" w:date="2023-03-13T00:14:00Z">
        <w:r w:rsidR="00131023">
          <w:rPr>
            <w:lang w:val="el-GR"/>
          </w:rPr>
          <w:t>εντατικοποίηση</w:t>
        </w:r>
      </w:ins>
      <w:ins w:id="3852" w:author="Στάθης Καπ" w:date="2023-03-05T07:29:00Z">
        <w:r w:rsidR="003B2BD2">
          <w:rPr>
            <w:lang w:val="el-GR"/>
          </w:rPr>
          <w:t xml:space="preserve"> </w:t>
        </w:r>
      </w:ins>
      <w:ins w:id="3853" w:author="Στάθης Καπ" w:date="2023-03-05T06:33:00Z">
        <w:r>
          <w:rPr>
            <w:lang w:val="el-GR"/>
          </w:rPr>
          <w:t>της αναζήτησης</w:t>
        </w:r>
      </w:ins>
      <w:ins w:id="3854" w:author="Στάθης Καπ" w:date="2023-03-05T06:34:00Z">
        <w:r>
          <w:rPr>
            <w:lang w:val="el-GR"/>
          </w:rPr>
          <w:t>)</w:t>
        </w:r>
      </w:ins>
    </w:p>
    <w:p w14:paraId="5A44CE07" w14:textId="3108E0C6" w:rsidR="001B21C2" w:rsidRPr="001B21C2" w:rsidRDefault="001B21C2">
      <w:pPr>
        <w:pStyle w:val="ListParagraph"/>
        <w:numPr>
          <w:ilvl w:val="0"/>
          <w:numId w:val="61"/>
        </w:numPr>
        <w:rPr>
          <w:ins w:id="3855" w:author="Στάθης Καπ" w:date="2023-03-02T07:34:00Z"/>
          <w:lang w:val="el-GR"/>
        </w:rPr>
        <w:pPrChange w:id="3856" w:author="Στάθης Καπ" w:date="2023-03-05T06:31:00Z">
          <w:pPr/>
        </w:pPrChange>
      </w:pPr>
      <w:ins w:id="3857" w:author="Στάθης Καπ" w:date="2023-03-05T06:33:00Z">
        <w:r>
          <w:rPr>
            <w:lang w:val="el-GR"/>
          </w:rPr>
          <w:t>Αποδοχή οποια</w:t>
        </w:r>
      </w:ins>
      <w:ins w:id="3858" w:author="Στάθης Καπ" w:date="2023-03-05T06:34:00Z">
        <w:r>
          <w:rPr>
            <w:lang w:val="el-GR"/>
          </w:rPr>
          <w:t>σ</w:t>
        </w:r>
      </w:ins>
      <w:ins w:id="3859" w:author="Στάθης Καπ" w:date="2023-03-05T06:33:00Z">
        <w:r>
          <w:rPr>
            <w:lang w:val="el-GR"/>
          </w:rPr>
          <w:t>δήποτε λύσης (ευνοεί τη</w:t>
        </w:r>
      </w:ins>
      <w:ins w:id="3860" w:author="Στάθης Καπ" w:date="2023-03-05T06:34:00Z">
        <w:r>
          <w:rPr>
            <w:lang w:val="el-GR"/>
          </w:rPr>
          <w:t xml:space="preserve"> διαφοροποίηση της αναζήτησης</w:t>
        </w:r>
      </w:ins>
      <w:ins w:id="3861" w:author="Στάθης Καπ" w:date="2023-03-05T06:33:00Z">
        <w:r>
          <w:rPr>
            <w:lang w:val="el-GR"/>
          </w:rPr>
          <w:t>)</w:t>
        </w:r>
      </w:ins>
    </w:p>
    <w:p w14:paraId="08E6D51B" w14:textId="1371460C" w:rsidR="00EE5DEE" w:rsidRPr="003B2BD2" w:rsidRDefault="001B21C2" w:rsidP="00EE5DEE">
      <w:pPr>
        <w:rPr>
          <w:ins w:id="3862" w:author="Στάθης Καπ" w:date="2023-03-02T07:20:00Z"/>
          <w:lang w:val="el-GR"/>
        </w:rPr>
      </w:pPr>
      <w:ins w:id="3863" w:author="Στάθης Καπ" w:date="2023-03-05T06:35:00Z">
        <w:r>
          <w:rPr>
            <w:lang w:val="el-GR"/>
          </w:rPr>
          <w:t>Φυσικά υπάρχουν και ενδιάμεσες επιλογές</w:t>
        </w:r>
      </w:ins>
      <w:ins w:id="3864" w:author="Στάθης Καπ" w:date="2023-03-05T06:37:00Z">
        <w:r>
          <w:rPr>
            <w:lang w:val="el-GR"/>
          </w:rPr>
          <w:t xml:space="preserve">, όπως για παράδειγμα στον αλγόριθμο </w:t>
        </w:r>
      </w:ins>
      <w:ins w:id="3865" w:author="Στάθης Καπ" w:date="2023-03-05T06:38:00Z">
        <w:r w:rsidR="00162612">
          <w:rPr>
            <w:lang w:val="el-GR"/>
          </w:rPr>
          <w:t>Προσομοιωμένης Ανόπτησης (</w:t>
        </w:r>
        <w:r w:rsidR="00162612">
          <w:t>Simulated</w:t>
        </w:r>
        <w:r w:rsidR="00162612" w:rsidRPr="00162612">
          <w:rPr>
            <w:lang w:val="el-GR"/>
            <w:rPrChange w:id="3866" w:author="Στάθης Καπ" w:date="2023-03-05T06:38:00Z">
              <w:rPr/>
            </w:rPrChange>
          </w:rPr>
          <w:t xml:space="preserve"> </w:t>
        </w:r>
        <w:r w:rsidR="00162612">
          <w:t>annealing</w:t>
        </w:r>
      </w:ins>
      <w:ins w:id="3867" w:author="Στάθης Καπ" w:date="2023-03-05T06:43:00Z">
        <w:r w:rsidR="00162612" w:rsidRPr="00162612">
          <w:rPr>
            <w:lang w:val="el-GR"/>
            <w:rPrChange w:id="3868" w:author="Στάθης Καπ" w:date="2023-03-05T06:43:00Z">
              <w:rPr/>
            </w:rPrChange>
          </w:rPr>
          <w:t xml:space="preserve">, </w:t>
        </w:r>
        <w:r w:rsidR="00162612">
          <w:t>SA</w:t>
        </w:r>
      </w:ins>
      <w:ins w:id="3869" w:author="Στάθης Καπ" w:date="2023-03-05T06:38:00Z">
        <w:r w:rsidR="00162612">
          <w:rPr>
            <w:lang w:val="el-GR"/>
          </w:rPr>
          <w:t>)</w:t>
        </w:r>
      </w:ins>
      <w:ins w:id="3870" w:author="Στάθης Καπ" w:date="2023-03-05T06:43:00Z">
        <w:r w:rsidR="00162612">
          <w:rPr>
            <w:lang w:val="el-GR"/>
          </w:rPr>
          <w:t xml:space="preserve">. Στον αλγόριθμο </w:t>
        </w:r>
        <w:r w:rsidR="00162612">
          <w:t>SA</w:t>
        </w:r>
        <w:r w:rsidR="00162612">
          <w:rPr>
            <w:lang w:val="el-GR"/>
          </w:rPr>
          <w:t>, μία λύση</w:t>
        </w:r>
      </w:ins>
      <w:ins w:id="3871" w:author="Στάθης Καπ" w:date="2023-03-05T06:38:00Z">
        <w:r w:rsidR="00162612">
          <w:rPr>
            <w:lang w:val="el-GR"/>
          </w:rPr>
          <w:t xml:space="preserve">  </w:t>
        </w:r>
        <w:r w:rsidR="00162612">
          <w:t>S</w:t>
        </w:r>
        <w:r w:rsidR="00162612" w:rsidRPr="00162612">
          <w:rPr>
            <w:lang w:val="el-GR"/>
            <w:rPrChange w:id="3872" w:author="Στάθης Καπ" w:date="2023-03-05T06:38:00Z">
              <w:rPr/>
            </w:rPrChange>
          </w:rPr>
          <w:t xml:space="preserve">*’ </w:t>
        </w:r>
      </w:ins>
      <w:ins w:id="3873" w:author="Στάθης Καπ" w:date="2023-03-05T06:40:00Z">
        <w:r w:rsidR="00162612">
          <w:rPr>
            <w:lang w:val="el-GR"/>
          </w:rPr>
          <w:t xml:space="preserve">μπορεί να γίνει αποδεκτή ως διάδοχος της λύσης </w:t>
        </w:r>
      </w:ins>
      <w:ins w:id="3874" w:author="Στάθης Καπ" w:date="2023-03-05T06:38:00Z">
        <w:r w:rsidR="00162612">
          <w:rPr>
            <w:lang w:val="el-GR"/>
          </w:rPr>
          <w:t xml:space="preserve"> </w:t>
        </w:r>
      </w:ins>
      <w:ins w:id="3875" w:author="Στάθης Καπ" w:date="2023-03-05T06:40:00Z">
        <w:r w:rsidR="00162612">
          <w:t>S</w:t>
        </w:r>
        <w:r w:rsidR="00162612" w:rsidRPr="00162612">
          <w:rPr>
            <w:lang w:val="el-GR"/>
            <w:rPrChange w:id="3876" w:author="Στάθης Καπ" w:date="2023-03-05T06:40:00Z">
              <w:rPr/>
            </w:rPrChange>
          </w:rPr>
          <w:t>*</w:t>
        </w:r>
        <w:r w:rsidR="00162612">
          <w:rPr>
            <w:lang w:val="el-GR"/>
          </w:rPr>
          <w:t xml:space="preserve"> ακόμα και αν είναι χειρότερη, με πιθανότητα </w:t>
        </w:r>
      </w:ins>
      <m:oMath>
        <m:r>
          <w:ins w:id="3877" w:author="Στάθης Καπ" w:date="2023-03-05T06:41:00Z">
            <w:rPr>
              <w:rFonts w:ascii="Cambria Math" w:hAnsi="Cambria Math"/>
              <w:lang w:val="el-GR"/>
            </w:rPr>
            <m:t>p=</m:t>
          </w:ins>
        </m:r>
        <m:r>
          <m:rPr>
            <m:sty m:val="p"/>
          </m:rPr>
          <w:rPr>
            <w:rFonts w:ascii="Cambria Math" w:hAnsi="Cambria Math"/>
            <w:lang w:val="el-GR"/>
          </w:rPr>
          <m:t>exp⁡</m:t>
        </m:r>
        <m:r>
          <w:ins w:id="3878" w:author="Στάθης Καπ" w:date="2023-03-05T06:42:00Z">
            <w:rPr>
              <w:rFonts w:ascii="Cambria Math" w:hAnsi="Cambria Math"/>
              <w:lang w:val="el-GR"/>
            </w:rPr>
            <m:t>{</m:t>
          </w:ins>
        </m:r>
        <m:d>
          <m:dPr>
            <m:ctrlPr>
              <w:ins w:id="3879" w:author="Στάθης Καπ" w:date="2023-03-05T06:41:00Z">
                <w:rPr>
                  <w:rFonts w:ascii="Cambria Math" w:hAnsi="Cambria Math"/>
                  <w:i/>
                  <w:lang w:val="el-GR"/>
                </w:rPr>
              </w:ins>
            </m:ctrlPr>
          </m:dPr>
          <m:e>
            <m:r>
              <w:ins w:id="3880" w:author="Στάθης Καπ" w:date="2023-03-05T06:41:00Z">
                <w:rPr>
                  <w:rFonts w:ascii="Cambria Math" w:hAnsi="Cambria Math"/>
                  <w:lang w:val="el-GR"/>
                </w:rPr>
                <m:t>C</m:t>
              </w:ins>
            </m:r>
            <m:d>
              <m:dPr>
                <m:ctrlPr>
                  <w:ins w:id="3881" w:author="Στάθης Καπ" w:date="2023-03-05T06:41:00Z">
                    <w:rPr>
                      <w:rFonts w:ascii="Cambria Math" w:hAnsi="Cambria Math"/>
                      <w:i/>
                      <w:lang w:val="el-GR"/>
                    </w:rPr>
                  </w:ins>
                </m:ctrlPr>
              </m:dPr>
              <m:e>
                <m:sSup>
                  <m:sSupPr>
                    <m:ctrlPr>
                      <w:ins w:id="3882" w:author="Στάθης Καπ" w:date="2023-03-05T06:41:00Z">
                        <w:rPr>
                          <w:rFonts w:ascii="Cambria Math" w:hAnsi="Cambria Math"/>
                          <w:i/>
                          <w:lang w:val="el-GR"/>
                        </w:rPr>
                      </w:ins>
                    </m:ctrlPr>
                  </m:sSupPr>
                  <m:e>
                    <m:r>
                      <w:ins w:id="3883" w:author="Στάθης Καπ" w:date="2023-03-05T06:41:00Z">
                        <w:rPr>
                          <w:rFonts w:ascii="Cambria Math" w:hAnsi="Cambria Math"/>
                          <w:lang w:val="el-GR"/>
                        </w:rPr>
                        <m:t>s</m:t>
                      </w:ins>
                    </m:r>
                  </m:e>
                  <m:sup>
                    <m:r>
                      <w:ins w:id="3884" w:author="Στάθης Καπ" w:date="2023-03-05T06:41:00Z">
                        <w:rPr>
                          <w:rFonts w:ascii="Cambria Math" w:hAnsi="Cambria Math"/>
                          <w:lang w:val="el-GR"/>
                        </w:rPr>
                        <m:t>*</m:t>
                      </w:ins>
                    </m:r>
                  </m:sup>
                </m:sSup>
              </m:e>
            </m:d>
            <m:r>
              <w:ins w:id="3885" w:author="Στάθης Καπ" w:date="2023-03-05T06:41:00Z">
                <w:rPr>
                  <w:rFonts w:ascii="Cambria Math" w:hAnsi="Cambria Math"/>
                  <w:lang w:val="el-GR"/>
                </w:rPr>
                <m:t>-C</m:t>
              </w:ins>
            </m:r>
            <m:d>
              <m:dPr>
                <m:ctrlPr>
                  <w:ins w:id="3886" w:author="Στάθης Καπ" w:date="2023-03-05T06:41:00Z">
                    <w:rPr>
                      <w:rFonts w:ascii="Cambria Math" w:hAnsi="Cambria Math"/>
                      <w:i/>
                      <w:lang w:val="el-GR"/>
                    </w:rPr>
                  </w:ins>
                </m:ctrlPr>
              </m:dPr>
              <m:e>
                <m:sSup>
                  <m:sSupPr>
                    <m:ctrlPr>
                      <w:ins w:id="3887" w:author="Στάθης Καπ" w:date="2023-03-05T06:41:00Z">
                        <w:rPr>
                          <w:rFonts w:ascii="Cambria Math" w:hAnsi="Cambria Math"/>
                          <w:i/>
                          <w:lang w:val="el-GR"/>
                        </w:rPr>
                      </w:ins>
                    </m:ctrlPr>
                  </m:sSupPr>
                  <m:e>
                    <m:r>
                      <w:ins w:id="3888" w:author="Στάθης Καπ" w:date="2023-03-05T06:41:00Z">
                        <w:rPr>
                          <w:rFonts w:ascii="Cambria Math" w:hAnsi="Cambria Math"/>
                          <w:lang w:val="el-GR"/>
                        </w:rPr>
                        <m:t>s</m:t>
                      </w:ins>
                    </m:r>
                  </m:e>
                  <m:sup>
                    <m:sSup>
                      <m:sSupPr>
                        <m:ctrlPr>
                          <w:ins w:id="3889" w:author="Στάθης Καπ" w:date="2023-03-05T06:41:00Z">
                            <w:rPr>
                              <w:rFonts w:ascii="Cambria Math" w:hAnsi="Cambria Math"/>
                              <w:i/>
                              <w:lang w:val="el-GR"/>
                            </w:rPr>
                          </w:ins>
                        </m:ctrlPr>
                      </m:sSupPr>
                      <m:e>
                        <m:r>
                          <w:ins w:id="3890" w:author="Στάθης Καπ" w:date="2023-03-05T06:41:00Z">
                            <w:rPr>
                              <w:rFonts w:ascii="Cambria Math" w:hAnsi="Cambria Math"/>
                              <w:lang w:val="el-GR"/>
                            </w:rPr>
                            <m:t>*</m:t>
                          </w:ins>
                        </m:r>
                      </m:e>
                      <m:sup>
                        <m:r>
                          <w:ins w:id="3891" w:author="Στάθης Καπ" w:date="2023-03-05T06:41:00Z">
                            <w:rPr>
                              <w:rFonts w:ascii="Cambria Math" w:hAnsi="Cambria Math"/>
                              <w:lang w:val="el-GR"/>
                            </w:rPr>
                            <m:t>'</m:t>
                          </w:ins>
                        </m:r>
                      </m:sup>
                    </m:sSup>
                  </m:sup>
                </m:sSup>
              </m:e>
            </m:d>
          </m:e>
        </m:d>
        <m:r>
          <w:ins w:id="3892" w:author="Στάθης Καπ" w:date="2023-03-05T06:42:00Z">
            <w:rPr>
              <w:rFonts w:ascii="Cambria Math" w:hAnsi="Cambria Math"/>
              <w:lang w:val="el-GR"/>
            </w:rPr>
            <m:t>/T}</m:t>
          </w:ins>
        </m:r>
      </m:oMath>
      <w:ins w:id="3893" w:author="Στάθης Καπ" w:date="2023-03-05T06:44:00Z">
        <w:r w:rsidR="00162612">
          <w:rPr>
            <w:rFonts w:eastAsiaTheme="minorEastAsia"/>
            <w:lang w:val="el-GR"/>
          </w:rPr>
          <w:t xml:space="preserve"> όπου </w:t>
        </w:r>
      </w:ins>
      <w:ins w:id="3894" w:author="Στάθης Καπ" w:date="2023-03-05T07:25:00Z">
        <w:r w:rsidR="003B2BD2">
          <w:rPr>
            <w:rFonts w:eastAsiaTheme="minorEastAsia"/>
          </w:rPr>
          <w:t>C</w:t>
        </w:r>
        <w:r w:rsidR="003B2BD2" w:rsidRPr="003B2BD2">
          <w:rPr>
            <w:rFonts w:eastAsiaTheme="minorEastAsia"/>
            <w:lang w:val="el-GR"/>
            <w:rPrChange w:id="3895" w:author="Στάθης Καπ" w:date="2023-03-05T07:26:00Z">
              <w:rPr>
                <w:rFonts w:eastAsiaTheme="minorEastAsia"/>
              </w:rPr>
            </w:rPrChange>
          </w:rPr>
          <w:t>(</w:t>
        </w:r>
        <w:r w:rsidR="003B2BD2">
          <w:rPr>
            <w:rFonts w:eastAsiaTheme="minorEastAsia"/>
          </w:rPr>
          <w:t>s</w:t>
        </w:r>
      </w:ins>
      <w:ins w:id="3896" w:author="Στάθης Καπ" w:date="2023-03-09T10:04:00Z">
        <w:r w:rsidR="00951F39">
          <w:rPr>
            <w:rFonts w:eastAsiaTheme="minorEastAsia"/>
            <w:lang w:val="el-GR"/>
          </w:rPr>
          <w:t>*</w:t>
        </w:r>
      </w:ins>
      <w:ins w:id="3897" w:author="Στάθης Καπ" w:date="2023-03-05T07:25:00Z">
        <w:r w:rsidR="003B2BD2" w:rsidRPr="003B2BD2">
          <w:rPr>
            <w:rFonts w:eastAsiaTheme="minorEastAsia"/>
            <w:lang w:val="el-GR"/>
            <w:rPrChange w:id="3898" w:author="Στάθης Καπ" w:date="2023-03-05T07:26:00Z">
              <w:rPr>
                <w:rFonts w:eastAsiaTheme="minorEastAsia"/>
              </w:rPr>
            </w:rPrChange>
          </w:rPr>
          <w:t>)</w:t>
        </w:r>
        <w:r w:rsidR="003B2BD2">
          <w:rPr>
            <w:rFonts w:eastAsiaTheme="minorEastAsia"/>
            <w:lang w:val="el-GR"/>
          </w:rPr>
          <w:t xml:space="preserve"> το σκο</w:t>
        </w:r>
      </w:ins>
      <w:ins w:id="3899" w:author="Στάθης Καπ" w:date="2023-03-05T07:26:00Z">
        <w:r w:rsidR="003B2BD2">
          <w:rPr>
            <w:rFonts w:eastAsiaTheme="minorEastAsia"/>
            <w:lang w:val="el-GR"/>
          </w:rPr>
          <w:t xml:space="preserve">ρ μίας λύσης </w:t>
        </w:r>
      </w:ins>
      <w:ins w:id="3900" w:author="Στάθης Καπ" w:date="2023-03-09T10:04:00Z">
        <w:r w:rsidR="00951F39">
          <w:rPr>
            <w:rFonts w:eastAsiaTheme="minorEastAsia"/>
          </w:rPr>
          <w:t>s</w:t>
        </w:r>
        <w:r w:rsidR="00951F39" w:rsidRPr="00951F39">
          <w:rPr>
            <w:rFonts w:eastAsiaTheme="minorEastAsia"/>
            <w:lang w:val="el-GR"/>
            <w:rPrChange w:id="3901" w:author="Στάθης Καπ" w:date="2023-03-09T10:04:00Z">
              <w:rPr>
                <w:rFonts w:eastAsiaTheme="minorEastAsia"/>
              </w:rPr>
            </w:rPrChange>
          </w:rPr>
          <w:t>*</w:t>
        </w:r>
      </w:ins>
      <w:ins w:id="3902"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3903" w:author="Στάθης Καπ" w:date="2023-03-05T07:27:00Z">
        <w:r w:rsidR="003B2BD2">
          <w:rPr>
            <w:rFonts w:eastAsiaTheme="minorEastAsia"/>
            <w:lang w:val="el-GR"/>
          </w:rPr>
          <w:t>όσο</w:t>
        </w:r>
      </w:ins>
      <w:ins w:id="3904" w:author="Στάθης Καπ" w:date="2023-03-05T07:26:00Z">
        <w:r w:rsidR="003B2BD2">
          <w:rPr>
            <w:rFonts w:eastAsiaTheme="minorEastAsia"/>
            <w:lang w:val="el-GR"/>
          </w:rPr>
          <w:t xml:space="preserve"> τρέχει ο αλγόριθμος.</w:t>
        </w:r>
      </w:ins>
      <w:ins w:id="3905" w:author="Στάθης Καπ" w:date="2023-03-05T07:28:00Z">
        <w:r w:rsidR="003B2BD2" w:rsidRPr="003B2BD2">
          <w:rPr>
            <w:rFonts w:eastAsiaTheme="minorEastAsia"/>
            <w:lang w:val="el-GR"/>
            <w:rPrChange w:id="3906" w:author="Στάθης Καπ" w:date="2023-03-05T07:28:00Z">
              <w:rPr>
                <w:rFonts w:eastAsiaTheme="minorEastAsia"/>
              </w:rPr>
            </w:rPrChange>
          </w:rPr>
          <w:t xml:space="preserve"> </w:t>
        </w:r>
      </w:ins>
      <w:ins w:id="3907" w:author="Στάθης Καπ" w:date="2023-03-05T07:29:00Z">
        <w:r w:rsidR="003B2BD2">
          <w:rPr>
            <w:rFonts w:eastAsiaTheme="minorEastAsia"/>
            <w:lang w:val="el-GR"/>
          </w:rPr>
          <w:t>Μία άλλη ενδιάμεση επιλογή είναι</w:t>
        </w:r>
      </w:ins>
      <w:ins w:id="3908" w:author="Στάθης Καπ" w:date="2023-03-05T07:31:00Z">
        <w:r w:rsidR="003B2BD2">
          <w:rPr>
            <w:rFonts w:eastAsiaTheme="minorEastAsia"/>
            <w:lang w:val="el-GR"/>
          </w:rPr>
          <w:t xml:space="preserve"> η</w:t>
        </w:r>
      </w:ins>
      <w:ins w:id="3909" w:author="Στάθης Καπ" w:date="2023-03-05T07:30:00Z">
        <w:r w:rsidR="003B2BD2">
          <w:rPr>
            <w:rFonts w:eastAsiaTheme="minorEastAsia"/>
            <w:lang w:val="el-GR"/>
          </w:rPr>
          <w:t xml:space="preserve"> εναλλαγή μεταξύ των </w:t>
        </w:r>
      </w:ins>
      <w:ins w:id="3910" w:author="Στάθης Καπ" w:date="2023-03-05T07:31:00Z">
        <w:r w:rsidR="003B2BD2">
          <w:rPr>
            <w:rFonts w:eastAsiaTheme="minorEastAsia"/>
            <w:lang w:val="el-GR"/>
          </w:rPr>
          <w:t>δύο</w:t>
        </w:r>
      </w:ins>
      <w:ins w:id="3911" w:author="Στάθης Καπ" w:date="2023-03-05T07:30:00Z">
        <w:r w:rsidR="003B2BD2">
          <w:rPr>
            <w:rFonts w:eastAsiaTheme="minorEastAsia"/>
            <w:lang w:val="el-GR"/>
          </w:rPr>
          <w:t xml:space="preserve"> στρατ</w:t>
        </w:r>
      </w:ins>
      <w:ins w:id="3912" w:author="Στάθης Καπ" w:date="2023-03-05T07:31:00Z">
        <w:r w:rsidR="003B2BD2">
          <w:rPr>
            <w:rFonts w:eastAsiaTheme="minorEastAsia"/>
            <w:lang w:val="el-GR"/>
          </w:rPr>
          <w:t xml:space="preserve">ηγικών </w:t>
        </w:r>
      </w:ins>
      <w:ins w:id="3913" w:author="Στάθης Καπ" w:date="2023-03-05T07:33:00Z">
        <w:r w:rsidR="003B2BD2">
          <w:rPr>
            <w:rFonts w:eastAsiaTheme="minorEastAsia"/>
            <w:lang w:val="el-GR"/>
          </w:rPr>
          <w:t>αναζήτησης</w:t>
        </w:r>
      </w:ins>
      <w:ins w:id="3914" w:author="Στάθης Καπ" w:date="2023-03-05T07:34:00Z">
        <w:r w:rsidR="003B2BD2">
          <w:rPr>
            <w:rFonts w:eastAsiaTheme="minorEastAsia"/>
            <w:lang w:val="el-GR"/>
          </w:rPr>
          <w:t xml:space="preserve"> με βάση το ιστορικό των λύσεων</w:t>
        </w:r>
      </w:ins>
      <w:ins w:id="3915" w:author="Στάθης Καπ" w:date="2023-03-05T07:36:00Z">
        <w:r w:rsidR="00692CE5">
          <w:rPr>
            <w:rFonts w:eastAsiaTheme="minorEastAsia"/>
            <w:lang w:val="el-GR"/>
          </w:rPr>
          <w:t>, δηλαδή</w:t>
        </w:r>
      </w:ins>
      <w:ins w:id="3916" w:author="Στάθης Καπ" w:date="2023-03-05T07:34:00Z">
        <w:r w:rsidR="003B2BD2">
          <w:rPr>
            <w:rFonts w:eastAsiaTheme="minorEastAsia"/>
            <w:lang w:val="el-GR"/>
          </w:rPr>
          <w:t xml:space="preserve">, εάν η στρατηγική </w:t>
        </w:r>
      </w:ins>
      <w:ins w:id="3917" w:author="Στάθης Καπ" w:date="2023-03-13T00:15:00Z">
        <w:r w:rsidR="00C52A11">
          <w:rPr>
            <w:rFonts w:eastAsiaTheme="minorEastAsia"/>
            <w:lang w:val="el-GR"/>
          </w:rPr>
          <w:t>εντατικοποίησης</w:t>
        </w:r>
      </w:ins>
      <w:ins w:id="3918" w:author="Στάθης Καπ" w:date="2023-03-05T07:34:00Z">
        <w:r w:rsidR="003B2BD2">
          <w:rPr>
            <w:rFonts w:eastAsiaTheme="minorEastAsia"/>
            <w:lang w:val="el-GR"/>
          </w:rPr>
          <w:t xml:space="preserve"> δε βελτιώνει περαιτέρω τις λύσεις, </w:t>
        </w:r>
      </w:ins>
      <w:ins w:id="3919" w:author="Στάθης Καπ" w:date="2023-03-05T07:35:00Z">
        <w:r w:rsidR="003B2BD2">
          <w:rPr>
            <w:rFonts w:eastAsiaTheme="minorEastAsia"/>
            <w:lang w:val="el-GR"/>
          </w:rPr>
          <w:t>ο αλγόριθμος να</w:t>
        </w:r>
      </w:ins>
      <w:ins w:id="3920" w:author="Στάθης Καπ" w:date="2023-03-05T07:41:00Z">
        <w:r w:rsidR="00296325">
          <w:rPr>
            <w:rFonts w:eastAsiaTheme="minorEastAsia"/>
            <w:lang w:val="el-GR"/>
          </w:rPr>
          <w:t xml:space="preserve"> μπορεί</w:t>
        </w:r>
      </w:ins>
      <w:ins w:id="3921" w:author="Στάθης Καπ" w:date="2023-03-13T00:15:00Z">
        <w:r w:rsidR="00824B1E">
          <w:rPr>
            <w:rFonts w:eastAsiaTheme="minorEastAsia"/>
            <w:lang w:val="el-GR"/>
          </w:rPr>
          <w:t xml:space="preserve"> να</w:t>
        </w:r>
      </w:ins>
      <w:ins w:id="3922"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3923" w:author="Στάθης Καπ" w:date="2023-03-05T06:29:00Z"/>
          <w:lang w:val="el-GR"/>
        </w:rPr>
      </w:pPr>
      <w:del w:id="3924"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3925" w:author="Στάθης Καπ" w:date="2023-03-02T07:34:00Z">
        <w:r w:rsidR="00B549F7" w:rsidRPr="00B549F7" w:rsidDel="006C05D7">
          <w:rPr>
            <w:lang w:val="el-GR"/>
          </w:rPr>
          <w:delText xml:space="preserve">παρούσας </w:delText>
        </w:r>
      </w:del>
      <w:del w:id="3926" w:author="Στάθης Καπ" w:date="2023-03-05T06:29:00Z">
        <w:r w:rsidR="00B549F7" w:rsidRPr="00B549F7" w:rsidDel="001B21C2">
          <w:rPr>
            <w:lang w:val="el-GR"/>
          </w:rPr>
          <w:delText>εργασίας.</w:delText>
        </w:r>
        <w:bookmarkStart w:id="3927" w:name="_Toc129057676"/>
        <w:bookmarkStart w:id="3928" w:name="_Toc129191510"/>
        <w:bookmarkStart w:id="3929" w:name="_Toc129197848"/>
        <w:bookmarkStart w:id="3930" w:name="_Toc129300374"/>
        <w:bookmarkEnd w:id="3927"/>
        <w:bookmarkEnd w:id="3928"/>
        <w:bookmarkEnd w:id="3929"/>
        <w:bookmarkEnd w:id="3930"/>
      </w:del>
    </w:p>
    <w:p w14:paraId="0B6B9BF1" w14:textId="70E31BCC" w:rsidR="0059698D" w:rsidRPr="0059698D" w:rsidRDefault="0059698D" w:rsidP="00D0168E">
      <w:pPr>
        <w:pStyle w:val="Heading2"/>
        <w:rPr>
          <w:lang w:val="el-GR"/>
        </w:rPr>
      </w:pPr>
      <w:del w:id="3931" w:author="Στάθης Καπ" w:date="2023-02-26T00:54:00Z">
        <w:r w:rsidDel="00D0168E">
          <w:rPr>
            <w:lang w:val="el-GR"/>
          </w:rPr>
          <w:delText>3.</w:delText>
        </w:r>
      </w:del>
      <w:del w:id="3932" w:author="Στάθης Καπ" w:date="2023-02-25T23:42:00Z">
        <w:r w:rsidDel="00FC4088">
          <w:rPr>
            <w:lang w:val="el-GR"/>
          </w:rPr>
          <w:delText xml:space="preserve">2 </w:delText>
        </w:r>
      </w:del>
      <w:bookmarkStart w:id="3933" w:name="_Toc129300375"/>
      <w:r>
        <w:rPr>
          <w:lang w:val="el-GR"/>
        </w:rPr>
        <w:t xml:space="preserve">Υλοποίηση Επαναλαμβανόμενης Τοπικής Αναζήτησης </w:t>
      </w:r>
      <w:del w:id="3934" w:author="Στάθης Καπ" w:date="2023-03-02T04:52:00Z">
        <w:r w:rsidDel="006F007D">
          <w:rPr>
            <w:lang w:val="el-GR"/>
          </w:rPr>
          <w:delText xml:space="preserve">στο </w:delText>
        </w:r>
      </w:del>
      <w:ins w:id="3935" w:author="Στάθης Καπ" w:date="2023-03-02T04:52:00Z">
        <w:r w:rsidR="006F007D">
          <w:rPr>
            <w:lang w:val="el-GR"/>
          </w:rPr>
          <w:t xml:space="preserve">για το </w:t>
        </w:r>
      </w:ins>
      <w:r>
        <w:t>TOPTW</w:t>
      </w:r>
      <w:bookmarkEnd w:id="3933"/>
    </w:p>
    <w:p w14:paraId="3A4A2559" w14:textId="57329491" w:rsidR="00C713D2" w:rsidRDefault="00375B5C" w:rsidP="008101BB">
      <w:pPr>
        <w:rPr>
          <w:lang w:val="el-GR"/>
        </w:rPr>
      </w:pPr>
      <w:del w:id="3936" w:author="Στάθης Καπ" w:date="2023-03-02T07:19:00Z">
        <w:r w:rsidRPr="00375B5C" w:rsidDel="00A33A49">
          <w:rPr>
            <w:lang w:val="el-GR"/>
          </w:rPr>
          <w:delText xml:space="preserve">Ο </w:delText>
        </w:r>
      </w:del>
      <w:del w:id="3937" w:author="Στάθης Καπ" w:date="2023-03-02T04:35:00Z">
        <w:r w:rsidRPr="00375B5C" w:rsidDel="00E05118">
          <w:rPr>
            <w:lang w:val="el-GR"/>
          </w:rPr>
          <w:delText xml:space="preserve">αλγόριθμος </w:delText>
        </w:r>
      </w:del>
      <w:del w:id="3938" w:author="Στάθης Καπ" w:date="2023-03-02T07:19:00Z">
        <w:r w:rsidDel="00A33A49">
          <w:delText>ILS</w:delText>
        </w:r>
        <w:r w:rsidRPr="00375B5C" w:rsidDel="00A33A49">
          <w:rPr>
            <w:lang w:val="el-GR"/>
          </w:rPr>
          <w:delText xml:space="preserve"> αποτελείται </w:delText>
        </w:r>
      </w:del>
      <w:del w:id="3939"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3940" w:author="Στάθης Καπ" w:date="2023-03-02T07:19:00Z">
        <w:r w:rsidR="004A155C" w:rsidRPr="00375B5C" w:rsidDel="00A33A49">
          <w:rPr>
            <w:lang w:val="el-GR"/>
          </w:rPr>
          <w:delText>από</w:delText>
        </w:r>
        <w:r w:rsidRPr="00375B5C" w:rsidDel="00A33A49">
          <w:rPr>
            <w:lang w:val="el-GR"/>
          </w:rPr>
          <w:delText xml:space="preserve"> </w:delText>
        </w:r>
      </w:del>
      <w:del w:id="3941" w:author="Στάθης Καπ" w:date="2023-03-02T04:35:00Z">
        <w:r w:rsidRPr="00375B5C" w:rsidDel="001A3B93">
          <w:rPr>
            <w:lang w:val="el-GR"/>
          </w:rPr>
          <w:delText>2</w:delText>
        </w:r>
      </w:del>
      <w:del w:id="3942" w:author="Στάθης Καπ" w:date="2023-03-02T07:18:00Z">
        <w:r w:rsidRPr="00375B5C" w:rsidDel="00795439">
          <w:rPr>
            <w:lang w:val="el-GR"/>
          </w:rPr>
          <w:delText xml:space="preserve"> </w:delText>
        </w:r>
      </w:del>
      <w:del w:id="3943" w:author="Στάθης Καπ" w:date="2023-03-02T07:19:00Z">
        <w:r w:rsidRPr="00375B5C" w:rsidDel="00795439">
          <w:rPr>
            <w:lang w:val="el-GR"/>
          </w:rPr>
          <w:delText xml:space="preserve">βήματα, την Εισαγωγή (Τοπική Αναζήτηση) και τη Διαταραχή. </w:delText>
        </w:r>
      </w:del>
      <w:ins w:id="3944" w:author="Στάθης Καπ" w:date="2023-03-13T00:17:00Z">
        <w:r w:rsidR="00BD1AFF">
          <w:rPr>
            <w:lang w:val="el-GR"/>
          </w:rPr>
          <w:t xml:space="preserve">Πριν </w:t>
        </w:r>
      </w:ins>
      <w:del w:id="3945" w:author="Στάθης Καπ" w:date="2023-03-13T00:17:00Z">
        <w:r w:rsidR="00A131B0" w:rsidRPr="00375B5C" w:rsidDel="00BD1AFF">
          <w:rPr>
            <w:lang w:val="el-GR"/>
          </w:rPr>
          <w:delText>Όμως</w:delText>
        </w:r>
        <w:r w:rsidRPr="00375B5C" w:rsidDel="00BD1AFF">
          <w:rPr>
            <w:lang w:val="el-GR"/>
          </w:rPr>
          <w:delText xml:space="preserve"> </w:delText>
        </w:r>
      </w:del>
      <w:ins w:id="3946" w:author="Στάθης Καπ" w:date="2023-03-13T00:16:00Z">
        <w:r w:rsidR="00014685">
          <w:rPr>
            <w:lang w:val="el-GR"/>
          </w:rPr>
          <w:t>αναλυθεί ο υλοποιηθείς αλγόριθμος</w:t>
        </w:r>
      </w:ins>
      <w:del w:id="3947"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3948" w:author="Στάθης Καπ" w:date="2023-03-13T00:16:00Z">
        <w:r w:rsidDel="00C17782">
          <w:rPr>
            <w:lang w:val="el-GR"/>
          </w:rPr>
          <w:delText>Έ</w:delText>
        </w:r>
        <w:r w:rsidRPr="00BB00B5" w:rsidDel="00C17782">
          <w:rPr>
            <w:lang w:val="el-GR"/>
          </w:rPr>
          <w:delText>τσι λοιπόν,</w:delText>
        </w:r>
      </w:del>
      <w:ins w:id="3949" w:author="Στάθης Καπ" w:date="2023-03-13T00:16:00Z">
        <w:r w:rsidR="00C17782">
          <w:rPr>
            <w:lang w:val="el-GR"/>
          </w:rPr>
          <w:t>Γ</w:t>
        </w:r>
      </w:ins>
      <w:del w:id="3950"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lastRenderedPageBreak/>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3951"/>
      <w:r w:rsidRPr="002F740D">
        <w:rPr>
          <w:lang w:val="el-GR"/>
        </w:rPr>
        <w:t xml:space="preserve">διάρκεια συνολικής </w:t>
      </w:r>
      <w:ins w:id="3952" w:author="Στάθης Καπ" w:date="2023-03-05T04:23:00Z">
        <w:r w:rsidR="004A219C">
          <w:rPr>
            <w:lang w:val="el-GR"/>
          </w:rPr>
          <w:t xml:space="preserve">χρονικής </w:t>
        </w:r>
      </w:ins>
      <w:del w:id="3953" w:author="Στάθης Καπ" w:date="2023-03-05T04:23:00Z">
        <w:r w:rsidRPr="002F740D" w:rsidDel="004A219C">
          <w:rPr>
            <w:lang w:val="el-GR"/>
          </w:rPr>
          <w:delText xml:space="preserve">κατανάλωσης </w:delText>
        </w:r>
      </w:del>
      <w:commentRangeEnd w:id="3951"/>
      <w:ins w:id="3954" w:author="Στάθης Καπ" w:date="2023-03-05T04:23:00Z">
        <w:r w:rsidR="004A219C">
          <w:rPr>
            <w:lang w:val="el-GR"/>
          </w:rPr>
          <w:t>ολίσθησης</w:t>
        </w:r>
        <w:r w:rsidR="004A219C" w:rsidRPr="002F740D">
          <w:rPr>
            <w:lang w:val="el-GR"/>
          </w:rPr>
          <w:t xml:space="preserve"> </w:t>
        </w:r>
      </w:ins>
      <w:del w:id="3955" w:author="Στάθης Καπ" w:date="2023-03-05T04:23:00Z">
        <w:r w:rsidR="00472144" w:rsidDel="004A219C">
          <w:rPr>
            <w:rStyle w:val="CommentReference"/>
          </w:rPr>
          <w:commentReference w:id="3951"/>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3956" w:author="Στάθης Καπ" w:date="2023-03-13T00:17:00Z">
            <w:rPr>
              <w:rFonts w:ascii="Cambria Math" w:hAnsi="Cambria Math"/>
              <w:lang w:val="el-GR"/>
            </w:rPr>
            <m:t>T</m:t>
          </w:del>
        </m:r>
        <m:r>
          <w:ins w:id="3957" w:author="Στάθης Καπ" w:date="2023-03-13T00:17:00Z">
            <w:rPr>
              <w:rFonts w:ascii="Cambria Math" w:hAnsi="Cambria Math"/>
              <w:lang w:val="el-GR"/>
            </w:rPr>
            <m:t>travelTim</m:t>
          </w:ins>
        </m:r>
        <m:sSub>
          <m:sSubPr>
            <m:ctrlPr>
              <w:ins w:id="3958" w:author="Στάθης Καπ" w:date="2023-03-13T00:17:00Z">
                <w:rPr>
                  <w:rFonts w:ascii="Cambria Math" w:hAnsi="Cambria Math"/>
                  <w:i/>
                  <w:lang w:val="el-GR"/>
                </w:rPr>
              </w:ins>
            </m:ctrlPr>
          </m:sSubPr>
          <m:e>
            <m:r>
              <w:ins w:id="3959" w:author="Στάθης Καπ" w:date="2023-03-13T00:17:00Z">
                <w:rPr>
                  <w:rFonts w:ascii="Cambria Math" w:hAnsi="Cambria Math"/>
                  <w:lang w:val="el-GR"/>
                </w:rPr>
                <m:t>e</m:t>
              </w:ins>
            </m:r>
          </m:e>
          <m:sub>
            <m:r>
              <w:ins w:id="3960" w:author="Στάθης Καπ" w:date="2023-03-13T00:17:00Z">
                <w:rPr>
                  <w:rFonts w:ascii="Cambria Math" w:hAnsi="Cambria Math"/>
                  <w:lang w:val="el-GR"/>
                </w:rPr>
                <m:t>i</m:t>
              </w:ins>
            </m:r>
            <m:r>
              <w:ins w:id="3961" w:author="Στάθης Καπ" w:date="2023-03-13T00:18:00Z">
                <w:rPr>
                  <w:rFonts w:ascii="Cambria Math" w:hAnsi="Cambria Math"/>
                  <w:lang w:val="el-GR"/>
                </w:rPr>
                <m:t>j</m:t>
              </w:ins>
            </m:r>
          </m:sub>
        </m:sSub>
        <m:sSub>
          <m:sSubPr>
            <m:ctrlPr>
              <w:del w:id="3962" w:author="Στάθης Καπ" w:date="2023-03-13T00:17:00Z">
                <w:rPr>
                  <w:rFonts w:ascii="Cambria Math" w:hAnsi="Cambria Math"/>
                  <w:i/>
                  <w:lang w:val="el-GR"/>
                </w:rPr>
              </w:del>
            </m:ctrlPr>
          </m:sSubPr>
          <m:e>
            <m:r>
              <w:del w:id="3963" w:author="Στάθης Καπ" w:date="2023-03-13T00:17:00Z">
                <w:rPr>
                  <w:rFonts w:ascii="Cambria Math" w:hAnsi="Cambria Math"/>
                  <w:lang w:val="el-GR"/>
                </w:rPr>
                <m:t>T</m:t>
              </w:del>
            </m:r>
          </m:e>
          <m:sub>
            <m:r>
              <w:del w:id="3964"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3965" w:author="Στάθης Καπ" w:date="2023-03-02T04:32:00Z">
        <w:r w:rsidRPr="001B2849" w:rsidDel="007577AC">
          <w:rPr>
            <w:lang w:val="el-GR"/>
          </w:rPr>
          <w:delText xml:space="preserve">λίστες </w:delText>
        </w:r>
      </w:del>
      <w:ins w:id="3966"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3967" w:author="Στάθης Καπ" w:date="2023-03-02T04:32:00Z">
        <w:r w:rsidR="007577AC">
          <w:t>s</w:t>
        </w:r>
      </w:ins>
      <w:r w:rsidRPr="001B2849">
        <w:rPr>
          <w:lang w:val="el-GR"/>
        </w:rPr>
        <w:t xml:space="preserve">. </w:t>
      </w:r>
      <w:ins w:id="3968"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3969" w:author="Στάθης Καπ" w:date="2023-03-02T04:33:00Z">
        <w:r w:rsidR="007577AC">
          <w:rPr>
            <w:lang w:val="el-GR"/>
          </w:rPr>
          <w:t xml:space="preserve"> ενώ η δομή δεδομένων </w:t>
        </w:r>
        <w:r w:rsidR="007577AC">
          <w:t>Walks</w:t>
        </w:r>
        <w:r w:rsidR="007577AC" w:rsidRPr="007577AC">
          <w:rPr>
            <w:lang w:val="el-GR"/>
            <w:rPrChange w:id="3970"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3971" w:author="Στάθης Καπ" w:date="2023-03-02T04:33:00Z">
              <w:rPr/>
            </w:rPrChange>
          </w:rPr>
          <w:t xml:space="preserve"> </w:t>
        </w:r>
        <w:r w:rsidR="007577AC">
          <w:rPr>
            <w:lang w:val="el-GR"/>
          </w:rPr>
          <w:t xml:space="preserve">δεν παίζει κάποιο ρόλο, ενώ οι σειρές των κόμβων </w:t>
        </w:r>
      </w:ins>
      <w:ins w:id="3972"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3973"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3974" w:author="Στάθης Καπ" w:date="2023-02-26T00:54:00Z">
        <w:r w:rsidDel="000561C6">
          <w:rPr>
            <w:lang w:val="el-GR"/>
          </w:rPr>
          <w:delText xml:space="preserve">3.2.1 </w:delText>
        </w:r>
      </w:del>
      <w:bookmarkStart w:id="3975" w:name="_Toc129300376"/>
      <w:r>
        <w:rPr>
          <w:lang w:val="el-GR"/>
        </w:rPr>
        <w:t>Βήμα Εισαγωγής</w:t>
      </w:r>
      <w:bookmarkEnd w:id="3975"/>
    </w:p>
    <w:p w14:paraId="1F4BB9FC" w14:textId="0B474ADE" w:rsidR="005A64E6" w:rsidRDefault="00A37CE4" w:rsidP="00A37CE4">
      <w:pPr>
        <w:rPr>
          <w:lang w:val="el-GR"/>
        </w:rPr>
      </w:pPr>
      <w:r w:rsidRPr="005A64E6">
        <w:rPr>
          <w:lang w:val="el-GR"/>
        </w:rPr>
        <w:t xml:space="preserve">Στο βήμα εισαγωγής γίνεται προσπάθεια </w:t>
      </w:r>
      <w:del w:id="3976" w:author="Στάθης Καπ" w:date="2023-02-25T23:13:00Z">
        <w:r w:rsidRPr="005A64E6" w:rsidDel="00777C2D">
          <w:rPr>
            <w:lang w:val="el-GR"/>
          </w:rPr>
          <w:delText xml:space="preserve">προσθήκης </w:delText>
        </w:r>
      </w:del>
      <w:ins w:id="3977"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3978" w:author="Στάθης Καπ" w:date="2023-03-13T00:18:00Z">
        <w:r w:rsidR="00D3348C">
          <w:t>Unvisited</w:t>
        </w:r>
        <w:r w:rsidR="00D3348C" w:rsidRPr="00D3348C">
          <w:rPr>
            <w:lang w:val="el-GR"/>
            <w:rPrChange w:id="3979" w:author="Στάθης Καπ" w:date="2023-03-13T00:18:00Z">
              <w:rPr/>
            </w:rPrChange>
          </w:rPr>
          <w:t xml:space="preserve"> </w:t>
        </w:r>
      </w:ins>
      <w:r w:rsidRPr="005A64E6">
        <w:rPr>
          <w:lang w:val="el-GR"/>
        </w:rPr>
        <w:t>κόμβων</w:t>
      </w:r>
      <w:del w:id="3980" w:author="Στάθης Καπ" w:date="2023-03-13T00:18:00Z">
        <w:r w:rsidRPr="005A64E6" w:rsidDel="00D3348C">
          <w:rPr>
            <w:lang w:val="el-GR"/>
          </w:rPr>
          <w:delText>,</w:delText>
        </w:r>
      </w:del>
      <w:ins w:id="3981" w:author="Στάθης Καπ" w:date="2023-03-13T00:18:00Z">
        <w:r w:rsidR="00D3348C" w:rsidRPr="005A64E6" w:rsidDel="00D3348C">
          <w:rPr>
            <w:lang w:val="el-GR"/>
          </w:rPr>
          <w:t xml:space="preserve"> </w:t>
        </w:r>
      </w:ins>
      <w:del w:id="3982"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3983" w:author="Στάθης Καπ" w:date="2023-03-13T00:20:00Z">
        <w:r w:rsidRPr="005A64E6" w:rsidDel="00B87963">
          <w:rPr>
            <w:lang w:val="el-GR"/>
          </w:rPr>
          <w:delText>,</w:delText>
        </w:r>
      </w:del>
      <w:ins w:id="3984" w:author="Στάθης Καπ" w:date="2023-03-13T00:19:00Z">
        <w:r w:rsidR="00B87963" w:rsidRPr="005A64E6" w:rsidDel="00B87963">
          <w:rPr>
            <w:lang w:val="el-GR"/>
          </w:rPr>
          <w:t xml:space="preserve"> </w:t>
        </w:r>
      </w:ins>
      <w:del w:id="3985" w:author="Στάθης Καπ" w:date="2023-03-13T00:19:00Z">
        <w:r w:rsidRPr="005A64E6" w:rsidDel="00B87963">
          <w:rPr>
            <w:lang w:val="el-GR"/>
          </w:rPr>
          <w:delText xml:space="preserve"> εφόσον εισαχθεί μετά τον </w:delText>
        </w:r>
        <w:r w:rsidDel="00B87963">
          <w:delText>i</w:delText>
        </w:r>
      </w:del>
      <w:del w:id="3986" w:author="Στάθης Καπ" w:date="2023-03-13T00:20:00Z">
        <w:r w:rsidRPr="005A64E6" w:rsidDel="00B87963">
          <w:rPr>
            <w:lang w:val="el-GR"/>
          </w:rPr>
          <w:delText xml:space="preserve">, </w:delText>
        </w:r>
      </w:del>
      <w:r w:rsidRPr="005A64E6">
        <w:rPr>
          <w:lang w:val="el-GR"/>
        </w:rPr>
        <w:t xml:space="preserve">να </w:t>
      </w:r>
      <w:del w:id="3987"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3988" w:author="Στάθης Καπ" w:date="2023-03-13T00:20:00Z">
        <w:r w:rsidRPr="005A64E6" w:rsidDel="00B87963">
          <w:rPr>
            <w:lang w:val="el-GR"/>
          </w:rPr>
          <w:delText xml:space="preserve">αργότερα </w:delText>
        </w:r>
      </w:del>
      <w:ins w:id="3989"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3990" w:author="Στάθης Καπ" w:date="2023-03-13T00:21:00Z">
        <w:r w:rsidR="00A95BCC">
          <w:rPr>
            <w:lang w:val="el-GR"/>
          </w:rPr>
          <w:t>ς του</w:t>
        </w:r>
      </w:ins>
      <w:del w:id="3991" w:author="Στάθης Καπ" w:date="2023-03-13T00:20:00Z">
        <w:r w:rsidRPr="005A64E6" w:rsidDel="00A95BCC">
          <w:rPr>
            <w:lang w:val="el-GR"/>
          </w:rPr>
          <w:delText xml:space="preserve">ς του κόμβου </w:delText>
        </w:r>
        <w:r w:rsidDel="00A95BCC">
          <w:delText>j</w:delText>
        </w:r>
      </w:del>
      <w:ins w:id="3992" w:author="Στάθης Καπ" w:date="2023-03-13T00:20:00Z">
        <w:r w:rsidR="00B87963" w:rsidRPr="00B87963">
          <w:rPr>
            <w:lang w:val="el-GR"/>
            <w:rPrChange w:id="3993" w:author="Στάθης Καπ" w:date="2023-03-13T00:20:00Z">
              <w:rPr/>
            </w:rPrChange>
          </w:rPr>
          <w:t xml:space="preserve"> (</w:t>
        </w:r>
      </w:ins>
      <m:oMath>
        <m:r>
          <w:ins w:id="3994" w:author="Στάθης Καπ" w:date="2023-03-13T00:20:00Z">
            <w:rPr>
              <w:rFonts w:ascii="Cambria Math" w:hAnsi="Cambria Math"/>
            </w:rPr>
            <m:t>depTim</m:t>
          </w:ins>
        </m:r>
        <m:sSub>
          <m:sSubPr>
            <m:ctrlPr>
              <w:ins w:id="3995" w:author="Στάθης Καπ" w:date="2023-03-13T00:20:00Z">
                <w:rPr>
                  <w:rFonts w:ascii="Cambria Math" w:hAnsi="Cambria Math"/>
                  <w:i/>
                </w:rPr>
              </w:ins>
            </m:ctrlPr>
          </m:sSubPr>
          <m:e>
            <m:r>
              <w:ins w:id="3996" w:author="Στάθης Καπ" w:date="2023-03-13T00:20:00Z">
                <w:rPr>
                  <w:rFonts w:ascii="Cambria Math" w:hAnsi="Cambria Math"/>
                </w:rPr>
                <m:t>e</m:t>
              </w:ins>
            </m:r>
          </m:e>
          <m:sub>
            <m:r>
              <w:ins w:id="3997" w:author="Στάθης Καπ" w:date="2023-03-13T00:20:00Z">
                <w:rPr>
                  <w:rFonts w:ascii="Cambria Math" w:hAnsi="Cambria Math"/>
                </w:rPr>
                <m:t>j</m:t>
              </w:ins>
            </m:r>
          </m:sub>
        </m:sSub>
        <m:r>
          <w:ins w:id="3998" w:author="Στάθης Καπ" w:date="2023-03-13T00:20:00Z">
            <w:rPr>
              <w:rFonts w:ascii="Cambria Math" w:hAnsi="Cambria Math"/>
              <w:lang w:val="el-GR"/>
              <w:rPrChange w:id="3999" w:author="Στάθης Καπ" w:date="2023-03-13T00:20:00Z">
                <w:rPr>
                  <w:rFonts w:ascii="Cambria Math" w:hAnsi="Cambria Math"/>
                </w:rPr>
              </w:rPrChange>
            </w:rPr>
            <m:t>≤</m:t>
          </w:ins>
        </m:r>
        <m:r>
          <w:ins w:id="4000" w:author="Στάθης Καπ" w:date="2023-03-13T00:20:00Z">
            <w:rPr>
              <w:rFonts w:ascii="Cambria Math" w:hAnsi="Cambria Math"/>
            </w:rPr>
            <m:t>closeTim</m:t>
          </w:ins>
        </m:r>
        <m:sSub>
          <m:sSubPr>
            <m:ctrlPr>
              <w:ins w:id="4001" w:author="Στάθης Καπ" w:date="2023-03-13T00:20:00Z">
                <w:rPr>
                  <w:rFonts w:ascii="Cambria Math" w:hAnsi="Cambria Math"/>
                  <w:i/>
                </w:rPr>
              </w:ins>
            </m:ctrlPr>
          </m:sSubPr>
          <m:e>
            <m:r>
              <w:ins w:id="4002" w:author="Στάθης Καπ" w:date="2023-03-13T00:20:00Z">
                <w:rPr>
                  <w:rFonts w:ascii="Cambria Math" w:hAnsi="Cambria Math"/>
                </w:rPr>
                <m:t>e</m:t>
              </w:ins>
            </m:r>
          </m:e>
          <m:sub>
            <m:r>
              <w:ins w:id="4003" w:author="Στάθης Καπ" w:date="2023-03-13T00:20:00Z">
                <w:rPr>
                  <w:rFonts w:ascii="Cambria Math" w:hAnsi="Cambria Math"/>
                </w:rPr>
                <m:t>j</m:t>
              </w:ins>
            </m:r>
          </m:sub>
        </m:sSub>
      </m:oMath>
      <w:ins w:id="4004" w:author="Στάθης Καπ" w:date="2023-03-13T00:20:00Z">
        <w:r w:rsidR="00B87963" w:rsidRPr="00B87963">
          <w:rPr>
            <w:lang w:val="el-GR"/>
            <w:rPrChange w:id="4005" w:author="Στάθης Καπ" w:date="2023-03-13T00:20:00Z">
              <w:rPr/>
            </w:rPrChange>
          </w:rPr>
          <w:t>)</w:t>
        </w:r>
      </w:ins>
      <w:r w:rsidRPr="005A64E6">
        <w:rPr>
          <w:lang w:val="el-GR"/>
        </w:rPr>
        <w:t>. Αρχικά</w:t>
      </w:r>
      <w:ins w:id="4006" w:author="Στάθης Καπ" w:date="2023-03-13T00:21:00Z">
        <w:r w:rsidR="00BB5EA3">
          <w:rPr>
            <w:lang w:val="el-GR"/>
          </w:rPr>
          <w:t>,</w:t>
        </w:r>
      </w:ins>
      <w:r w:rsidRPr="005A64E6">
        <w:rPr>
          <w:lang w:val="el-GR"/>
        </w:rPr>
        <w:t xml:space="preserve"> λοιπόν</w:t>
      </w:r>
      <w:ins w:id="4007"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4008" w:author="Στάθης Καπ" w:date="2023-03-13T00:18:00Z">
            <w:rPr>
              <w:rFonts w:ascii="Cambria Math" w:hAnsi="Cambria Math"/>
              <w:lang w:val="el-GR"/>
            </w:rPr>
            <m:t>Shif</m:t>
          </w:ins>
        </m:r>
        <m:sSub>
          <m:sSubPr>
            <m:ctrlPr>
              <w:ins w:id="4009" w:author="Στάθης Καπ" w:date="2023-03-13T00:18:00Z">
                <w:rPr>
                  <w:rFonts w:ascii="Cambria Math" w:hAnsi="Cambria Math"/>
                  <w:i/>
                  <w:lang w:val="el-GR"/>
                </w:rPr>
              </w:ins>
            </m:ctrlPr>
          </m:sSubPr>
          <m:e>
            <m:r>
              <w:ins w:id="4010" w:author="Στάθης Καπ" w:date="2023-03-13T00:18:00Z">
                <w:rPr>
                  <w:rFonts w:ascii="Cambria Math" w:hAnsi="Cambria Math"/>
                  <w:lang w:val="el-GR"/>
                </w:rPr>
                <m:t>t</m:t>
              </w:ins>
            </m:r>
          </m:e>
          <m:sub>
            <m:r>
              <w:ins w:id="4011" w:author="Στάθης Καπ" w:date="2023-03-13T00:18:00Z">
                <w:rPr>
                  <w:rFonts w:ascii="Cambria Math" w:hAnsi="Cambria Math"/>
                  <w:lang w:val="el-GR"/>
                </w:rPr>
                <m:t>j</m:t>
              </w:ins>
            </m:r>
          </m:sub>
        </m:sSub>
      </m:oMath>
      <w:del w:id="4012"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180FC491"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4013" w:author="Στάθης Καπ" w:date="2023-03-13T00:22:00Z"/>
      <w:sdt>
        <w:sdtPr>
          <w:rPr>
            <w:lang w:val="el-GR"/>
          </w:rPr>
          <w:id w:val="-1164237260"/>
          <w:citation/>
        </w:sdtPr>
        <w:sdtContent>
          <w:customXmlInsRangeEnd w:id="4013"/>
          <w:ins w:id="4014"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ins w:id="4015" w:author="Στάθης Καπ" w:date="2023-03-13T00:22:00Z">
            <w:r w:rsidR="002279F3">
              <w:rPr>
                <w:noProof/>
                <w:lang w:val="el-GR"/>
              </w:rPr>
              <w:t xml:space="preserve"> </w:t>
            </w:r>
            <w:r w:rsidR="002279F3" w:rsidRPr="002279F3">
              <w:rPr>
                <w:noProof/>
                <w:lang w:val="el-GR"/>
                <w:rPrChange w:id="4016" w:author="Στάθης Καπ" w:date="2023-03-13T00:22:00Z">
                  <w:rPr>
                    <w:rFonts w:eastAsia="Times New Roman"/>
                  </w:rPr>
                </w:rPrChange>
              </w:rPr>
              <w:t>[6]</w:t>
            </w:r>
            <w:r w:rsidR="002279F3">
              <w:rPr>
                <w:lang w:val="el-GR"/>
              </w:rPr>
              <w:fldChar w:fldCharType="end"/>
            </w:r>
          </w:ins>
          <w:customXmlInsRangeStart w:id="4017" w:author="Στάθης Καπ" w:date="2023-03-13T00:22:00Z"/>
        </w:sdtContent>
      </w:sdt>
      <w:customXmlInsRangeEnd w:id="4017"/>
      <w:ins w:id="4018"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4019" w:author="Στάθης Καπ" w:date="2023-03-01T05:31:00Z">
        <w:r w:rsidRPr="00B91CF3" w:rsidDel="0017579B">
          <w:rPr>
            <w:lang w:val="el-GR"/>
          </w:rPr>
          <w:delText xml:space="preserve">. </w:delText>
        </w:r>
        <w:commentRangeStart w:id="4020"/>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4020"/>
      <w:r w:rsidR="00BB15A2">
        <w:rPr>
          <w:rStyle w:val="CommentReference"/>
        </w:rPr>
        <w:commentReference w:id="4020"/>
      </w:r>
      <w:r w:rsidRPr="00B91CF3">
        <w:rPr>
          <w:lang w:val="el-GR"/>
        </w:rPr>
        <w:t xml:space="preserve">Για το λόγο αυτό, στη </w:t>
      </w:r>
      <w:r w:rsidRPr="00B91CF3">
        <w:rPr>
          <w:lang w:val="el-GR"/>
        </w:rPr>
        <w:lastRenderedPageBreak/>
        <w:t xml:space="preserve">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4021" w:author="Στάθης Καπ" w:date="2023-02-01T21:23:00Z"/>
        </w:trPr>
        <w:tc>
          <w:tcPr>
            <w:tcW w:w="350" w:type="pct"/>
          </w:tcPr>
          <w:p w14:paraId="4B22FD3B" w14:textId="77777777" w:rsidR="004F6E32" w:rsidRDefault="004F6E32">
            <w:pPr>
              <w:spacing w:after="160"/>
              <w:rPr>
                <w:ins w:id="4022" w:author="Στάθης Καπ" w:date="2023-02-01T21:23:00Z"/>
                <w:lang w:val="el-GR"/>
              </w:rPr>
              <w:pPrChange w:id="4023" w:author="Στάθης Καπ" w:date="2023-02-01T08:46:00Z">
                <w:pPr/>
              </w:pPrChange>
            </w:pPr>
          </w:p>
        </w:tc>
        <w:tc>
          <w:tcPr>
            <w:tcW w:w="4300" w:type="pct"/>
          </w:tcPr>
          <w:p w14:paraId="18599328" w14:textId="7A421D8F" w:rsidR="004F6E32" w:rsidRPr="005846FF" w:rsidRDefault="004F6E32">
            <w:pPr>
              <w:spacing w:after="160"/>
              <w:rPr>
                <w:ins w:id="4024" w:author="Στάθης Καπ" w:date="2023-02-01T21:23:00Z"/>
                <w:lang w:val="el-GR"/>
              </w:rPr>
              <w:pPrChange w:id="4025" w:author="Στάθης Καπ" w:date="2023-02-01T08:46:00Z">
                <w:pPr/>
              </w:pPrChange>
            </w:pPr>
            <m:oMathPara>
              <m:oMath>
                <m:r>
                  <w:ins w:id="4026" w:author="Στάθης Καπ" w:date="2023-02-01T21:23:00Z">
                    <w:rPr>
                      <w:rFonts w:ascii="Cambria Math" w:hAnsi="Cambria Math"/>
                    </w:rPr>
                    <m:t>arrTim</m:t>
                  </w:ins>
                </m:r>
                <m:sSub>
                  <m:sSubPr>
                    <m:ctrlPr>
                      <w:ins w:id="4027" w:author="Στάθης Καπ" w:date="2023-02-01T21:23:00Z">
                        <w:rPr>
                          <w:rFonts w:ascii="Cambria Math" w:hAnsi="Cambria Math"/>
                          <w:i/>
                        </w:rPr>
                      </w:ins>
                    </m:ctrlPr>
                  </m:sSubPr>
                  <m:e>
                    <m:r>
                      <w:ins w:id="4028" w:author="Στάθης Καπ" w:date="2023-02-01T21:23:00Z">
                        <w:rPr>
                          <w:rFonts w:ascii="Cambria Math" w:hAnsi="Cambria Math"/>
                        </w:rPr>
                        <m:t>e</m:t>
                      </w:ins>
                    </m:r>
                  </m:e>
                  <m:sub>
                    <m:r>
                      <w:ins w:id="4029" w:author="Στάθης Καπ" w:date="2023-02-01T21:23:00Z">
                        <w:rPr>
                          <w:rFonts w:ascii="Cambria Math" w:hAnsi="Cambria Math"/>
                        </w:rPr>
                        <m:t>j</m:t>
                      </w:ins>
                    </m:r>
                  </m:sub>
                </m:sSub>
                <m:r>
                  <w:ins w:id="4030" w:author="Στάθης Καπ" w:date="2023-02-01T21:23:00Z">
                    <w:rPr>
                      <w:rFonts w:ascii="Cambria Math" w:hAnsi="Cambria Math"/>
                    </w:rPr>
                    <m:t>=depTim</m:t>
                  </w:ins>
                </m:r>
                <m:sSub>
                  <m:sSubPr>
                    <m:ctrlPr>
                      <w:ins w:id="4031" w:author="Στάθης Καπ" w:date="2023-02-01T21:23:00Z">
                        <w:rPr>
                          <w:rFonts w:ascii="Cambria Math" w:hAnsi="Cambria Math"/>
                          <w:i/>
                        </w:rPr>
                      </w:ins>
                    </m:ctrlPr>
                  </m:sSubPr>
                  <m:e>
                    <m:r>
                      <w:ins w:id="4032" w:author="Στάθης Καπ" w:date="2023-02-01T21:23:00Z">
                        <w:rPr>
                          <w:rFonts w:ascii="Cambria Math" w:hAnsi="Cambria Math"/>
                        </w:rPr>
                        <m:t>e</m:t>
                      </w:ins>
                    </m:r>
                  </m:e>
                  <m:sub>
                    <m:r>
                      <w:ins w:id="4033" w:author="Στάθης Καπ" w:date="2023-02-01T21:23:00Z">
                        <w:rPr>
                          <w:rFonts w:ascii="Cambria Math" w:hAnsi="Cambria Math"/>
                        </w:rPr>
                        <m:t>i</m:t>
                      </w:ins>
                    </m:r>
                  </m:sub>
                </m:sSub>
                <m:r>
                  <w:ins w:id="4034" w:author="Στάθης Καπ" w:date="2023-02-01T21:23:00Z">
                    <w:rPr>
                      <w:rFonts w:ascii="Cambria Math" w:hAnsi="Cambria Math"/>
                    </w:rPr>
                    <m:t>+T</m:t>
                  </w:ins>
                </m:r>
                <m:sSub>
                  <m:sSubPr>
                    <m:ctrlPr>
                      <w:ins w:id="4035" w:author="Στάθης Καπ" w:date="2023-02-01T21:23:00Z">
                        <w:rPr>
                          <w:rFonts w:ascii="Cambria Math" w:hAnsi="Cambria Math"/>
                          <w:i/>
                        </w:rPr>
                      </w:ins>
                    </m:ctrlPr>
                  </m:sSubPr>
                  <m:e>
                    <m:r>
                      <w:ins w:id="4036" w:author="Στάθης Καπ" w:date="2023-02-01T21:23:00Z">
                        <w:rPr>
                          <w:rFonts w:ascii="Cambria Math" w:hAnsi="Cambria Math"/>
                        </w:rPr>
                        <m:t>T</m:t>
                      </w:ins>
                    </m:r>
                  </m:e>
                  <m:sub>
                    <m:r>
                      <w:ins w:id="4037"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4038" w:author="Στάθης Καπ" w:date="2023-02-01T21:23:00Z"/>
                <w:rPrChange w:id="4039" w:author="Στάθης Καπ" w:date="2023-02-01T08:49:00Z">
                  <w:rPr>
                    <w:ins w:id="4040" w:author="Στάθης Καπ" w:date="2023-02-01T21:23:00Z"/>
                    <w:lang w:val="el-GR"/>
                  </w:rPr>
                </w:rPrChange>
              </w:rPr>
            </w:pPr>
            <w:ins w:id="4041"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42"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4043" w:author="Στάθης Καπ" w:date="2023-02-01T21:23:00Z">
              <w:r>
                <w:rPr>
                  <w:lang w:val="el-GR"/>
                </w:rPr>
                <w:fldChar w:fldCharType="end"/>
              </w:r>
              <w:r>
                <w:t>)</w:t>
              </w:r>
            </w:ins>
          </w:p>
        </w:tc>
      </w:tr>
      <w:tr w:rsidR="00E168B2" w14:paraId="26675BCD" w14:textId="77777777" w:rsidTr="00237FE3">
        <w:trPr>
          <w:ins w:id="4044" w:author="Στάθης Καπ" w:date="2023-02-01T21:23:00Z"/>
        </w:trPr>
        <w:tc>
          <w:tcPr>
            <w:tcW w:w="350" w:type="pct"/>
          </w:tcPr>
          <w:p w14:paraId="2A0950E8" w14:textId="77777777" w:rsidR="00E168B2" w:rsidRDefault="00E168B2">
            <w:pPr>
              <w:spacing w:after="160"/>
              <w:rPr>
                <w:ins w:id="4045" w:author="Στάθης Καπ" w:date="2023-02-01T21:23:00Z"/>
                <w:lang w:val="el-GR"/>
              </w:rPr>
              <w:pPrChange w:id="4046" w:author="Στάθης Καπ" w:date="2023-02-01T08:46:00Z">
                <w:pPr/>
              </w:pPrChange>
            </w:pPr>
          </w:p>
        </w:tc>
        <w:tc>
          <w:tcPr>
            <w:tcW w:w="4300" w:type="pct"/>
          </w:tcPr>
          <w:p w14:paraId="42719C96" w14:textId="1689D242" w:rsidR="00E168B2" w:rsidRPr="005846FF" w:rsidRDefault="00E168B2">
            <w:pPr>
              <w:spacing w:after="160"/>
              <w:rPr>
                <w:ins w:id="4047" w:author="Στάθης Καπ" w:date="2023-02-01T21:23:00Z"/>
                <w:lang w:val="el-GR"/>
              </w:rPr>
              <w:pPrChange w:id="4048" w:author="Στάθης Καπ" w:date="2023-02-01T08:46:00Z">
                <w:pPr/>
              </w:pPrChange>
            </w:pPr>
            <m:oMathPara>
              <m:oMath>
                <m:r>
                  <w:ins w:id="4049" w:author="Στάθης Καπ" w:date="2023-02-01T21:23:00Z">
                    <w:rPr>
                      <w:rFonts w:ascii="Cambria Math" w:hAnsi="Cambria Math"/>
                    </w:rPr>
                    <m:t>wai</m:t>
                  </w:ins>
                </m:r>
                <m:sSub>
                  <m:sSubPr>
                    <m:ctrlPr>
                      <w:ins w:id="4050" w:author="Στάθης Καπ" w:date="2023-02-01T21:23:00Z">
                        <w:rPr>
                          <w:rFonts w:ascii="Cambria Math" w:hAnsi="Cambria Math"/>
                          <w:i/>
                        </w:rPr>
                      </w:ins>
                    </m:ctrlPr>
                  </m:sSubPr>
                  <m:e>
                    <m:r>
                      <w:ins w:id="4051" w:author="Στάθης Καπ" w:date="2023-02-01T21:23:00Z">
                        <w:rPr>
                          <w:rFonts w:ascii="Cambria Math" w:hAnsi="Cambria Math"/>
                        </w:rPr>
                        <m:t>t</m:t>
                      </w:ins>
                    </m:r>
                  </m:e>
                  <m:sub>
                    <m:r>
                      <w:ins w:id="4052" w:author="Στάθης Καπ" w:date="2023-02-01T21:23:00Z">
                        <w:rPr>
                          <w:rFonts w:ascii="Cambria Math" w:hAnsi="Cambria Math"/>
                        </w:rPr>
                        <m:t>j</m:t>
                      </w:ins>
                    </m:r>
                  </m:sub>
                </m:sSub>
                <m:r>
                  <w:ins w:id="4053" w:author="Στάθης Καπ" w:date="2023-02-01T21:23:00Z">
                    <w:rPr>
                      <w:rFonts w:ascii="Cambria Math" w:hAnsi="Cambria Math"/>
                    </w:rPr>
                    <m:t>=</m:t>
                  </w:ins>
                </m:r>
                <m:r>
                  <w:ins w:id="4054" w:author="Στάθης Καπ" w:date="2023-02-01T21:23:00Z">
                    <m:rPr>
                      <m:sty m:val="p"/>
                    </m:rPr>
                    <w:rPr>
                      <w:rFonts w:ascii="Cambria Math" w:hAnsi="Cambria Math"/>
                    </w:rPr>
                    <m:t>max⁡</m:t>
                  </w:ins>
                </m:r>
                <m:r>
                  <w:ins w:id="4055" w:author="Στάθης Καπ" w:date="2023-02-01T21:23:00Z">
                    <w:rPr>
                      <w:rFonts w:ascii="Cambria Math" w:hAnsi="Cambria Math"/>
                    </w:rPr>
                    <m:t>(0, openTim</m:t>
                  </w:ins>
                </m:r>
                <m:sSub>
                  <m:sSubPr>
                    <m:ctrlPr>
                      <w:ins w:id="4056" w:author="Στάθης Καπ" w:date="2023-02-01T21:23:00Z">
                        <w:rPr>
                          <w:rFonts w:ascii="Cambria Math" w:hAnsi="Cambria Math"/>
                          <w:i/>
                        </w:rPr>
                      </w:ins>
                    </m:ctrlPr>
                  </m:sSubPr>
                  <m:e>
                    <m:r>
                      <w:ins w:id="4057" w:author="Στάθης Καπ" w:date="2023-02-01T21:23:00Z">
                        <w:rPr>
                          <w:rFonts w:ascii="Cambria Math" w:hAnsi="Cambria Math"/>
                        </w:rPr>
                        <m:t>e</m:t>
                      </w:ins>
                    </m:r>
                  </m:e>
                  <m:sub>
                    <m:r>
                      <w:ins w:id="4058" w:author="Στάθης Καπ" w:date="2023-02-01T21:23:00Z">
                        <w:rPr>
                          <w:rFonts w:ascii="Cambria Math" w:hAnsi="Cambria Math"/>
                        </w:rPr>
                        <m:t>j</m:t>
                      </w:ins>
                    </m:r>
                  </m:sub>
                </m:sSub>
                <m:r>
                  <w:ins w:id="4059" w:author="Στάθης Καπ" w:date="2023-02-01T21:23:00Z">
                    <w:rPr>
                      <w:rFonts w:ascii="Cambria Math" w:hAnsi="Cambria Math"/>
                    </w:rPr>
                    <m:t>-arrTim</m:t>
                  </w:ins>
                </m:r>
                <m:sSub>
                  <m:sSubPr>
                    <m:ctrlPr>
                      <w:ins w:id="4060" w:author="Στάθης Καπ" w:date="2023-02-01T21:23:00Z">
                        <w:rPr>
                          <w:rFonts w:ascii="Cambria Math" w:hAnsi="Cambria Math"/>
                          <w:i/>
                        </w:rPr>
                      </w:ins>
                    </m:ctrlPr>
                  </m:sSubPr>
                  <m:e>
                    <m:r>
                      <w:ins w:id="4061" w:author="Στάθης Καπ" w:date="2023-02-01T21:23:00Z">
                        <w:rPr>
                          <w:rFonts w:ascii="Cambria Math" w:hAnsi="Cambria Math"/>
                        </w:rPr>
                        <m:t>e</m:t>
                      </w:ins>
                    </m:r>
                  </m:e>
                  <m:sub>
                    <m:r>
                      <w:ins w:id="4062" w:author="Στάθης Καπ" w:date="2023-02-01T21:23:00Z">
                        <w:rPr>
                          <w:rFonts w:ascii="Cambria Math" w:hAnsi="Cambria Math"/>
                        </w:rPr>
                        <m:t>j</m:t>
                      </w:ins>
                    </m:r>
                  </m:sub>
                </m:sSub>
                <m:r>
                  <w:ins w:id="4063"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4064" w:author="Στάθης Καπ" w:date="2023-02-01T21:23:00Z"/>
                <w:rPrChange w:id="4065" w:author="Στάθης Καπ" w:date="2023-02-01T21:24:00Z">
                  <w:rPr>
                    <w:ins w:id="4066" w:author="Στάθης Καπ" w:date="2023-02-01T21:23:00Z"/>
                    <w:lang w:val="el-GR"/>
                  </w:rPr>
                </w:rPrChange>
              </w:rPr>
            </w:pPr>
            <w:ins w:id="4067"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4068"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4069" w:author="Στάθης Καπ" w:date="2023-02-01T21:23:00Z">
              <w:r w:rsidRPr="00A92D34">
                <w:rPr>
                  <w:lang w:val="el-GR"/>
                </w:rPr>
                <w:fldChar w:fldCharType="end"/>
              </w:r>
              <w:r w:rsidRPr="00A92D34">
                <w:t>)</w:t>
              </w:r>
            </w:ins>
          </w:p>
        </w:tc>
      </w:tr>
      <w:tr w:rsidR="005109BD" w14:paraId="5042CBA3" w14:textId="77777777" w:rsidTr="00237FE3">
        <w:trPr>
          <w:ins w:id="4070" w:author="Στάθης Καπ" w:date="2023-02-01T21:24:00Z"/>
        </w:trPr>
        <w:tc>
          <w:tcPr>
            <w:tcW w:w="350" w:type="pct"/>
          </w:tcPr>
          <w:p w14:paraId="7A01AA4F" w14:textId="77777777" w:rsidR="005109BD" w:rsidRDefault="005109BD">
            <w:pPr>
              <w:spacing w:after="160"/>
              <w:rPr>
                <w:ins w:id="4071" w:author="Στάθης Καπ" w:date="2023-02-01T21:24:00Z"/>
                <w:lang w:val="el-GR"/>
              </w:rPr>
              <w:pPrChange w:id="4072" w:author="Στάθης Καπ" w:date="2023-02-01T08:46:00Z">
                <w:pPr/>
              </w:pPrChange>
            </w:pPr>
          </w:p>
        </w:tc>
        <w:tc>
          <w:tcPr>
            <w:tcW w:w="4300" w:type="pct"/>
          </w:tcPr>
          <w:p w14:paraId="2CEF9B60" w14:textId="728DC0E4" w:rsidR="005109BD" w:rsidRPr="005846FF" w:rsidRDefault="005109BD">
            <w:pPr>
              <w:spacing w:after="160"/>
              <w:rPr>
                <w:ins w:id="4073" w:author="Στάθης Καπ" w:date="2023-02-01T21:24:00Z"/>
                <w:lang w:val="el-GR"/>
              </w:rPr>
              <w:pPrChange w:id="4074" w:author="Στάθης Καπ" w:date="2023-02-01T08:46:00Z">
                <w:pPr/>
              </w:pPrChange>
            </w:pPr>
            <m:oMathPara>
              <m:oMath>
                <m:r>
                  <w:ins w:id="4075" w:author="Στάθης Καπ" w:date="2023-02-01T21:24:00Z">
                    <w:rPr>
                      <w:rFonts w:ascii="Cambria Math" w:hAnsi="Cambria Math"/>
                    </w:rPr>
                    <m:t>startOfVisi</m:t>
                  </w:ins>
                </m:r>
                <m:sSub>
                  <m:sSubPr>
                    <m:ctrlPr>
                      <w:ins w:id="4076" w:author="Στάθης Καπ" w:date="2023-02-01T21:24:00Z">
                        <w:rPr>
                          <w:rFonts w:ascii="Cambria Math" w:hAnsi="Cambria Math"/>
                          <w:i/>
                        </w:rPr>
                      </w:ins>
                    </m:ctrlPr>
                  </m:sSubPr>
                  <m:e>
                    <m:r>
                      <w:ins w:id="4077" w:author="Στάθης Καπ" w:date="2023-02-01T21:24:00Z">
                        <w:rPr>
                          <w:rFonts w:ascii="Cambria Math" w:hAnsi="Cambria Math"/>
                        </w:rPr>
                        <m:t>t</m:t>
                      </w:ins>
                    </m:r>
                  </m:e>
                  <m:sub>
                    <m:r>
                      <w:ins w:id="4078" w:author="Στάθης Καπ" w:date="2023-02-01T21:24:00Z">
                        <w:rPr>
                          <w:rFonts w:ascii="Cambria Math" w:hAnsi="Cambria Math"/>
                        </w:rPr>
                        <m:t>j</m:t>
                      </w:ins>
                    </m:r>
                  </m:sub>
                </m:sSub>
                <m:r>
                  <w:ins w:id="4079" w:author="Στάθης Καπ" w:date="2023-02-01T21:24:00Z">
                    <w:rPr>
                      <w:rFonts w:ascii="Cambria Math" w:hAnsi="Cambria Math"/>
                    </w:rPr>
                    <m:t>=arrTim</m:t>
                  </w:ins>
                </m:r>
                <m:sSub>
                  <m:sSubPr>
                    <m:ctrlPr>
                      <w:ins w:id="4080" w:author="Στάθης Καπ" w:date="2023-02-01T21:24:00Z">
                        <w:rPr>
                          <w:rFonts w:ascii="Cambria Math" w:hAnsi="Cambria Math"/>
                          <w:i/>
                        </w:rPr>
                      </w:ins>
                    </m:ctrlPr>
                  </m:sSubPr>
                  <m:e>
                    <m:r>
                      <w:ins w:id="4081" w:author="Στάθης Καπ" w:date="2023-02-01T21:24:00Z">
                        <w:rPr>
                          <w:rFonts w:ascii="Cambria Math" w:hAnsi="Cambria Math"/>
                        </w:rPr>
                        <m:t>e</m:t>
                      </w:ins>
                    </m:r>
                  </m:e>
                  <m:sub>
                    <m:r>
                      <w:ins w:id="4082" w:author="Στάθης Καπ" w:date="2023-02-01T21:24:00Z">
                        <w:rPr>
                          <w:rFonts w:ascii="Cambria Math" w:hAnsi="Cambria Math"/>
                        </w:rPr>
                        <m:t>j</m:t>
                      </w:ins>
                    </m:r>
                  </m:sub>
                </m:sSub>
                <m:r>
                  <w:ins w:id="4083" w:author="Στάθης Καπ" w:date="2023-02-01T21:24:00Z">
                    <w:rPr>
                      <w:rFonts w:ascii="Cambria Math" w:hAnsi="Cambria Math"/>
                    </w:rPr>
                    <m:t>+wai</m:t>
                  </w:ins>
                </m:r>
                <m:sSub>
                  <m:sSubPr>
                    <m:ctrlPr>
                      <w:ins w:id="4084" w:author="Στάθης Καπ" w:date="2023-02-01T21:24:00Z">
                        <w:rPr>
                          <w:rFonts w:ascii="Cambria Math" w:hAnsi="Cambria Math"/>
                          <w:i/>
                        </w:rPr>
                      </w:ins>
                    </m:ctrlPr>
                  </m:sSubPr>
                  <m:e>
                    <m:r>
                      <w:ins w:id="4085" w:author="Στάθης Καπ" w:date="2023-02-01T21:24:00Z">
                        <w:rPr>
                          <w:rFonts w:ascii="Cambria Math" w:hAnsi="Cambria Math"/>
                        </w:rPr>
                        <m:t>t</m:t>
                      </w:ins>
                    </m:r>
                  </m:e>
                  <m:sub>
                    <m:r>
                      <w:ins w:id="4086"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4087" w:author="Στάθης Καπ" w:date="2023-02-01T21:24:00Z"/>
                <w:rPrChange w:id="4088" w:author="Στάθης Καπ" w:date="2023-02-01T08:49:00Z">
                  <w:rPr>
                    <w:ins w:id="4089" w:author="Στάθης Καπ" w:date="2023-02-01T21:24:00Z"/>
                    <w:lang w:val="el-GR"/>
                  </w:rPr>
                </w:rPrChange>
              </w:rPr>
            </w:pPr>
            <w:ins w:id="409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09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4092" w:author="Στάθης Καπ" w:date="2023-02-01T21:24:00Z">
              <w:r>
                <w:rPr>
                  <w:lang w:val="el-GR"/>
                </w:rPr>
                <w:fldChar w:fldCharType="end"/>
              </w:r>
              <w:r>
                <w:t>)</w:t>
              </w:r>
            </w:ins>
          </w:p>
        </w:tc>
      </w:tr>
      <w:tr w:rsidR="00AD6D18" w14:paraId="64417C4D" w14:textId="77777777" w:rsidTr="00237FE3">
        <w:trPr>
          <w:ins w:id="4093" w:author="Στάθης Καπ" w:date="2023-02-01T21:24:00Z"/>
        </w:trPr>
        <w:tc>
          <w:tcPr>
            <w:tcW w:w="350" w:type="pct"/>
          </w:tcPr>
          <w:p w14:paraId="1044DB3C" w14:textId="77777777" w:rsidR="00AD6D18" w:rsidRDefault="00AD6D18">
            <w:pPr>
              <w:spacing w:after="160"/>
              <w:rPr>
                <w:ins w:id="4094" w:author="Στάθης Καπ" w:date="2023-02-01T21:24:00Z"/>
                <w:lang w:val="el-GR"/>
              </w:rPr>
              <w:pPrChange w:id="4095" w:author="Στάθης Καπ" w:date="2023-02-01T08:46:00Z">
                <w:pPr/>
              </w:pPrChange>
            </w:pPr>
          </w:p>
        </w:tc>
        <w:tc>
          <w:tcPr>
            <w:tcW w:w="4300" w:type="pct"/>
          </w:tcPr>
          <w:p w14:paraId="3C9B4152" w14:textId="4B2381D9" w:rsidR="00AD6D18" w:rsidRPr="005846FF" w:rsidRDefault="00AD6D18">
            <w:pPr>
              <w:spacing w:after="160"/>
              <w:rPr>
                <w:ins w:id="4096" w:author="Στάθης Καπ" w:date="2023-02-01T21:24:00Z"/>
                <w:lang w:val="el-GR"/>
              </w:rPr>
              <w:pPrChange w:id="4097" w:author="Στάθης Καπ" w:date="2023-02-01T08:46:00Z">
                <w:pPr/>
              </w:pPrChange>
            </w:pPr>
            <m:oMathPara>
              <m:oMath>
                <m:r>
                  <w:ins w:id="4098" w:author="Στάθης Καπ" w:date="2023-02-01T21:24:00Z">
                    <w:rPr>
                      <w:rFonts w:ascii="Cambria Math" w:eastAsiaTheme="minorEastAsia" w:hAnsi="Cambria Math"/>
                    </w:rPr>
                    <m:t>Shif</m:t>
                  </w:ins>
                </m:r>
                <m:sSub>
                  <m:sSubPr>
                    <m:ctrlPr>
                      <w:ins w:id="4099" w:author="Στάθης Καπ" w:date="2023-02-01T21:24:00Z">
                        <w:rPr>
                          <w:rFonts w:ascii="Cambria Math" w:eastAsiaTheme="minorEastAsia" w:hAnsi="Cambria Math"/>
                          <w:i/>
                        </w:rPr>
                      </w:ins>
                    </m:ctrlPr>
                  </m:sSubPr>
                  <m:e>
                    <m:r>
                      <w:ins w:id="4100" w:author="Στάθης Καπ" w:date="2023-02-01T21:24:00Z">
                        <w:rPr>
                          <w:rFonts w:ascii="Cambria Math" w:eastAsiaTheme="minorEastAsia" w:hAnsi="Cambria Math"/>
                        </w:rPr>
                        <m:t>t</m:t>
                      </w:ins>
                    </m:r>
                  </m:e>
                  <m:sub>
                    <m:r>
                      <w:ins w:id="4101" w:author="Στάθης Καπ" w:date="2023-02-01T21:24:00Z">
                        <w:rPr>
                          <w:rFonts w:ascii="Cambria Math" w:eastAsiaTheme="minorEastAsia" w:hAnsi="Cambria Math"/>
                        </w:rPr>
                        <m:t>j</m:t>
                      </w:ins>
                    </m:r>
                  </m:sub>
                </m:sSub>
                <m:r>
                  <w:ins w:id="4102" w:author="Στάθης Καπ" w:date="2023-02-01T21:24:00Z">
                    <w:rPr>
                      <w:rFonts w:ascii="Cambria Math" w:eastAsiaTheme="minorEastAsia" w:hAnsi="Cambria Math"/>
                    </w:rPr>
                    <m:t>=T</m:t>
                  </w:ins>
                </m:r>
                <m:sSub>
                  <m:sSubPr>
                    <m:ctrlPr>
                      <w:ins w:id="4103" w:author="Στάθης Καπ" w:date="2023-02-01T21:24:00Z">
                        <w:rPr>
                          <w:rFonts w:ascii="Cambria Math" w:eastAsiaTheme="minorEastAsia" w:hAnsi="Cambria Math"/>
                          <w:i/>
                        </w:rPr>
                      </w:ins>
                    </m:ctrlPr>
                  </m:sSubPr>
                  <m:e>
                    <m:r>
                      <w:ins w:id="4104" w:author="Στάθης Καπ" w:date="2023-02-01T21:24:00Z">
                        <w:rPr>
                          <w:rFonts w:ascii="Cambria Math" w:eastAsiaTheme="minorEastAsia" w:hAnsi="Cambria Math"/>
                        </w:rPr>
                        <m:t>T</m:t>
                      </w:ins>
                    </m:r>
                  </m:e>
                  <m:sub>
                    <m:r>
                      <w:ins w:id="4105" w:author="Στάθης Καπ" w:date="2023-02-01T21:24:00Z">
                        <w:rPr>
                          <w:rFonts w:ascii="Cambria Math" w:eastAsiaTheme="minorEastAsia" w:hAnsi="Cambria Math"/>
                        </w:rPr>
                        <m:t>ij</m:t>
                      </w:ins>
                    </m:r>
                  </m:sub>
                </m:sSub>
                <m:r>
                  <w:ins w:id="4106" w:author="Στάθης Καπ" w:date="2023-02-01T21:24:00Z">
                    <w:rPr>
                      <w:rFonts w:ascii="Cambria Math" w:eastAsiaTheme="minorEastAsia" w:hAnsi="Cambria Math"/>
                    </w:rPr>
                    <m:t>+wai</m:t>
                  </w:ins>
                </m:r>
                <m:sSub>
                  <m:sSubPr>
                    <m:ctrlPr>
                      <w:ins w:id="4107" w:author="Στάθης Καπ" w:date="2023-02-01T21:24:00Z">
                        <w:rPr>
                          <w:rFonts w:ascii="Cambria Math" w:eastAsiaTheme="minorEastAsia" w:hAnsi="Cambria Math"/>
                          <w:i/>
                        </w:rPr>
                      </w:ins>
                    </m:ctrlPr>
                  </m:sSubPr>
                  <m:e>
                    <m:r>
                      <w:ins w:id="4108" w:author="Στάθης Καπ" w:date="2023-02-01T21:24:00Z">
                        <w:rPr>
                          <w:rFonts w:ascii="Cambria Math" w:eastAsiaTheme="minorEastAsia" w:hAnsi="Cambria Math"/>
                        </w:rPr>
                        <m:t>t</m:t>
                      </w:ins>
                    </m:r>
                  </m:e>
                  <m:sub>
                    <m:r>
                      <w:ins w:id="4109" w:author="Στάθης Καπ" w:date="2023-02-01T21:24:00Z">
                        <w:rPr>
                          <w:rFonts w:ascii="Cambria Math" w:eastAsiaTheme="minorEastAsia" w:hAnsi="Cambria Math"/>
                        </w:rPr>
                        <m:t>j</m:t>
                      </w:ins>
                    </m:r>
                  </m:sub>
                </m:sSub>
                <m:r>
                  <w:ins w:id="4110" w:author="Στάθης Καπ" w:date="2023-02-01T21:24:00Z">
                    <w:rPr>
                      <w:rFonts w:ascii="Cambria Math" w:eastAsiaTheme="minorEastAsia" w:hAnsi="Cambria Math"/>
                    </w:rPr>
                    <m:t>+visitDu</m:t>
                  </w:ins>
                </m:r>
                <m:sSub>
                  <m:sSubPr>
                    <m:ctrlPr>
                      <w:ins w:id="4111" w:author="Στάθης Καπ" w:date="2023-02-01T21:24:00Z">
                        <w:rPr>
                          <w:rFonts w:ascii="Cambria Math" w:eastAsiaTheme="minorEastAsia" w:hAnsi="Cambria Math"/>
                          <w:i/>
                        </w:rPr>
                      </w:ins>
                    </m:ctrlPr>
                  </m:sSubPr>
                  <m:e>
                    <m:r>
                      <w:ins w:id="4112" w:author="Στάθης Καπ" w:date="2023-02-01T21:24:00Z">
                        <w:rPr>
                          <w:rFonts w:ascii="Cambria Math" w:eastAsiaTheme="minorEastAsia" w:hAnsi="Cambria Math"/>
                        </w:rPr>
                        <m:t>r</m:t>
                      </w:ins>
                    </m:r>
                  </m:e>
                  <m:sub>
                    <m:r>
                      <w:ins w:id="4113" w:author="Στάθης Καπ" w:date="2023-02-01T21:24:00Z">
                        <w:rPr>
                          <w:rFonts w:ascii="Cambria Math" w:eastAsiaTheme="minorEastAsia" w:hAnsi="Cambria Math"/>
                        </w:rPr>
                        <m:t>j</m:t>
                      </w:ins>
                    </m:r>
                  </m:sub>
                </m:sSub>
                <m:r>
                  <w:ins w:id="4114" w:author="Στάθης Καπ" w:date="2023-02-01T21:24:00Z">
                    <w:rPr>
                      <w:rFonts w:ascii="Cambria Math" w:eastAsiaTheme="minorEastAsia" w:hAnsi="Cambria Math"/>
                    </w:rPr>
                    <m:t>+T</m:t>
                  </w:ins>
                </m:r>
                <m:sSub>
                  <m:sSubPr>
                    <m:ctrlPr>
                      <w:ins w:id="4115" w:author="Στάθης Καπ" w:date="2023-02-01T21:24:00Z">
                        <w:rPr>
                          <w:rFonts w:ascii="Cambria Math" w:eastAsiaTheme="minorEastAsia" w:hAnsi="Cambria Math"/>
                          <w:i/>
                        </w:rPr>
                      </w:ins>
                    </m:ctrlPr>
                  </m:sSubPr>
                  <m:e>
                    <m:r>
                      <w:ins w:id="4116" w:author="Στάθης Καπ" w:date="2023-02-01T21:24:00Z">
                        <w:rPr>
                          <w:rFonts w:ascii="Cambria Math" w:eastAsiaTheme="minorEastAsia" w:hAnsi="Cambria Math"/>
                        </w:rPr>
                        <m:t>T</m:t>
                      </w:ins>
                    </m:r>
                  </m:e>
                  <m:sub>
                    <m:r>
                      <w:ins w:id="4117" w:author="Στάθης Καπ" w:date="2023-02-01T21:24:00Z">
                        <w:rPr>
                          <w:rFonts w:ascii="Cambria Math" w:eastAsiaTheme="minorEastAsia" w:hAnsi="Cambria Math"/>
                        </w:rPr>
                        <m:t>jk</m:t>
                      </w:ins>
                    </m:r>
                  </m:sub>
                </m:sSub>
                <m:r>
                  <w:ins w:id="4118" w:author="Στάθης Καπ" w:date="2023-02-01T21:24:00Z">
                    <w:rPr>
                      <w:rFonts w:ascii="Cambria Math" w:eastAsiaTheme="minorEastAsia" w:hAnsi="Cambria Math"/>
                    </w:rPr>
                    <m:t>-T</m:t>
                  </w:ins>
                </m:r>
                <m:sSub>
                  <m:sSubPr>
                    <m:ctrlPr>
                      <w:ins w:id="4119" w:author="Στάθης Καπ" w:date="2023-02-01T21:24:00Z">
                        <w:rPr>
                          <w:rFonts w:ascii="Cambria Math" w:eastAsiaTheme="minorEastAsia" w:hAnsi="Cambria Math"/>
                          <w:i/>
                        </w:rPr>
                      </w:ins>
                    </m:ctrlPr>
                  </m:sSubPr>
                  <m:e>
                    <m:r>
                      <w:ins w:id="4120" w:author="Στάθης Καπ" w:date="2023-02-01T21:24:00Z">
                        <w:rPr>
                          <w:rFonts w:ascii="Cambria Math" w:eastAsiaTheme="minorEastAsia" w:hAnsi="Cambria Math"/>
                        </w:rPr>
                        <m:t>T</m:t>
                      </w:ins>
                    </m:r>
                  </m:e>
                  <m:sub>
                    <m:r>
                      <w:ins w:id="4121"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4122" w:author="Στάθης Καπ" w:date="2023-02-01T21:24:00Z"/>
                <w:rPrChange w:id="4123" w:author="Στάθης Καπ" w:date="2023-02-01T08:49:00Z">
                  <w:rPr>
                    <w:ins w:id="4124" w:author="Στάθης Καπ" w:date="2023-02-01T21:24:00Z"/>
                    <w:lang w:val="el-GR"/>
                  </w:rPr>
                </w:rPrChange>
              </w:rPr>
            </w:pPr>
            <w:ins w:id="412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2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4127" w:author="Στάθης Καπ" w:date="2023-02-01T21:24:00Z">
              <w:r>
                <w:rPr>
                  <w:lang w:val="el-GR"/>
                </w:rPr>
                <w:fldChar w:fldCharType="end"/>
              </w:r>
              <w:r>
                <w:t>)</w:t>
              </w:r>
            </w:ins>
          </w:p>
        </w:tc>
      </w:tr>
      <w:tr w:rsidR="00A17A30" w14:paraId="080A4B6C" w14:textId="77777777" w:rsidTr="00237FE3">
        <w:trPr>
          <w:ins w:id="4128" w:author="Στάθης Καπ" w:date="2023-02-01T21:25:00Z"/>
        </w:trPr>
        <w:tc>
          <w:tcPr>
            <w:tcW w:w="350" w:type="pct"/>
          </w:tcPr>
          <w:p w14:paraId="72EBD43D" w14:textId="77777777" w:rsidR="00A17A30" w:rsidRDefault="00A17A30">
            <w:pPr>
              <w:spacing w:after="160"/>
              <w:rPr>
                <w:ins w:id="4129" w:author="Στάθης Καπ" w:date="2023-02-01T21:25:00Z"/>
                <w:lang w:val="el-GR"/>
              </w:rPr>
              <w:pPrChange w:id="4130" w:author="Στάθης Καπ" w:date="2023-02-01T08:46:00Z">
                <w:pPr/>
              </w:pPrChange>
            </w:pPr>
          </w:p>
        </w:tc>
        <w:tc>
          <w:tcPr>
            <w:tcW w:w="4300" w:type="pct"/>
          </w:tcPr>
          <w:p w14:paraId="5C3A27E9" w14:textId="04C927D7" w:rsidR="00A17A30" w:rsidRPr="005846FF" w:rsidRDefault="00A17A30">
            <w:pPr>
              <w:spacing w:after="160"/>
              <w:rPr>
                <w:ins w:id="4131" w:author="Στάθης Καπ" w:date="2023-02-01T21:25:00Z"/>
                <w:lang w:val="el-GR"/>
              </w:rPr>
              <w:pPrChange w:id="4132" w:author="Στάθης Καπ" w:date="2023-02-01T08:46:00Z">
                <w:pPr/>
              </w:pPrChange>
            </w:pPr>
            <m:oMathPara>
              <m:oMath>
                <m:r>
                  <w:ins w:id="4133" w:author="Στάθης Καπ" w:date="2023-02-01T21:25:00Z">
                    <w:rPr>
                      <w:rFonts w:ascii="Cambria Math" w:eastAsiaTheme="minorEastAsia" w:hAnsi="Cambria Math"/>
                    </w:rPr>
                    <m:t>MaxShif</m:t>
                  </w:ins>
                </m:r>
                <m:sSub>
                  <m:sSubPr>
                    <m:ctrlPr>
                      <w:ins w:id="4134" w:author="Στάθης Καπ" w:date="2023-02-01T21:25:00Z">
                        <w:rPr>
                          <w:rFonts w:ascii="Cambria Math" w:eastAsiaTheme="minorEastAsia" w:hAnsi="Cambria Math"/>
                          <w:i/>
                        </w:rPr>
                      </w:ins>
                    </m:ctrlPr>
                  </m:sSubPr>
                  <m:e>
                    <m:r>
                      <w:ins w:id="4135" w:author="Στάθης Καπ" w:date="2023-02-01T21:25:00Z">
                        <w:rPr>
                          <w:rFonts w:ascii="Cambria Math" w:eastAsiaTheme="minorEastAsia" w:hAnsi="Cambria Math"/>
                        </w:rPr>
                        <m:t>t</m:t>
                      </w:ins>
                    </m:r>
                  </m:e>
                  <m:sub>
                    <m:r>
                      <w:ins w:id="4136" w:author="Στάθης Καπ" w:date="2023-02-01T21:25:00Z">
                        <w:rPr>
                          <w:rFonts w:ascii="Cambria Math" w:eastAsiaTheme="minorEastAsia" w:hAnsi="Cambria Math"/>
                        </w:rPr>
                        <m:t>j</m:t>
                      </w:ins>
                    </m:r>
                  </m:sub>
                </m:sSub>
                <m:r>
                  <w:ins w:id="4137" w:author="Στάθης Καπ" w:date="2023-02-01T21:25:00Z">
                    <w:rPr>
                      <w:rFonts w:ascii="Cambria Math" w:eastAsiaTheme="minorEastAsia" w:hAnsi="Cambria Math"/>
                    </w:rPr>
                    <m:t>=</m:t>
                  </w:ins>
                </m:r>
                <m:r>
                  <w:ins w:id="4138" w:author="Στάθης Καπ" w:date="2023-02-01T21:25:00Z">
                    <m:rPr>
                      <m:sty m:val="p"/>
                    </m:rPr>
                    <w:rPr>
                      <w:rFonts w:ascii="Cambria Math" w:eastAsiaTheme="minorEastAsia" w:hAnsi="Cambria Math"/>
                    </w:rPr>
                    <m:t>min⁡</m:t>
                  </w:ins>
                </m:r>
                <m:r>
                  <w:ins w:id="4139" w:author="Στάθης Καπ" w:date="2023-02-01T21:25:00Z">
                    <w:rPr>
                      <w:rFonts w:ascii="Cambria Math" w:eastAsiaTheme="minorEastAsia" w:hAnsi="Cambria Math"/>
                    </w:rPr>
                    <m:t>(closeTim</m:t>
                  </w:ins>
                </m:r>
                <m:sSub>
                  <m:sSubPr>
                    <m:ctrlPr>
                      <w:ins w:id="4140" w:author="Στάθης Καπ" w:date="2023-02-01T21:25:00Z">
                        <w:rPr>
                          <w:rFonts w:ascii="Cambria Math" w:eastAsiaTheme="minorEastAsia" w:hAnsi="Cambria Math"/>
                          <w:i/>
                        </w:rPr>
                      </w:ins>
                    </m:ctrlPr>
                  </m:sSubPr>
                  <m:e>
                    <m:r>
                      <w:ins w:id="4141" w:author="Στάθης Καπ" w:date="2023-02-01T21:25:00Z">
                        <w:rPr>
                          <w:rFonts w:ascii="Cambria Math" w:eastAsiaTheme="minorEastAsia" w:hAnsi="Cambria Math"/>
                        </w:rPr>
                        <m:t>e</m:t>
                      </w:ins>
                    </m:r>
                  </m:e>
                  <m:sub>
                    <m:r>
                      <w:ins w:id="4142" w:author="Στάθης Καπ" w:date="2023-02-01T21:25:00Z">
                        <w:rPr>
                          <w:rFonts w:ascii="Cambria Math" w:eastAsiaTheme="minorEastAsia" w:hAnsi="Cambria Math"/>
                        </w:rPr>
                        <m:t>j</m:t>
                      </w:ins>
                    </m:r>
                  </m:sub>
                </m:sSub>
                <m:r>
                  <w:ins w:id="4143" w:author="Στάθης Καπ" w:date="2023-02-01T21:25:00Z">
                    <w:rPr>
                      <w:rFonts w:ascii="Cambria Math" w:eastAsiaTheme="minorEastAsia" w:hAnsi="Cambria Math"/>
                    </w:rPr>
                    <m:t>-depTim</m:t>
                  </w:ins>
                </m:r>
                <m:sSub>
                  <m:sSubPr>
                    <m:ctrlPr>
                      <w:ins w:id="4144" w:author="Στάθης Καπ" w:date="2023-02-01T21:25:00Z">
                        <w:rPr>
                          <w:rFonts w:ascii="Cambria Math" w:eastAsiaTheme="minorEastAsia" w:hAnsi="Cambria Math"/>
                          <w:i/>
                        </w:rPr>
                      </w:ins>
                    </m:ctrlPr>
                  </m:sSubPr>
                  <m:e>
                    <m:r>
                      <w:ins w:id="4145" w:author="Στάθης Καπ" w:date="2023-02-01T21:25:00Z">
                        <w:rPr>
                          <w:rFonts w:ascii="Cambria Math" w:eastAsiaTheme="minorEastAsia" w:hAnsi="Cambria Math"/>
                        </w:rPr>
                        <m:t>e</m:t>
                      </w:ins>
                    </m:r>
                  </m:e>
                  <m:sub>
                    <m:r>
                      <w:ins w:id="4146" w:author="Στάθης Καπ" w:date="2023-02-01T21:25:00Z">
                        <w:rPr>
                          <w:rFonts w:ascii="Cambria Math" w:eastAsiaTheme="minorEastAsia" w:hAnsi="Cambria Math"/>
                        </w:rPr>
                        <m:t>j</m:t>
                      </w:ins>
                    </m:r>
                  </m:sub>
                </m:sSub>
                <m:r>
                  <w:ins w:id="4147" w:author="Στάθης Καπ" w:date="2023-02-01T21:25:00Z">
                    <w:rPr>
                      <w:rFonts w:ascii="Cambria Math" w:eastAsiaTheme="minorEastAsia" w:hAnsi="Cambria Math"/>
                    </w:rPr>
                    <m:t>, wai</m:t>
                  </w:ins>
                </m:r>
                <m:sSub>
                  <m:sSubPr>
                    <m:ctrlPr>
                      <w:ins w:id="4148" w:author="Στάθης Καπ" w:date="2023-02-01T21:25:00Z">
                        <w:rPr>
                          <w:rFonts w:ascii="Cambria Math" w:eastAsiaTheme="minorEastAsia" w:hAnsi="Cambria Math"/>
                          <w:i/>
                        </w:rPr>
                      </w:ins>
                    </m:ctrlPr>
                  </m:sSubPr>
                  <m:e>
                    <m:r>
                      <w:ins w:id="4149" w:author="Στάθης Καπ" w:date="2023-02-01T21:25:00Z">
                        <w:rPr>
                          <w:rFonts w:ascii="Cambria Math" w:eastAsiaTheme="minorEastAsia" w:hAnsi="Cambria Math"/>
                        </w:rPr>
                        <m:t>t</m:t>
                      </w:ins>
                    </m:r>
                  </m:e>
                  <m:sub>
                    <m:r>
                      <w:ins w:id="4150" w:author="Στάθης Καπ" w:date="2023-02-01T21:25:00Z">
                        <w:rPr>
                          <w:rFonts w:ascii="Cambria Math" w:eastAsiaTheme="minorEastAsia" w:hAnsi="Cambria Math"/>
                        </w:rPr>
                        <m:t>k</m:t>
                      </w:ins>
                    </m:r>
                  </m:sub>
                </m:sSub>
                <m:r>
                  <w:ins w:id="4151" w:author="Στάθης Καπ" w:date="2023-02-01T21:25:00Z">
                    <w:rPr>
                      <w:rFonts w:ascii="Cambria Math" w:eastAsiaTheme="minorEastAsia" w:hAnsi="Cambria Math"/>
                    </w:rPr>
                    <m:t>+MaxShif</m:t>
                  </w:ins>
                </m:r>
                <m:sSub>
                  <m:sSubPr>
                    <m:ctrlPr>
                      <w:ins w:id="4152" w:author="Στάθης Καπ" w:date="2023-02-01T21:25:00Z">
                        <w:rPr>
                          <w:rFonts w:ascii="Cambria Math" w:eastAsiaTheme="minorEastAsia" w:hAnsi="Cambria Math"/>
                          <w:i/>
                        </w:rPr>
                      </w:ins>
                    </m:ctrlPr>
                  </m:sSubPr>
                  <m:e>
                    <m:r>
                      <w:ins w:id="4153" w:author="Στάθης Καπ" w:date="2023-02-01T21:25:00Z">
                        <w:rPr>
                          <w:rFonts w:ascii="Cambria Math" w:eastAsiaTheme="minorEastAsia" w:hAnsi="Cambria Math"/>
                        </w:rPr>
                        <m:t>t</m:t>
                      </w:ins>
                    </m:r>
                  </m:e>
                  <m:sub>
                    <m:r>
                      <w:ins w:id="4154" w:author="Στάθης Καπ" w:date="2023-02-01T21:25:00Z">
                        <w:rPr>
                          <w:rFonts w:ascii="Cambria Math" w:eastAsiaTheme="minorEastAsia" w:hAnsi="Cambria Math"/>
                        </w:rPr>
                        <m:t>k</m:t>
                      </w:ins>
                    </m:r>
                  </m:sub>
                </m:sSub>
                <m:r>
                  <w:ins w:id="4155"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4156" w:author="Στάθης Καπ" w:date="2023-02-01T21:25:00Z"/>
                <w:rPrChange w:id="4157" w:author="Στάθης Καπ" w:date="2023-02-01T08:49:00Z">
                  <w:rPr>
                    <w:ins w:id="4158" w:author="Στάθης Καπ" w:date="2023-02-01T21:25:00Z"/>
                    <w:lang w:val="el-GR"/>
                  </w:rPr>
                </w:rPrChange>
              </w:rPr>
            </w:pPr>
            <w:ins w:id="4159"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160"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4161"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4162" w:author="Στάθης Καπ" w:date="2023-02-01T21:23:00Z"/>
          <w:rFonts w:eastAsiaTheme="minorEastAsia"/>
        </w:rPr>
      </w:pPr>
    </w:p>
    <w:p w14:paraId="365244DE" w14:textId="1F3A26BA" w:rsidR="0076131F" w:rsidRPr="004F6E32" w:rsidDel="004F6E32" w:rsidRDefault="00CF341E" w:rsidP="00A37CE4">
      <w:pPr>
        <w:rPr>
          <w:del w:id="4163" w:author="Στάθης Καπ" w:date="2023-02-01T21:23:00Z"/>
          <w:rFonts w:eastAsiaTheme="minorEastAsia"/>
          <w:rPrChange w:id="4164" w:author="Στάθης Καπ" w:date="2023-02-01T21:23:00Z">
            <w:rPr>
              <w:del w:id="4165" w:author="Στάθης Καπ" w:date="2023-02-01T21:23:00Z"/>
              <w:rFonts w:ascii="Cambria Math" w:hAnsi="Cambria Math"/>
              <w:i/>
            </w:rPr>
          </w:rPrChange>
        </w:rPr>
      </w:pPr>
      <w:commentRangeStart w:id="4166"/>
      <m:oMathPara>
        <m:oMath>
          <m:r>
            <w:del w:id="4167" w:author="Στάθης Καπ" w:date="2023-02-01T21:23:00Z">
              <w:rPr>
                <w:rFonts w:ascii="Cambria Math" w:hAnsi="Cambria Math"/>
              </w:rPr>
              <m:t>arrTim</m:t>
            </w:del>
          </m:r>
          <m:sSub>
            <m:sSubPr>
              <m:ctrlPr>
                <w:del w:id="4168" w:author="Στάθης Καπ" w:date="2023-02-01T21:23:00Z">
                  <w:rPr>
                    <w:rFonts w:ascii="Cambria Math" w:hAnsi="Cambria Math"/>
                    <w:i/>
                  </w:rPr>
                </w:del>
              </m:ctrlPr>
            </m:sSubPr>
            <m:e>
              <m:r>
                <w:del w:id="4169" w:author="Στάθης Καπ" w:date="2023-02-01T21:23:00Z">
                  <w:rPr>
                    <w:rFonts w:ascii="Cambria Math" w:hAnsi="Cambria Math"/>
                  </w:rPr>
                  <m:t>e</m:t>
                </w:del>
              </m:r>
            </m:e>
            <m:sub>
              <m:r>
                <w:del w:id="4170" w:author="Στάθης Καπ" w:date="2023-02-01T21:23:00Z">
                  <w:rPr>
                    <w:rFonts w:ascii="Cambria Math" w:hAnsi="Cambria Math"/>
                  </w:rPr>
                  <m:t>j</m:t>
                </w:del>
              </m:r>
            </m:sub>
          </m:sSub>
          <w:commentRangeEnd w:id="4166"/>
          <m:r>
            <w:del w:id="4171" w:author="Στάθης Καπ" w:date="2023-02-01T06:01:00Z">
              <m:rPr>
                <m:sty m:val="p"/>
              </m:rPr>
              <w:rPr>
                <w:rStyle w:val="CommentReference"/>
              </w:rPr>
              <w:commentReference w:id="4166"/>
            </w:del>
          </m:r>
          <m:r>
            <w:del w:id="4172" w:author="Στάθης Καπ" w:date="2023-02-01T06:01:00Z">
              <w:rPr>
                <w:rFonts w:ascii="Cambria Math" w:hAnsi="Cambria Math"/>
              </w:rPr>
              <m:t>=</m:t>
            </w:del>
          </m:r>
          <m:r>
            <w:del w:id="4173" w:author="Στάθης Καπ" w:date="2023-02-01T21:23:00Z">
              <w:rPr>
                <w:rFonts w:ascii="Cambria Math" w:hAnsi="Cambria Math"/>
              </w:rPr>
              <m:t>depTim</m:t>
            </w:del>
          </m:r>
          <m:sSub>
            <m:sSubPr>
              <m:ctrlPr>
                <w:del w:id="4174" w:author="Στάθης Καπ" w:date="2023-02-01T21:23:00Z">
                  <w:rPr>
                    <w:rFonts w:ascii="Cambria Math" w:hAnsi="Cambria Math"/>
                    <w:i/>
                  </w:rPr>
                </w:del>
              </m:ctrlPr>
            </m:sSubPr>
            <m:e>
              <m:r>
                <w:del w:id="4175" w:author="Στάθης Καπ" w:date="2023-02-01T21:23:00Z">
                  <w:rPr>
                    <w:rFonts w:ascii="Cambria Math" w:hAnsi="Cambria Math"/>
                  </w:rPr>
                  <m:t>e</m:t>
                </w:del>
              </m:r>
            </m:e>
            <m:sub>
              <m:r>
                <w:del w:id="4176" w:author="Στάθης Καπ" w:date="2023-02-01T21:23:00Z">
                  <w:rPr>
                    <w:rFonts w:ascii="Cambria Math" w:hAnsi="Cambria Math"/>
                  </w:rPr>
                  <m:t>i</m:t>
                </w:del>
              </m:r>
            </m:sub>
          </m:sSub>
          <m:r>
            <w:del w:id="4177" w:author="Στάθης Καπ" w:date="2023-02-01T21:23:00Z">
              <w:rPr>
                <w:rFonts w:ascii="Cambria Math" w:hAnsi="Cambria Math"/>
              </w:rPr>
              <m:t>+T</m:t>
            </w:del>
          </m:r>
          <m:sSub>
            <m:sSubPr>
              <m:ctrlPr>
                <w:del w:id="4178" w:author="Στάθης Καπ" w:date="2023-02-01T21:23:00Z">
                  <w:rPr>
                    <w:rFonts w:ascii="Cambria Math" w:hAnsi="Cambria Math"/>
                    <w:i/>
                  </w:rPr>
                </w:del>
              </m:ctrlPr>
            </m:sSubPr>
            <m:e>
              <m:r>
                <w:del w:id="4179" w:author="Στάθης Καπ" w:date="2023-02-01T21:23:00Z">
                  <w:rPr>
                    <w:rFonts w:ascii="Cambria Math" w:hAnsi="Cambria Math"/>
                  </w:rPr>
                  <m:t>T</m:t>
                </w:del>
              </m:r>
            </m:e>
            <m:sub>
              <m:r>
                <w:del w:id="4180"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4181" w:author="Στάθης Καπ" w:date="2023-02-01T21:23:00Z"/>
          <w:rFonts w:eastAsiaTheme="minorEastAsia"/>
        </w:rPr>
      </w:pPr>
      <m:oMathPara>
        <m:oMath>
          <m:r>
            <w:del w:id="4182" w:author="Στάθης Καπ" w:date="2023-02-01T21:23:00Z">
              <w:rPr>
                <w:rFonts w:ascii="Cambria Math" w:hAnsi="Cambria Math"/>
              </w:rPr>
              <m:t>wai</m:t>
            </w:del>
          </m:r>
          <m:sSub>
            <m:sSubPr>
              <m:ctrlPr>
                <w:del w:id="4183" w:author="Στάθης Καπ" w:date="2023-02-01T21:23:00Z">
                  <w:rPr>
                    <w:rFonts w:ascii="Cambria Math" w:hAnsi="Cambria Math"/>
                    <w:i/>
                  </w:rPr>
                </w:del>
              </m:ctrlPr>
            </m:sSubPr>
            <m:e>
              <m:r>
                <w:del w:id="4184" w:author="Στάθης Καπ" w:date="2023-02-01T21:23:00Z">
                  <w:rPr>
                    <w:rFonts w:ascii="Cambria Math" w:hAnsi="Cambria Math"/>
                  </w:rPr>
                  <m:t>t</m:t>
                </w:del>
              </m:r>
            </m:e>
            <m:sub>
              <m:r>
                <w:del w:id="4185" w:author="Στάθης Καπ" w:date="2023-02-01T21:23:00Z">
                  <w:rPr>
                    <w:rFonts w:ascii="Cambria Math" w:hAnsi="Cambria Math"/>
                  </w:rPr>
                  <m:t>j</m:t>
                </w:del>
              </m:r>
            </m:sub>
          </m:sSub>
          <m:r>
            <w:del w:id="4186" w:author="Στάθης Καπ" w:date="2023-02-01T21:23:00Z">
              <w:rPr>
                <w:rFonts w:ascii="Cambria Math" w:hAnsi="Cambria Math"/>
              </w:rPr>
              <m:t>=</m:t>
            </w:del>
          </m:r>
          <m:r>
            <w:del w:id="4187" w:author="Στάθης Καπ" w:date="2023-02-01T21:23:00Z">
              <m:rPr>
                <m:sty m:val="p"/>
              </m:rPr>
              <w:rPr>
                <w:rFonts w:ascii="Cambria Math" w:hAnsi="Cambria Math"/>
              </w:rPr>
              <m:t>max⁡</m:t>
            </w:del>
          </m:r>
          <m:r>
            <w:del w:id="4188" w:author="Στάθης Καπ" w:date="2023-02-01T21:23:00Z">
              <w:rPr>
                <w:rFonts w:ascii="Cambria Math" w:hAnsi="Cambria Math"/>
              </w:rPr>
              <m:t>(0, openTim</m:t>
            </w:del>
          </m:r>
          <m:sSub>
            <m:sSubPr>
              <m:ctrlPr>
                <w:del w:id="4189" w:author="Στάθης Καπ" w:date="2023-02-01T21:23:00Z">
                  <w:rPr>
                    <w:rFonts w:ascii="Cambria Math" w:hAnsi="Cambria Math"/>
                    <w:i/>
                  </w:rPr>
                </w:del>
              </m:ctrlPr>
            </m:sSubPr>
            <m:e>
              <m:r>
                <w:del w:id="4190" w:author="Στάθης Καπ" w:date="2023-02-01T21:23:00Z">
                  <w:rPr>
                    <w:rFonts w:ascii="Cambria Math" w:hAnsi="Cambria Math"/>
                  </w:rPr>
                  <m:t>e</m:t>
                </w:del>
              </m:r>
            </m:e>
            <m:sub>
              <m:r>
                <w:del w:id="4191" w:author="Στάθης Καπ" w:date="2023-02-01T21:23:00Z">
                  <w:rPr>
                    <w:rFonts w:ascii="Cambria Math" w:hAnsi="Cambria Math"/>
                  </w:rPr>
                  <m:t>j</m:t>
                </w:del>
              </m:r>
            </m:sub>
          </m:sSub>
          <m:r>
            <w:del w:id="4192" w:author="Στάθης Καπ" w:date="2023-02-01T21:23:00Z">
              <w:rPr>
                <w:rFonts w:ascii="Cambria Math" w:hAnsi="Cambria Math"/>
              </w:rPr>
              <m:t>-arrTim</m:t>
            </w:del>
          </m:r>
          <m:sSub>
            <m:sSubPr>
              <m:ctrlPr>
                <w:del w:id="4193" w:author="Στάθης Καπ" w:date="2023-02-01T21:23:00Z">
                  <w:rPr>
                    <w:rFonts w:ascii="Cambria Math" w:hAnsi="Cambria Math"/>
                    <w:i/>
                  </w:rPr>
                </w:del>
              </m:ctrlPr>
            </m:sSubPr>
            <m:e>
              <m:r>
                <w:del w:id="4194" w:author="Στάθης Καπ" w:date="2023-02-01T21:23:00Z">
                  <w:rPr>
                    <w:rFonts w:ascii="Cambria Math" w:hAnsi="Cambria Math"/>
                  </w:rPr>
                  <m:t>e</m:t>
                </w:del>
              </m:r>
            </m:e>
            <m:sub>
              <m:r>
                <w:del w:id="4195" w:author="Στάθης Καπ" w:date="2023-02-01T21:23:00Z">
                  <w:rPr>
                    <w:rFonts w:ascii="Cambria Math" w:hAnsi="Cambria Math"/>
                  </w:rPr>
                  <m:t>j</m:t>
                </w:del>
              </m:r>
            </m:sub>
          </m:sSub>
          <m:r>
            <w:del w:id="4196"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4197" w:author="Στάθης Καπ" w:date="2023-02-01T21:23:00Z"/>
          <w:rFonts w:eastAsiaTheme="minorEastAsia"/>
        </w:rPr>
      </w:pPr>
      <m:oMathPara>
        <m:oMath>
          <m:r>
            <w:del w:id="4198" w:author="Στάθης Καπ" w:date="2023-02-01T21:23:00Z">
              <w:rPr>
                <w:rFonts w:ascii="Cambria Math" w:hAnsi="Cambria Math"/>
              </w:rPr>
              <m:t>startOfVisi</m:t>
            </w:del>
          </m:r>
          <m:sSub>
            <m:sSubPr>
              <m:ctrlPr>
                <w:del w:id="4199" w:author="Στάθης Καπ" w:date="2023-02-01T21:23:00Z">
                  <w:rPr>
                    <w:rFonts w:ascii="Cambria Math" w:hAnsi="Cambria Math"/>
                    <w:i/>
                  </w:rPr>
                </w:del>
              </m:ctrlPr>
            </m:sSubPr>
            <m:e>
              <m:r>
                <w:del w:id="4200" w:author="Στάθης Καπ" w:date="2023-02-01T21:23:00Z">
                  <w:rPr>
                    <w:rFonts w:ascii="Cambria Math" w:hAnsi="Cambria Math"/>
                  </w:rPr>
                  <m:t>t</m:t>
                </w:del>
              </m:r>
            </m:e>
            <m:sub>
              <m:r>
                <w:del w:id="4201" w:author="Στάθης Καπ" w:date="2023-02-01T21:23:00Z">
                  <w:rPr>
                    <w:rFonts w:ascii="Cambria Math" w:hAnsi="Cambria Math"/>
                  </w:rPr>
                  <m:t>j</m:t>
                </w:del>
              </m:r>
            </m:sub>
          </m:sSub>
          <m:r>
            <w:del w:id="4202" w:author="Στάθης Καπ" w:date="2023-02-01T21:23:00Z">
              <w:rPr>
                <w:rFonts w:ascii="Cambria Math" w:hAnsi="Cambria Math"/>
              </w:rPr>
              <m:t>=arrTim</m:t>
            </w:del>
          </m:r>
          <m:sSub>
            <m:sSubPr>
              <m:ctrlPr>
                <w:del w:id="4203" w:author="Στάθης Καπ" w:date="2023-02-01T21:23:00Z">
                  <w:rPr>
                    <w:rFonts w:ascii="Cambria Math" w:hAnsi="Cambria Math"/>
                    <w:i/>
                  </w:rPr>
                </w:del>
              </m:ctrlPr>
            </m:sSubPr>
            <m:e>
              <m:r>
                <w:del w:id="4204" w:author="Στάθης Καπ" w:date="2023-02-01T21:23:00Z">
                  <w:rPr>
                    <w:rFonts w:ascii="Cambria Math" w:hAnsi="Cambria Math"/>
                  </w:rPr>
                  <m:t>e</m:t>
                </w:del>
              </m:r>
            </m:e>
            <m:sub>
              <m:r>
                <w:del w:id="4205" w:author="Στάθης Καπ" w:date="2023-02-01T21:23:00Z">
                  <w:rPr>
                    <w:rFonts w:ascii="Cambria Math" w:hAnsi="Cambria Math"/>
                  </w:rPr>
                  <m:t>j</m:t>
                </w:del>
              </m:r>
            </m:sub>
          </m:sSub>
          <m:r>
            <w:del w:id="4206" w:author="Στάθης Καπ" w:date="2023-02-01T21:23:00Z">
              <w:rPr>
                <w:rFonts w:ascii="Cambria Math" w:hAnsi="Cambria Math"/>
              </w:rPr>
              <m:t>+wai</m:t>
            </w:del>
          </m:r>
          <m:sSub>
            <m:sSubPr>
              <m:ctrlPr>
                <w:del w:id="4207" w:author="Στάθης Καπ" w:date="2023-02-01T21:23:00Z">
                  <w:rPr>
                    <w:rFonts w:ascii="Cambria Math" w:hAnsi="Cambria Math"/>
                    <w:i/>
                  </w:rPr>
                </w:del>
              </m:ctrlPr>
            </m:sSubPr>
            <m:e>
              <m:r>
                <w:del w:id="4208" w:author="Στάθης Καπ" w:date="2023-02-01T21:23:00Z">
                  <w:rPr>
                    <w:rFonts w:ascii="Cambria Math" w:hAnsi="Cambria Math"/>
                  </w:rPr>
                  <m:t>t</m:t>
                </w:del>
              </m:r>
            </m:e>
            <m:sub>
              <m:r>
                <w:del w:id="4209"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4210" w:author="Στάθης Καπ" w:date="2023-02-01T21:23:00Z"/>
          <w:rFonts w:eastAsiaTheme="minorEastAsia"/>
        </w:rPr>
      </w:pPr>
      <m:oMathPara>
        <m:oMath>
          <m:r>
            <w:del w:id="4211" w:author="Στάθης Καπ" w:date="2023-02-01T21:23:00Z">
              <w:rPr>
                <w:rFonts w:ascii="Cambria Math" w:eastAsiaTheme="minorEastAsia" w:hAnsi="Cambria Math"/>
              </w:rPr>
              <m:t>depTim</m:t>
            </w:del>
          </m:r>
          <m:sSub>
            <m:sSubPr>
              <m:ctrlPr>
                <w:del w:id="4212" w:author="Στάθης Καπ" w:date="2023-02-01T21:23:00Z">
                  <w:rPr>
                    <w:rFonts w:ascii="Cambria Math" w:eastAsiaTheme="minorEastAsia" w:hAnsi="Cambria Math"/>
                    <w:i/>
                  </w:rPr>
                </w:del>
              </m:ctrlPr>
            </m:sSubPr>
            <m:e>
              <m:r>
                <w:del w:id="4213" w:author="Στάθης Καπ" w:date="2023-02-01T21:23:00Z">
                  <w:rPr>
                    <w:rFonts w:ascii="Cambria Math" w:eastAsiaTheme="minorEastAsia" w:hAnsi="Cambria Math"/>
                  </w:rPr>
                  <m:t>e</m:t>
                </w:del>
              </m:r>
            </m:e>
            <m:sub>
              <m:r>
                <w:del w:id="4214" w:author="Στάθης Καπ" w:date="2023-02-01T21:23:00Z">
                  <w:rPr>
                    <w:rFonts w:ascii="Cambria Math" w:eastAsiaTheme="minorEastAsia" w:hAnsi="Cambria Math"/>
                  </w:rPr>
                  <m:t>j</m:t>
                </w:del>
              </m:r>
            </m:sub>
          </m:sSub>
          <m:r>
            <w:del w:id="4215" w:author="Στάθης Καπ" w:date="2023-02-01T21:23:00Z">
              <w:rPr>
                <w:rFonts w:ascii="Cambria Math" w:eastAsiaTheme="minorEastAsia" w:hAnsi="Cambria Math"/>
              </w:rPr>
              <m:t>=startOfVisi</m:t>
            </w:del>
          </m:r>
          <m:sSub>
            <m:sSubPr>
              <m:ctrlPr>
                <w:del w:id="4216" w:author="Στάθης Καπ" w:date="2023-02-01T21:23:00Z">
                  <w:rPr>
                    <w:rFonts w:ascii="Cambria Math" w:eastAsiaTheme="minorEastAsia" w:hAnsi="Cambria Math"/>
                    <w:i/>
                  </w:rPr>
                </w:del>
              </m:ctrlPr>
            </m:sSubPr>
            <m:e>
              <m:r>
                <w:del w:id="4217" w:author="Στάθης Καπ" w:date="2023-02-01T21:23:00Z">
                  <w:rPr>
                    <w:rFonts w:ascii="Cambria Math" w:eastAsiaTheme="minorEastAsia" w:hAnsi="Cambria Math"/>
                  </w:rPr>
                  <m:t>t</m:t>
                </w:del>
              </m:r>
            </m:e>
            <m:sub>
              <m:r>
                <w:del w:id="4218" w:author="Στάθης Καπ" w:date="2023-02-01T21:23:00Z">
                  <w:rPr>
                    <w:rFonts w:ascii="Cambria Math" w:eastAsiaTheme="minorEastAsia" w:hAnsi="Cambria Math"/>
                  </w:rPr>
                  <m:t>j</m:t>
                </w:del>
              </m:r>
            </m:sub>
          </m:sSub>
          <m:r>
            <w:del w:id="4219" w:author="Στάθης Καπ" w:date="2023-02-01T21:23:00Z">
              <w:rPr>
                <w:rFonts w:ascii="Cambria Math" w:eastAsiaTheme="minorEastAsia" w:hAnsi="Cambria Math"/>
              </w:rPr>
              <m:t>+visitDu</m:t>
            </w:del>
          </m:r>
          <m:sSub>
            <m:sSubPr>
              <m:ctrlPr>
                <w:del w:id="4220" w:author="Στάθης Καπ" w:date="2023-02-01T21:23:00Z">
                  <w:rPr>
                    <w:rFonts w:ascii="Cambria Math" w:eastAsiaTheme="minorEastAsia" w:hAnsi="Cambria Math"/>
                    <w:i/>
                  </w:rPr>
                </w:del>
              </m:ctrlPr>
            </m:sSubPr>
            <m:e>
              <m:r>
                <w:del w:id="4221" w:author="Στάθης Καπ" w:date="2023-02-01T21:23:00Z">
                  <w:rPr>
                    <w:rFonts w:ascii="Cambria Math" w:eastAsiaTheme="minorEastAsia" w:hAnsi="Cambria Math"/>
                  </w:rPr>
                  <m:t>r</m:t>
                </w:del>
              </m:r>
            </m:e>
            <m:sub>
              <m:r>
                <w:del w:id="4222"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4223" w:author="Στάθης Καπ" w:date="2023-02-01T21:23:00Z"/>
          <w:rFonts w:eastAsiaTheme="minorEastAsia"/>
        </w:rPr>
      </w:pPr>
      <m:oMathPara>
        <m:oMath>
          <m:r>
            <w:del w:id="4224" w:author="Στάθης Καπ" w:date="2023-02-01T21:23:00Z">
              <w:rPr>
                <w:rFonts w:ascii="Cambria Math" w:eastAsiaTheme="minorEastAsia" w:hAnsi="Cambria Math"/>
              </w:rPr>
              <m:t>Shif</m:t>
            </w:del>
          </m:r>
          <m:sSub>
            <m:sSubPr>
              <m:ctrlPr>
                <w:del w:id="4225" w:author="Στάθης Καπ" w:date="2023-02-01T21:23:00Z">
                  <w:rPr>
                    <w:rFonts w:ascii="Cambria Math" w:eastAsiaTheme="minorEastAsia" w:hAnsi="Cambria Math"/>
                    <w:i/>
                  </w:rPr>
                </w:del>
              </m:ctrlPr>
            </m:sSubPr>
            <m:e>
              <m:r>
                <w:del w:id="4226" w:author="Στάθης Καπ" w:date="2023-02-01T21:23:00Z">
                  <w:rPr>
                    <w:rFonts w:ascii="Cambria Math" w:eastAsiaTheme="minorEastAsia" w:hAnsi="Cambria Math"/>
                  </w:rPr>
                  <m:t>t</m:t>
                </w:del>
              </m:r>
            </m:e>
            <m:sub>
              <m:r>
                <w:del w:id="4227" w:author="Στάθης Καπ" w:date="2023-02-01T21:23:00Z">
                  <w:rPr>
                    <w:rFonts w:ascii="Cambria Math" w:eastAsiaTheme="minorEastAsia" w:hAnsi="Cambria Math"/>
                  </w:rPr>
                  <m:t>j</m:t>
                </w:del>
              </m:r>
            </m:sub>
          </m:sSub>
          <m:r>
            <w:del w:id="4228" w:author="Στάθης Καπ" w:date="2023-02-01T21:23:00Z">
              <w:rPr>
                <w:rFonts w:ascii="Cambria Math" w:eastAsiaTheme="minorEastAsia" w:hAnsi="Cambria Math"/>
              </w:rPr>
              <m:t>=T</m:t>
            </w:del>
          </m:r>
          <m:sSub>
            <m:sSubPr>
              <m:ctrlPr>
                <w:del w:id="4229" w:author="Στάθης Καπ" w:date="2023-02-01T21:23:00Z">
                  <w:rPr>
                    <w:rFonts w:ascii="Cambria Math" w:eastAsiaTheme="minorEastAsia" w:hAnsi="Cambria Math"/>
                    <w:i/>
                  </w:rPr>
                </w:del>
              </m:ctrlPr>
            </m:sSubPr>
            <m:e>
              <m:r>
                <w:del w:id="4230" w:author="Στάθης Καπ" w:date="2023-02-01T21:23:00Z">
                  <w:rPr>
                    <w:rFonts w:ascii="Cambria Math" w:eastAsiaTheme="minorEastAsia" w:hAnsi="Cambria Math"/>
                  </w:rPr>
                  <m:t>T</m:t>
                </w:del>
              </m:r>
            </m:e>
            <m:sub>
              <m:r>
                <w:del w:id="4231" w:author="Στάθης Καπ" w:date="2023-02-01T21:23:00Z">
                  <w:rPr>
                    <w:rFonts w:ascii="Cambria Math" w:eastAsiaTheme="minorEastAsia" w:hAnsi="Cambria Math"/>
                  </w:rPr>
                  <m:t>ij</m:t>
                </w:del>
              </m:r>
            </m:sub>
          </m:sSub>
          <m:r>
            <w:del w:id="4232" w:author="Στάθης Καπ" w:date="2023-02-01T21:23:00Z">
              <w:rPr>
                <w:rFonts w:ascii="Cambria Math" w:eastAsiaTheme="minorEastAsia" w:hAnsi="Cambria Math"/>
              </w:rPr>
              <m:t>+wai</m:t>
            </w:del>
          </m:r>
          <m:sSub>
            <m:sSubPr>
              <m:ctrlPr>
                <w:del w:id="4233" w:author="Στάθης Καπ" w:date="2023-02-01T21:23:00Z">
                  <w:rPr>
                    <w:rFonts w:ascii="Cambria Math" w:eastAsiaTheme="minorEastAsia" w:hAnsi="Cambria Math"/>
                    <w:i/>
                  </w:rPr>
                </w:del>
              </m:ctrlPr>
            </m:sSubPr>
            <m:e>
              <m:r>
                <w:del w:id="4234" w:author="Στάθης Καπ" w:date="2023-02-01T21:23:00Z">
                  <w:rPr>
                    <w:rFonts w:ascii="Cambria Math" w:eastAsiaTheme="minorEastAsia" w:hAnsi="Cambria Math"/>
                  </w:rPr>
                  <m:t>t</m:t>
                </w:del>
              </m:r>
            </m:e>
            <m:sub>
              <m:r>
                <w:del w:id="4235" w:author="Στάθης Καπ" w:date="2023-02-01T21:23:00Z">
                  <w:rPr>
                    <w:rFonts w:ascii="Cambria Math" w:eastAsiaTheme="minorEastAsia" w:hAnsi="Cambria Math"/>
                  </w:rPr>
                  <m:t>j</m:t>
                </w:del>
              </m:r>
            </m:sub>
          </m:sSub>
          <m:r>
            <w:del w:id="4236" w:author="Στάθης Καπ" w:date="2023-02-01T21:23:00Z">
              <w:rPr>
                <w:rFonts w:ascii="Cambria Math" w:eastAsiaTheme="minorEastAsia" w:hAnsi="Cambria Math"/>
              </w:rPr>
              <m:t>+visitDu</m:t>
            </w:del>
          </m:r>
          <m:sSub>
            <m:sSubPr>
              <m:ctrlPr>
                <w:del w:id="4237" w:author="Στάθης Καπ" w:date="2023-02-01T21:23:00Z">
                  <w:rPr>
                    <w:rFonts w:ascii="Cambria Math" w:eastAsiaTheme="minorEastAsia" w:hAnsi="Cambria Math"/>
                    <w:i/>
                  </w:rPr>
                </w:del>
              </m:ctrlPr>
            </m:sSubPr>
            <m:e>
              <m:r>
                <w:del w:id="4238" w:author="Στάθης Καπ" w:date="2023-02-01T21:23:00Z">
                  <w:rPr>
                    <w:rFonts w:ascii="Cambria Math" w:eastAsiaTheme="minorEastAsia" w:hAnsi="Cambria Math"/>
                  </w:rPr>
                  <m:t>r</m:t>
                </w:del>
              </m:r>
            </m:e>
            <m:sub>
              <m:r>
                <w:del w:id="4239" w:author="Στάθης Καπ" w:date="2023-02-01T21:23:00Z">
                  <w:rPr>
                    <w:rFonts w:ascii="Cambria Math" w:eastAsiaTheme="minorEastAsia" w:hAnsi="Cambria Math"/>
                  </w:rPr>
                  <m:t>j</m:t>
                </w:del>
              </m:r>
            </m:sub>
          </m:sSub>
          <m:r>
            <w:del w:id="4240" w:author="Στάθης Καπ" w:date="2023-02-01T21:23:00Z">
              <w:rPr>
                <w:rFonts w:ascii="Cambria Math" w:eastAsiaTheme="minorEastAsia" w:hAnsi="Cambria Math"/>
              </w:rPr>
              <m:t>+T</m:t>
            </w:del>
          </m:r>
          <m:sSub>
            <m:sSubPr>
              <m:ctrlPr>
                <w:del w:id="4241" w:author="Στάθης Καπ" w:date="2023-02-01T21:23:00Z">
                  <w:rPr>
                    <w:rFonts w:ascii="Cambria Math" w:eastAsiaTheme="minorEastAsia" w:hAnsi="Cambria Math"/>
                    <w:i/>
                  </w:rPr>
                </w:del>
              </m:ctrlPr>
            </m:sSubPr>
            <m:e>
              <m:r>
                <w:del w:id="4242" w:author="Στάθης Καπ" w:date="2023-02-01T21:23:00Z">
                  <w:rPr>
                    <w:rFonts w:ascii="Cambria Math" w:eastAsiaTheme="minorEastAsia" w:hAnsi="Cambria Math"/>
                  </w:rPr>
                  <m:t>T</m:t>
                </w:del>
              </m:r>
            </m:e>
            <m:sub>
              <m:r>
                <w:del w:id="4243" w:author="Στάθης Καπ" w:date="2023-02-01T21:23:00Z">
                  <w:rPr>
                    <w:rFonts w:ascii="Cambria Math" w:eastAsiaTheme="minorEastAsia" w:hAnsi="Cambria Math"/>
                  </w:rPr>
                  <m:t>jk</m:t>
                </w:del>
              </m:r>
            </m:sub>
          </m:sSub>
          <m:r>
            <w:del w:id="4244" w:author="Στάθης Καπ" w:date="2023-02-01T21:23:00Z">
              <w:rPr>
                <w:rFonts w:ascii="Cambria Math" w:eastAsiaTheme="minorEastAsia" w:hAnsi="Cambria Math"/>
              </w:rPr>
              <m:t>-T</m:t>
            </w:del>
          </m:r>
          <m:sSub>
            <m:sSubPr>
              <m:ctrlPr>
                <w:del w:id="4245" w:author="Στάθης Καπ" w:date="2023-02-01T21:23:00Z">
                  <w:rPr>
                    <w:rFonts w:ascii="Cambria Math" w:eastAsiaTheme="minorEastAsia" w:hAnsi="Cambria Math"/>
                    <w:i/>
                  </w:rPr>
                </w:del>
              </m:ctrlPr>
            </m:sSubPr>
            <m:e>
              <m:r>
                <w:del w:id="4246" w:author="Στάθης Καπ" w:date="2023-02-01T21:23:00Z">
                  <w:rPr>
                    <w:rFonts w:ascii="Cambria Math" w:eastAsiaTheme="minorEastAsia" w:hAnsi="Cambria Math"/>
                  </w:rPr>
                  <m:t>T</m:t>
                </w:del>
              </m:r>
            </m:e>
            <m:sub>
              <m:r>
                <w:del w:id="4247"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4248" w:author="Στάθης Καπ" w:date="2023-02-01T21:23:00Z"/>
          <w:rFonts w:eastAsiaTheme="minorEastAsia"/>
        </w:rPr>
      </w:pPr>
      <m:oMathPara>
        <m:oMath>
          <m:r>
            <w:del w:id="4249" w:author="Στάθης Καπ" w:date="2023-02-01T21:23:00Z">
              <w:rPr>
                <w:rFonts w:ascii="Cambria Math" w:eastAsiaTheme="minorEastAsia" w:hAnsi="Cambria Math"/>
              </w:rPr>
              <m:t>MaxShif</m:t>
            </w:del>
          </m:r>
          <m:sSub>
            <m:sSubPr>
              <m:ctrlPr>
                <w:del w:id="4250" w:author="Στάθης Καπ" w:date="2023-02-01T21:23:00Z">
                  <w:rPr>
                    <w:rFonts w:ascii="Cambria Math" w:eastAsiaTheme="minorEastAsia" w:hAnsi="Cambria Math"/>
                    <w:i/>
                  </w:rPr>
                </w:del>
              </m:ctrlPr>
            </m:sSubPr>
            <m:e>
              <m:r>
                <w:del w:id="4251" w:author="Στάθης Καπ" w:date="2023-02-01T21:23:00Z">
                  <w:rPr>
                    <w:rFonts w:ascii="Cambria Math" w:eastAsiaTheme="minorEastAsia" w:hAnsi="Cambria Math"/>
                  </w:rPr>
                  <m:t>t</m:t>
                </w:del>
              </m:r>
            </m:e>
            <m:sub>
              <m:r>
                <w:del w:id="4252" w:author="Στάθης Καπ" w:date="2023-02-01T21:23:00Z">
                  <w:rPr>
                    <w:rFonts w:ascii="Cambria Math" w:eastAsiaTheme="minorEastAsia" w:hAnsi="Cambria Math"/>
                  </w:rPr>
                  <m:t>j</m:t>
                </w:del>
              </m:r>
            </m:sub>
          </m:sSub>
          <m:r>
            <w:del w:id="4253" w:author="Στάθης Καπ" w:date="2023-02-01T21:23:00Z">
              <w:rPr>
                <w:rFonts w:ascii="Cambria Math" w:eastAsiaTheme="minorEastAsia" w:hAnsi="Cambria Math"/>
              </w:rPr>
              <m:t>=</m:t>
            </w:del>
          </m:r>
          <m:r>
            <w:del w:id="4254" w:author="Στάθης Καπ" w:date="2023-02-01T21:23:00Z">
              <m:rPr>
                <m:sty m:val="p"/>
              </m:rPr>
              <w:rPr>
                <w:rFonts w:ascii="Cambria Math" w:eastAsiaTheme="minorEastAsia" w:hAnsi="Cambria Math"/>
              </w:rPr>
              <m:t>min⁡</m:t>
            </w:del>
          </m:r>
          <m:r>
            <w:del w:id="4255" w:author="Στάθης Καπ" w:date="2023-02-01T21:23:00Z">
              <w:rPr>
                <w:rFonts w:ascii="Cambria Math" w:eastAsiaTheme="minorEastAsia" w:hAnsi="Cambria Math"/>
              </w:rPr>
              <m:t>(closeTim</m:t>
            </w:del>
          </m:r>
          <m:sSub>
            <m:sSubPr>
              <m:ctrlPr>
                <w:del w:id="4256" w:author="Στάθης Καπ" w:date="2023-02-01T21:23:00Z">
                  <w:rPr>
                    <w:rFonts w:ascii="Cambria Math" w:eastAsiaTheme="minorEastAsia" w:hAnsi="Cambria Math"/>
                    <w:i/>
                  </w:rPr>
                </w:del>
              </m:ctrlPr>
            </m:sSubPr>
            <m:e>
              <m:r>
                <w:del w:id="4257" w:author="Στάθης Καπ" w:date="2023-02-01T21:23:00Z">
                  <w:rPr>
                    <w:rFonts w:ascii="Cambria Math" w:eastAsiaTheme="minorEastAsia" w:hAnsi="Cambria Math"/>
                  </w:rPr>
                  <m:t>e</m:t>
                </w:del>
              </m:r>
            </m:e>
            <m:sub>
              <m:r>
                <w:del w:id="4258" w:author="Στάθης Καπ" w:date="2023-02-01T21:23:00Z">
                  <w:rPr>
                    <w:rFonts w:ascii="Cambria Math" w:eastAsiaTheme="minorEastAsia" w:hAnsi="Cambria Math"/>
                  </w:rPr>
                  <m:t>j</m:t>
                </w:del>
              </m:r>
            </m:sub>
          </m:sSub>
          <m:r>
            <w:del w:id="4259" w:author="Στάθης Καπ" w:date="2023-02-01T21:23:00Z">
              <w:rPr>
                <w:rFonts w:ascii="Cambria Math" w:eastAsiaTheme="minorEastAsia" w:hAnsi="Cambria Math"/>
              </w:rPr>
              <m:t>-depTim</m:t>
            </w:del>
          </m:r>
          <m:sSub>
            <m:sSubPr>
              <m:ctrlPr>
                <w:del w:id="4260" w:author="Στάθης Καπ" w:date="2023-02-01T21:23:00Z">
                  <w:rPr>
                    <w:rFonts w:ascii="Cambria Math" w:eastAsiaTheme="minorEastAsia" w:hAnsi="Cambria Math"/>
                    <w:i/>
                  </w:rPr>
                </w:del>
              </m:ctrlPr>
            </m:sSubPr>
            <m:e>
              <m:r>
                <w:del w:id="4261" w:author="Στάθης Καπ" w:date="2023-02-01T21:23:00Z">
                  <w:rPr>
                    <w:rFonts w:ascii="Cambria Math" w:eastAsiaTheme="minorEastAsia" w:hAnsi="Cambria Math"/>
                  </w:rPr>
                  <m:t>e</m:t>
                </w:del>
              </m:r>
            </m:e>
            <m:sub>
              <m:r>
                <w:del w:id="4262" w:author="Στάθης Καπ" w:date="2023-02-01T21:23:00Z">
                  <w:rPr>
                    <w:rFonts w:ascii="Cambria Math" w:eastAsiaTheme="minorEastAsia" w:hAnsi="Cambria Math"/>
                  </w:rPr>
                  <m:t>j</m:t>
                </w:del>
              </m:r>
            </m:sub>
          </m:sSub>
          <m:r>
            <w:del w:id="4263" w:author="Στάθης Καπ" w:date="2023-02-01T21:23:00Z">
              <w:rPr>
                <w:rFonts w:ascii="Cambria Math" w:eastAsiaTheme="minorEastAsia" w:hAnsi="Cambria Math"/>
              </w:rPr>
              <m:t>, wai</m:t>
            </w:del>
          </m:r>
          <m:sSub>
            <m:sSubPr>
              <m:ctrlPr>
                <w:del w:id="4264" w:author="Στάθης Καπ" w:date="2023-02-01T21:23:00Z">
                  <w:rPr>
                    <w:rFonts w:ascii="Cambria Math" w:eastAsiaTheme="minorEastAsia" w:hAnsi="Cambria Math"/>
                    <w:i/>
                  </w:rPr>
                </w:del>
              </m:ctrlPr>
            </m:sSubPr>
            <m:e>
              <m:r>
                <w:del w:id="4265" w:author="Στάθης Καπ" w:date="2023-02-01T21:23:00Z">
                  <w:rPr>
                    <w:rFonts w:ascii="Cambria Math" w:eastAsiaTheme="minorEastAsia" w:hAnsi="Cambria Math"/>
                  </w:rPr>
                  <m:t>t</m:t>
                </w:del>
              </m:r>
            </m:e>
            <m:sub>
              <m:r>
                <w:del w:id="4266" w:author="Στάθης Καπ" w:date="2023-02-01T21:23:00Z">
                  <w:rPr>
                    <w:rFonts w:ascii="Cambria Math" w:eastAsiaTheme="minorEastAsia" w:hAnsi="Cambria Math"/>
                  </w:rPr>
                  <m:t>k</m:t>
                </w:del>
              </m:r>
            </m:sub>
          </m:sSub>
          <m:r>
            <w:del w:id="4267" w:author="Στάθης Καπ" w:date="2023-02-01T21:23:00Z">
              <w:rPr>
                <w:rFonts w:ascii="Cambria Math" w:eastAsiaTheme="minorEastAsia" w:hAnsi="Cambria Math"/>
              </w:rPr>
              <m:t>+MaxShif</m:t>
            </w:del>
          </m:r>
          <m:sSub>
            <m:sSubPr>
              <m:ctrlPr>
                <w:del w:id="4268" w:author="Στάθης Καπ" w:date="2023-02-01T21:23:00Z">
                  <w:rPr>
                    <w:rFonts w:ascii="Cambria Math" w:eastAsiaTheme="minorEastAsia" w:hAnsi="Cambria Math"/>
                    <w:i/>
                  </w:rPr>
                </w:del>
              </m:ctrlPr>
            </m:sSubPr>
            <m:e>
              <m:r>
                <w:del w:id="4269" w:author="Στάθης Καπ" w:date="2023-02-01T21:23:00Z">
                  <w:rPr>
                    <w:rFonts w:ascii="Cambria Math" w:eastAsiaTheme="minorEastAsia" w:hAnsi="Cambria Math"/>
                  </w:rPr>
                  <m:t>t</m:t>
                </w:del>
              </m:r>
            </m:e>
            <m:sub>
              <m:r>
                <w:del w:id="4270" w:author="Στάθης Καπ" w:date="2023-02-01T21:23:00Z">
                  <w:rPr>
                    <w:rFonts w:ascii="Cambria Math" w:eastAsiaTheme="minorEastAsia" w:hAnsi="Cambria Math"/>
                  </w:rPr>
                  <m:t>k</m:t>
                </w:del>
              </m:r>
            </m:sub>
          </m:sSub>
          <m:r>
            <w:del w:id="4271" w:author="Στάθης Καπ" w:date="2023-02-01T21:23:00Z">
              <w:rPr>
                <w:rFonts w:ascii="Cambria Math" w:eastAsiaTheme="minorEastAsia" w:hAnsi="Cambria Math"/>
              </w:rPr>
              <m:t>)</m:t>
            </w:del>
          </m:r>
        </m:oMath>
      </m:oMathPara>
    </w:p>
    <w:p w14:paraId="2C8236E4" w14:textId="5A6B456D" w:rsidR="00A811AE" w:rsidRDefault="00A811AE" w:rsidP="00A37CE4">
      <w:pPr>
        <w:rPr>
          <w:ins w:id="4272"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4273" w:author="Στάθης Καπ" w:date="2023-02-01T21:25:00Z"/>
        </w:trPr>
        <w:tc>
          <w:tcPr>
            <w:tcW w:w="350" w:type="pct"/>
          </w:tcPr>
          <w:p w14:paraId="3B7AC2B0" w14:textId="77777777" w:rsidR="00EB3AA3" w:rsidRDefault="00EB3AA3">
            <w:pPr>
              <w:spacing w:after="160"/>
              <w:rPr>
                <w:ins w:id="4274" w:author="Στάθης Καπ" w:date="2023-02-01T21:25:00Z"/>
                <w:lang w:val="el-GR"/>
              </w:rPr>
              <w:pPrChange w:id="4275" w:author="Στάθης Καπ" w:date="2023-02-01T08:46:00Z">
                <w:pPr/>
              </w:pPrChange>
            </w:pPr>
          </w:p>
        </w:tc>
        <w:tc>
          <w:tcPr>
            <w:tcW w:w="4300" w:type="pct"/>
          </w:tcPr>
          <w:p w14:paraId="6F8BA863" w14:textId="67B6191C" w:rsidR="00EB3AA3" w:rsidRPr="005846FF" w:rsidRDefault="00EB3AA3">
            <w:pPr>
              <w:spacing w:after="160"/>
              <w:rPr>
                <w:ins w:id="4276" w:author="Στάθης Καπ" w:date="2023-02-01T21:25:00Z"/>
                <w:lang w:val="el-GR"/>
              </w:rPr>
              <w:pPrChange w:id="4277" w:author="Στάθης Καπ" w:date="2023-02-01T08:46:00Z">
                <w:pPr/>
              </w:pPrChange>
            </w:pPr>
            <m:oMathPara>
              <m:oMath>
                <m:r>
                  <w:ins w:id="4278" w:author="Στάθης Καπ" w:date="2023-02-01T21:25:00Z">
                    <w:rPr>
                      <w:rFonts w:ascii="Cambria Math" w:eastAsiaTheme="minorEastAsia" w:hAnsi="Cambria Math"/>
                    </w:rPr>
                    <m:t>rati</m:t>
                  </w:ins>
                </m:r>
                <m:sSub>
                  <m:sSubPr>
                    <m:ctrlPr>
                      <w:ins w:id="4279" w:author="Στάθης Καπ" w:date="2023-02-01T21:25:00Z">
                        <w:rPr>
                          <w:rFonts w:ascii="Cambria Math" w:eastAsiaTheme="minorEastAsia" w:hAnsi="Cambria Math"/>
                          <w:i/>
                        </w:rPr>
                      </w:ins>
                    </m:ctrlPr>
                  </m:sSubPr>
                  <m:e>
                    <m:r>
                      <w:ins w:id="4280" w:author="Στάθης Καπ" w:date="2023-02-01T21:25:00Z">
                        <w:rPr>
                          <w:rFonts w:ascii="Cambria Math" w:eastAsiaTheme="minorEastAsia" w:hAnsi="Cambria Math"/>
                        </w:rPr>
                        <m:t>o</m:t>
                      </w:ins>
                    </m:r>
                  </m:e>
                  <m:sub>
                    <m:r>
                      <w:ins w:id="4281" w:author="Στάθης Καπ" w:date="2023-02-01T21:25:00Z">
                        <w:rPr>
                          <w:rFonts w:ascii="Cambria Math" w:eastAsiaTheme="minorEastAsia" w:hAnsi="Cambria Math"/>
                        </w:rPr>
                        <m:t>i</m:t>
                      </w:ins>
                    </m:r>
                  </m:sub>
                </m:sSub>
                <m:r>
                  <w:ins w:id="4282" w:author="Στάθης Καπ" w:date="2023-02-01T21:25:00Z">
                    <w:rPr>
                      <w:rFonts w:ascii="Cambria Math" w:eastAsiaTheme="minorEastAsia" w:hAnsi="Cambria Math"/>
                    </w:rPr>
                    <m:t>=</m:t>
                  </w:ins>
                </m:r>
                <m:f>
                  <m:fPr>
                    <m:ctrlPr>
                      <w:ins w:id="4283" w:author="Στάθης Καπ" w:date="2023-02-01T21:25:00Z">
                        <w:rPr>
                          <w:rFonts w:ascii="Cambria Math" w:eastAsiaTheme="minorEastAsia" w:hAnsi="Cambria Math"/>
                          <w:i/>
                        </w:rPr>
                      </w:ins>
                    </m:ctrlPr>
                  </m:fPr>
                  <m:num>
                    <m:r>
                      <w:ins w:id="4284" w:author="Στάθης Καπ" w:date="2023-02-01T21:25:00Z">
                        <w:rPr>
                          <w:rFonts w:ascii="Cambria Math" w:eastAsiaTheme="minorEastAsia" w:hAnsi="Cambria Math"/>
                        </w:rPr>
                        <m:t>profi</m:t>
                      </w:ins>
                    </m:r>
                    <m:sSubSup>
                      <m:sSubSupPr>
                        <m:ctrlPr>
                          <w:ins w:id="4285" w:author="Στάθης Καπ" w:date="2023-02-01T21:25:00Z">
                            <w:rPr>
                              <w:rFonts w:ascii="Cambria Math" w:eastAsiaTheme="minorEastAsia" w:hAnsi="Cambria Math"/>
                              <w:i/>
                            </w:rPr>
                          </w:ins>
                        </m:ctrlPr>
                      </m:sSubSupPr>
                      <m:e>
                        <m:r>
                          <w:ins w:id="4286" w:author="Στάθης Καπ" w:date="2023-02-01T21:25:00Z">
                            <w:rPr>
                              <w:rFonts w:ascii="Cambria Math" w:eastAsiaTheme="minorEastAsia" w:hAnsi="Cambria Math"/>
                            </w:rPr>
                            <m:t>t</m:t>
                          </w:ins>
                        </m:r>
                      </m:e>
                      <m:sub>
                        <m:r>
                          <w:ins w:id="4287" w:author="Στάθης Καπ" w:date="2023-02-01T21:25:00Z">
                            <w:rPr>
                              <w:rFonts w:ascii="Cambria Math" w:eastAsiaTheme="minorEastAsia" w:hAnsi="Cambria Math"/>
                            </w:rPr>
                            <m:t>i</m:t>
                          </w:ins>
                        </m:r>
                      </m:sub>
                      <m:sup>
                        <m:r>
                          <w:ins w:id="4288" w:author="Στάθης Καπ" w:date="2023-02-01T21:25:00Z">
                            <w:rPr>
                              <w:rFonts w:ascii="Cambria Math" w:eastAsiaTheme="minorEastAsia" w:hAnsi="Cambria Math"/>
                            </w:rPr>
                            <m:t>2</m:t>
                          </w:ins>
                        </m:r>
                      </m:sup>
                    </m:sSubSup>
                  </m:num>
                  <m:den>
                    <m:r>
                      <w:ins w:id="4289" w:author="Στάθης Καπ" w:date="2023-02-01T21:25:00Z">
                        <w:rPr>
                          <w:rFonts w:ascii="Cambria Math" w:eastAsiaTheme="minorEastAsia" w:hAnsi="Cambria Math"/>
                        </w:rPr>
                        <m:t>minShif</m:t>
                      </w:ins>
                    </m:r>
                    <m:sSub>
                      <m:sSubPr>
                        <m:ctrlPr>
                          <w:ins w:id="4290" w:author="Στάθης Καπ" w:date="2023-02-01T21:25:00Z">
                            <w:rPr>
                              <w:rFonts w:ascii="Cambria Math" w:eastAsiaTheme="minorEastAsia" w:hAnsi="Cambria Math"/>
                              <w:i/>
                            </w:rPr>
                          </w:ins>
                        </m:ctrlPr>
                      </m:sSubPr>
                      <m:e>
                        <m:r>
                          <w:ins w:id="4291" w:author="Στάθης Καπ" w:date="2023-02-01T21:25:00Z">
                            <w:rPr>
                              <w:rFonts w:ascii="Cambria Math" w:eastAsiaTheme="minorEastAsia" w:hAnsi="Cambria Math"/>
                            </w:rPr>
                            <m:t>t</m:t>
                          </w:ins>
                        </m:r>
                      </m:e>
                      <m:sub>
                        <m:r>
                          <w:ins w:id="4292"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4293" w:author="Στάθης Καπ" w:date="2023-02-01T21:25:00Z"/>
                <w:rPrChange w:id="4294" w:author="Στάθης Καπ" w:date="2023-02-01T08:49:00Z">
                  <w:rPr>
                    <w:ins w:id="4295" w:author="Στάθης Καπ" w:date="2023-02-01T21:25:00Z"/>
                    <w:lang w:val="el-GR"/>
                  </w:rPr>
                </w:rPrChange>
              </w:rPr>
            </w:pPr>
            <w:ins w:id="4296"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4297"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4298" w:author="Στάθης Καπ" w:date="2023-02-01T21:25:00Z">
              <w:r>
                <w:rPr>
                  <w:lang w:val="el-GR"/>
                </w:rPr>
                <w:fldChar w:fldCharType="end"/>
              </w:r>
              <w:r>
                <w:t>)</w:t>
              </w:r>
            </w:ins>
          </w:p>
        </w:tc>
      </w:tr>
    </w:tbl>
    <w:p w14:paraId="60533C3D" w14:textId="77777777" w:rsidR="00EB3AA3" w:rsidDel="008245B6" w:rsidRDefault="00EB3AA3" w:rsidP="00A37CE4">
      <w:pPr>
        <w:rPr>
          <w:del w:id="4299" w:author="Στάθης Καπ" w:date="2023-02-01T21:25:00Z"/>
          <w:lang w:val="el-GR"/>
        </w:rPr>
      </w:pPr>
    </w:p>
    <w:p w14:paraId="1A8086B9" w14:textId="0C634B2C" w:rsidR="0001505F" w:rsidRPr="0001505F" w:rsidDel="00EB3AA3" w:rsidRDefault="0001505F" w:rsidP="00A37CE4">
      <w:pPr>
        <w:rPr>
          <w:del w:id="4300" w:author="Στάθης Καπ" w:date="2023-02-01T21:25:00Z"/>
          <w:rFonts w:eastAsiaTheme="minorEastAsia"/>
        </w:rPr>
      </w:pPr>
      <m:oMathPara>
        <m:oMath>
          <m:r>
            <w:del w:id="4301" w:author="Στάθης Καπ" w:date="2023-02-01T21:25:00Z">
              <w:rPr>
                <w:rFonts w:ascii="Cambria Math" w:eastAsiaTheme="minorEastAsia" w:hAnsi="Cambria Math"/>
              </w:rPr>
              <m:t>rati</m:t>
            </w:del>
          </m:r>
          <m:sSub>
            <m:sSubPr>
              <m:ctrlPr>
                <w:del w:id="4302" w:author="Στάθης Καπ" w:date="2023-02-01T21:25:00Z">
                  <w:rPr>
                    <w:rFonts w:ascii="Cambria Math" w:eastAsiaTheme="minorEastAsia" w:hAnsi="Cambria Math"/>
                    <w:i/>
                  </w:rPr>
                </w:del>
              </m:ctrlPr>
            </m:sSubPr>
            <m:e>
              <m:r>
                <w:del w:id="4303" w:author="Στάθης Καπ" w:date="2023-02-01T21:25:00Z">
                  <w:rPr>
                    <w:rFonts w:ascii="Cambria Math" w:eastAsiaTheme="minorEastAsia" w:hAnsi="Cambria Math"/>
                  </w:rPr>
                  <m:t>o</m:t>
                </w:del>
              </m:r>
            </m:e>
            <m:sub>
              <m:r>
                <w:del w:id="4304" w:author="Στάθης Καπ" w:date="2023-02-01T21:25:00Z">
                  <w:rPr>
                    <w:rFonts w:ascii="Cambria Math" w:eastAsiaTheme="minorEastAsia" w:hAnsi="Cambria Math"/>
                  </w:rPr>
                  <m:t>i</m:t>
                </w:del>
              </m:r>
            </m:sub>
          </m:sSub>
          <m:r>
            <w:del w:id="4305" w:author="Στάθης Καπ" w:date="2023-02-01T21:25:00Z">
              <w:rPr>
                <w:rFonts w:ascii="Cambria Math" w:eastAsiaTheme="minorEastAsia" w:hAnsi="Cambria Math"/>
              </w:rPr>
              <m:t>=</m:t>
            </w:del>
          </m:r>
          <m:f>
            <m:fPr>
              <m:ctrlPr>
                <w:del w:id="4306" w:author="Στάθης Καπ" w:date="2023-02-01T21:25:00Z">
                  <w:rPr>
                    <w:rFonts w:ascii="Cambria Math" w:eastAsiaTheme="minorEastAsia" w:hAnsi="Cambria Math"/>
                    <w:i/>
                  </w:rPr>
                </w:del>
              </m:ctrlPr>
            </m:fPr>
            <m:num>
              <m:r>
                <w:del w:id="4307" w:author="Στάθης Καπ" w:date="2023-02-01T21:25:00Z">
                  <w:rPr>
                    <w:rFonts w:ascii="Cambria Math" w:eastAsiaTheme="minorEastAsia" w:hAnsi="Cambria Math"/>
                  </w:rPr>
                  <m:t>profi</m:t>
                </w:del>
              </m:r>
              <m:sSubSup>
                <m:sSubSupPr>
                  <m:ctrlPr>
                    <w:del w:id="4308" w:author="Στάθης Καπ" w:date="2023-02-01T21:25:00Z">
                      <w:rPr>
                        <w:rFonts w:ascii="Cambria Math" w:eastAsiaTheme="minorEastAsia" w:hAnsi="Cambria Math"/>
                        <w:i/>
                      </w:rPr>
                    </w:del>
                  </m:ctrlPr>
                </m:sSubSupPr>
                <m:e>
                  <m:r>
                    <w:del w:id="4309" w:author="Στάθης Καπ" w:date="2023-02-01T21:25:00Z">
                      <w:rPr>
                        <w:rFonts w:ascii="Cambria Math" w:eastAsiaTheme="minorEastAsia" w:hAnsi="Cambria Math"/>
                      </w:rPr>
                      <m:t>t</m:t>
                    </w:del>
                  </m:r>
                </m:e>
                <m:sub>
                  <m:r>
                    <w:del w:id="4310" w:author="Στάθης Καπ" w:date="2023-02-01T21:25:00Z">
                      <w:rPr>
                        <w:rFonts w:ascii="Cambria Math" w:eastAsiaTheme="minorEastAsia" w:hAnsi="Cambria Math"/>
                      </w:rPr>
                      <m:t>i</m:t>
                    </w:del>
                  </m:r>
                </m:sub>
                <m:sup>
                  <m:r>
                    <w:del w:id="4311" w:author="Στάθης Καπ" w:date="2023-02-01T21:25:00Z">
                      <w:rPr>
                        <w:rFonts w:ascii="Cambria Math" w:eastAsiaTheme="minorEastAsia" w:hAnsi="Cambria Math"/>
                      </w:rPr>
                      <m:t>2</m:t>
                    </w:del>
                  </m:r>
                </m:sup>
              </m:sSubSup>
            </m:num>
            <m:den>
              <m:r>
                <w:del w:id="4312" w:author="Στάθης Καπ" w:date="2023-02-01T21:25:00Z">
                  <w:rPr>
                    <w:rFonts w:ascii="Cambria Math" w:eastAsiaTheme="minorEastAsia" w:hAnsi="Cambria Math"/>
                  </w:rPr>
                  <m:t>minShif</m:t>
                </w:del>
              </m:r>
              <m:sSub>
                <m:sSubPr>
                  <m:ctrlPr>
                    <w:del w:id="4313" w:author="Στάθης Καπ" w:date="2023-02-01T21:25:00Z">
                      <w:rPr>
                        <w:rFonts w:ascii="Cambria Math" w:eastAsiaTheme="minorEastAsia" w:hAnsi="Cambria Math"/>
                        <w:i/>
                      </w:rPr>
                    </w:del>
                  </m:ctrlPr>
                </m:sSubPr>
                <m:e>
                  <m:r>
                    <w:del w:id="4314" w:author="Στάθης Καπ" w:date="2023-02-01T21:25:00Z">
                      <w:rPr>
                        <w:rFonts w:ascii="Cambria Math" w:eastAsiaTheme="minorEastAsia" w:hAnsi="Cambria Math"/>
                      </w:rPr>
                      <m:t>t</m:t>
                    </w:del>
                  </m:r>
                </m:e>
                <m:sub>
                  <m:r>
                    <w:del w:id="4315"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w:t>
      </w:r>
      <w:r w:rsidRPr="00B61BBC">
        <w:rPr>
          <w:lang w:val="el-GR"/>
        </w:rPr>
        <w:lastRenderedPageBreak/>
        <w:t xml:space="preserve">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4316" w:author="Στάθης Καπ" w:date="2023-03-09T10:05:00Z">
        <w:r w:rsidRPr="00B61BBC" w:rsidDel="00AC6DCD">
          <w:rPr>
            <w:lang w:val="el-GR"/>
          </w:rPr>
          <w:delText xml:space="preserve">προσθήκη </w:delText>
        </w:r>
      </w:del>
      <w:ins w:id="4317"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4318"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4319" w:author=" " w:date="2023-01-29T17:10:00Z">
        <w:r w:rsidR="00B77DE3">
          <w:rPr>
            <w:lang w:val="el-GR"/>
          </w:rPr>
          <w:t>κάθε</w:t>
        </w:r>
        <w:del w:id="4320" w:author="Στάθης Καπ" w:date="2023-03-13T00:23:00Z">
          <w:r w:rsidR="00B77DE3" w:rsidDel="002279F3">
            <w:rPr>
              <w:lang w:val="el-GR"/>
            </w:rPr>
            <w:delText xml:space="preserve"> </w:delText>
          </w:r>
        </w:del>
      </w:ins>
      <w:del w:id="4321"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4322"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4323" w:author="Στάθης Καπ" w:date="2023-02-26T00:54:00Z">
        <w:r w:rsidRPr="006D766C" w:rsidDel="00093B36">
          <w:rPr>
            <w:lang w:val="el-GR"/>
          </w:rPr>
          <w:delText xml:space="preserve">3.2.2 </w:delText>
        </w:r>
      </w:del>
      <w:bookmarkStart w:id="4324" w:name="_Toc129300377"/>
      <w:r>
        <w:rPr>
          <w:lang w:val="el-GR"/>
        </w:rPr>
        <w:t>Βήμα Διαταραχής</w:t>
      </w:r>
      <w:bookmarkEnd w:id="4324"/>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w:t>
      </w:r>
      <w:r w:rsidRPr="007F0272">
        <w:rPr>
          <w:lang w:val="el-GR"/>
        </w:rPr>
        <w:lastRenderedPageBreak/>
        <w:t xml:space="preserve">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4325"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4326"/>
      <w:del w:id="4327" w:author="Στάθης Καπ" w:date="2023-02-02T02:59:00Z">
        <w:r w:rsidR="004D3B4E" w:rsidRPr="00655AEF" w:rsidDel="00796F06">
          <w:rPr>
            <w:noProof/>
            <w:rPrChange w:id="4328"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4326"/>
      <w:r w:rsidR="001E51B1">
        <w:rPr>
          <w:rStyle w:val="CommentReference"/>
        </w:rPr>
        <w:commentReference w:id="4326"/>
      </w:r>
    </w:p>
    <w:p w14:paraId="0A85A4B0" w14:textId="44BD13EC" w:rsidR="00660B79" w:rsidRDefault="00660B79" w:rsidP="00093B36">
      <w:pPr>
        <w:pStyle w:val="Heading3"/>
        <w:rPr>
          <w:lang w:val="el-GR"/>
        </w:rPr>
      </w:pPr>
      <w:del w:id="4329" w:author="Στάθης Καπ" w:date="2023-02-26T00:54:00Z">
        <w:r w:rsidRPr="00660B79" w:rsidDel="00093B36">
          <w:rPr>
            <w:lang w:val="el-GR"/>
          </w:rPr>
          <w:lastRenderedPageBreak/>
          <w:delText xml:space="preserve">3.2.3 </w:delText>
        </w:r>
      </w:del>
      <w:bookmarkStart w:id="4330" w:name="_Toc129300378"/>
      <w:r>
        <w:rPr>
          <w:lang w:val="el-GR"/>
        </w:rPr>
        <w:t>Ευρετικός Αλγόριθμος Επαναλαμβανόμενης Τοπικής Αναζήτησης</w:t>
      </w:r>
      <w:bookmarkEnd w:id="4330"/>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4331" w:author="Στάθης Καπ" w:date="2023-03-13T00:25:00Z">
        <w:r w:rsidR="00AD6A26">
          <w:t>S</w:t>
        </w:r>
      </w:ins>
      <w:del w:id="4332" w:author="Στάθης Καπ" w:date="2023-03-13T00:25:00Z">
        <w:r w:rsidR="002716FD" w:rsidDel="00AD6A26">
          <w:delText>s</w:delText>
        </w:r>
      </w:del>
      <w:r w:rsidRPr="00153135">
        <w:rPr>
          <w:lang w:val="el-GR"/>
        </w:rPr>
        <w:t xml:space="preserve"> και </w:t>
      </w:r>
      <w:ins w:id="4333" w:author="Στάθης Καπ" w:date="2023-03-13T00:25:00Z">
        <w:r w:rsidR="00AD6A26">
          <w:t>R</w:t>
        </w:r>
      </w:ins>
      <w:del w:id="4334"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4335"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4336" w:author="Στάθης Καπ" w:date="2023-02-26T00:54:00Z">
          <w:pPr>
            <w:pStyle w:val="Heading1"/>
            <w:numPr>
              <w:numId w:val="4"/>
            </w:numPr>
            <w:ind w:left="720"/>
          </w:pPr>
        </w:pPrChange>
      </w:pPr>
      <w:bookmarkStart w:id="4337" w:name="_Toc129300379"/>
      <w:r>
        <w:rPr>
          <w:lang w:val="el-GR"/>
        </w:rPr>
        <w:lastRenderedPageBreak/>
        <w:t>Διαχωρισμός Τοπικής Αναζήτησης</w:t>
      </w:r>
      <w:bookmarkEnd w:id="4337"/>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rsidP="0032263F">
      <w:pPr>
        <w:rPr>
          <w:lang w:val="el-GR"/>
        </w:rPr>
      </w:pPr>
      <w:r>
        <w:rPr>
          <w:lang w:val="el-GR"/>
        </w:rPr>
        <w:t xml:space="preserve">Στόχος της </w:t>
      </w:r>
      <w:del w:id="4338" w:author="Στάθης Καπ" w:date="2023-03-06T22:19:00Z">
        <w:r w:rsidDel="00824A19">
          <w:rPr>
            <w:lang w:val="el-GR"/>
          </w:rPr>
          <w:delText xml:space="preserve">παρούσας </w:delText>
        </w:r>
      </w:del>
      <w:ins w:id="4339"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4340" w:author="Στάθης Καπ" w:date="2023-03-13T00:26:00Z">
        <w:r w:rsidR="003730E4" w:rsidDel="001C2699">
          <w:rPr>
            <w:lang w:val="el-GR"/>
          </w:rPr>
          <w:delText xml:space="preserve">περιγράφει </w:delText>
        </w:r>
      </w:del>
      <w:ins w:id="4341" w:author="Στάθης Καπ" w:date="2023-03-13T00:26:00Z">
        <w:r w:rsidR="001C2699">
          <w:rPr>
            <w:lang w:val="el-GR"/>
          </w:rPr>
          <w:t>περιγραφεί</w:t>
        </w:r>
        <w:r w:rsidR="001C2699">
          <w:rPr>
            <w:lang w:val="el-GR"/>
          </w:rPr>
          <w:t xml:space="preserve">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4342" w:author="Στάθης Καπ" w:date="2023-03-06T22:20:00Z">
        <w:r w:rsidDel="00824A19">
          <w:delText>m</w:delText>
        </w:r>
        <w:r w:rsidRPr="00B6185F" w:rsidDel="00824A19">
          <w:rPr>
            <w:lang w:val="el-GR"/>
          </w:rPr>
          <w:delText xml:space="preserve"> </w:delText>
        </w:r>
      </w:del>
      <w:ins w:id="4343" w:author="Στάθης Καπ" w:date="2023-03-13T00:26:00Z">
        <w:r w:rsidR="007F07EB">
          <w:t>S</w:t>
        </w:r>
      </w:ins>
      <w:ins w:id="4344" w:author="Στάθης Καπ" w:date="2023-03-06T22:20:00Z">
        <w:r w:rsidR="00824A19" w:rsidRPr="00B6185F">
          <w:rPr>
            <w:lang w:val="el-GR"/>
          </w:rPr>
          <w:t xml:space="preserve"> </w:t>
        </w:r>
      </w:ins>
      <w:r w:rsidR="006B286D">
        <w:rPr>
          <w:lang w:val="el-GR"/>
        </w:rPr>
        <w:t>υπο</w:t>
      </w:r>
      <w:ins w:id="4345" w:author="Στάθης Καπ" w:date="2023-03-06T22:20:00Z">
        <w:r w:rsidR="00824A19">
          <w:rPr>
            <w:lang w:val="el-GR"/>
          </w:rPr>
          <w:t>γραφήματα</w:t>
        </w:r>
      </w:ins>
      <w:del w:id="4346"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4347" w:author="Στάθης Καπ" w:date="2023-03-06T22:20:00Z">
        <w:r w:rsidR="00825A07" w:rsidDel="00841B3C">
          <w:rPr>
            <w:lang w:val="el-GR"/>
          </w:rPr>
          <w:delText>υπο</w:delText>
        </w:r>
        <w:r w:rsidDel="00841B3C">
          <w:rPr>
            <w:lang w:val="el-GR"/>
          </w:rPr>
          <w:delText>-πρόβλημα</w:delText>
        </w:r>
      </w:del>
      <w:ins w:id="4348"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4349" w:author="Στάθης Καπ" w:date="2023-03-06T22:20:00Z">
        <w:r w:rsidR="008C33BE" w:rsidDel="00841B3C">
          <w:rPr>
            <w:lang w:val="el-GR"/>
          </w:rPr>
          <w:delText xml:space="preserve">υπο </w:delText>
        </w:r>
        <w:r w:rsidDel="00841B3C">
          <w:rPr>
            <w:lang w:val="el-GR"/>
          </w:rPr>
          <w:delText>-πρόβλημα</w:delText>
        </w:r>
      </w:del>
      <w:ins w:id="4350" w:author="Στάθης Καπ" w:date="2023-03-06T22:20:00Z">
        <w:r w:rsidR="00841B3C">
          <w:rPr>
            <w:lang w:val="el-GR"/>
          </w:rPr>
          <w:t>υπογράφημα</w:t>
        </w:r>
      </w:ins>
    </w:p>
    <w:p w14:paraId="771DB14F" w14:textId="2C710246"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4351" w:author="Στάθης Καπ" w:date="2023-03-06T22:21:00Z">
        <w:r w:rsidRPr="00AD7A04" w:rsidDel="001A5397">
          <w:rPr>
            <w:lang w:val="el-GR"/>
          </w:rPr>
          <w:delText xml:space="preserve">γινόταν </w:delText>
        </w:r>
      </w:del>
      <w:ins w:id="4352"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4353" w:author="Στάθης Καπ" w:date="2023-03-06T22:21:00Z">
        <w:r w:rsidRPr="00AD7A04" w:rsidDel="001A5397">
          <w:rPr>
            <w:lang w:val="el-GR"/>
          </w:rPr>
          <w:delText xml:space="preserve">προέκυπτε </w:delText>
        </w:r>
      </w:del>
      <w:ins w:id="4354"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4355" w:author=" " w:date="2023-01-29T17:47:00Z">
        <w:r w:rsidR="00976AF0">
          <w:rPr>
            <w:lang w:val="el-GR"/>
          </w:rPr>
          <w:t>συστάδ</w:t>
        </w:r>
      </w:ins>
      <w:ins w:id="4356" w:author="Στάθης Καπ" w:date="2023-02-28T16:28:00Z">
        <w:r w:rsidR="00415AB3">
          <w:rPr>
            <w:lang w:val="el-GR"/>
          </w:rPr>
          <w:t>α κόμβων</w:t>
        </w:r>
      </w:ins>
      <w:ins w:id="4357" w:author=" " w:date="2023-01-29T17:48:00Z">
        <w:del w:id="4358" w:author="Στάθης Καπ" w:date="2023-02-28T16:28:00Z">
          <w:r w:rsidR="00976AF0" w:rsidDel="00415AB3">
            <w:rPr>
              <w:lang w:val="el-GR"/>
            </w:rPr>
            <w:delText>ε</w:delText>
          </w:r>
        </w:del>
      </w:ins>
      <w:ins w:id="4359" w:author=" " w:date="2023-01-29T17:47:00Z">
        <w:del w:id="4360" w:author="Στάθης Καπ" w:date="2023-02-28T16:28:00Z">
          <w:r w:rsidR="00976AF0" w:rsidDel="00415AB3">
            <w:rPr>
              <w:lang w:val="el-GR"/>
            </w:rPr>
            <w:delText>ς</w:delText>
          </w:r>
        </w:del>
        <w:r w:rsidR="00976AF0">
          <w:rPr>
            <w:lang w:val="el-GR"/>
          </w:rPr>
          <w:t xml:space="preserve"> </w:t>
        </w:r>
      </w:ins>
      <w:del w:id="4361"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4362" w:author=" " w:date="2023-01-29T17:48:00Z">
        <w:del w:id="4363" w:author="Στάθης Καπ" w:date="2023-02-02T01:57:00Z">
          <w:r w:rsidR="00976AF0" w:rsidDel="00054F22">
            <w:rPr>
              <w:lang w:val="el-GR"/>
            </w:rPr>
            <w:delText>συστάδες</w:delText>
          </w:r>
        </w:del>
      </w:ins>
      <w:del w:id="4364" w:author="Στάθης Καπ" w:date="2023-02-02T01:57:00Z">
        <w:r w:rsidRPr="00AD7A04" w:rsidDel="00054F22">
          <w:rPr>
            <w:lang w:val="el-GR"/>
          </w:rPr>
          <w:delText>κλάσεις με</w:delText>
        </w:r>
      </w:del>
      <w:ins w:id="4365" w:author="Στάθης Καπ" w:date="2023-02-02T01:57:00Z">
        <w:r w:rsidR="00054F22">
          <w:rPr>
            <w:lang w:val="el-GR"/>
          </w:rPr>
          <w:t>συστάδες με</w:t>
        </w:r>
      </w:ins>
      <w:r w:rsidRPr="00AD7A04">
        <w:rPr>
          <w:lang w:val="el-GR"/>
        </w:rPr>
        <w:t xml:space="preserve"> κόμβους διάσπαρτους μεταξύ τους, και </w:t>
      </w:r>
      <w:del w:id="4366" w:author="Στάθης Καπ" w:date="2023-03-06T22:21:00Z">
        <w:r w:rsidRPr="00AD7A04" w:rsidDel="00DC4B22">
          <w:rPr>
            <w:lang w:val="el-GR"/>
          </w:rPr>
          <w:delText xml:space="preserve">διαδρομές </w:delText>
        </w:r>
      </w:del>
      <w:ins w:id="4367"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4368" w:author="Στάθης Καπ" w:date="2023-02-28T16:29:00Z">
        <w:r w:rsidR="001976D7" w:rsidDel="00E31E93">
          <w:rPr>
            <w:lang w:val="el-GR"/>
          </w:rPr>
          <w:delText xml:space="preserve">αν </w:delText>
        </w:r>
      </w:del>
      <w:ins w:id="4369"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4370" w:author="Στάθης Καπ" w:date="2023-02-28T16:29:00Z">
        <w:r w:rsidR="00D85B67">
          <w:rPr>
            <w:lang w:val="el-GR"/>
          </w:rPr>
          <w:t xml:space="preserve"> </w:t>
        </w:r>
      </w:ins>
      <w:del w:id="4371"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4372"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4373" w:author="Στάθης Καπ" w:date="2023-02-28T16:29:00Z">
        <w:r w:rsidR="00F21E1A">
          <w:rPr>
            <w:lang w:val="el-GR"/>
          </w:rPr>
          <w:t>ο</w:t>
        </w:r>
      </w:ins>
      <w:ins w:id="4374" w:author="Στάθης Καπ" w:date="2023-03-06T22:22:00Z">
        <w:r w:rsidR="00A56E45">
          <w:rPr>
            <w:lang w:val="el-GR"/>
          </w:rPr>
          <w:t xml:space="preserve"> ουδέτερος</w:t>
        </w:r>
      </w:ins>
      <w:ins w:id="4375" w:author="Στάθης Καπ" w:date="2023-02-28T16:29:00Z">
        <w:r w:rsidR="00F21E1A">
          <w:rPr>
            <w:lang w:val="el-GR"/>
          </w:rPr>
          <w:t xml:space="preserve"> σταθμός </w:t>
        </w:r>
        <w:r w:rsidR="00F21E1A" w:rsidRPr="00F21E1A">
          <w:rPr>
            <w:lang w:val="el-GR"/>
            <w:rPrChange w:id="4376" w:author="Στάθης Καπ" w:date="2023-02-28T16:29:00Z">
              <w:rPr/>
            </w:rPrChange>
          </w:rPr>
          <w:t>(</w:t>
        </w:r>
        <w:r w:rsidR="00F21E1A">
          <w:t>depot</w:t>
        </w:r>
        <w:r w:rsidR="00F21E1A" w:rsidRPr="00F21E1A">
          <w:rPr>
            <w:lang w:val="el-GR"/>
            <w:rPrChange w:id="4377" w:author="Στάθης Καπ" w:date="2023-02-28T16:29:00Z">
              <w:rPr/>
            </w:rPrChange>
          </w:rPr>
          <w:t>)</w:t>
        </w:r>
      </w:ins>
      <w:del w:id="4378"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4379" w:author="Στάθης Καπ" w:date="2023-02-28T16:29:00Z">
        <w:r w:rsidR="00F21E1A" w:rsidRPr="00EA2DF0">
          <w:rPr>
            <w:lang w:val="el-GR"/>
          </w:rPr>
          <w:t xml:space="preserve"> </w:t>
        </w:r>
      </w:ins>
      <w:r w:rsidR="006B30B7" w:rsidRPr="00EA2DF0">
        <w:rPr>
          <w:lang w:val="el-GR"/>
        </w:rPr>
        <w:t xml:space="preserve">του </w:t>
      </w:r>
      <w:del w:id="4380" w:author="Στάθης Καπ" w:date="2023-02-28T16:29:00Z">
        <w:r w:rsidR="006B30B7" w:rsidRPr="00EA2DF0" w:rsidDel="00F21E1A">
          <w:rPr>
            <w:lang w:val="el-GR"/>
          </w:rPr>
          <w:delText xml:space="preserve">συνολικού </w:delText>
        </w:r>
      </w:del>
      <w:ins w:id="4381"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4382" w:author="Στάθης Καπ" w:date="2023-02-28T16:29:00Z">
        <w:r w:rsidR="006B30B7" w:rsidDel="00F21E1A">
          <w:delText>depot</w:delText>
        </w:r>
        <w:r w:rsidR="006B30B7" w:rsidRPr="00EA2DF0" w:rsidDel="00F21E1A">
          <w:rPr>
            <w:lang w:val="el-GR"/>
          </w:rPr>
          <w:delText xml:space="preserve"> </w:delText>
        </w:r>
      </w:del>
      <w:ins w:id="4383" w:author="Στάθης Καπ" w:date="2023-02-28T16:29:00Z">
        <w:r w:rsidR="00F21E1A">
          <w:rPr>
            <w:lang w:val="el-GR"/>
          </w:rPr>
          <w:t xml:space="preserve">σταθμός </w:t>
        </w:r>
      </w:ins>
      <w:r w:rsidR="006B30B7" w:rsidRPr="00EA2DF0">
        <w:rPr>
          <w:lang w:val="el-GR"/>
        </w:rPr>
        <w:t>για όλα τα υπο</w:t>
      </w:r>
      <w:del w:id="4384" w:author="Στάθης Καπ" w:date="2023-03-13T00:29:00Z">
        <w:r w:rsidDel="007F07EB">
          <w:rPr>
            <w:lang w:val="el-GR"/>
          </w:rPr>
          <w:delText>-</w:delText>
        </w:r>
      </w:del>
      <w:r w:rsidR="006B30B7" w:rsidRPr="00EA2DF0">
        <w:rPr>
          <w:lang w:val="el-GR"/>
        </w:rPr>
        <w:t xml:space="preserve">προβλήματα, καθώς κάθε διαδρομή </w:t>
      </w:r>
      <w:ins w:id="4385"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4386" w:author="Στάθης Καπ" w:date="2023-03-08T02:02:00Z">
        <w:r w:rsidR="002B469B">
          <w:rPr>
            <w:lang w:val="el-GR"/>
          </w:rPr>
          <w:t xml:space="preserve"> </w:t>
        </w:r>
      </w:ins>
      <w:del w:id="4387"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4388"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4389"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4390" w:author=" " w:date="2023-01-29T17:48:00Z">
        <w:r w:rsidR="00976AF0">
          <w:rPr>
            <w:lang w:val="el-GR"/>
          </w:rPr>
          <w:t>δύο</w:t>
        </w:r>
      </w:ins>
      <w:del w:id="4391"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4392" w:author=" " w:date="2023-01-29T17:49:00Z">
        <w:r w:rsidR="00976AF0">
          <w:rPr>
            <w:lang w:val="el-GR"/>
          </w:rPr>
          <w:t>συστάδας</w:t>
        </w:r>
      </w:ins>
      <w:del w:id="4393" w:author=" " w:date="2023-01-29T17:49:00Z">
        <w:r w:rsidRPr="00D65A37" w:rsidDel="00976AF0">
          <w:rPr>
            <w:lang w:val="el-GR"/>
          </w:rPr>
          <w:delText>κλάσης</w:delText>
        </w:r>
      </w:del>
      <w:r w:rsidRPr="00D65A37">
        <w:rPr>
          <w:lang w:val="el-GR"/>
        </w:rPr>
        <w:t xml:space="preserve"> ως </w:t>
      </w:r>
      <w:ins w:id="4394" w:author="Στάθης Καπ" w:date="2023-03-13T00:29:00Z">
        <w:r w:rsidR="00F72F22">
          <w:rPr>
            <w:lang w:val="el-GR"/>
          </w:rPr>
          <w:t xml:space="preserve">αρχικός και τελικός </w:t>
        </w:r>
      </w:ins>
      <w:del w:id="4395" w:author="Στάθης Καπ" w:date="2023-02-16T12:25:00Z">
        <w:r w:rsidRPr="00976AF0" w:rsidDel="0069362C">
          <w:rPr>
            <w:highlight w:val="yellow"/>
            <w:rPrChange w:id="4396" w:author=" " w:date="2023-02-01T06:01:00Z">
              <w:rPr/>
            </w:rPrChange>
          </w:rPr>
          <w:delText>depot</w:delText>
        </w:r>
        <w:r w:rsidRPr="00D65A37" w:rsidDel="0069362C">
          <w:rPr>
            <w:lang w:val="el-GR"/>
          </w:rPr>
          <w:delText xml:space="preserve"> </w:delText>
        </w:r>
      </w:del>
      <w:ins w:id="4397"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4398" w:author=" " w:date="2023-01-29T17:49:00Z">
        <w:r w:rsidR="00976AF0">
          <w:rPr>
            <w:lang w:val="el-GR"/>
          </w:rPr>
          <w:t>συστάδας</w:t>
        </w:r>
      </w:ins>
      <w:del w:id="4399"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4400" w:author=" " w:date="2023-01-29T17:49:00Z">
        <w:r w:rsidR="00976AF0">
          <w:rPr>
            <w:lang w:val="el-GR"/>
          </w:rPr>
          <w:t>συστάδας</w:t>
        </w:r>
      </w:ins>
      <w:del w:id="4401" w:author=" " w:date="2023-01-29T17:49:00Z">
        <w:r w:rsidRPr="00D65A37" w:rsidDel="00976AF0">
          <w:rPr>
            <w:lang w:val="el-GR"/>
          </w:rPr>
          <w:delText>κλάσης</w:delText>
        </w:r>
      </w:del>
      <w:r w:rsidRPr="00D65A37">
        <w:rPr>
          <w:lang w:val="el-GR"/>
        </w:rPr>
        <w:t xml:space="preserve">, ως </w:t>
      </w:r>
      <w:ins w:id="4402" w:author="Στάθης Καπ" w:date="2023-03-13T00:29:00Z">
        <w:r w:rsidR="00F72F22">
          <w:rPr>
            <w:lang w:val="el-GR"/>
          </w:rPr>
          <w:t xml:space="preserve">αρχικός και τελικός </w:t>
        </w:r>
      </w:ins>
      <w:del w:id="4403" w:author="Στάθης Καπ" w:date="2023-02-16T12:25:00Z">
        <w:r w:rsidRPr="00976AF0" w:rsidDel="0069362C">
          <w:rPr>
            <w:highlight w:val="yellow"/>
            <w:rPrChange w:id="4404" w:author=" " w:date="2023-02-01T06:01:00Z">
              <w:rPr/>
            </w:rPrChange>
          </w:rPr>
          <w:delText>depot</w:delText>
        </w:r>
        <w:r w:rsidRPr="00D65A37" w:rsidDel="0069362C">
          <w:rPr>
            <w:lang w:val="el-GR"/>
          </w:rPr>
          <w:delText xml:space="preserve"> </w:delText>
        </w:r>
      </w:del>
      <w:ins w:id="4405"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4406" w:author="Στάθης Καπ" w:date="2023-02-02T01:57:00Z">
        <w:r w:rsidRPr="00D65A37" w:rsidDel="00582997">
          <w:rPr>
            <w:lang w:val="el-GR"/>
          </w:rPr>
          <w:delText xml:space="preserve">κλάσης </w:delText>
        </w:r>
      </w:del>
      <w:ins w:id="4407"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4408" w:author="Στάθης Καπ" w:date="2023-02-28T16:31:00Z">
        <w:r w:rsidR="000502C3">
          <w:rPr>
            <w:lang w:val="el-GR"/>
          </w:rPr>
          <w:t xml:space="preserve">οι σταθμοί </w:t>
        </w:r>
      </w:ins>
      <w:del w:id="4409"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4410" w:author="Στάθης Καπ" w:date="2023-02-28T16:31:00Z">
        <w:r w:rsidRPr="00BB2D45" w:rsidDel="000502C3">
          <w:rPr>
            <w:lang w:val="el-GR"/>
          </w:rPr>
          <w:delText>προκαθορισμένα</w:delText>
        </w:r>
      </w:del>
      <w:ins w:id="4411"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4412" w:author="Στάθης Καπ" w:date="2023-03-13T00:30:00Z">
        <w:r w:rsidRPr="00BB2D45" w:rsidDel="008934B8">
          <w:rPr>
            <w:lang w:val="el-GR"/>
          </w:rPr>
          <w:delText xml:space="preserve">Στην </w:delText>
        </w:r>
      </w:del>
      <w:ins w:id="4413"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4414" w:author="Στάθης Καπ" w:date="2023-03-06T22:24:00Z">
        <w:r w:rsidR="007437A6">
          <w:rPr>
            <w:lang w:val="el-GR"/>
          </w:rPr>
          <w:t>υπογράφημα</w:t>
        </w:r>
      </w:ins>
      <w:del w:id="4415" w:author="Στάθης Καπ" w:date="2023-03-06T22:24:00Z">
        <w:r w:rsidR="00753254" w:rsidDel="007437A6">
          <w:rPr>
            <w:lang w:val="el-GR"/>
          </w:rPr>
          <w:delText>υπο-πρόβλημα</w:delText>
        </w:r>
      </w:del>
      <w:r w:rsidRPr="00BB2D45">
        <w:rPr>
          <w:lang w:val="el-GR"/>
        </w:rPr>
        <w:t>, αλλά φυσικά με μηδενικό</w:t>
      </w:r>
      <w:ins w:id="4416" w:author="Στάθης Καπ" w:date="2023-02-02T18:21:00Z">
        <w:r w:rsidR="00CF30DC">
          <w:rPr>
            <w:lang w:val="el-GR"/>
          </w:rPr>
          <w:t xml:space="preserve"> κέρδος και χρονική διάρκεια επίσκεψης</w:t>
        </w:r>
      </w:ins>
      <w:del w:id="4417" w:author="Στάθης Καπ" w:date="2023-02-02T18:21:00Z">
        <w:r w:rsidRPr="00BB2D45" w:rsidDel="00CF30DC">
          <w:rPr>
            <w:lang w:val="el-GR"/>
          </w:rPr>
          <w:delText xml:space="preserve"> </w:delText>
        </w:r>
        <w:r w:rsidRPr="00976AF0" w:rsidDel="00CF30DC">
          <w:rPr>
            <w:highlight w:val="yellow"/>
            <w:rPrChange w:id="4418" w:author=" " w:date="2023-02-01T06:01:00Z">
              <w:rPr/>
            </w:rPrChange>
          </w:rPr>
          <w:delText>profit</w:delText>
        </w:r>
        <w:r w:rsidRPr="00976AF0" w:rsidDel="00CF30DC">
          <w:rPr>
            <w:highlight w:val="yellow"/>
            <w:lang w:val="el-GR"/>
            <w:rPrChange w:id="4419" w:author=" " w:date="2023-02-01T06:01:00Z">
              <w:rPr>
                <w:lang w:val="el-GR"/>
              </w:rPr>
            </w:rPrChange>
          </w:rPr>
          <w:delText xml:space="preserve"> και </w:delText>
        </w:r>
        <w:r w:rsidRPr="00976AF0" w:rsidDel="00CF30DC">
          <w:rPr>
            <w:highlight w:val="yellow"/>
            <w:rPrChange w:id="4420" w:author=" " w:date="2023-02-01T06:01:00Z">
              <w:rPr/>
            </w:rPrChange>
          </w:rPr>
          <w:delText>visitDuration</w:delText>
        </w:r>
      </w:del>
      <w:r w:rsidRPr="00BB2D45">
        <w:rPr>
          <w:lang w:val="el-GR"/>
        </w:rPr>
        <w:t>.</w:t>
      </w:r>
    </w:p>
    <w:p w14:paraId="618D5019" w14:textId="2A6E04F7" w:rsidR="007437A6" w:rsidRDefault="0030075C" w:rsidP="003D5DDC">
      <w:pPr>
        <w:rPr>
          <w:ins w:id="4421" w:author="Στάθης Καπ" w:date="2023-03-06T22:32:00Z"/>
          <w:lang w:val="el-GR"/>
        </w:rPr>
      </w:pPr>
      <w:r w:rsidRPr="0030075C">
        <w:rPr>
          <w:lang w:val="el-GR"/>
        </w:rPr>
        <w:lastRenderedPageBreak/>
        <w:t>Για τη συνέχεια τ</w:t>
      </w:r>
      <w:ins w:id="4422" w:author="Στάθης Καπ" w:date="2023-03-06T22:25:00Z">
        <w:r w:rsidR="007437A6">
          <w:rPr>
            <w:lang w:val="el-GR"/>
          </w:rPr>
          <w:t xml:space="preserve">ου Κεφαλαίου </w:t>
        </w:r>
      </w:ins>
      <w:del w:id="4423"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4424" w:author="Στάθης Καπ" w:date="2023-03-06T22:25:00Z">
        <w:r w:rsidDel="007437A6">
          <w:delText>Solution</w:delText>
        </w:r>
        <w:r w:rsidRPr="0030075C" w:rsidDel="007437A6">
          <w:rPr>
            <w:lang w:val="el-GR"/>
          </w:rPr>
          <w:delText xml:space="preserve"> </w:delText>
        </w:r>
      </w:del>
      <w:ins w:id="4425" w:author="Στάθης Καπ" w:date="2023-03-06T22:42:00Z">
        <w:r w:rsidR="008425A2" w:rsidRPr="008425A2">
          <w:rPr>
            <w:lang w:val="el-GR"/>
            <w:rPrChange w:id="4426" w:author="Στάθης Καπ" w:date="2023-03-06T22:43:00Z">
              <w:rPr/>
            </w:rPrChange>
          </w:rPr>
          <w:t>“</w:t>
        </w:r>
      </w:ins>
      <w:ins w:id="4427" w:author="Στάθης Καπ" w:date="2023-03-06T22:25:00Z">
        <w:r w:rsidR="007437A6">
          <w:rPr>
            <w:lang w:val="el-GR"/>
          </w:rPr>
          <w:t>λύση διαστήματος</w:t>
        </w:r>
      </w:ins>
      <w:ins w:id="4428" w:author="Στάθης Καπ" w:date="2023-03-06T22:42:00Z">
        <w:r w:rsidR="008425A2" w:rsidRPr="008425A2">
          <w:rPr>
            <w:lang w:val="el-GR"/>
            <w:rPrChange w:id="4429" w:author="Στάθης Καπ" w:date="2023-03-06T22:43:00Z">
              <w:rPr/>
            </w:rPrChange>
          </w:rPr>
          <w:t>”</w:t>
        </w:r>
      </w:ins>
      <w:ins w:id="4430"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4431" w:author="Στάθης Καπ" w:date="2023-03-06T22:26:00Z">
        <w:r w:rsidR="007437A6">
          <w:rPr>
            <w:lang w:val="el-GR"/>
          </w:rPr>
          <w:t>ψ</w:t>
        </w:r>
      </w:ins>
      <w:del w:id="4432" w:author="Στάθης Καπ" w:date="2023-03-06T22:26:00Z">
        <w:r w:rsidR="004A5054" w:rsidDel="007437A6">
          <w:rPr>
            <w:lang w:val="el-GR"/>
          </w:rPr>
          <w:delText>φ</w:delText>
        </w:r>
      </w:del>
      <w:r w:rsidR="004A5054">
        <w:rPr>
          <w:lang w:val="el-GR"/>
        </w:rPr>
        <w:t>ει</w:t>
      </w:r>
      <w:r w:rsidRPr="0030075C">
        <w:rPr>
          <w:lang w:val="el-GR"/>
        </w:rPr>
        <w:t xml:space="preserve"> </w:t>
      </w:r>
      <w:ins w:id="4433" w:author="Στάθης Καπ" w:date="2023-03-06T22:26:00Z">
        <w:r w:rsidR="007437A6">
          <w:rPr>
            <w:lang w:val="el-GR"/>
          </w:rPr>
          <w:t xml:space="preserve">μία λύση </w:t>
        </w:r>
      </w:ins>
      <w:del w:id="4434"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4435" w:author="Στάθης Καπ" w:date="2023-03-06T22:27:00Z">
        <w:r w:rsidR="007437A6">
          <w:rPr>
            <w:lang w:val="el-GR"/>
          </w:rPr>
          <w:t>υπογραφήματος</w:t>
        </w:r>
      </w:ins>
      <w:del w:id="4436" w:author="Στάθης Καπ" w:date="2023-03-06T22:27:00Z">
        <w:r w:rsidRPr="0030075C" w:rsidDel="007437A6">
          <w:rPr>
            <w:lang w:val="el-GR"/>
          </w:rPr>
          <w:delText>προβλήματος αλλά και της λύσης του</w:delText>
        </w:r>
      </w:del>
      <w:r w:rsidRPr="0030075C">
        <w:rPr>
          <w:lang w:val="el-GR"/>
        </w:rPr>
        <w:t>.</w:t>
      </w:r>
      <w:ins w:id="4437" w:author="Στάθης Καπ" w:date="2023-03-06T22:28:00Z">
        <w:r w:rsidR="007437A6">
          <w:rPr>
            <w:lang w:val="el-GR"/>
          </w:rPr>
          <w:t xml:space="preserve"> Επίσης, </w:t>
        </w:r>
      </w:ins>
      <w:ins w:id="4438"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4439" w:author="Στάθης Καπ" w:date="2023-03-06T22:30:00Z">
        <w:r w:rsidR="007437A6">
          <w:rPr>
            <w:lang w:val="el-GR"/>
          </w:rPr>
          <w:t xml:space="preserve"> στη </w:t>
        </w:r>
      </w:ins>
      <w:ins w:id="4440" w:author="Στάθης Καπ" w:date="2023-03-06T22:32:00Z">
        <w:r w:rsidR="007437A6">
          <w:rPr>
            <w:lang w:val="el-GR"/>
          </w:rPr>
          <w:t>φάση</w:t>
        </w:r>
      </w:ins>
      <w:ins w:id="4441"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4442" w:author="Στάθης Καπ" w:date="2023-03-06T22:29:00Z">
        <w:r w:rsidR="007437A6">
          <w:rPr>
            <w:lang w:val="el-GR"/>
          </w:rPr>
          <w:t xml:space="preserve">, οπότε </w:t>
        </w:r>
      </w:ins>
      <w:ins w:id="4443"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4444" w:author="Στάθης Καπ" w:date="2023-03-06T22:32:00Z">
        <w:r w:rsidR="007437A6">
          <w:rPr>
            <w:lang w:val="el-GR"/>
          </w:rPr>
          <w:t xml:space="preserve">Μια λύση διαστήματος </w:t>
        </w:r>
      </w:ins>
      <w:del w:id="4445"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4446" w:author="Στάθης Καπ" w:date="2023-03-06T22:32:00Z">
        <w:r w:rsidRPr="000636CC" w:rsidDel="007437A6">
          <w:rPr>
            <w:lang w:val="el-GR"/>
          </w:rPr>
          <w:delText xml:space="preserve">μπει </w:delText>
        </w:r>
      </w:del>
      <w:ins w:id="4447" w:author="Στάθης Καπ" w:date="2023-03-06T22:32:00Z">
        <w:r w:rsidR="007437A6">
          <w:rPr>
            <w:lang w:val="el-GR"/>
          </w:rPr>
          <w:t>μπει</w:t>
        </w:r>
        <w:r w:rsidR="007437A6" w:rsidRPr="000636CC">
          <w:rPr>
            <w:lang w:val="el-GR"/>
          </w:rPr>
          <w:t xml:space="preserve"> </w:t>
        </w:r>
      </w:ins>
      <w:r w:rsidRPr="000636CC">
        <w:rPr>
          <w:lang w:val="el-GR"/>
        </w:rPr>
        <w:t>ακόμη στ</w:t>
      </w:r>
      <w:ins w:id="4448" w:author="Στάθης Καπ" w:date="2023-03-06T22:26:00Z">
        <w:r w:rsidR="007437A6">
          <w:rPr>
            <w:lang w:val="el-GR"/>
          </w:rPr>
          <w:t>ις</w:t>
        </w:r>
      </w:ins>
      <w:del w:id="4449" w:author="Στάθης Καπ" w:date="2023-03-06T22:26:00Z">
        <w:r w:rsidRPr="000636CC" w:rsidDel="007437A6">
          <w:rPr>
            <w:lang w:val="el-GR"/>
          </w:rPr>
          <w:delText>η</w:delText>
        </w:r>
      </w:del>
      <w:r w:rsidRPr="000636CC">
        <w:rPr>
          <w:lang w:val="el-GR"/>
        </w:rPr>
        <w:t xml:space="preserve"> διαδρομ</w:t>
      </w:r>
      <w:ins w:id="4450" w:author="Στάθης Καπ" w:date="2023-03-06T22:26:00Z">
        <w:r w:rsidR="007437A6">
          <w:rPr>
            <w:lang w:val="el-GR"/>
          </w:rPr>
          <w:t>ές</w:t>
        </w:r>
      </w:ins>
      <w:ins w:id="4451" w:author="Στάθης Καπ" w:date="2023-03-13T00:31:00Z">
        <w:r w:rsidR="0045636F">
          <w:rPr>
            <w:lang w:val="el-GR"/>
          </w:rPr>
          <w:t xml:space="preserve"> του </w:t>
        </w:r>
        <w:r w:rsidR="008D041F">
          <w:rPr>
            <w:lang w:val="el-GR"/>
          </w:rPr>
          <w:t>διαστήματος</w:t>
        </w:r>
      </w:ins>
      <w:del w:id="4452"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4453" w:author="Στάθης Καπ" w:date="2023-03-06T22:33:00Z">
        <w:r>
          <w:rPr>
            <w:lang w:val="el-GR"/>
          </w:rPr>
          <w:t>Ένα διάνυσμα</w:t>
        </w:r>
        <w:r w:rsidRPr="007437A6">
          <w:rPr>
            <w:lang w:val="el-GR"/>
            <w:rPrChange w:id="4454" w:author="Στάθης Καπ" w:date="2023-03-06T22:33:00Z">
              <w:rPr/>
            </w:rPrChange>
          </w:rPr>
          <w:t xml:space="preserve"> </w:t>
        </w:r>
        <w:r>
          <w:rPr>
            <w:lang w:val="el-GR"/>
          </w:rPr>
          <w:t xml:space="preserve">λιστών </w:t>
        </w:r>
      </w:ins>
      <w:del w:id="4455" w:author="Στάθης Καπ" w:date="2023-03-06T22:33:00Z">
        <w:r w:rsidR="006942F3" w:rsidRPr="006942F3" w:rsidDel="007437A6">
          <w:rPr>
            <w:lang w:val="el-GR"/>
          </w:rPr>
          <w:delText xml:space="preserve">Μια λίστα </w:delText>
        </w:r>
      </w:del>
      <w:r w:rsidR="006942F3">
        <w:t>Walk</w:t>
      </w:r>
      <w:ins w:id="4456" w:author="Στάθης Καπ" w:date="2023-03-06T22:33:00Z">
        <w:r>
          <w:t>s</w:t>
        </w:r>
      </w:ins>
      <w:r w:rsidR="006942F3" w:rsidRPr="006942F3">
        <w:rPr>
          <w:lang w:val="el-GR"/>
        </w:rPr>
        <w:t xml:space="preserve"> που </w:t>
      </w:r>
      <w:del w:id="4457" w:author="Στάθης Καπ" w:date="2023-03-06T22:33:00Z">
        <w:r w:rsidR="006942F3" w:rsidRPr="006942F3" w:rsidDel="007437A6">
          <w:rPr>
            <w:lang w:val="el-GR"/>
          </w:rPr>
          <w:delText xml:space="preserve">περιέχει </w:delText>
        </w:r>
      </w:del>
      <w:ins w:id="4458" w:author="Στάθης Καπ" w:date="2023-03-06T22:33:00Z">
        <w:r>
          <w:rPr>
            <w:lang w:val="el-GR"/>
          </w:rPr>
          <w:t>αναπαριστούν τις διαδρομές της λύσης</w:t>
        </w:r>
      </w:ins>
      <w:ins w:id="4459" w:author="Στάθης Καπ" w:date="2023-03-13T00:31:00Z">
        <w:r w:rsidR="00582CEE">
          <w:rPr>
            <w:lang w:val="el-GR"/>
          </w:rPr>
          <w:t xml:space="preserve"> του διαστήματος</w:t>
        </w:r>
      </w:ins>
      <w:del w:id="4460"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4461" w:author="Στάθης Καπ" w:date="2023-03-06T22:33:00Z">
        <w:r w:rsidRPr="00244C40" w:rsidDel="007437A6">
          <w:rPr>
            <w:lang w:val="el-GR"/>
          </w:rPr>
          <w:delText xml:space="preserve">της </w:delText>
        </w:r>
      </w:del>
      <w:ins w:id="4462"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4463"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4464" w:author="Στάθης Καπ" w:date="2023-03-06T22:34:00Z">
        <w:r w:rsidRPr="00022928" w:rsidDel="007437A6">
          <w:rPr>
            <w:lang w:val="el-GR"/>
          </w:rPr>
          <w:delText xml:space="preserve">της </w:delText>
        </w:r>
      </w:del>
      <w:ins w:id="4465"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4466" w:author="Στάθης Καπ" w:date="2023-03-06T22:36:00Z">
          <w:pPr>
            <w:pStyle w:val="ListParagraph"/>
            <w:numPr>
              <w:ilvl w:val="1"/>
              <w:numId w:val="12"/>
            </w:numPr>
            <w:ind w:left="1440" w:hanging="360"/>
          </w:pPr>
        </w:pPrChange>
      </w:pPr>
      <w:ins w:id="4467" w:author="Στάθης Καπ" w:date="2023-03-06T22:36:00Z">
        <w:r>
          <w:rPr>
            <w:lang w:val="el-GR"/>
          </w:rPr>
          <w:t>Το άθροισμα των κερδών</w:t>
        </w:r>
      </w:ins>
      <w:ins w:id="4468" w:author="Στάθης Καπ" w:date="2023-03-06T22:37:00Z">
        <w:r>
          <w:rPr>
            <w:lang w:val="el-GR"/>
          </w:rPr>
          <w:t xml:space="preserve"> των κόμβων του διανύσματος </w:t>
        </w:r>
        <w:r>
          <w:t>Walks</w:t>
        </w:r>
        <w:r w:rsidRPr="008425A2">
          <w:rPr>
            <w:lang w:val="el-GR"/>
            <w:rPrChange w:id="4469"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4470" w:author="Στάθης Καπ" w:date="2023-03-06T22:37:00Z"/>
          <w:lang w:val="el-GR"/>
        </w:rPr>
      </w:pPr>
      <w:del w:id="4471" w:author="Στάθης Καπ" w:date="2023-03-06T22:37:00Z">
        <w:r w:rsidRPr="00680A3D" w:rsidDel="008425A2">
          <w:rPr>
            <w:lang w:val="el-GR"/>
          </w:rPr>
          <w:delText xml:space="preserve">Βλέποντας, λοιπόν, κάποιος τις πληροφορίες </w:delText>
        </w:r>
      </w:del>
      <w:del w:id="4472" w:author="Στάθης Καπ" w:date="2023-03-06T22:34:00Z">
        <w:r w:rsidRPr="00680A3D" w:rsidDel="00695E87">
          <w:rPr>
            <w:lang w:val="el-GR"/>
          </w:rPr>
          <w:delText xml:space="preserve">ενός </w:delText>
        </w:r>
        <w:r w:rsidDel="00695E87">
          <w:delText>Solution</w:delText>
        </w:r>
      </w:del>
      <w:del w:id="4473"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4474" w:author=" " w:date="2023-01-29T17:53:00Z">
        <w:del w:id="4475" w:author="Στάθης Καπ" w:date="2023-03-06T22:37:00Z">
          <w:r w:rsidR="00976AF0" w:rsidDel="008425A2">
            <w:rPr>
              <w:lang w:val="el-GR"/>
            </w:rPr>
            <w:delText xml:space="preserve"> κερδών των </w:delText>
          </w:r>
        </w:del>
      </w:ins>
      <w:del w:id="4476"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4477" w:author="Στάθης Καπ" w:date="2023-02-28T16:32:00Z">
        <w:r w:rsidR="005513E7" w:rsidDel="00C568D5">
          <w:rPr>
            <w:lang w:val="el-GR"/>
          </w:rPr>
          <w:delText xml:space="preserve">ο σκορ </w:delText>
        </w:r>
      </w:del>
      <w:del w:id="4478"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4479" w:author="Στάθης Καπ" w:date="2023-03-09T10:48:00Z">
        <w:r w:rsidDel="0006361B">
          <w:rPr>
            <w:noProof/>
            <w:rPrChange w:id="4480" w:author="Στάθης Καπ" w:date="2023-02-01T06:01:00Z">
              <w:rPr>
                <w:noProof/>
                <w:lang w:val="el-GR" w:eastAsia="el-GR"/>
              </w:rPr>
            </w:rPrChange>
          </w:rPr>
          <w:lastRenderedPageBreak/>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4481" w:author="Στάθης Καπ" w:date="2023-03-09T10:48:00Z">
        <w:r w:rsidR="0006361B">
          <w:rPr>
            <w:noProof/>
          </w:rPr>
          <w:lastRenderedPageBreak/>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4482" w:author="Στάθης Καπ" w:date="2023-03-06T22:38:00Z">
        <w:r w:rsidR="008425A2">
          <w:rPr>
            <w:lang w:val="el-GR"/>
          </w:rPr>
          <w:t xml:space="preserve">η παράμετρος </w:t>
        </w:r>
        <w:r w:rsidR="008425A2">
          <w:t>S</w:t>
        </w:r>
        <w:r w:rsidR="008425A2" w:rsidRPr="008425A2">
          <w:rPr>
            <w:lang w:val="el-GR"/>
            <w:rPrChange w:id="4483" w:author="Στάθης Καπ" w:date="2023-03-06T22:38:00Z">
              <w:rPr/>
            </w:rPrChange>
          </w:rPr>
          <w:t xml:space="preserve"> </w:t>
        </w:r>
        <w:r w:rsidR="008425A2">
          <w:rPr>
            <w:lang w:val="el-GR"/>
          </w:rPr>
          <w:t>έχει τη τιμή 2</w:t>
        </w:r>
      </w:ins>
      <w:del w:id="4484"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4485" w:author="Στάθης Καπ" w:date="2023-03-06T22:38:00Z">
        <w:r w:rsidRPr="009D62B5" w:rsidDel="008425A2">
          <w:rPr>
            <w:lang w:val="el-GR"/>
          </w:rPr>
          <w:delText xml:space="preserve">διάστημα </w:delText>
        </w:r>
      </w:del>
      <w:ins w:id="4486"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4487" w:author="Στάθης Καπ" w:date="2023-03-06T22:38:00Z">
        <w:r w:rsidRPr="009D62B5" w:rsidDel="008425A2">
          <w:rPr>
            <w:lang w:val="el-GR"/>
          </w:rPr>
          <w:delText xml:space="preserve">αρχικού </w:delText>
        </w:r>
      </w:del>
      <w:ins w:id="4488"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4489" w:author=" " w:date="2023-01-29T18:04:00Z">
        <w:r w:rsidR="00474513">
          <w:rPr>
            <w:lang w:val="el-GR"/>
          </w:rPr>
          <w:t>δύο</w:t>
        </w:r>
      </w:ins>
      <w:del w:id="4490"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4491" w:author="Στάθης Καπ" w:date="2023-03-06T22:39:00Z">
        <w:r w:rsidR="00EC626B" w:rsidDel="008425A2">
          <w:rPr>
            <w:lang w:val="el-GR"/>
          </w:rPr>
          <w:delText xml:space="preserve">Παρακάτω </w:delText>
        </w:r>
      </w:del>
      <w:ins w:id="4492"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4493"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4494" w:author=" " w:date="2023-01-29T18:07:00Z">
        <w:r w:rsidR="00474513">
          <w:rPr>
            <w:lang w:val="el-GR"/>
          </w:rPr>
          <w:t>σημείου ενδιαφέροντος (</w:t>
        </w:r>
        <w:r w:rsidR="00474513">
          <w:rPr>
            <w:lang w:val="en-GB"/>
          </w:rPr>
          <w:t>POI</w:t>
        </w:r>
        <w:r w:rsidR="00474513" w:rsidRPr="00474513">
          <w:rPr>
            <w:lang w:val="el-GR"/>
            <w:rPrChange w:id="4495" w:author=" " w:date="2023-01-29T18:07:00Z">
              <w:rPr>
                <w:lang w:val="en-GB"/>
              </w:rPr>
            </w:rPrChange>
          </w:rPr>
          <w:t xml:space="preserve">) </w:t>
        </w:r>
      </w:ins>
      <w:del w:id="4496" w:author=" " w:date="2023-01-29T18:06:00Z">
        <w:r w:rsidDel="00474513">
          <w:delText>poi</w:delText>
        </w:r>
      </w:del>
      <w:r w:rsidRPr="00673D5D">
        <w:rPr>
          <w:lang w:val="el-GR"/>
        </w:rPr>
        <w:t xml:space="preserve"> σε κάθε </w:t>
      </w:r>
      <w:ins w:id="4497" w:author="Στάθης Καπ" w:date="2023-03-06T22:39:00Z">
        <w:r w:rsidR="008425A2">
          <w:rPr>
            <w:lang w:val="el-GR"/>
          </w:rPr>
          <w:t>υπο</w:t>
        </w:r>
      </w:ins>
      <w:r w:rsidRPr="00673D5D">
        <w:rPr>
          <w:lang w:val="el-GR"/>
        </w:rPr>
        <w:t>διάστημα</w:t>
      </w:r>
      <w:ins w:id="4498" w:author="Στάθης Καπ" w:date="2023-03-06T22:39:00Z">
        <w:r w:rsidR="008425A2">
          <w:rPr>
            <w:lang w:val="el-GR"/>
          </w:rPr>
          <w:t xml:space="preserve"> που</w:t>
        </w:r>
      </w:ins>
      <w:ins w:id="4499"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4500" w:author="Στάθης Καπ" w:date="2023-03-06T22:40:00Z">
        <w:r w:rsidDel="008425A2">
          <w:delText>registry</w:delText>
        </w:r>
        <w:r w:rsidRPr="00673D5D" w:rsidDel="008425A2">
          <w:rPr>
            <w:lang w:val="el-GR"/>
          </w:rPr>
          <w:delText xml:space="preserve"> </w:delText>
        </w:r>
      </w:del>
      <w:ins w:id="4501"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4502" w:author="Στάθης Καπ" w:date="2023-02-02T01:57:00Z">
        <w:r w:rsidR="00A758AE">
          <w:rPr>
            <w:lang w:val="el-GR"/>
          </w:rPr>
          <w:t xml:space="preserve">ένα </w:t>
        </w:r>
      </w:ins>
      <w:commentRangeStart w:id="4503"/>
      <w:r w:rsidRPr="00673D5D">
        <w:rPr>
          <w:lang w:val="el-GR"/>
        </w:rPr>
        <w:t xml:space="preserve">ιστορικό </w:t>
      </w:r>
      <w:commentRangeEnd w:id="4503"/>
      <w:ins w:id="4504" w:author="Στάθης Καπ" w:date="2023-03-06T22:40:00Z">
        <w:r w:rsidR="008425A2" w:rsidRPr="008425A2">
          <w:rPr>
            <w:lang w:val="el-GR"/>
            <w:rPrChange w:id="4505" w:author="Στάθης Καπ" w:date="2023-03-06T22:41:00Z">
              <w:rPr/>
            </w:rPrChange>
          </w:rPr>
          <w:t>“</w:t>
        </w:r>
      </w:ins>
      <w:ins w:id="4506" w:author="Στάθης Καπ" w:date="2023-02-02T01:57:00Z">
        <w:r w:rsidR="00A758AE">
          <w:rPr>
            <w:lang w:val="el-GR"/>
          </w:rPr>
          <w:t>καταλληλότητα</w:t>
        </w:r>
      </w:ins>
      <w:ins w:id="4507" w:author="Στάθης Καπ" w:date="2023-03-06T22:40:00Z">
        <w:r w:rsidR="008425A2">
          <w:rPr>
            <w:lang w:val="el-GR"/>
          </w:rPr>
          <w:t>ς</w:t>
        </w:r>
      </w:ins>
      <w:ins w:id="4508" w:author="Στάθης Καπ" w:date="2023-03-06T22:41:00Z">
        <w:r w:rsidR="008425A2" w:rsidRPr="008425A2">
          <w:rPr>
            <w:lang w:val="el-GR"/>
            <w:rPrChange w:id="4509" w:author="Στάθης Καπ" w:date="2023-03-06T22:42:00Z">
              <w:rPr/>
            </w:rPrChange>
          </w:rPr>
          <w:t>”</w:t>
        </w:r>
      </w:ins>
      <w:ins w:id="4510" w:author="Στάθης Καπ" w:date="2023-02-02T01:57:00Z">
        <w:r w:rsidR="00A758AE">
          <w:rPr>
            <w:lang w:val="el-GR"/>
          </w:rPr>
          <w:t xml:space="preserve"> </w:t>
        </w:r>
      </w:ins>
      <w:r w:rsidR="00474513">
        <w:rPr>
          <w:rStyle w:val="CommentReference"/>
        </w:rPr>
        <w:commentReference w:id="4503"/>
      </w:r>
      <w:r w:rsidRPr="00673D5D">
        <w:rPr>
          <w:lang w:val="el-GR"/>
        </w:rPr>
        <w:t>για κάθε κόμβο σχετικά με κάθε διάστημα</w:t>
      </w:r>
      <w:r w:rsidR="009A45C1">
        <w:rPr>
          <w:lang w:val="el-GR"/>
        </w:rPr>
        <w:t>.</w:t>
      </w:r>
      <w:ins w:id="4511" w:author="Στάθης Καπ" w:date="2023-03-01T05:32:00Z">
        <w:r w:rsidR="009E4CAE">
          <w:rPr>
            <w:lang w:val="el-GR"/>
          </w:rPr>
          <w:t xml:space="preserve"> Εάν ένας κόμβος είναι ενεργός σε πολλά διαστήματα, τότε </w:t>
        </w:r>
      </w:ins>
      <w:ins w:id="4512" w:author="Στάθης Καπ" w:date="2023-03-01T05:33:00Z">
        <w:r w:rsidR="009E4CAE">
          <w:rPr>
            <w:lang w:val="el-GR"/>
          </w:rPr>
          <w:t xml:space="preserve">κρατείται στο </w:t>
        </w:r>
        <w:r w:rsidR="009E4CAE">
          <w:t>map</w:t>
        </w:r>
        <w:r w:rsidR="009E4CAE">
          <w:rPr>
            <w:lang w:val="el-GR"/>
          </w:rPr>
          <w:t xml:space="preserve"> </w:t>
        </w:r>
      </w:ins>
      <w:ins w:id="4513" w:author="Στάθης Καπ" w:date="2023-03-06T22:43:00Z">
        <w:r w:rsidR="008425A2">
          <w:t>history</w:t>
        </w:r>
      </w:ins>
      <w:ins w:id="4514" w:author="Στάθης Καπ" w:date="2023-03-01T05:33:00Z">
        <w:r w:rsidR="009E4CAE" w:rsidRPr="009E4CAE">
          <w:rPr>
            <w:lang w:val="el-GR"/>
            <w:rPrChange w:id="4515" w:author="Στάθης Καπ" w:date="2023-03-01T05:33:00Z">
              <w:rPr/>
            </w:rPrChange>
          </w:rPr>
          <w:t xml:space="preserve"> </w:t>
        </w:r>
        <w:r w:rsidR="009E4CAE">
          <w:rPr>
            <w:lang w:val="el-GR"/>
          </w:rPr>
          <w:t xml:space="preserve">ένα ιστορικό του κόμβου ως προς κάθε </w:t>
        </w:r>
        <w:r w:rsidR="009E4CAE">
          <w:rPr>
            <w:lang w:val="el-GR"/>
          </w:rPr>
          <w:lastRenderedPageBreak/>
          <w:t xml:space="preserve">διάστημα. Το ιστορικό αυτό </w:t>
        </w:r>
      </w:ins>
      <w:ins w:id="4516" w:author="Στάθης Καπ" w:date="2023-03-06T22:43:00Z">
        <w:r w:rsidR="008425A2">
          <w:rPr>
            <w:lang w:val="el-GR"/>
          </w:rPr>
          <w:t>κρατάει</w:t>
        </w:r>
      </w:ins>
      <w:ins w:id="4517" w:author="Στάθης Καπ" w:date="2023-03-01T05:33:00Z">
        <w:r w:rsidR="009E4CAE">
          <w:rPr>
            <w:lang w:val="el-GR"/>
          </w:rPr>
          <w:t xml:space="preserve"> </w:t>
        </w:r>
      </w:ins>
      <w:ins w:id="4518" w:author="Στάθης Καπ" w:date="2023-03-01T05:34:00Z">
        <w:r w:rsidR="009E4CAE">
          <w:rPr>
            <w:lang w:val="el-GR"/>
          </w:rPr>
          <w:t xml:space="preserve">τις φορές που ο κόμβος μπήκε ως </w:t>
        </w:r>
        <w:r w:rsidR="009E4CAE">
          <w:t>Unvisited</w:t>
        </w:r>
        <w:r w:rsidR="009E4CAE" w:rsidRPr="009E4CAE">
          <w:rPr>
            <w:lang w:val="el-GR"/>
            <w:rPrChange w:id="4519" w:author="Στάθης Καπ" w:date="2023-03-01T05:34:00Z">
              <w:rPr/>
            </w:rPrChange>
          </w:rPr>
          <w:t xml:space="preserve"> </w:t>
        </w:r>
        <w:r w:rsidR="009E4CAE">
          <w:rPr>
            <w:lang w:val="el-GR"/>
          </w:rPr>
          <w:t>σ</w:t>
        </w:r>
      </w:ins>
      <w:ins w:id="4520" w:author="Στάθης Καπ" w:date="2023-03-06T22:43:00Z">
        <w:r w:rsidR="008425A2">
          <w:rPr>
            <w:lang w:val="el-GR"/>
          </w:rPr>
          <w:t>ε</w:t>
        </w:r>
      </w:ins>
      <w:ins w:id="4521" w:author="Στάθης Καπ" w:date="2023-03-01T05:34:00Z">
        <w:r w:rsidR="009E4CAE">
          <w:rPr>
            <w:lang w:val="el-GR"/>
          </w:rPr>
          <w:t xml:space="preserve"> ένα διάστημα, και τις φορές που προστέθηκε σ</w:t>
        </w:r>
      </w:ins>
      <w:ins w:id="4522" w:author="Στάθης Καπ" w:date="2023-03-06T22:43:00Z">
        <w:r w:rsidR="008425A2">
          <w:rPr>
            <w:lang w:val="el-GR"/>
          </w:rPr>
          <w:t xml:space="preserve">ε κάποια από </w:t>
        </w:r>
      </w:ins>
      <w:ins w:id="4523" w:author="Στάθης Καπ" w:date="2023-03-06T22:44:00Z">
        <w:r w:rsidR="008425A2">
          <w:rPr>
            <w:lang w:val="el-GR"/>
          </w:rPr>
          <w:t>τις διαδρομές της λύσης του</w:t>
        </w:r>
      </w:ins>
      <w:ins w:id="4524" w:author="Στάθης Καπ" w:date="2023-03-01T05:34:00Z">
        <w:r w:rsidR="009E4CAE">
          <w:rPr>
            <w:lang w:val="el-GR"/>
          </w:rPr>
          <w:t xml:space="preserve"> διαστήματος</w:t>
        </w:r>
        <w:r w:rsidR="00F3639E">
          <w:rPr>
            <w:lang w:val="el-GR"/>
          </w:rPr>
          <w:t>.</w:t>
        </w:r>
      </w:ins>
      <w:ins w:id="4525" w:author="Στάθης Καπ" w:date="2023-03-01T05:35:00Z">
        <w:r w:rsidR="00E06A3C">
          <w:rPr>
            <w:lang w:val="el-GR"/>
          </w:rPr>
          <w:t xml:space="preserve"> Η ανάθεση </w:t>
        </w:r>
      </w:ins>
      <w:ins w:id="4526" w:author="Στάθης Καπ" w:date="2023-03-01T05:36:00Z">
        <w:r w:rsidR="00E06A3C">
          <w:rPr>
            <w:lang w:val="el-GR"/>
          </w:rPr>
          <w:t xml:space="preserve">ενός κόμβου σε κάποιο </w:t>
        </w:r>
      </w:ins>
      <w:ins w:id="4527" w:author="Στάθης Καπ" w:date="2023-03-06T22:44:00Z">
        <w:r w:rsidR="008425A2">
          <w:rPr>
            <w:lang w:val="el-GR"/>
          </w:rPr>
          <w:t>υπο</w:t>
        </w:r>
      </w:ins>
      <w:ins w:id="4528" w:author="Στάθης Καπ" w:date="2023-03-01T05:36:00Z">
        <w:r w:rsidR="00E06A3C">
          <w:rPr>
            <w:lang w:val="el-GR"/>
          </w:rPr>
          <w:t xml:space="preserve">διάστημα με βάση το ιστορικό του, </w:t>
        </w:r>
      </w:ins>
      <w:ins w:id="4529" w:author="Στάθης Καπ" w:date="2023-03-06T22:44:00Z">
        <w:r w:rsidR="00572B15">
          <w:rPr>
            <w:lang w:val="el-GR"/>
          </w:rPr>
          <w:t>αναλύεται περαιτέρω</w:t>
        </w:r>
      </w:ins>
      <w:ins w:id="4530" w:author="Στάθης Καπ" w:date="2023-03-01T05:36:00Z">
        <w:r w:rsidR="00E06A3C">
          <w:rPr>
            <w:lang w:val="el-GR"/>
          </w:rPr>
          <w:t xml:space="preserve"> στην </w:t>
        </w:r>
      </w:ins>
      <w:ins w:id="4531" w:author="Στάθης Καπ" w:date="2023-03-06T22:44:00Z">
        <w:r w:rsidR="008425A2">
          <w:rPr>
            <w:lang w:val="el-GR"/>
          </w:rPr>
          <w:t>Ενότητα</w:t>
        </w:r>
      </w:ins>
      <w:ins w:id="4532"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4533" w:author="Στάθης Καπ" w:date="2023-03-01T05:36:00Z">
        <w:r w:rsidRPr="004D5C9D" w:rsidDel="008C5576">
          <w:rPr>
            <w:lang w:val="el-GR"/>
          </w:rPr>
          <w:delText>τ</w:delText>
        </w:r>
      </w:del>
      <w:ins w:id="4534" w:author="Στάθης Καπ" w:date="2023-03-01T05:36:00Z">
        <w:r w:rsidR="008C5576">
          <w:rPr>
            <w:lang w:val="el-GR"/>
          </w:rPr>
          <w:t xml:space="preserve">τις λύσεις διαστημάτων </w:t>
        </w:r>
      </w:ins>
      <w:del w:id="4535" w:author="Στάθης Καπ" w:date="2023-03-01T05:36:00Z">
        <w:r w:rsidRPr="004D5C9D" w:rsidDel="008C5576">
          <w:rPr>
            <w:lang w:val="el-GR"/>
          </w:rPr>
          <w:delText xml:space="preserve">α </w:delText>
        </w:r>
        <w:r w:rsidRPr="00A045E7" w:rsidDel="008C5576">
          <w:rPr>
            <w:highlight w:val="yellow"/>
            <w:rPrChange w:id="4536"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4537" w:author="Στάθης Καπ" w:date="2023-03-13T00:33:00Z">
        <w:r w:rsidDel="004D0D0E">
          <w:delText>SplitSearch</w:delText>
        </w:r>
        <w:r w:rsidRPr="004D5C9D" w:rsidDel="004D0D0E">
          <w:rPr>
            <w:lang w:val="el-GR"/>
          </w:rPr>
          <w:delText xml:space="preserve"> </w:delText>
        </w:r>
      </w:del>
      <w:ins w:id="4538" w:author="Στάθης Καπ" w:date="2023-03-13T00:33:00Z">
        <w:r w:rsidR="004D0D0E">
          <w:rPr>
            <w:lang w:val="el-GR"/>
          </w:rPr>
          <w:t>διαχωρισμένη τοπική αναζήτηση</w:t>
        </w:r>
        <w:r w:rsidR="004D0D0E" w:rsidRPr="004D0D0E">
          <w:rPr>
            <w:lang w:val="el-GR"/>
            <w:rPrChange w:id="4539" w:author="Στάθης Καπ" w:date="2023-03-13T00:33:00Z">
              <w:rPr/>
            </w:rPrChange>
          </w:rPr>
          <w:t xml:space="preserve"> </w:t>
        </w:r>
        <w:r w:rsidR="004D0D0E">
          <w:rPr>
            <w:lang w:val="el-GR"/>
          </w:rPr>
          <w:t>(</w:t>
        </w:r>
        <w:r w:rsidR="004D0D0E">
          <w:t>SplitSearch</w:t>
        </w:r>
        <w:r w:rsidR="004D0D0E">
          <w:rPr>
            <w:lang w:val="el-GR"/>
          </w:rPr>
          <w:t>)</w:t>
        </w:r>
      </w:ins>
      <w:del w:id="4540"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4541" w:author="Στάθης Καπ" w:date="2023-03-01T05:37:00Z">
        <w:r w:rsidRPr="008D38C5" w:rsidDel="008D38C5">
          <w:delText>Solution</w:delText>
        </w:r>
      </w:del>
      <w:ins w:id="4542" w:author="Στάθης Καπ" w:date="2023-03-01T05:37:00Z">
        <w:r w:rsidR="008D38C5" w:rsidRPr="008D38C5">
          <w:rPr>
            <w:lang w:val="el-GR"/>
            <w:rPrChange w:id="4543" w:author="Στάθης Καπ" w:date="2023-03-01T05:38:00Z">
              <w:rPr>
                <w:highlight w:val="yellow"/>
                <w:lang w:val="el-GR"/>
              </w:rPr>
            </w:rPrChange>
          </w:rPr>
          <w:t>λύση διαστή</w:t>
        </w:r>
      </w:ins>
      <w:ins w:id="4544" w:author="Στάθης Καπ" w:date="2023-03-01T05:38:00Z">
        <w:r w:rsidR="008D38C5" w:rsidRPr="008D38C5">
          <w:rPr>
            <w:lang w:val="el-GR"/>
            <w:rPrChange w:id="4545"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4546"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4547"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4548" w:author="Στάθης Καπ" w:date="2023-03-01T05:38:00Z">
        <w:r w:rsidDel="006621AC">
          <w:delText>Solution</w:delText>
        </w:r>
        <w:r w:rsidRPr="00AB7952" w:rsidDel="006621AC">
          <w:rPr>
            <w:lang w:val="el-GR"/>
          </w:rPr>
          <w:delText xml:space="preserve"> </w:delText>
        </w:r>
      </w:del>
      <w:ins w:id="4549"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4550"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4551" w:author="Στάθης Καπ" w:date="2023-03-01T05:39:00Z">
        <w:r w:rsidRPr="00AB7952" w:rsidDel="00672BB9">
          <w:rPr>
            <w:lang w:val="el-GR"/>
          </w:rPr>
          <w:delText xml:space="preserve">σε κάθε διαδρομή του </w:delText>
        </w:r>
      </w:del>
      <w:ins w:id="4552" w:author="Στάθης Καπ" w:date="2023-03-01T05:39:00Z">
        <w:r w:rsidR="00672BB9">
          <w:rPr>
            <w:lang w:val="el-GR"/>
          </w:rPr>
          <w:t>σε κάθε διαδρομής μιας λύσης διαστήματος</w:t>
        </w:r>
      </w:ins>
      <w:del w:id="4553" w:author="Στάθης Καπ" w:date="2023-03-01T05:38:00Z">
        <w:r w:rsidRPr="00AB7952" w:rsidDel="00672BB9">
          <w:rPr>
            <w:lang w:val="el-GR"/>
          </w:rPr>
          <w:delText xml:space="preserve">εκάστοτε </w:delText>
        </w:r>
        <w:r w:rsidRPr="00A045E7" w:rsidDel="00672BB9">
          <w:rPr>
            <w:highlight w:val="yellow"/>
            <w:rPrChange w:id="4554"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4555"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4556" w:author="Στάθης Καπ" w:date="2023-03-13T00:34:00Z">
        <w:r w:rsidR="00D675AA">
          <w:rPr>
            <w:lang w:val="el-GR"/>
          </w:rPr>
          <w:t>Ο τρόπος ρύθμι</w:t>
        </w:r>
      </w:ins>
      <w:ins w:id="4557" w:author="Στάθης Καπ" w:date="2023-03-13T00:35:00Z">
        <w:r w:rsidR="00D675AA">
          <w:rPr>
            <w:lang w:val="el-GR"/>
          </w:rPr>
          <w:t xml:space="preserve">σης των </w:t>
        </w:r>
        <w:r w:rsidR="00D675AA">
          <w:t>S</w:t>
        </w:r>
        <w:r w:rsidR="00D675AA" w:rsidRPr="004C3ADF">
          <w:rPr>
            <w:lang w:val="el-GR"/>
            <w:rPrChange w:id="4558" w:author="Στάθης Καπ" w:date="2023-03-13T00:35:00Z">
              <w:rPr/>
            </w:rPrChange>
          </w:rPr>
          <w:t xml:space="preserve"> </w:t>
        </w:r>
        <w:r w:rsidR="00D675AA">
          <w:rPr>
            <w:lang w:val="el-GR"/>
          </w:rPr>
          <w:t xml:space="preserve">και </w:t>
        </w:r>
        <w:r w:rsidR="00D675AA">
          <w:t>R</w:t>
        </w:r>
        <w:r w:rsidR="00D675AA" w:rsidRPr="004C3ADF">
          <w:rPr>
            <w:lang w:val="el-GR"/>
            <w:rPrChange w:id="4559" w:author="Στάθης Καπ" w:date="2023-03-13T00:35:00Z">
              <w:rPr/>
            </w:rPrChange>
          </w:rPr>
          <w:t xml:space="preserve"> </w:t>
        </w:r>
        <w:r w:rsidR="00D675AA">
          <w:rPr>
            <w:lang w:val="el-GR"/>
          </w:rPr>
          <w:t>περιγράφεται στην Ενότητα 4.5.</w:t>
        </w:r>
      </w:ins>
      <w:del w:id="4560" w:author="Στάθης Καπ" w:date="2023-03-01T05:41:00Z">
        <w:r w:rsidRPr="00AB7952" w:rsidDel="003C368F">
          <w:rPr>
            <w:lang w:val="el-GR"/>
          </w:rPr>
          <w:delText xml:space="preserve"> </w:delText>
        </w:r>
      </w:del>
      <w:del w:id="4561" w:author="Στάθης Καπ" w:date="2023-03-01T05:40:00Z">
        <w:r w:rsidRPr="00AB7952" w:rsidDel="003C368F">
          <w:rPr>
            <w:lang w:val="el-GR"/>
          </w:rPr>
          <w:delText xml:space="preserve">της εκάστοτε λύσης και είναι ανεξάρτητα για κάθε </w:delText>
        </w:r>
      </w:del>
      <w:del w:id="4562" w:author="Στάθης Καπ" w:date="2023-03-01T05:39:00Z">
        <w:r w:rsidDel="00205660">
          <w:delText>Solution</w:delText>
        </w:r>
      </w:del>
      <w:del w:id="4563"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4564" w:author="Στάθης Καπ" w:date="2023-02-26T00:54:00Z">
          <w:pPr>
            <w:pStyle w:val="Heading2"/>
            <w:numPr>
              <w:numId w:val="4"/>
            </w:numPr>
            <w:ind w:left="960" w:hanging="600"/>
          </w:pPr>
        </w:pPrChange>
      </w:pPr>
      <w:bookmarkStart w:id="4565" w:name="_Toc129300380"/>
      <w:r>
        <w:rPr>
          <w:lang w:val="el-GR"/>
        </w:rPr>
        <w:t>Αρχικοποίηση των χρονικών υπο</w:t>
      </w:r>
      <w:del w:id="4566" w:author="Στάθης Καπ" w:date="2023-03-09T10:50:00Z">
        <w:r w:rsidDel="00A75F03">
          <w:rPr>
            <w:lang w:val="el-GR"/>
          </w:rPr>
          <w:delText>-</w:delText>
        </w:r>
      </w:del>
      <w:r>
        <w:rPr>
          <w:lang w:val="el-GR"/>
        </w:rPr>
        <w:t>διαστημάτων</w:t>
      </w:r>
      <w:bookmarkEnd w:id="4565"/>
    </w:p>
    <w:p w14:paraId="2A267A97" w14:textId="520B318B" w:rsidR="00F83FF1" w:rsidRDefault="00C61641" w:rsidP="0086271D">
      <w:pPr>
        <w:rPr>
          <w:lang w:val="el-GR"/>
        </w:rPr>
      </w:pPr>
      <w:r>
        <w:rPr>
          <w:lang w:val="el-GR"/>
        </w:rPr>
        <w:t xml:space="preserve">Ο πιο απλός τρόπος για να οριοθετηθούν </w:t>
      </w:r>
      <w:ins w:id="4567" w:author="Στάθης Καπ" w:date="2023-03-13T00:35:00Z">
        <w:r w:rsidR="004C3ADF">
          <w:t>S</w:t>
        </w:r>
      </w:ins>
      <w:del w:id="4568"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4569" w:author="Στάθης Καπ" w:date="2023-02-13T02:22:00Z">
        <w:r w:rsidR="00650B05">
          <w:rPr>
            <w:lang w:val="el-GR"/>
          </w:rPr>
          <w:t xml:space="preserve">χρονικό απόθεμα </w:t>
        </w:r>
        <w:r w:rsidR="00DC31FC" w:rsidRPr="00421D50">
          <w:rPr>
            <w:lang w:val="el-GR"/>
            <w:rPrChange w:id="4570" w:author="Στάθης Καπ" w:date="2023-02-13T02:22:00Z">
              <w:rPr/>
            </w:rPrChange>
          </w:rPr>
          <w:t>(</w:t>
        </w:r>
        <w:r w:rsidR="00DC31FC">
          <w:t>timeBudget</w:t>
        </w:r>
        <w:r w:rsidR="00650B05">
          <w:rPr>
            <w:lang w:val="el-GR"/>
          </w:rPr>
          <w:t>)</w:t>
        </w:r>
      </w:ins>
      <w:del w:id="4571" w:author="Στάθης Καπ" w:date="2023-02-13T02:22:00Z">
        <w:r w:rsidDel="00650B05">
          <w:delText>timebudget</w:delText>
        </w:r>
        <w:r w:rsidRPr="00C61641" w:rsidDel="00650B05">
          <w:rPr>
            <w:lang w:val="el-GR"/>
          </w:rPr>
          <w:delText xml:space="preserve"> </w:delText>
        </w:r>
      </w:del>
      <w:ins w:id="4572"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4573" w:author="Στάθης Καπ" w:date="2023-03-13T00:35:00Z">
        <w:r w:rsidR="004C3ADF">
          <w:t>S</w:t>
        </w:r>
      </w:ins>
      <w:del w:id="4574"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4575" w:author="Στάθης Καπ" w:date="2023-02-13T02:22:00Z">
        <w:r w:rsidDel="00781F96">
          <w:delText>timebudget</w:delText>
        </w:r>
      </w:del>
      <w:ins w:id="4576" w:author="Στάθης Καπ" w:date="2023-02-13T02:22:00Z">
        <w:r w:rsidR="00781F96">
          <w:t>timeBudget</w:t>
        </w:r>
      </w:ins>
      <w:r w:rsidRPr="00DE423F">
        <w:rPr>
          <w:lang w:val="el-GR"/>
        </w:rPr>
        <w:t>=[0-1000]</w:t>
      </w:r>
      <w:r w:rsidR="00DE423F">
        <w:rPr>
          <w:lang w:val="el-GR"/>
        </w:rPr>
        <w:t xml:space="preserve"> και </w:t>
      </w:r>
      <w:ins w:id="4577" w:author="Στάθης Καπ" w:date="2023-03-06T22:46:00Z">
        <w:r w:rsidR="00842983">
          <w:t>S</w:t>
        </w:r>
      </w:ins>
      <w:del w:id="4578"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4579" w:author="Στάθης Καπ" w:date="2023-03-06T22:46:00Z">
        <w:r w:rsidR="00DE423F" w:rsidDel="00842983">
          <w:delText>intervals</w:delText>
        </w:r>
        <w:r w:rsidR="00DE423F" w:rsidDel="00842983">
          <w:rPr>
            <w:lang w:val="el-GR"/>
          </w:rPr>
          <w:delText xml:space="preserve"> </w:delText>
        </w:r>
      </w:del>
      <w:ins w:id="4580" w:author="Στάθης Καπ" w:date="2023-03-06T22:46:00Z">
        <w:r w:rsidR="00842983">
          <w:rPr>
            <w:lang w:val="el-GR"/>
          </w:rPr>
          <w:t xml:space="preserve">υποδιαστήματα </w:t>
        </w:r>
      </w:ins>
      <w:r w:rsidR="00DE423F">
        <w:rPr>
          <w:lang w:val="el-GR"/>
        </w:rPr>
        <w:t>με διάρκεια 250</w:t>
      </w:r>
      <w:ins w:id="4581" w:author="Στάθης Καπ" w:date="2023-03-06T22:46:00Z">
        <w:r w:rsidR="00A57001">
          <w:rPr>
            <w:lang w:val="el-GR"/>
          </w:rPr>
          <w:t xml:space="preserve"> χρονικών</w:t>
        </w:r>
      </w:ins>
      <w:r w:rsidR="00DE423F">
        <w:rPr>
          <w:lang w:val="el-GR"/>
        </w:rPr>
        <w:t xml:space="preserve"> </w:t>
      </w:r>
      <w:del w:id="4582"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rsidP="0086271D">
      <w:pPr>
        <w:rPr>
          <w:ins w:id="4583" w:author="Στάθης Καπ" w:date="2023-02-15T02:24:00Z"/>
          <w:lang w:val="el-GR"/>
        </w:rPr>
      </w:pPr>
      <w:r>
        <w:rPr>
          <w:lang w:val="el-GR"/>
        </w:rPr>
        <w:t xml:space="preserve">Παρ’ όλα αυτά, όπως θα αναλυθεί περαιτέρω και στην επόμενη </w:t>
      </w:r>
      <w:del w:id="4584" w:author="Στάθης Καπ" w:date="2023-03-13T00:36:00Z">
        <w:r w:rsidDel="002E7B1D">
          <w:rPr>
            <w:lang w:val="el-GR"/>
          </w:rPr>
          <w:delText>υποενότητα</w:delText>
        </w:r>
        <w:r w:rsidR="00136781" w:rsidDel="002E7B1D">
          <w:rPr>
            <w:lang w:val="el-GR"/>
          </w:rPr>
          <w:delText xml:space="preserve"> </w:delText>
        </w:r>
      </w:del>
      <w:ins w:id="4585" w:author="Στάθης Καπ" w:date="2023-03-13T00:36:00Z">
        <w:r w:rsidR="0007607E">
          <w:rPr>
            <w:lang w:val="el-GR"/>
          </w:rPr>
          <w:t>Ε</w:t>
        </w:r>
        <w:r w:rsidR="002E7B1D">
          <w:rPr>
            <w:lang w:val="el-GR"/>
          </w:rPr>
          <w:t>νότητα</w:t>
        </w:r>
        <w:r w:rsidR="002E7B1D">
          <w:rPr>
            <w:lang w:val="el-GR"/>
          </w:rPr>
          <w:t xml:space="preserve"> </w:t>
        </w:r>
      </w:ins>
      <w:r w:rsidR="00136781">
        <w:rPr>
          <w:lang w:val="el-GR"/>
        </w:rPr>
        <w:t>(4.2)</w:t>
      </w:r>
      <w:r>
        <w:rPr>
          <w:lang w:val="el-GR"/>
        </w:rPr>
        <w:t xml:space="preserve">, </w:t>
      </w:r>
      <w:r w:rsidR="00531CA9">
        <w:rPr>
          <w:lang w:val="el-GR"/>
        </w:rPr>
        <w:t xml:space="preserve">η διάρκεια ενεργητικότητας ενός κόμβου </w:t>
      </w:r>
      <w:del w:id="4586" w:author="Στάθης Καπ" w:date="2023-03-06T22:47:00Z">
        <w:r w:rsidR="00531CA9" w:rsidDel="00B77038">
          <w:rPr>
            <w:lang w:val="el-GR"/>
          </w:rPr>
          <w:delText>σε κάθε χρονικό</w:delText>
        </w:r>
      </w:del>
      <w:ins w:id="4587" w:author="Στάθης Καπ" w:date="2023-03-06T22:47:00Z">
        <w:r w:rsidR="00B77038">
          <w:rPr>
            <w:lang w:val="el-GR"/>
          </w:rPr>
          <w:t xml:space="preserve">στα </w:t>
        </w:r>
      </w:ins>
      <w:del w:id="4588" w:author="Στάθης Καπ" w:date="2023-03-06T22:47:00Z">
        <w:r w:rsidR="00531CA9" w:rsidDel="00B77038">
          <w:rPr>
            <w:lang w:val="el-GR"/>
          </w:rPr>
          <w:delText xml:space="preserve"> </w:delText>
        </w:r>
      </w:del>
      <w:ins w:id="4589" w:author="Στάθης Καπ" w:date="2023-03-06T22:47:00Z">
        <w:r w:rsidR="00FB20F5">
          <w:rPr>
            <w:lang w:val="el-GR"/>
          </w:rPr>
          <w:t>υποδιαστήματα</w:t>
        </w:r>
      </w:ins>
      <w:del w:id="4590"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4591" w:author="Στάθης Καπ" w:date="2023-03-06T22:47:00Z">
        <w:r w:rsidR="00FB20F5">
          <w:rPr>
            <w:lang w:val="el-GR"/>
          </w:rPr>
          <w:t xml:space="preserve">Εάν λοιπόν, δε </w:t>
        </w:r>
      </w:ins>
      <w:ins w:id="4592" w:author="Στάθης Καπ" w:date="2023-03-06T22:49:00Z">
        <w:r w:rsidR="00FB20F5">
          <w:rPr>
            <w:lang w:val="el-GR"/>
          </w:rPr>
          <w:t>ληφθεί</w:t>
        </w:r>
      </w:ins>
      <w:ins w:id="4593" w:author="Στάθης Καπ" w:date="2023-03-06T22:47:00Z">
        <w:r w:rsidR="00FB20F5">
          <w:rPr>
            <w:lang w:val="el-GR"/>
          </w:rPr>
          <w:t xml:space="preserve"> </w:t>
        </w:r>
      </w:ins>
      <w:ins w:id="4594" w:author="Στάθης Καπ" w:date="2023-03-06T22:48:00Z">
        <w:r w:rsidR="00FB20F5">
          <w:rPr>
            <w:lang w:val="el-GR"/>
          </w:rPr>
          <w:t xml:space="preserve">υπόψιν η ενεργητικότητα των κόμβων στην οριοθέτηση των </w:t>
        </w:r>
      </w:ins>
      <w:ins w:id="4595" w:author="Στάθης Καπ" w:date="2023-03-06T22:49:00Z">
        <w:r w:rsidR="00FB20F5">
          <w:rPr>
            <w:lang w:val="el-GR"/>
          </w:rPr>
          <w:t>υπο</w:t>
        </w:r>
      </w:ins>
      <w:ins w:id="4596" w:author="Στάθης Καπ" w:date="2023-03-06T22:48:00Z">
        <w:r w:rsidR="00FB20F5">
          <w:rPr>
            <w:lang w:val="el-GR"/>
          </w:rPr>
          <w:t>διαστημάτων, υπάρχει ο κ</w:t>
        </w:r>
      </w:ins>
      <w:ins w:id="4597" w:author="Στάθης Καπ" w:date="2023-03-06T22:49:00Z">
        <w:r w:rsidR="00FB20F5">
          <w:rPr>
            <w:lang w:val="el-GR"/>
          </w:rPr>
          <w:t>ίνδυνος</w:t>
        </w:r>
      </w:ins>
      <w:ins w:id="4598" w:author="Στάθης Καπ" w:date="2023-03-06T22:48:00Z">
        <w:r w:rsidR="00FB20F5">
          <w:rPr>
            <w:lang w:val="el-GR"/>
          </w:rPr>
          <w:t xml:space="preserve"> να καταλήξει μια μεγάλη μερίδα των κόμβων σε κάποιο από τα υποδιαστήματα. </w:t>
        </w:r>
      </w:ins>
      <w:ins w:id="4599" w:author="Στάθης Καπ" w:date="2023-03-07T00:20:00Z">
        <w:r w:rsidR="001E1619">
          <w:rPr>
            <w:lang w:val="el-GR"/>
          </w:rPr>
          <w:t>Εάν φυσικά</w:t>
        </w:r>
      </w:ins>
      <w:ins w:id="4600" w:author="Στάθης Καπ" w:date="2023-03-07T00:22:00Z">
        <w:r w:rsidR="001E1619">
          <w:rPr>
            <w:lang w:val="el-GR"/>
          </w:rPr>
          <w:t>,</w:t>
        </w:r>
      </w:ins>
      <w:ins w:id="4601" w:author="Στάθης Καπ" w:date="2023-03-07T00:20:00Z">
        <w:r w:rsidR="001E1619">
          <w:rPr>
            <w:lang w:val="el-GR"/>
          </w:rPr>
          <w:t xml:space="preserve"> σε μι</w:t>
        </w:r>
      </w:ins>
      <w:ins w:id="4602" w:author="Στάθης Καπ" w:date="2023-03-07T00:21:00Z">
        <w:r w:rsidR="001E1619">
          <w:rPr>
            <w:lang w:val="el-GR"/>
          </w:rPr>
          <w:t>α ακραία περίπτωση</w:t>
        </w:r>
      </w:ins>
      <w:ins w:id="4603" w:author="Στάθης Καπ" w:date="2023-03-07T00:22:00Z">
        <w:r w:rsidR="001E1619">
          <w:rPr>
            <w:lang w:val="el-GR"/>
          </w:rPr>
          <w:t>,</w:t>
        </w:r>
      </w:ins>
      <w:ins w:id="4604" w:author="Στάθης Καπ" w:date="2023-03-07T00:21:00Z">
        <w:r w:rsidR="001E1619">
          <w:rPr>
            <w:lang w:val="el-GR"/>
          </w:rPr>
          <w:t xml:space="preserve"> </w:t>
        </w:r>
      </w:ins>
      <w:ins w:id="4605" w:author="Στάθης Καπ" w:date="2023-03-07T00:20:00Z">
        <w:r w:rsidR="001E1619">
          <w:rPr>
            <w:lang w:val="el-GR"/>
          </w:rPr>
          <w:t xml:space="preserve">όλοι οι κόμβοι καταλήξουν σε ένα υποδιάστημα, τότε το </w:t>
        </w:r>
      </w:ins>
      <w:ins w:id="4606" w:author="Στάθης Καπ" w:date="2023-03-07T00:23:00Z">
        <w:r w:rsidR="001E1619">
          <w:rPr>
            <w:lang w:val="el-GR"/>
          </w:rPr>
          <w:t>μόνο</w:t>
        </w:r>
      </w:ins>
      <w:ins w:id="4607" w:author="Στάθης Καπ" w:date="2023-03-07T00:20:00Z">
        <w:r w:rsidR="001E1619">
          <w:rPr>
            <w:lang w:val="el-GR"/>
          </w:rPr>
          <w:t xml:space="preserve"> που θα έχει </w:t>
        </w:r>
      </w:ins>
      <w:ins w:id="4608" w:author="Στάθης Καπ" w:date="2023-03-07T00:21:00Z">
        <w:r w:rsidR="001E1619">
          <w:rPr>
            <w:lang w:val="el-GR"/>
          </w:rPr>
          <w:t xml:space="preserve">επιτευχθεί </w:t>
        </w:r>
      </w:ins>
      <w:ins w:id="4609" w:author="Στάθης Καπ" w:date="2023-03-07T00:23:00Z">
        <w:r w:rsidR="001E1619">
          <w:rPr>
            <w:lang w:val="el-GR"/>
          </w:rPr>
          <w:t>πρακτικά</w:t>
        </w:r>
      </w:ins>
      <w:ins w:id="4610" w:author="Στάθης Καπ" w:date="2023-03-07T00:21:00Z">
        <w:r w:rsidR="001E1619">
          <w:rPr>
            <w:lang w:val="el-GR"/>
          </w:rPr>
          <w:t xml:space="preserve"> είναι να έχει μειωθεί το χρονικό απόθεμα του πρωτότυπου προβλήματος</w:t>
        </w:r>
      </w:ins>
      <w:ins w:id="4611" w:author="Στάθης Καπ" w:date="2023-03-07T00:25:00Z">
        <w:r w:rsidR="00CE03CB">
          <w:rPr>
            <w:lang w:val="el-GR"/>
          </w:rPr>
          <w:t>.</w:t>
        </w:r>
      </w:ins>
      <w:del w:id="4612" w:author="Στάθης Καπ" w:date="2023-03-07T00:21:00Z">
        <w:r w:rsidR="00854462" w:rsidDel="001E1619">
          <w:rPr>
            <w:lang w:val="el-GR"/>
          </w:rPr>
          <w:delText xml:space="preserve">Με </w:delText>
        </w:r>
      </w:del>
      <w:del w:id="4613" w:author="Στάθης Καπ" w:date="2023-03-07T00:22:00Z">
        <w:r w:rsidR="00854462" w:rsidDel="001E1619">
          <w:rPr>
            <w:lang w:val="el-GR"/>
          </w:rPr>
          <w:delText xml:space="preserve">βάση λοιπόν το προηγούμενο παράδειγμα, υπάρχει </w:delText>
        </w:r>
      </w:del>
      <w:del w:id="4614" w:author="Στάθης Καπ" w:date="2023-02-01T06:01:00Z">
        <w:r w:rsidR="00854462">
          <w:rPr>
            <w:lang w:val="el-GR"/>
          </w:rPr>
          <w:delText>η πιθανότητα</w:delText>
        </w:r>
      </w:del>
      <w:del w:id="4615"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4616" w:author="Στάθης Καπ" w:date="2023-02-01T06:01:00Z">
        <w:r w:rsidR="00854462">
          <w:rPr>
            <w:lang w:val="el-GR"/>
          </w:rPr>
          <w:delText>διάστημα. Πρέπει λοιπόν</w:delText>
        </w:r>
      </w:del>
      <w:del w:id="4617" w:author="Στάθης Καπ" w:date="2023-03-07T00:22:00Z">
        <w:r w:rsidR="00854462" w:rsidDel="001E1619">
          <w:rPr>
            <w:lang w:val="el-GR"/>
          </w:rPr>
          <w:delText xml:space="preserve"> να οριοθετηθούν </w:delText>
        </w:r>
      </w:del>
      <w:del w:id="4618" w:author="Στάθης Καπ" w:date="2023-02-01T06:01:00Z">
        <w:r w:rsidR="00854462">
          <w:rPr>
            <w:lang w:val="el-GR"/>
          </w:rPr>
          <w:delText xml:space="preserve">τα διαστήματα </w:delText>
        </w:r>
      </w:del>
      <w:del w:id="4619" w:author="Στάθης Καπ" w:date="2023-03-07T00:22:00Z">
        <w:r w:rsidR="00854462" w:rsidDel="001E1619">
          <w:rPr>
            <w:lang w:val="el-GR"/>
          </w:rPr>
          <w:delText xml:space="preserve">λαμβάνοντας υπόψιν τα χρονικά παράθυρα των κόμβων έτσι ώστε </w:delText>
        </w:r>
      </w:del>
      <w:del w:id="4620" w:author="Στάθης Καπ" w:date="2023-02-01T06:01:00Z">
        <w:r w:rsidR="00854462">
          <w:rPr>
            <w:lang w:val="el-GR"/>
          </w:rPr>
          <w:delText xml:space="preserve">να κατανεμηθούν </w:delText>
        </w:r>
      </w:del>
      <w:del w:id="4621" w:author="Στάθης Καπ" w:date="2023-03-07T00:22:00Z">
        <w:r w:rsidR="00854462" w:rsidDel="001E1619">
          <w:rPr>
            <w:lang w:val="el-GR"/>
          </w:rPr>
          <w:delText xml:space="preserve">στη συνέχεια οι κόμβοι όσο το </w:delText>
        </w:r>
      </w:del>
      <w:del w:id="4622" w:author="Στάθης Καπ" w:date="2023-02-01T06:01:00Z">
        <w:r w:rsidR="00854462">
          <w:rPr>
            <w:lang w:val="el-GR"/>
          </w:rPr>
          <w:delText>δυνατόν</w:delText>
        </w:r>
      </w:del>
      <w:del w:id="4623"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4624"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4625"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4626" w:author="Στάθης Καπ" w:date="2023-02-15T02:30:00Z"/>
          <w:lang w:val="el-GR"/>
        </w:rPr>
      </w:pPr>
      <w:ins w:id="4627" w:author="Στάθης Καπ" w:date="2023-02-15T02:24:00Z">
        <w:r>
          <w:rPr>
            <w:lang w:val="el-GR"/>
          </w:rPr>
          <w:t>Για το σκοπό αυτό, υλοποιήθηκε ένας απλός ευρετικός που προσπαθεί να ο</w:t>
        </w:r>
      </w:ins>
      <w:ins w:id="4628" w:author="Στάθης Καπ" w:date="2023-02-15T02:25:00Z">
        <w:r>
          <w:rPr>
            <w:lang w:val="el-GR"/>
          </w:rPr>
          <w:t xml:space="preserve">ριοθετήσει τα χρονικά διαστήματα </w:t>
        </w:r>
      </w:ins>
      <w:ins w:id="4629" w:author="Στάθης Καπ" w:date="2023-02-15T02:26:00Z">
        <w:r>
          <w:rPr>
            <w:lang w:val="el-GR"/>
          </w:rPr>
          <w:t>μειώνοντας</w:t>
        </w:r>
      </w:ins>
      <w:ins w:id="4630" w:author="Στάθης Καπ" w:date="2023-02-15T02:27:00Z">
        <w:r>
          <w:rPr>
            <w:lang w:val="el-GR"/>
          </w:rPr>
          <w:t>, επαναλαμβανόμενα,</w:t>
        </w:r>
      </w:ins>
      <w:ins w:id="4631" w:author="Στάθης Καπ" w:date="2023-02-15T02:26:00Z">
        <w:r>
          <w:rPr>
            <w:lang w:val="el-GR"/>
          </w:rPr>
          <w:t xml:space="preserve"> τα όρια του διαστήματος </w:t>
        </w:r>
      </w:ins>
      <w:ins w:id="4632" w:author="Στάθης Καπ" w:date="2023-02-15T02:30:00Z">
        <w:r>
          <w:rPr>
            <w:lang w:val="el-GR"/>
          </w:rPr>
          <w:t xml:space="preserve">με τους περισσότερους κόμβους. </w:t>
        </w:r>
      </w:ins>
    </w:p>
    <w:p w14:paraId="1613D472" w14:textId="4D2E67D6" w:rsidR="00227D7C" w:rsidRDefault="00E632CD" w:rsidP="00646626">
      <w:pPr>
        <w:rPr>
          <w:ins w:id="4633" w:author="Στάθης Καπ" w:date="2023-03-07T00:58:00Z"/>
          <w:lang w:val="el-GR"/>
        </w:rPr>
      </w:pPr>
      <w:ins w:id="4634" w:author="Στάθης Καπ" w:date="2023-02-15T02:30:00Z">
        <w:r>
          <w:rPr>
            <w:lang w:val="el-GR"/>
          </w:rPr>
          <w:lastRenderedPageBreak/>
          <w:t xml:space="preserve">Πιο συγκεκριμένα, </w:t>
        </w:r>
      </w:ins>
      <w:ins w:id="4635" w:author="Στάθης Καπ" w:date="2023-02-15T02:31:00Z">
        <w:r>
          <w:rPr>
            <w:lang w:val="el-GR"/>
          </w:rPr>
          <w:t>αρχικά ορίζεται η αντικειμενική συνάρτησ</w:t>
        </w:r>
      </w:ins>
      <w:ins w:id="4636" w:author="Στάθης Καπ" w:date="2023-02-16T00:06:00Z">
        <w:r w:rsidR="00646626">
          <w:rPr>
            <w:lang w:val="el-GR"/>
          </w:rPr>
          <w:t>η</w:t>
        </w:r>
      </w:ins>
      <w:ins w:id="4637" w:author="Στάθης Καπ" w:date="2023-03-07T00:26:00Z">
        <w:r w:rsidR="00CE03CB" w:rsidRPr="00CE03CB">
          <w:rPr>
            <w:lang w:val="el-GR"/>
            <w:rPrChange w:id="4638" w:author="Στάθης Καπ" w:date="2023-03-07T00:26:00Z">
              <w:rPr/>
            </w:rPrChange>
          </w:rPr>
          <w:t>:</w:t>
        </w:r>
      </w:ins>
      <m:oMath>
        <m:func>
          <m:funcPr>
            <m:ctrlPr>
              <w:del w:id="4639" w:author="Στάθης Καπ" w:date="2023-02-15T02:31:00Z">
                <w:rPr>
                  <w:rFonts w:ascii="Cambria Math" w:eastAsiaTheme="minorEastAsia" w:hAnsi="Cambria Math"/>
                  <w:i/>
                </w:rPr>
              </w:del>
            </m:ctrlPr>
          </m:funcPr>
          <m:fName>
            <m:r>
              <w:del w:id="4640" w:author="Στάθης Καπ" w:date="2023-02-15T02:31:00Z">
                <m:rPr>
                  <m:sty m:val="p"/>
                </m:rPr>
                <w:rPr>
                  <w:rFonts w:ascii="Cambria Math" w:eastAsiaTheme="minorEastAsia" w:hAnsi="Cambria Math"/>
                </w:rPr>
                <m:t>min</m:t>
              </w:del>
            </m:r>
          </m:fName>
          <m:e/>
        </m:func>
        <m:func>
          <m:funcPr>
            <m:ctrlPr>
              <w:del w:id="4641" w:author="Στάθης Καπ" w:date="2023-02-16T00:06:00Z">
                <w:rPr>
                  <w:rFonts w:ascii="Cambria Math" w:hAnsi="Cambria Math"/>
                  <w:i/>
                </w:rPr>
              </w:del>
            </m:ctrlPr>
          </m:funcPr>
          <m:fName>
            <m:r>
              <w:del w:id="4642"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4643" w:author="Στάθης Καπ" w:date="2023-03-07T00:58:00Z"/>
        </w:trPr>
        <w:tc>
          <w:tcPr>
            <w:tcW w:w="350" w:type="pct"/>
          </w:tcPr>
          <w:p w14:paraId="07976D89" w14:textId="77777777" w:rsidR="00ED5F68" w:rsidRDefault="00ED5F68" w:rsidP="002453A0">
            <w:pPr>
              <w:spacing w:after="160"/>
              <w:rPr>
                <w:ins w:id="4644" w:author="Στάθης Καπ" w:date="2023-03-07T00:58:00Z"/>
                <w:lang w:val="el-GR"/>
              </w:rPr>
            </w:pPr>
          </w:p>
        </w:tc>
        <w:tc>
          <w:tcPr>
            <w:tcW w:w="4300" w:type="pct"/>
          </w:tcPr>
          <w:p w14:paraId="5751D79E" w14:textId="75EBAE3C" w:rsidR="00ED5F68" w:rsidRPr="00ED5F68" w:rsidRDefault="00ED5F68" w:rsidP="002453A0">
            <w:pPr>
              <w:rPr>
                <w:ins w:id="4645" w:author="Στάθης Καπ" w:date="2023-03-07T00:58:00Z"/>
                <w:rFonts w:eastAsiaTheme="minorEastAsia"/>
                <w:rPrChange w:id="4646" w:author="Στάθης Καπ" w:date="2023-03-07T00:58:00Z">
                  <w:rPr>
                    <w:ins w:id="4647" w:author="Στάθης Καπ" w:date="2023-03-07T00:58:00Z"/>
                    <w:lang w:val="el-GR"/>
                  </w:rPr>
                </w:rPrChange>
              </w:rPr>
            </w:pPr>
            <m:oMathPara>
              <m:oMath>
                <m:r>
                  <w:ins w:id="4648"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4649" w:author="Στάθης Καπ" w:date="2023-03-07T00:58:00Z"/>
              </w:rPr>
            </w:pPr>
            <w:ins w:id="4650"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651"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652" w:author="Στάθης Καπ" w:date="2023-03-11T10:39:00Z">
              <w:r w:rsidR="00657928">
                <w:rPr>
                  <w:noProof/>
                  <w:lang w:val="el-GR"/>
                </w:rPr>
                <w:t>1</w:t>
              </w:r>
            </w:ins>
            <w:ins w:id="4653" w:author="Στάθης Καπ" w:date="2023-03-07T00:58:00Z">
              <w:r>
                <w:rPr>
                  <w:lang w:val="el-GR"/>
                </w:rPr>
                <w:fldChar w:fldCharType="end"/>
              </w:r>
              <w:r>
                <w:t>)</w:t>
              </w:r>
            </w:ins>
          </w:p>
        </w:tc>
      </w:tr>
    </w:tbl>
    <w:p w14:paraId="1FF144E4" w14:textId="7D68DEAE" w:rsidR="00DD68CA" w:rsidRDefault="00CE03CB" w:rsidP="00646626">
      <w:pPr>
        <w:rPr>
          <w:ins w:id="4654" w:author="Στάθης Καπ" w:date="2023-03-07T01:01:00Z"/>
          <w:rFonts w:eastAsiaTheme="minorEastAsia"/>
          <w:lang w:val="el-GR"/>
        </w:rPr>
      </w:pPr>
      <w:ins w:id="4655"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4656"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4657"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4658" w:author="Στάθης Καπ" w:date="2023-03-07T00:28:00Z">
        <w:r>
          <w:rPr>
            <w:rFonts w:eastAsiaTheme="minorEastAsia"/>
            <w:lang w:val="el-GR"/>
          </w:rPr>
          <w:t xml:space="preserve">ει τη διαφορά αυτή μειώνοντας το υποδιάστημα </w:t>
        </w:r>
      </w:ins>
      <w:ins w:id="4659"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4660" w:author="Στάθης Καπ" w:date="2023-03-07T00:58:00Z">
              <w:rPr>
                <w:rFonts w:eastAsiaTheme="minorEastAsia"/>
              </w:rPr>
            </w:rPrChange>
          </w:rPr>
          <w:t>.</w:t>
        </w:r>
      </w:ins>
      <w:ins w:id="4661" w:author="Στάθης Καπ" w:date="2023-03-07T00:59:00Z">
        <w:r w:rsidR="00DD68CA" w:rsidRPr="00DD68CA">
          <w:rPr>
            <w:rFonts w:eastAsiaTheme="minorEastAsia"/>
            <w:lang w:val="el-GR"/>
            <w:rPrChange w:id="4662"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4663" w:author="Στάθης Καπ" w:date="2023-03-07T01:00:00Z">
        <w:r w:rsidR="00DD68CA">
          <w:rPr>
            <w:rFonts w:eastAsiaTheme="minorEastAsia"/>
            <w:lang w:val="el-GR"/>
          </w:rPr>
          <w:t xml:space="preserve">στήματα έχουν δυο μεταβλητά όρια, ένα αριστερό και ένα δεξί. </w:t>
        </w:r>
      </w:ins>
      <w:ins w:id="4664" w:author="Στάθης Καπ" w:date="2023-03-07T01:01:00Z">
        <w:r w:rsidR="00DD68CA">
          <w:rPr>
            <w:rFonts w:eastAsiaTheme="minorEastAsia"/>
            <w:lang w:val="el-GR"/>
          </w:rPr>
          <w:t>Οπότε πρέπει να καθοριστεί ο τρόπος με τον οποίο θα μειωθεί</w:t>
        </w:r>
      </w:ins>
      <w:ins w:id="4665" w:author="Στάθης Καπ" w:date="2023-03-09T17:07:00Z">
        <w:r w:rsidR="00EF19BD">
          <w:rPr>
            <w:rFonts w:eastAsiaTheme="minorEastAsia"/>
            <w:lang w:val="el-GR"/>
          </w:rPr>
          <w:t xml:space="preserve"> </w:t>
        </w:r>
      </w:ins>
      <w:ins w:id="4666" w:author="Στάθης Καπ" w:date="2023-03-09T17:08:00Z">
        <w:r w:rsidR="00EF19BD">
          <w:rPr>
            <w:rFonts w:eastAsiaTheme="minorEastAsia"/>
            <w:lang w:val="el-GR"/>
          </w:rPr>
          <w:t>το υποδιάστημα, δηλαδή πόσο</w:t>
        </w:r>
      </w:ins>
      <w:ins w:id="4667" w:author="Στάθης Καπ" w:date="2023-03-13T00:37:00Z">
        <w:r w:rsidR="009B748F">
          <w:rPr>
            <w:rFonts w:eastAsiaTheme="minorEastAsia"/>
            <w:lang w:val="el-GR"/>
          </w:rPr>
          <w:t xml:space="preserve"> θα</w:t>
        </w:r>
      </w:ins>
      <w:ins w:id="4668" w:author="Στάθης Καπ" w:date="2023-03-09T17:08:00Z">
        <w:r w:rsidR="00EF19BD">
          <w:rPr>
            <w:rFonts w:eastAsiaTheme="minorEastAsia"/>
            <w:lang w:val="el-GR"/>
          </w:rPr>
          <w:t xml:space="preserve"> μεταβληθεί το αριστερό του όριο και πόσο το δεξί</w:t>
        </w:r>
      </w:ins>
      <w:ins w:id="4669" w:author="Στάθης Καπ" w:date="2023-03-07T01:01:00Z">
        <w:r w:rsidR="00DD68CA">
          <w:rPr>
            <w:rFonts w:eastAsiaTheme="minorEastAsia"/>
            <w:lang w:val="el-GR"/>
          </w:rPr>
          <w:t xml:space="preserve">. </w:t>
        </w:r>
      </w:ins>
    </w:p>
    <w:p w14:paraId="520BE708" w14:textId="759C8EDF" w:rsidR="001338E5" w:rsidRDefault="00DD68CA" w:rsidP="00646626">
      <w:pPr>
        <w:rPr>
          <w:ins w:id="4670" w:author="Στάθης Καπ" w:date="2023-03-09T17:14:00Z"/>
          <w:rFonts w:eastAsiaTheme="minorEastAsia"/>
          <w:lang w:val="el-GR"/>
        </w:rPr>
      </w:pPr>
      <w:ins w:id="4671" w:author="Στάθης Καπ" w:date="2023-03-07T01:01:00Z">
        <w:r>
          <w:rPr>
            <w:rFonts w:eastAsiaTheme="minorEastAsia"/>
            <w:lang w:val="el-GR"/>
          </w:rPr>
          <w:t xml:space="preserve">Έστω ένα υποδιάστημα </w:t>
        </w:r>
      </w:ins>
      <m:oMath>
        <m:r>
          <w:ins w:id="4672" w:author="Στάθης Καπ" w:date="2023-03-07T01:01:00Z">
            <w:rPr>
              <w:rFonts w:ascii="Cambria Math" w:eastAsiaTheme="minorEastAsia" w:hAnsi="Cambria Math"/>
              <w:lang w:val="el-GR"/>
            </w:rPr>
            <m:t>interva</m:t>
          </w:ins>
        </m:r>
        <m:sSub>
          <m:sSubPr>
            <m:ctrlPr>
              <w:ins w:id="4673" w:author="Στάθης Καπ" w:date="2023-03-07T01:01:00Z">
                <w:rPr>
                  <w:rFonts w:ascii="Cambria Math" w:eastAsiaTheme="minorEastAsia" w:hAnsi="Cambria Math"/>
                  <w:i/>
                  <w:lang w:val="el-GR"/>
                </w:rPr>
              </w:ins>
            </m:ctrlPr>
          </m:sSubPr>
          <m:e>
            <m:r>
              <w:ins w:id="4674" w:author="Στάθης Καπ" w:date="2023-03-07T01:01:00Z">
                <w:rPr>
                  <w:rFonts w:ascii="Cambria Math" w:eastAsiaTheme="minorEastAsia" w:hAnsi="Cambria Math"/>
                  <w:lang w:val="el-GR"/>
                </w:rPr>
                <m:t>l</m:t>
              </w:ins>
            </m:r>
          </m:e>
          <m:sub>
            <m:r>
              <w:ins w:id="4675" w:author="Στάθης Καπ" w:date="2023-03-07T01:01:00Z">
                <w:rPr>
                  <w:rFonts w:ascii="Cambria Math" w:eastAsiaTheme="minorEastAsia" w:hAnsi="Cambria Math"/>
                  <w:lang w:val="el-GR"/>
                </w:rPr>
                <m:t>i</m:t>
              </w:ins>
            </m:r>
          </m:sub>
        </m:sSub>
      </m:oMath>
      <w:ins w:id="4676" w:author="Στάθης Καπ" w:date="2023-03-07T01:01:00Z">
        <w:r>
          <w:rPr>
            <w:rFonts w:eastAsiaTheme="minorEastAsia"/>
            <w:lang w:val="el-GR"/>
          </w:rPr>
          <w:t xml:space="preserve"> στο οποίο αντιστοιχεί το</w:t>
        </w:r>
      </w:ins>
      <w:ins w:id="4677" w:author="Στάθης Καπ" w:date="2023-03-07T01:02:00Z">
        <w:r>
          <w:rPr>
            <w:rFonts w:eastAsiaTheme="minorEastAsia"/>
            <w:lang w:val="el-GR"/>
          </w:rPr>
          <w:t xml:space="preserve"> </w:t>
        </w:r>
        <w:r>
          <w:rPr>
            <w:rFonts w:eastAsiaTheme="minorEastAsia"/>
          </w:rPr>
          <w:t>maxCount</w:t>
        </w:r>
      </w:ins>
      <w:ins w:id="4678" w:author="Στάθης Καπ" w:date="2023-03-09T17:08:00Z">
        <w:r w:rsidR="00EF19BD">
          <w:rPr>
            <w:rFonts w:eastAsiaTheme="minorEastAsia"/>
            <w:lang w:val="el-GR"/>
          </w:rPr>
          <w:t xml:space="preserve">, </w:t>
        </w:r>
      </w:ins>
      <m:oMath>
        <m:r>
          <w:ins w:id="4679" w:author="Στάθης Καπ" w:date="2023-03-07T01:02:00Z">
            <w:rPr>
              <w:rFonts w:ascii="Cambria Math" w:eastAsiaTheme="minorEastAsia" w:hAnsi="Cambria Math"/>
              <w:lang w:val="el-GR"/>
            </w:rPr>
            <m:t>duratio</m:t>
          </w:ins>
        </m:r>
        <m:sSub>
          <m:sSubPr>
            <m:ctrlPr>
              <w:ins w:id="4680" w:author="Στάθης Καπ" w:date="2023-03-07T01:02:00Z">
                <w:rPr>
                  <w:rFonts w:ascii="Cambria Math" w:eastAsiaTheme="minorEastAsia" w:hAnsi="Cambria Math"/>
                  <w:i/>
                  <w:lang w:val="el-GR"/>
                </w:rPr>
              </w:ins>
            </m:ctrlPr>
          </m:sSubPr>
          <m:e>
            <m:r>
              <w:ins w:id="4681" w:author="Στάθης Καπ" w:date="2023-03-07T01:02:00Z">
                <w:rPr>
                  <w:rFonts w:ascii="Cambria Math" w:eastAsiaTheme="minorEastAsia" w:hAnsi="Cambria Math"/>
                  <w:lang w:val="el-GR"/>
                </w:rPr>
                <m:t>n</m:t>
              </w:ins>
            </m:r>
          </m:e>
          <m:sub>
            <m:r>
              <w:ins w:id="4682" w:author="Στάθης Καπ" w:date="2023-03-07T01:02:00Z">
                <w:rPr>
                  <w:rFonts w:ascii="Cambria Math" w:eastAsiaTheme="minorEastAsia" w:hAnsi="Cambria Math"/>
                  <w:lang w:val="el-GR"/>
                </w:rPr>
                <m:t>i</m:t>
              </w:ins>
            </m:r>
          </m:sub>
        </m:sSub>
      </m:oMath>
      <w:ins w:id="4683" w:author="Στάθης Καπ" w:date="2023-03-07T01:02:00Z">
        <w:r>
          <w:rPr>
            <w:rFonts w:eastAsiaTheme="minorEastAsia"/>
            <w:lang w:val="el-GR"/>
          </w:rPr>
          <w:t xml:space="preserve"> η διάρκεια του </w:t>
        </w:r>
      </w:ins>
      <m:oMath>
        <m:r>
          <w:ins w:id="4684" w:author="Στάθης Καπ" w:date="2023-03-07T01:02:00Z">
            <w:rPr>
              <w:rFonts w:ascii="Cambria Math" w:eastAsiaTheme="minorEastAsia" w:hAnsi="Cambria Math"/>
              <w:lang w:val="el-GR"/>
            </w:rPr>
            <m:t>interva</m:t>
          </w:ins>
        </m:r>
        <m:sSub>
          <m:sSubPr>
            <m:ctrlPr>
              <w:ins w:id="4685" w:author="Στάθης Καπ" w:date="2023-03-07T01:02:00Z">
                <w:rPr>
                  <w:rFonts w:ascii="Cambria Math" w:eastAsiaTheme="minorEastAsia" w:hAnsi="Cambria Math"/>
                  <w:i/>
                  <w:lang w:val="el-GR"/>
                </w:rPr>
              </w:ins>
            </m:ctrlPr>
          </m:sSubPr>
          <m:e>
            <m:r>
              <w:ins w:id="4686" w:author="Στάθης Καπ" w:date="2023-03-07T01:02:00Z">
                <w:rPr>
                  <w:rFonts w:ascii="Cambria Math" w:eastAsiaTheme="minorEastAsia" w:hAnsi="Cambria Math"/>
                  <w:lang w:val="el-GR"/>
                </w:rPr>
                <m:t>l</m:t>
              </w:ins>
            </m:r>
          </m:e>
          <m:sub>
            <m:r>
              <w:ins w:id="4687" w:author="Στάθης Καπ" w:date="2023-03-07T01:02:00Z">
                <w:rPr>
                  <w:rFonts w:ascii="Cambria Math" w:eastAsiaTheme="minorEastAsia" w:hAnsi="Cambria Math"/>
                  <w:lang w:val="el-GR"/>
                </w:rPr>
                <m:t>i</m:t>
              </w:ins>
            </m:r>
          </m:sub>
        </m:sSub>
      </m:oMath>
      <w:ins w:id="4688" w:author="Στάθης Καπ" w:date="2023-03-09T17:08:00Z">
        <w:r w:rsidR="00EF19BD">
          <w:rPr>
            <w:rFonts w:eastAsiaTheme="minorEastAsia"/>
            <w:lang w:val="el-GR"/>
          </w:rPr>
          <w:t xml:space="preserve"> και </w:t>
        </w:r>
      </w:ins>
      <m:oMath>
        <m:r>
          <w:ins w:id="4689" w:author="Στάθης Καπ" w:date="2023-03-09T17:08:00Z">
            <w:rPr>
              <w:rFonts w:ascii="Cambria Math" w:eastAsiaTheme="minorEastAsia" w:hAnsi="Cambria Math"/>
              <w:lang w:val="el-GR"/>
            </w:rPr>
            <m:t>coun</m:t>
          </w:ins>
        </m:r>
        <m:sSub>
          <m:sSubPr>
            <m:ctrlPr>
              <w:ins w:id="4690" w:author="Στάθης Καπ" w:date="2023-03-09T17:08:00Z">
                <w:rPr>
                  <w:rFonts w:ascii="Cambria Math" w:eastAsiaTheme="minorEastAsia" w:hAnsi="Cambria Math"/>
                  <w:i/>
                  <w:lang w:val="el-GR"/>
                </w:rPr>
              </w:ins>
            </m:ctrlPr>
          </m:sSubPr>
          <m:e>
            <m:r>
              <w:ins w:id="4691" w:author="Στάθης Καπ" w:date="2023-03-09T17:08:00Z">
                <w:rPr>
                  <w:rFonts w:ascii="Cambria Math" w:eastAsiaTheme="minorEastAsia" w:hAnsi="Cambria Math"/>
                  <w:lang w:val="el-GR"/>
                </w:rPr>
                <m:t>t</m:t>
              </w:ins>
            </m:r>
          </m:e>
          <m:sub>
            <m:r>
              <w:ins w:id="4692" w:author="Στάθης Καπ" w:date="2023-03-09T17:08:00Z">
                <w:rPr>
                  <w:rFonts w:ascii="Cambria Math" w:eastAsiaTheme="minorEastAsia" w:hAnsi="Cambria Math"/>
                  <w:lang w:val="el-GR"/>
                </w:rPr>
                <m:t>i</m:t>
              </w:ins>
            </m:r>
          </m:sub>
        </m:sSub>
      </m:oMath>
      <w:ins w:id="4693" w:author="Στάθης Καπ" w:date="2023-03-09T17:08:00Z">
        <w:r w:rsidR="00EF19BD">
          <w:rPr>
            <w:rFonts w:eastAsiaTheme="minorEastAsia"/>
            <w:lang w:val="el-GR"/>
          </w:rPr>
          <w:t xml:space="preserve"> </w:t>
        </w:r>
      </w:ins>
      <w:ins w:id="4694" w:author="Στάθης Καπ" w:date="2023-03-09T17:09:00Z">
        <w:r w:rsidR="00EF19BD">
          <w:rPr>
            <w:rFonts w:eastAsiaTheme="minorEastAsia"/>
            <w:lang w:val="el-GR"/>
          </w:rPr>
          <w:t xml:space="preserve">το πλήθος των κόμβων που αντιστοιχεί στο </w:t>
        </w:r>
      </w:ins>
      <m:oMath>
        <m:r>
          <w:ins w:id="4695" w:author="Στάθης Καπ" w:date="2023-03-09T17:09:00Z">
            <w:rPr>
              <w:rFonts w:ascii="Cambria Math" w:eastAsiaTheme="minorEastAsia" w:hAnsi="Cambria Math"/>
              <w:lang w:val="el-GR"/>
            </w:rPr>
            <m:t>interva</m:t>
          </w:ins>
        </m:r>
        <m:sSub>
          <m:sSubPr>
            <m:ctrlPr>
              <w:ins w:id="4696" w:author="Στάθης Καπ" w:date="2023-03-09T17:09:00Z">
                <w:rPr>
                  <w:rFonts w:ascii="Cambria Math" w:eastAsiaTheme="minorEastAsia" w:hAnsi="Cambria Math"/>
                  <w:i/>
                  <w:lang w:val="el-GR"/>
                </w:rPr>
              </w:ins>
            </m:ctrlPr>
          </m:sSubPr>
          <m:e>
            <m:r>
              <w:ins w:id="4697" w:author="Στάθης Καπ" w:date="2023-03-09T17:09:00Z">
                <w:rPr>
                  <w:rFonts w:ascii="Cambria Math" w:eastAsiaTheme="minorEastAsia" w:hAnsi="Cambria Math"/>
                  <w:lang w:val="el-GR"/>
                </w:rPr>
                <m:t>l</m:t>
              </w:ins>
            </m:r>
          </m:e>
          <m:sub>
            <m:r>
              <w:ins w:id="4698" w:author="Στάθης Καπ" w:date="2023-03-09T17:09:00Z">
                <w:rPr>
                  <w:rFonts w:ascii="Cambria Math" w:eastAsiaTheme="minorEastAsia" w:hAnsi="Cambria Math"/>
                  <w:lang w:val="el-GR"/>
                </w:rPr>
                <m:t>i</m:t>
              </w:ins>
            </m:r>
          </m:sub>
        </m:sSub>
      </m:oMath>
      <w:ins w:id="4699" w:author="Στάθης Καπ" w:date="2023-03-09T17:09:00Z">
        <w:r w:rsidR="00EF19BD">
          <w:rPr>
            <w:rFonts w:eastAsiaTheme="minorEastAsia"/>
            <w:lang w:val="el-GR"/>
          </w:rPr>
          <w:t>(</w:t>
        </w:r>
      </w:ins>
      <m:oMath>
        <m:r>
          <w:ins w:id="4700" w:author="Στάθης Καπ" w:date="2023-03-09T17:09:00Z">
            <w:rPr>
              <w:rFonts w:ascii="Cambria Math" w:eastAsiaTheme="minorEastAsia" w:hAnsi="Cambria Math"/>
              <w:lang w:val="el-GR"/>
            </w:rPr>
            <m:t>coun</m:t>
          </w:ins>
        </m:r>
        <m:sSub>
          <m:sSubPr>
            <m:ctrlPr>
              <w:ins w:id="4701" w:author="Στάθης Καπ" w:date="2023-03-09T17:09:00Z">
                <w:rPr>
                  <w:rFonts w:ascii="Cambria Math" w:eastAsiaTheme="minorEastAsia" w:hAnsi="Cambria Math"/>
                  <w:i/>
                  <w:lang w:val="el-GR"/>
                </w:rPr>
              </w:ins>
            </m:ctrlPr>
          </m:sSubPr>
          <m:e>
            <m:r>
              <w:ins w:id="4702" w:author="Στάθης Καπ" w:date="2023-03-09T17:09:00Z">
                <w:rPr>
                  <w:rFonts w:ascii="Cambria Math" w:eastAsiaTheme="minorEastAsia" w:hAnsi="Cambria Math"/>
                  <w:lang w:val="el-GR"/>
                </w:rPr>
                <m:t>t</m:t>
              </w:ins>
            </m:r>
          </m:e>
          <m:sub>
            <m:r>
              <w:ins w:id="4703" w:author="Στάθης Καπ" w:date="2023-03-09T17:09:00Z">
                <w:rPr>
                  <w:rFonts w:ascii="Cambria Math" w:eastAsiaTheme="minorEastAsia" w:hAnsi="Cambria Math"/>
                  <w:lang w:val="el-GR"/>
                </w:rPr>
                <m:t>i</m:t>
              </w:ins>
            </m:r>
          </m:sub>
        </m:sSub>
        <m:r>
          <w:ins w:id="4704" w:author="Στάθης Καπ" w:date="2023-03-09T17:09:00Z">
            <w:rPr>
              <w:rFonts w:ascii="Cambria Math" w:eastAsiaTheme="minorEastAsia" w:hAnsi="Cambria Math"/>
              <w:lang w:val="el-GR"/>
            </w:rPr>
            <m:t>=maxCount</m:t>
          </w:ins>
        </m:r>
      </m:oMath>
      <w:ins w:id="4705" w:author="Στάθης Καπ" w:date="2023-03-09T17:09:00Z">
        <w:r w:rsidR="00EF19BD">
          <w:rPr>
            <w:rFonts w:eastAsiaTheme="minorEastAsia"/>
            <w:lang w:val="el-GR"/>
          </w:rPr>
          <w:t>)</w:t>
        </w:r>
      </w:ins>
      <w:ins w:id="4706" w:author="Στάθης Καπ" w:date="2023-03-07T01:02:00Z">
        <w:r>
          <w:rPr>
            <w:rFonts w:eastAsiaTheme="minorEastAsia"/>
            <w:lang w:val="el-GR"/>
          </w:rPr>
          <w:t xml:space="preserve">. Το </w:t>
        </w:r>
      </w:ins>
      <m:oMath>
        <m:r>
          <w:ins w:id="4707" w:author="Στάθης Καπ" w:date="2023-03-07T01:02:00Z">
            <w:rPr>
              <w:rFonts w:ascii="Cambria Math" w:eastAsiaTheme="minorEastAsia" w:hAnsi="Cambria Math"/>
              <w:lang w:val="el-GR"/>
            </w:rPr>
            <m:t>interva</m:t>
          </w:ins>
        </m:r>
        <m:sSub>
          <m:sSubPr>
            <m:ctrlPr>
              <w:ins w:id="4708" w:author="Στάθης Καπ" w:date="2023-03-07T01:02:00Z">
                <w:rPr>
                  <w:rFonts w:ascii="Cambria Math" w:eastAsiaTheme="minorEastAsia" w:hAnsi="Cambria Math"/>
                  <w:i/>
                  <w:lang w:val="el-GR"/>
                </w:rPr>
              </w:ins>
            </m:ctrlPr>
          </m:sSubPr>
          <m:e>
            <m:r>
              <w:ins w:id="4709" w:author="Στάθης Καπ" w:date="2023-03-07T01:02:00Z">
                <w:rPr>
                  <w:rFonts w:ascii="Cambria Math" w:eastAsiaTheme="minorEastAsia" w:hAnsi="Cambria Math"/>
                  <w:lang w:val="el-GR"/>
                </w:rPr>
                <m:t>l</m:t>
              </w:ins>
            </m:r>
          </m:e>
          <m:sub>
            <m:r>
              <w:ins w:id="4710" w:author="Στάθης Καπ" w:date="2023-03-07T01:02:00Z">
                <w:rPr>
                  <w:rFonts w:ascii="Cambria Math" w:eastAsiaTheme="minorEastAsia" w:hAnsi="Cambria Math"/>
                  <w:lang w:val="el-GR"/>
                </w:rPr>
                <m:t>i</m:t>
              </w:ins>
            </m:r>
          </m:sub>
        </m:sSub>
      </m:oMath>
      <w:ins w:id="4711" w:author="Στάθης Καπ" w:date="2023-03-07T01:02:00Z">
        <w:r>
          <w:rPr>
            <w:rFonts w:eastAsiaTheme="minorEastAsia"/>
            <w:lang w:val="el-GR"/>
          </w:rPr>
          <w:t xml:space="preserve"> θα μειωθεί κατά</w:t>
        </w:r>
      </w:ins>
      <w:ins w:id="4712" w:author="Στάθης Καπ" w:date="2023-03-07T01:06:00Z">
        <w:r>
          <w:rPr>
            <w:rFonts w:eastAsiaTheme="minorEastAsia"/>
            <w:lang w:val="el-GR"/>
          </w:rPr>
          <w:t xml:space="preserve"> </w:t>
        </w:r>
      </w:ins>
      <w:ins w:id="4713" w:author="Στάθης Καπ" w:date="2023-03-07T01:02:00Z">
        <w:r>
          <w:rPr>
            <w:rFonts w:eastAsiaTheme="minorEastAsia"/>
            <w:lang w:val="el-GR"/>
          </w:rPr>
          <w:t xml:space="preserve"> </w:t>
        </w:r>
      </w:ins>
      <m:oMath>
        <m:r>
          <w:ins w:id="4714" w:author="Στάθης Καπ" w:date="2023-03-07T01:06:00Z">
            <w:rPr>
              <w:rFonts w:ascii="Cambria Math" w:eastAsiaTheme="minorEastAsia" w:hAnsi="Cambria Math"/>
              <w:lang w:val="el-GR"/>
            </w:rPr>
            <m:t>reduc</m:t>
          </w:ins>
        </m:r>
        <m:sSub>
          <m:sSubPr>
            <m:ctrlPr>
              <w:ins w:id="4715" w:author="Στάθης Καπ" w:date="2023-03-07T01:06:00Z">
                <w:rPr>
                  <w:rFonts w:ascii="Cambria Math" w:eastAsiaTheme="minorEastAsia" w:hAnsi="Cambria Math"/>
                  <w:i/>
                  <w:lang w:val="el-GR"/>
                </w:rPr>
              </w:ins>
            </m:ctrlPr>
          </m:sSubPr>
          <m:e>
            <m:r>
              <w:ins w:id="4716" w:author="Στάθης Καπ" w:date="2023-03-07T01:06:00Z">
                <w:rPr>
                  <w:rFonts w:ascii="Cambria Math" w:eastAsiaTheme="minorEastAsia" w:hAnsi="Cambria Math"/>
                  <w:lang w:val="el-GR"/>
                </w:rPr>
                <m:t>e</m:t>
              </w:ins>
            </m:r>
          </m:e>
          <m:sub>
            <m:r>
              <w:ins w:id="4717" w:author="Στάθης Καπ" w:date="2023-03-07T01:06:00Z">
                <w:rPr>
                  <w:rFonts w:ascii="Cambria Math" w:eastAsiaTheme="minorEastAsia" w:hAnsi="Cambria Math"/>
                  <w:lang w:val="el-GR"/>
                </w:rPr>
                <m:t>i</m:t>
              </w:ins>
            </m:r>
          </m:sub>
        </m:sSub>
        <m:r>
          <w:ins w:id="4718" w:author="Στάθης Καπ" w:date="2023-03-07T01:06:00Z">
            <w:rPr>
              <w:rFonts w:ascii="Cambria Math" w:eastAsiaTheme="minorEastAsia" w:hAnsi="Cambria Math"/>
              <w:lang w:val="el-GR"/>
            </w:rPr>
            <m:t xml:space="preserve">= </m:t>
          </w:ins>
        </m:r>
        <m:r>
          <w:ins w:id="4719" w:author="Στάθης Καπ" w:date="2023-03-07T01:03:00Z">
            <w:rPr>
              <w:rFonts w:ascii="Cambria Math" w:eastAsiaTheme="minorEastAsia" w:hAnsi="Cambria Math"/>
              <w:lang w:val="el-GR"/>
            </w:rPr>
            <m:t>a*duratio</m:t>
          </w:ins>
        </m:r>
        <m:sSub>
          <m:sSubPr>
            <m:ctrlPr>
              <w:ins w:id="4720" w:author="Στάθης Καπ" w:date="2023-03-07T01:03:00Z">
                <w:rPr>
                  <w:rFonts w:ascii="Cambria Math" w:eastAsiaTheme="minorEastAsia" w:hAnsi="Cambria Math"/>
                  <w:i/>
                  <w:lang w:val="el-GR"/>
                </w:rPr>
              </w:ins>
            </m:ctrlPr>
          </m:sSubPr>
          <m:e>
            <m:r>
              <w:ins w:id="4721" w:author="Στάθης Καπ" w:date="2023-03-07T01:03:00Z">
                <w:rPr>
                  <w:rFonts w:ascii="Cambria Math" w:eastAsiaTheme="minorEastAsia" w:hAnsi="Cambria Math"/>
                  <w:lang w:val="el-GR"/>
                </w:rPr>
                <m:t>n</m:t>
              </w:ins>
            </m:r>
          </m:e>
          <m:sub>
            <m:r>
              <w:ins w:id="4722" w:author="Στάθης Καπ" w:date="2023-03-07T01:03:00Z">
                <w:rPr>
                  <w:rFonts w:ascii="Cambria Math" w:eastAsiaTheme="minorEastAsia" w:hAnsi="Cambria Math"/>
                  <w:lang w:val="el-GR"/>
                </w:rPr>
                <m:t>i</m:t>
              </w:ins>
            </m:r>
          </m:sub>
        </m:sSub>
      </m:oMath>
      <w:ins w:id="4723" w:author="Στάθης Καπ" w:date="2023-03-07T01:03:00Z">
        <w:r>
          <w:rPr>
            <w:rFonts w:eastAsiaTheme="minorEastAsia"/>
            <w:lang w:val="el-GR"/>
          </w:rPr>
          <w:t xml:space="preserve"> όπου α μια σταθερά με τιμή 0.2.  </w:t>
        </w:r>
      </w:ins>
      <w:ins w:id="4724" w:author="Στάθης Καπ" w:date="2023-03-09T17:04:00Z">
        <w:r w:rsidR="00EF19BD">
          <w:rPr>
            <w:rFonts w:eastAsiaTheme="minorEastAsia"/>
            <w:lang w:val="el-GR"/>
          </w:rPr>
          <w:t xml:space="preserve">Εάν το υποδιάστημα </w:t>
        </w:r>
      </w:ins>
      <m:oMath>
        <m:r>
          <w:ins w:id="4725" w:author="Στάθης Καπ" w:date="2023-03-09T17:04:00Z">
            <w:rPr>
              <w:rFonts w:ascii="Cambria Math" w:eastAsiaTheme="minorEastAsia" w:hAnsi="Cambria Math"/>
              <w:lang w:val="el-GR"/>
            </w:rPr>
            <m:t>interva</m:t>
          </w:ins>
        </m:r>
        <m:sSub>
          <m:sSubPr>
            <m:ctrlPr>
              <w:ins w:id="4726" w:author="Στάθης Καπ" w:date="2023-03-09T17:04:00Z">
                <w:rPr>
                  <w:rFonts w:ascii="Cambria Math" w:eastAsiaTheme="minorEastAsia" w:hAnsi="Cambria Math"/>
                  <w:i/>
                  <w:lang w:val="el-GR"/>
                </w:rPr>
              </w:ins>
            </m:ctrlPr>
          </m:sSubPr>
          <m:e>
            <m:r>
              <w:ins w:id="4727" w:author="Στάθης Καπ" w:date="2023-03-09T17:04:00Z">
                <w:rPr>
                  <w:rFonts w:ascii="Cambria Math" w:eastAsiaTheme="minorEastAsia" w:hAnsi="Cambria Math"/>
                  <w:lang w:val="el-GR"/>
                </w:rPr>
                <m:t>l</m:t>
              </w:ins>
            </m:r>
          </m:e>
          <m:sub>
            <m:r>
              <w:ins w:id="4728" w:author="Στάθης Καπ" w:date="2023-03-09T17:04:00Z">
                <w:rPr>
                  <w:rFonts w:ascii="Cambria Math" w:eastAsiaTheme="minorEastAsia" w:hAnsi="Cambria Math"/>
                  <w:lang w:val="el-GR"/>
                </w:rPr>
                <m:t>i</m:t>
              </w:ins>
            </m:r>
          </m:sub>
        </m:sSub>
      </m:oMath>
      <w:ins w:id="4729"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4730" w:author="Στάθης Καπ" w:date="2023-03-09T17:05:00Z">
              <w:rPr>
                <w:rFonts w:eastAsiaTheme="minorEastAsia"/>
              </w:rPr>
            </w:rPrChange>
          </w:rPr>
          <w:t xml:space="preserve"> </w:t>
        </w:r>
      </w:ins>
      <m:oMath>
        <m:r>
          <w:ins w:id="4731" w:author="Στάθης Καπ" w:date="2023-03-09T17:04:00Z">
            <w:rPr>
              <w:rFonts w:ascii="Cambria Math" w:eastAsiaTheme="minorEastAsia" w:hAnsi="Cambria Math"/>
              <w:lang w:val="el-GR"/>
            </w:rPr>
            <m:t>interva</m:t>
          </w:ins>
        </m:r>
        <m:sSub>
          <m:sSubPr>
            <m:ctrlPr>
              <w:ins w:id="4732" w:author="Στάθης Καπ" w:date="2023-03-09T17:04:00Z">
                <w:rPr>
                  <w:rFonts w:ascii="Cambria Math" w:eastAsiaTheme="minorEastAsia" w:hAnsi="Cambria Math"/>
                  <w:i/>
                  <w:lang w:val="el-GR"/>
                </w:rPr>
              </w:ins>
            </m:ctrlPr>
          </m:sSubPr>
          <m:e>
            <m:r>
              <w:ins w:id="4733" w:author="Στάθης Καπ" w:date="2023-03-09T17:04:00Z">
                <w:rPr>
                  <w:rFonts w:ascii="Cambria Math" w:eastAsiaTheme="minorEastAsia" w:hAnsi="Cambria Math"/>
                  <w:lang w:val="el-GR"/>
                </w:rPr>
                <m:t>l</m:t>
              </w:ins>
            </m:r>
          </m:e>
          <m:sub>
            <m:r>
              <w:ins w:id="4734" w:author="Στάθης Καπ" w:date="2023-03-09T17:04:00Z">
                <w:rPr>
                  <w:rFonts w:ascii="Cambria Math" w:eastAsiaTheme="minorEastAsia" w:hAnsi="Cambria Math"/>
                  <w:lang w:val="el-GR"/>
                </w:rPr>
                <m:t>i</m:t>
              </w:ins>
            </m:r>
            <m:r>
              <w:ins w:id="4735" w:author="Στάθης Καπ" w:date="2023-03-09T17:05:00Z">
                <w:rPr>
                  <w:rFonts w:ascii="Cambria Math" w:eastAsiaTheme="minorEastAsia" w:hAnsi="Cambria Math"/>
                  <w:lang w:val="el-GR"/>
                </w:rPr>
                <m:t>-1</m:t>
              </w:ins>
            </m:r>
          </m:sub>
        </m:sSub>
      </m:oMath>
      <w:ins w:id="4736" w:author="Στάθης Καπ" w:date="2023-03-09T17:05:00Z">
        <w:r w:rsidR="00EF19BD">
          <w:rPr>
            <w:rFonts w:eastAsiaTheme="minorEastAsia"/>
            <w:lang w:val="el-GR"/>
          </w:rPr>
          <w:t xml:space="preserve"> και </w:t>
        </w:r>
      </w:ins>
      <m:oMath>
        <m:r>
          <w:ins w:id="4737" w:author="Στάθης Καπ" w:date="2023-03-09T17:05:00Z">
            <w:rPr>
              <w:rFonts w:ascii="Cambria Math" w:eastAsiaTheme="minorEastAsia" w:hAnsi="Cambria Math"/>
              <w:lang w:val="el-GR"/>
            </w:rPr>
            <m:t>interva</m:t>
          </w:ins>
        </m:r>
        <m:sSub>
          <m:sSubPr>
            <m:ctrlPr>
              <w:ins w:id="4738" w:author="Στάθης Καπ" w:date="2023-03-09T17:05:00Z">
                <w:rPr>
                  <w:rFonts w:ascii="Cambria Math" w:eastAsiaTheme="minorEastAsia" w:hAnsi="Cambria Math"/>
                  <w:i/>
                  <w:lang w:val="el-GR"/>
                </w:rPr>
              </w:ins>
            </m:ctrlPr>
          </m:sSubPr>
          <m:e>
            <m:r>
              <w:ins w:id="4739" w:author="Στάθης Καπ" w:date="2023-03-09T17:05:00Z">
                <w:rPr>
                  <w:rFonts w:ascii="Cambria Math" w:eastAsiaTheme="minorEastAsia" w:hAnsi="Cambria Math"/>
                  <w:lang w:val="el-GR"/>
                </w:rPr>
                <m:t>l</m:t>
              </w:ins>
            </m:r>
          </m:e>
          <m:sub>
            <m:r>
              <w:ins w:id="4740" w:author="Στάθης Καπ" w:date="2023-03-09T17:05:00Z">
                <w:rPr>
                  <w:rFonts w:ascii="Cambria Math" w:eastAsiaTheme="minorEastAsia" w:hAnsi="Cambria Math"/>
                  <w:lang w:val="el-GR"/>
                </w:rPr>
                <m:t>i+1</m:t>
              </w:ins>
            </m:r>
          </m:sub>
        </m:sSub>
        <m:r>
          <w:ins w:id="4741" w:author="Στάθης Καπ" w:date="2023-03-09T17:05:00Z">
            <w:rPr>
              <w:rFonts w:ascii="Cambria Math" w:eastAsiaTheme="minorEastAsia" w:hAnsi="Cambria Math"/>
              <w:lang w:val="el-GR"/>
            </w:rPr>
            <m:t>.</m:t>
          </w:ins>
        </m:r>
      </m:oMath>
      <w:ins w:id="4742" w:author="Στάθης Καπ" w:date="2023-03-09T17:05:00Z">
        <w:r w:rsidR="00EF19BD">
          <w:rPr>
            <w:rFonts w:eastAsiaTheme="minorEastAsia"/>
            <w:lang w:val="el-GR"/>
          </w:rPr>
          <w:t xml:space="preserve"> </w:t>
        </w:r>
      </w:ins>
      <w:ins w:id="4743"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4744" w:author="Στάθης Καπ" w:date="2023-03-09T17:14:00Z">
              <w:rPr>
                <w:rFonts w:eastAsiaTheme="minorEastAsia"/>
              </w:rPr>
            </w:rPrChange>
          </w:rPr>
          <w:t xml:space="preserve"> </w:t>
        </w:r>
      </w:ins>
      <m:oMath>
        <m:r>
          <w:ins w:id="4745" w:author="Στάθης Καπ" w:date="2023-03-09T17:13:00Z">
            <w:rPr>
              <w:rFonts w:ascii="Cambria Math" w:eastAsiaTheme="minorEastAsia" w:hAnsi="Cambria Math"/>
            </w:rPr>
            <m:t>interva</m:t>
          </w:ins>
        </m:r>
        <m:sSub>
          <m:sSubPr>
            <m:ctrlPr>
              <w:ins w:id="4746" w:author="Στάθης Καπ" w:date="2023-03-09T17:14:00Z">
                <w:rPr>
                  <w:rFonts w:ascii="Cambria Math" w:eastAsiaTheme="minorEastAsia" w:hAnsi="Cambria Math"/>
                  <w:i/>
                </w:rPr>
              </w:ins>
            </m:ctrlPr>
          </m:sSubPr>
          <m:e>
            <m:r>
              <w:ins w:id="4747" w:author="Στάθης Καπ" w:date="2023-03-09T17:13:00Z">
                <w:rPr>
                  <w:rFonts w:ascii="Cambria Math" w:eastAsiaTheme="minorEastAsia" w:hAnsi="Cambria Math"/>
                </w:rPr>
                <m:t>l</m:t>
              </w:ins>
            </m:r>
          </m:e>
          <m:sub>
            <m:r>
              <w:ins w:id="4748" w:author="Στάθης Καπ" w:date="2023-03-09T17:14:00Z">
                <w:rPr>
                  <w:rFonts w:ascii="Cambria Math" w:eastAsiaTheme="minorEastAsia" w:hAnsi="Cambria Math"/>
                </w:rPr>
                <m:t>ι</m:t>
              </w:ins>
            </m:r>
          </m:sub>
        </m:sSub>
      </m:oMath>
      <w:ins w:id="4749" w:author="Στάθης Καπ" w:date="2023-03-09T17:14:00Z">
        <w:r w:rsidR="001338E5">
          <w:rPr>
            <w:rFonts w:eastAsiaTheme="minorEastAsia"/>
            <w:lang w:val="el-GR"/>
          </w:rPr>
          <w:t xml:space="preserve"> </w:t>
        </w:r>
      </w:ins>
      <w:ins w:id="4750" w:author="Στάθης Καπ" w:date="2023-03-09T17:38:00Z">
        <w:r w:rsidR="00FC3119">
          <w:rPr>
            <w:rFonts w:eastAsiaTheme="minorEastAsia"/>
            <w:lang w:val="el-GR"/>
          </w:rPr>
          <w:t>αριστερά</w:t>
        </w:r>
      </w:ins>
      <w:ins w:id="4751" w:author="Στάθης Καπ" w:date="2023-03-09T17:28:00Z">
        <w:r w:rsidR="00430E99">
          <w:rPr>
            <w:rFonts w:eastAsiaTheme="minorEastAsia"/>
            <w:lang w:val="el-GR"/>
          </w:rPr>
          <w:t xml:space="preserve"> (</w:t>
        </w:r>
      </w:ins>
      <m:oMath>
        <m:r>
          <w:ins w:id="4752" w:author="Στάθης Καπ" w:date="2023-03-09T17:28:00Z">
            <w:rPr>
              <w:rFonts w:ascii="Cambria Math" w:eastAsiaTheme="minorEastAsia" w:hAnsi="Cambria Math"/>
              <w:lang w:val="el-GR"/>
            </w:rPr>
            <m:t>reduc</m:t>
          </w:ins>
        </m:r>
        <m:sSubSup>
          <m:sSubSupPr>
            <m:ctrlPr>
              <w:ins w:id="4753" w:author="Στάθης Καπ" w:date="2023-03-09T17:28:00Z">
                <w:rPr>
                  <w:rFonts w:ascii="Cambria Math" w:eastAsiaTheme="minorEastAsia" w:hAnsi="Cambria Math"/>
                  <w:i/>
                  <w:lang w:val="el-GR"/>
                </w:rPr>
              </w:ins>
            </m:ctrlPr>
          </m:sSubSupPr>
          <m:e>
            <m:r>
              <w:ins w:id="4754" w:author="Στάθης Καπ" w:date="2023-03-09T17:28:00Z">
                <w:rPr>
                  <w:rFonts w:ascii="Cambria Math" w:eastAsiaTheme="minorEastAsia" w:hAnsi="Cambria Math"/>
                  <w:lang w:val="el-GR"/>
                </w:rPr>
                <m:t>e</m:t>
              </w:ins>
            </m:r>
          </m:e>
          <m:sub>
            <m:r>
              <w:ins w:id="4755" w:author="Στάθης Καπ" w:date="2023-03-09T17:28:00Z">
                <w:rPr>
                  <w:rFonts w:ascii="Cambria Math" w:eastAsiaTheme="minorEastAsia" w:hAnsi="Cambria Math"/>
                  <w:lang w:val="el-GR"/>
                </w:rPr>
                <m:t>i</m:t>
              </w:ins>
            </m:r>
          </m:sub>
          <m:sup>
            <m:r>
              <w:ins w:id="4756" w:author="Στάθης Καπ" w:date="2023-03-09T17:28:00Z">
                <w:rPr>
                  <w:rFonts w:ascii="Cambria Math" w:eastAsiaTheme="minorEastAsia" w:hAnsi="Cambria Math"/>
                  <w:lang w:val="el-GR"/>
                </w:rPr>
                <m:t>-</m:t>
              </w:ins>
            </m:r>
          </m:sup>
        </m:sSubSup>
      </m:oMath>
      <w:ins w:id="4757" w:author="Στάθης Καπ" w:date="2023-03-09T17:28:00Z">
        <w:r w:rsidR="00430E99">
          <w:rPr>
            <w:rFonts w:eastAsiaTheme="minorEastAsia"/>
            <w:lang w:val="el-GR"/>
          </w:rPr>
          <w:t xml:space="preserve">) και δεξιά </w:t>
        </w:r>
        <w:r w:rsidR="00430E99" w:rsidRPr="00430E99">
          <w:rPr>
            <w:rFonts w:eastAsiaTheme="minorEastAsia"/>
            <w:lang w:val="el-GR"/>
            <w:rPrChange w:id="4758" w:author="Στάθης Καπ" w:date="2023-03-09T17:29:00Z">
              <w:rPr>
                <w:rFonts w:eastAsiaTheme="minorEastAsia"/>
              </w:rPr>
            </w:rPrChange>
          </w:rPr>
          <w:t>(</w:t>
        </w:r>
      </w:ins>
      <m:oMath>
        <m:r>
          <w:ins w:id="4759" w:author="Στάθης Καπ" w:date="2023-03-09T17:28:00Z">
            <w:rPr>
              <w:rFonts w:ascii="Cambria Math" w:eastAsiaTheme="minorEastAsia" w:hAnsi="Cambria Math"/>
              <w:lang w:val="el-GR"/>
            </w:rPr>
            <m:t>reduc</m:t>
          </w:ins>
        </m:r>
        <m:sSubSup>
          <m:sSubSupPr>
            <m:ctrlPr>
              <w:ins w:id="4760" w:author="Στάθης Καπ" w:date="2023-03-09T17:28:00Z">
                <w:rPr>
                  <w:rFonts w:ascii="Cambria Math" w:eastAsiaTheme="minorEastAsia" w:hAnsi="Cambria Math"/>
                  <w:i/>
                  <w:lang w:val="el-GR"/>
                </w:rPr>
              </w:ins>
            </m:ctrlPr>
          </m:sSubSupPr>
          <m:e>
            <m:r>
              <w:ins w:id="4761" w:author="Στάθης Καπ" w:date="2023-03-09T17:28:00Z">
                <w:rPr>
                  <w:rFonts w:ascii="Cambria Math" w:eastAsiaTheme="minorEastAsia" w:hAnsi="Cambria Math"/>
                  <w:lang w:val="el-GR"/>
                </w:rPr>
                <m:t>e</m:t>
              </w:ins>
            </m:r>
          </m:e>
          <m:sub>
            <m:r>
              <w:ins w:id="4762" w:author="Στάθης Καπ" w:date="2023-03-09T17:28:00Z">
                <w:rPr>
                  <w:rFonts w:ascii="Cambria Math" w:eastAsiaTheme="minorEastAsia" w:hAnsi="Cambria Math"/>
                  <w:lang w:val="el-GR"/>
                </w:rPr>
                <m:t>i</m:t>
              </w:ins>
            </m:r>
          </m:sub>
          <m:sup>
            <m:r>
              <w:ins w:id="4763" w:author="Στάθης Καπ" w:date="2023-03-09T17:28:00Z">
                <w:rPr>
                  <w:rFonts w:ascii="Cambria Math" w:eastAsiaTheme="minorEastAsia" w:hAnsi="Cambria Math"/>
                  <w:lang w:val="el-GR"/>
                </w:rPr>
                <m:t>+</m:t>
              </w:ins>
            </m:r>
          </m:sup>
        </m:sSubSup>
      </m:oMath>
      <w:ins w:id="4764" w:author="Στάθης Καπ" w:date="2023-03-09T17:28:00Z">
        <w:r w:rsidR="00430E99" w:rsidRPr="00430E99">
          <w:rPr>
            <w:rFonts w:eastAsiaTheme="minorEastAsia"/>
            <w:lang w:val="el-GR"/>
            <w:rPrChange w:id="4765" w:author="Στάθης Καπ" w:date="2023-03-09T17:29:00Z">
              <w:rPr>
                <w:rFonts w:eastAsiaTheme="minorEastAsia"/>
              </w:rPr>
            </w:rPrChange>
          </w:rPr>
          <w:t>)</w:t>
        </w:r>
        <w:r w:rsidR="00430E99" w:rsidRPr="00430E99">
          <w:rPr>
            <w:rFonts w:eastAsiaTheme="minorEastAsia"/>
            <w:lang w:val="el-GR"/>
            <w:rPrChange w:id="4766" w:author="Στάθης Καπ" w:date="2023-03-09T17:28:00Z">
              <w:rPr>
                <w:rFonts w:eastAsiaTheme="minorEastAsia"/>
              </w:rPr>
            </w:rPrChange>
          </w:rPr>
          <w:t xml:space="preserve"> </w:t>
        </w:r>
      </w:ins>
      <w:ins w:id="4767"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68"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4769">
          <w:tblGrid>
            <w:gridCol w:w="25"/>
            <w:gridCol w:w="595"/>
            <w:gridCol w:w="23"/>
            <w:gridCol w:w="7587"/>
            <w:gridCol w:w="14"/>
            <w:gridCol w:w="605"/>
            <w:gridCol w:w="14"/>
          </w:tblGrid>
        </w:tblGridChange>
      </w:tblGrid>
      <w:tr w:rsidR="00D213D4" w14:paraId="0708C3DE" w14:textId="77777777" w:rsidTr="00FC3119">
        <w:trPr>
          <w:ins w:id="4770" w:author="Στάθης Καπ" w:date="2023-03-09T17:14:00Z"/>
          <w:trPrChange w:id="4771" w:author="Στάθης Καπ" w:date="2023-03-09T17:37:00Z">
            <w:trPr>
              <w:gridBefore w:val="1"/>
            </w:trPr>
          </w:trPrChange>
        </w:trPr>
        <w:tc>
          <w:tcPr>
            <w:tcW w:w="350" w:type="pct"/>
            <w:tcPrChange w:id="4772" w:author="Στάθης Καπ" w:date="2023-03-09T17:37:00Z">
              <w:tcPr>
                <w:tcW w:w="350" w:type="pct"/>
                <w:gridSpan w:val="2"/>
              </w:tcPr>
            </w:tcPrChange>
          </w:tcPr>
          <w:p w14:paraId="1F3A8F1F" w14:textId="77777777" w:rsidR="00D213D4" w:rsidRDefault="00D213D4" w:rsidP="009861B1">
            <w:pPr>
              <w:spacing w:after="160"/>
              <w:rPr>
                <w:ins w:id="4773" w:author="Στάθης Καπ" w:date="2023-03-09T17:14:00Z"/>
                <w:lang w:val="el-GR"/>
              </w:rPr>
            </w:pPr>
          </w:p>
        </w:tc>
        <w:tc>
          <w:tcPr>
            <w:tcW w:w="4300" w:type="pct"/>
            <w:tcPrChange w:id="4774" w:author="Στάθης Καπ" w:date="2023-03-09T17:37:00Z">
              <w:tcPr>
                <w:tcW w:w="4300" w:type="pct"/>
                <w:gridSpan w:val="2"/>
              </w:tcPr>
            </w:tcPrChange>
          </w:tcPr>
          <w:p w14:paraId="2491697C" w14:textId="67CD7ADF" w:rsidR="00D213D4" w:rsidRPr="009861B1" w:rsidRDefault="00D213D4" w:rsidP="009861B1">
            <w:pPr>
              <w:rPr>
                <w:ins w:id="4775" w:author="Στάθης Καπ" w:date="2023-03-09T17:14:00Z"/>
                <w:rFonts w:eastAsiaTheme="minorEastAsia"/>
              </w:rPr>
            </w:pPr>
            <m:oMathPara>
              <m:oMath>
                <m:r>
                  <w:ins w:id="4776" w:author="Στάθης Καπ" w:date="2023-03-09T17:14:00Z">
                    <w:rPr>
                      <w:rFonts w:ascii="Cambria Math" w:hAnsi="Cambria Math"/>
                    </w:rPr>
                    <m:t>rati</m:t>
                  </w:ins>
                </m:r>
                <m:sSub>
                  <m:sSubPr>
                    <m:ctrlPr>
                      <w:ins w:id="4777" w:author="Στάθης Καπ" w:date="2023-03-09T17:14:00Z">
                        <w:rPr>
                          <w:rFonts w:ascii="Cambria Math" w:hAnsi="Cambria Math"/>
                          <w:i/>
                        </w:rPr>
                      </w:ins>
                    </m:ctrlPr>
                  </m:sSubPr>
                  <m:e>
                    <m:r>
                      <w:ins w:id="4778" w:author="Στάθης Καπ" w:date="2023-03-09T17:14:00Z">
                        <w:rPr>
                          <w:rFonts w:ascii="Cambria Math" w:hAnsi="Cambria Math"/>
                        </w:rPr>
                        <m:t>o</m:t>
                      </w:ins>
                    </m:r>
                  </m:e>
                  <m:sub>
                    <m:r>
                      <w:ins w:id="4779" w:author="Στάθης Καπ" w:date="2023-03-09T17:14:00Z">
                        <w:rPr>
                          <w:rFonts w:ascii="Cambria Math" w:hAnsi="Cambria Math"/>
                        </w:rPr>
                        <m:t>i</m:t>
                      </w:ins>
                    </m:r>
                  </m:sub>
                </m:sSub>
                <m:r>
                  <w:ins w:id="4780" w:author="Στάθης Καπ" w:date="2023-03-09T17:14:00Z">
                    <w:rPr>
                      <w:rFonts w:ascii="Cambria Math" w:hAnsi="Cambria Math"/>
                    </w:rPr>
                    <m:t>=</m:t>
                  </w:ins>
                </m:r>
                <m:r>
                  <w:ins w:id="4781" w:author="Στάθης Καπ" w:date="2023-03-09T17:23:00Z">
                    <w:rPr>
                      <w:rFonts w:ascii="Cambria Math" w:hAnsi="Cambria Math"/>
                    </w:rPr>
                    <m:t>coun</m:t>
                  </w:ins>
                </m:r>
                <m:sSub>
                  <m:sSubPr>
                    <m:ctrlPr>
                      <w:ins w:id="4782" w:author="Στάθης Καπ" w:date="2023-03-09T17:23:00Z">
                        <w:rPr>
                          <w:rFonts w:ascii="Cambria Math" w:hAnsi="Cambria Math"/>
                          <w:i/>
                        </w:rPr>
                      </w:ins>
                    </m:ctrlPr>
                  </m:sSubPr>
                  <m:e>
                    <m:r>
                      <w:ins w:id="4783" w:author="Στάθης Καπ" w:date="2023-03-09T17:23:00Z">
                        <w:rPr>
                          <w:rFonts w:ascii="Cambria Math" w:hAnsi="Cambria Math"/>
                        </w:rPr>
                        <m:t>t</m:t>
                      </w:ins>
                    </m:r>
                  </m:e>
                  <m:sub>
                    <m:r>
                      <w:ins w:id="4784" w:author="Στάθης Καπ" w:date="2023-03-09T17:23:00Z">
                        <w:rPr>
                          <w:rFonts w:ascii="Cambria Math" w:hAnsi="Cambria Math"/>
                        </w:rPr>
                        <m:t>i-1</m:t>
                      </w:ins>
                    </m:r>
                  </m:sub>
                </m:sSub>
                <m:r>
                  <w:ins w:id="4785" w:author="Στάθης Καπ" w:date="2023-03-09T17:38:00Z">
                    <w:rPr>
                      <w:rFonts w:ascii="Cambria Math" w:hAnsi="Cambria Math"/>
                    </w:rPr>
                    <m:t>/</m:t>
                  </w:ins>
                </m:r>
                <m:r>
                  <w:ins w:id="4786" w:author="Στάθης Καπ" w:date="2023-03-09T17:23:00Z">
                    <w:rPr>
                      <w:rFonts w:ascii="Cambria Math" w:hAnsi="Cambria Math"/>
                    </w:rPr>
                    <m:t>coun</m:t>
                  </w:ins>
                </m:r>
                <m:sSub>
                  <m:sSubPr>
                    <m:ctrlPr>
                      <w:ins w:id="4787" w:author="Στάθης Καπ" w:date="2023-03-09T17:23:00Z">
                        <w:rPr>
                          <w:rFonts w:ascii="Cambria Math" w:hAnsi="Cambria Math"/>
                          <w:i/>
                        </w:rPr>
                      </w:ins>
                    </m:ctrlPr>
                  </m:sSubPr>
                  <m:e>
                    <m:r>
                      <w:ins w:id="4788" w:author="Στάθης Καπ" w:date="2023-03-09T17:23:00Z">
                        <w:rPr>
                          <w:rFonts w:ascii="Cambria Math" w:hAnsi="Cambria Math"/>
                        </w:rPr>
                        <m:t>t</m:t>
                      </w:ins>
                    </m:r>
                  </m:e>
                  <m:sub>
                    <m:r>
                      <w:ins w:id="4789" w:author="Στάθης Καπ" w:date="2023-03-09T17:23:00Z">
                        <w:rPr>
                          <w:rFonts w:ascii="Cambria Math" w:hAnsi="Cambria Math"/>
                        </w:rPr>
                        <m:t>i+1</m:t>
                      </w:ins>
                    </m:r>
                  </m:sub>
                </m:sSub>
              </m:oMath>
            </m:oMathPara>
          </w:p>
        </w:tc>
        <w:tc>
          <w:tcPr>
            <w:tcW w:w="350" w:type="pct"/>
            <w:vAlign w:val="center"/>
            <w:tcPrChange w:id="4790"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4791" w:author="Στάθης Καπ" w:date="2023-03-09T17:14:00Z"/>
              </w:rPr>
            </w:pPr>
            <w:ins w:id="4792"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793"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794" w:author="Στάθης Καπ" w:date="2023-03-11T10:39:00Z">
              <w:r w:rsidR="00657928">
                <w:rPr>
                  <w:noProof/>
                  <w:lang w:val="el-GR"/>
                </w:rPr>
                <w:t>2</w:t>
              </w:r>
            </w:ins>
            <w:ins w:id="4795" w:author="Στάθης Καπ" w:date="2023-03-09T17:14:00Z">
              <w:r>
                <w:rPr>
                  <w:lang w:val="el-GR"/>
                </w:rPr>
                <w:fldChar w:fldCharType="end"/>
              </w:r>
              <w:r>
                <w:t>)</w:t>
              </w:r>
            </w:ins>
          </w:p>
        </w:tc>
      </w:tr>
      <w:tr w:rsidR="00FC3119" w14:paraId="413B317C" w14:textId="77777777" w:rsidTr="00FC3119">
        <w:trPr>
          <w:ins w:id="4796" w:author="Στάθης Καπ" w:date="2023-03-09T17:30:00Z"/>
        </w:trPr>
        <w:tc>
          <w:tcPr>
            <w:tcW w:w="350" w:type="pct"/>
            <w:vAlign w:val="center"/>
          </w:tcPr>
          <w:p w14:paraId="37C26C50" w14:textId="77777777" w:rsidR="00430E99" w:rsidRDefault="00430E99" w:rsidP="00FC3119">
            <w:pPr>
              <w:spacing w:after="160"/>
              <w:rPr>
                <w:ins w:id="4797" w:author="Στάθης Καπ" w:date="2023-03-09T17:30:00Z"/>
                <w:lang w:val="el-GR"/>
              </w:rPr>
            </w:pPr>
          </w:p>
        </w:tc>
        <w:tc>
          <w:tcPr>
            <w:tcW w:w="4300" w:type="pct"/>
            <w:vAlign w:val="center"/>
          </w:tcPr>
          <w:p w14:paraId="38C206B0" w14:textId="31FA3842" w:rsidR="00430E99" w:rsidRPr="00FC3119" w:rsidRDefault="00430E99" w:rsidP="00FC3119">
            <w:pPr>
              <w:rPr>
                <w:ins w:id="4798" w:author="Στάθης Καπ" w:date="2023-03-09T17:30:00Z"/>
                <w:rFonts w:eastAsiaTheme="minorEastAsia"/>
                <w:lang w:val="el-GR"/>
                <w:rPrChange w:id="4799" w:author="Στάθης Καπ" w:date="2023-03-09T17:35:00Z">
                  <w:rPr>
                    <w:ins w:id="4800" w:author="Στάθης Καπ" w:date="2023-03-09T17:30:00Z"/>
                    <w:rFonts w:eastAsiaTheme="minorEastAsia"/>
                  </w:rPr>
                </w:rPrChange>
              </w:rPr>
            </w:pPr>
            <m:oMathPara>
              <m:oMath>
                <m:r>
                  <w:ins w:id="4801" w:author="Στάθης Καπ" w:date="2023-03-09T17:30:00Z">
                    <w:rPr>
                      <w:rFonts w:ascii="Cambria Math" w:hAnsi="Cambria Math"/>
                    </w:rPr>
                    <m:t>reduc</m:t>
                  </w:ins>
                </m:r>
                <m:sSubSup>
                  <m:sSubSupPr>
                    <m:ctrlPr>
                      <w:ins w:id="4802" w:author="Στάθης Καπ" w:date="2023-03-09T17:30:00Z">
                        <w:rPr>
                          <w:rFonts w:ascii="Cambria Math" w:hAnsi="Cambria Math"/>
                          <w:i/>
                        </w:rPr>
                      </w:ins>
                    </m:ctrlPr>
                  </m:sSubSupPr>
                  <m:e>
                    <m:r>
                      <w:ins w:id="4803" w:author="Στάθης Καπ" w:date="2023-03-09T17:30:00Z">
                        <w:rPr>
                          <w:rFonts w:ascii="Cambria Math" w:hAnsi="Cambria Math"/>
                        </w:rPr>
                        <m:t>e</m:t>
                      </w:ins>
                    </m:r>
                  </m:e>
                  <m:sub>
                    <m:r>
                      <w:ins w:id="4804" w:author="Στάθης Καπ" w:date="2023-03-09T17:30:00Z">
                        <w:rPr>
                          <w:rFonts w:ascii="Cambria Math" w:hAnsi="Cambria Math"/>
                        </w:rPr>
                        <m:t>i</m:t>
                      </w:ins>
                    </m:r>
                  </m:sub>
                  <m:sup>
                    <m:r>
                      <w:ins w:id="4805" w:author="Στάθης Καπ" w:date="2023-03-09T17:30:00Z">
                        <w:rPr>
                          <w:rFonts w:ascii="Cambria Math" w:hAnsi="Cambria Math"/>
                        </w:rPr>
                        <m:t>-</m:t>
                      </w:ins>
                    </m:r>
                  </m:sup>
                </m:sSubSup>
                <m:r>
                  <w:ins w:id="4806" w:author="Στάθης Καπ" w:date="2023-03-09T17:30:00Z">
                    <w:rPr>
                      <w:rFonts w:ascii="Cambria Math" w:hAnsi="Cambria Math"/>
                    </w:rPr>
                    <m:t>=rati</m:t>
                  </w:ins>
                </m:r>
                <m:sSub>
                  <m:sSubPr>
                    <m:ctrlPr>
                      <w:ins w:id="4807" w:author="Στάθης Καπ" w:date="2023-03-09T17:30:00Z">
                        <w:rPr>
                          <w:rFonts w:ascii="Cambria Math" w:hAnsi="Cambria Math"/>
                          <w:i/>
                        </w:rPr>
                      </w:ins>
                    </m:ctrlPr>
                  </m:sSubPr>
                  <m:e>
                    <m:r>
                      <w:ins w:id="4808" w:author="Στάθης Καπ" w:date="2023-03-09T17:30:00Z">
                        <w:rPr>
                          <w:rFonts w:ascii="Cambria Math" w:hAnsi="Cambria Math"/>
                        </w:rPr>
                        <m:t>o</m:t>
                      </w:ins>
                    </m:r>
                  </m:e>
                  <m:sub>
                    <m:r>
                      <w:ins w:id="4809" w:author="Στάθης Καπ" w:date="2023-03-09T17:30:00Z">
                        <w:rPr>
                          <w:rFonts w:ascii="Cambria Math" w:hAnsi="Cambria Math"/>
                        </w:rPr>
                        <m:t>i</m:t>
                      </w:ins>
                    </m:r>
                  </m:sub>
                </m:sSub>
                <m:r>
                  <w:ins w:id="4810" w:author="Στάθης Καπ" w:date="2023-03-09T17:30:00Z">
                    <w:rPr>
                      <w:rFonts w:ascii="Cambria Math" w:hAnsi="Cambria Math"/>
                    </w:rPr>
                    <m:t>*reduc</m:t>
                  </w:ins>
                </m:r>
                <m:sSub>
                  <m:sSubPr>
                    <m:ctrlPr>
                      <w:ins w:id="4811" w:author="Στάθης Καπ" w:date="2023-03-09T17:30:00Z">
                        <w:rPr>
                          <w:rFonts w:ascii="Cambria Math" w:hAnsi="Cambria Math"/>
                          <w:i/>
                        </w:rPr>
                      </w:ins>
                    </m:ctrlPr>
                  </m:sSubPr>
                  <m:e>
                    <m:r>
                      <w:ins w:id="4812" w:author="Στάθης Καπ" w:date="2023-03-09T17:30:00Z">
                        <w:rPr>
                          <w:rFonts w:ascii="Cambria Math" w:hAnsi="Cambria Math"/>
                        </w:rPr>
                        <m:t>e</m:t>
                      </w:ins>
                    </m:r>
                  </m:e>
                  <m:sub>
                    <m:r>
                      <w:ins w:id="4813" w:author="Στάθης Καπ" w:date="2023-03-09T17:30:00Z">
                        <w:rPr>
                          <w:rFonts w:ascii="Cambria Math" w:hAnsi="Cambria Math"/>
                        </w:rPr>
                        <m:t>i</m:t>
                      </w:ins>
                    </m:r>
                  </m:sub>
                </m:sSub>
                <m:r>
                  <w:ins w:id="4814" w:author="Στάθης Καπ" w:date="2023-03-09T17:30:00Z">
                    <w:rPr>
                      <w:rFonts w:ascii="Cambria Math" w:hAnsi="Cambria Math"/>
                    </w:rPr>
                    <m:t>/(rati</m:t>
                  </w:ins>
                </m:r>
                <m:sSub>
                  <m:sSubPr>
                    <m:ctrlPr>
                      <w:ins w:id="4815" w:author="Στάθης Καπ" w:date="2023-03-09T17:30:00Z">
                        <w:rPr>
                          <w:rFonts w:ascii="Cambria Math" w:hAnsi="Cambria Math"/>
                          <w:i/>
                        </w:rPr>
                      </w:ins>
                    </m:ctrlPr>
                  </m:sSubPr>
                  <m:e>
                    <m:r>
                      <w:ins w:id="4816" w:author="Στάθης Καπ" w:date="2023-03-09T17:30:00Z">
                        <w:rPr>
                          <w:rFonts w:ascii="Cambria Math" w:hAnsi="Cambria Math"/>
                        </w:rPr>
                        <m:t>o</m:t>
                      </w:ins>
                    </m:r>
                  </m:e>
                  <m:sub>
                    <m:r>
                      <w:ins w:id="4817" w:author="Στάθης Καπ" w:date="2023-03-09T17:30:00Z">
                        <w:rPr>
                          <w:rFonts w:ascii="Cambria Math" w:hAnsi="Cambria Math"/>
                        </w:rPr>
                        <m:t>i</m:t>
                      </w:ins>
                    </m:r>
                  </m:sub>
                </m:sSub>
                <m:r>
                  <w:ins w:id="4818"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4819" w:author="Στάθης Καπ" w:date="2023-03-09T17:30:00Z"/>
              </w:rPr>
            </w:pPr>
            <w:ins w:id="4820"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21"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22" w:author="Στάθης Καπ" w:date="2023-03-11T10:39:00Z">
              <w:r w:rsidR="00657928">
                <w:rPr>
                  <w:noProof/>
                  <w:lang w:val="el-GR"/>
                </w:rPr>
                <w:t>3</w:t>
              </w:r>
            </w:ins>
            <w:ins w:id="4823" w:author="Στάθης Καπ" w:date="2023-03-09T17:30:00Z">
              <w:r>
                <w:rPr>
                  <w:lang w:val="el-GR"/>
                </w:rPr>
                <w:fldChar w:fldCharType="end"/>
              </w:r>
              <w:r>
                <w:t>)</w:t>
              </w:r>
            </w:ins>
          </w:p>
        </w:tc>
      </w:tr>
      <w:tr w:rsidR="00FC3119" w14:paraId="79CA19B3" w14:textId="77777777" w:rsidTr="00FC3119">
        <w:tblPrEx>
          <w:tblPrExChange w:id="4824"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825" w:author="Στάθης Καπ" w:date="2023-03-09T17:36:00Z"/>
          <w:trPrChange w:id="4826" w:author="Στάθης Καπ" w:date="2023-03-09T17:37:00Z">
            <w:trPr>
              <w:gridBefore w:val="1"/>
            </w:trPr>
          </w:trPrChange>
        </w:trPr>
        <w:tc>
          <w:tcPr>
            <w:tcW w:w="350" w:type="pct"/>
            <w:vAlign w:val="center"/>
            <w:tcPrChange w:id="4827" w:author="Στάθης Καπ" w:date="2023-03-09T17:37:00Z">
              <w:tcPr>
                <w:tcW w:w="350" w:type="pct"/>
                <w:gridSpan w:val="2"/>
                <w:vAlign w:val="center"/>
              </w:tcPr>
            </w:tcPrChange>
          </w:tcPr>
          <w:p w14:paraId="4F463966" w14:textId="77777777" w:rsidR="00FC3119" w:rsidRDefault="00FC3119" w:rsidP="009861B1">
            <w:pPr>
              <w:spacing w:after="160"/>
              <w:rPr>
                <w:ins w:id="4828" w:author="Στάθης Καπ" w:date="2023-03-09T17:36:00Z"/>
                <w:lang w:val="el-GR"/>
              </w:rPr>
            </w:pPr>
          </w:p>
        </w:tc>
        <w:tc>
          <w:tcPr>
            <w:tcW w:w="4300" w:type="pct"/>
            <w:vAlign w:val="center"/>
            <w:tcPrChange w:id="4829" w:author="Στάθης Καπ" w:date="2023-03-09T17:37:00Z">
              <w:tcPr>
                <w:tcW w:w="4300" w:type="pct"/>
                <w:gridSpan w:val="2"/>
                <w:vAlign w:val="center"/>
              </w:tcPr>
            </w:tcPrChange>
          </w:tcPr>
          <w:p w14:paraId="5414D472" w14:textId="00256D65" w:rsidR="00FC3119" w:rsidRPr="009861B1" w:rsidRDefault="00FC3119" w:rsidP="009861B1">
            <w:pPr>
              <w:rPr>
                <w:ins w:id="4830" w:author="Στάθης Καπ" w:date="2023-03-09T17:36:00Z"/>
                <w:rFonts w:eastAsiaTheme="minorEastAsia"/>
                <w:lang w:val="el-GR"/>
              </w:rPr>
            </w:pPr>
            <m:oMathPara>
              <m:oMath>
                <m:r>
                  <w:ins w:id="4831" w:author="Στάθης Καπ" w:date="2023-03-09T17:36:00Z">
                    <w:rPr>
                      <w:rFonts w:ascii="Cambria Math" w:hAnsi="Cambria Math"/>
                    </w:rPr>
                    <m:t>reduc</m:t>
                  </w:ins>
                </m:r>
                <m:sSubSup>
                  <m:sSubSupPr>
                    <m:ctrlPr>
                      <w:ins w:id="4832" w:author="Στάθης Καπ" w:date="2023-03-09T17:36:00Z">
                        <w:rPr>
                          <w:rFonts w:ascii="Cambria Math" w:hAnsi="Cambria Math"/>
                          <w:i/>
                        </w:rPr>
                      </w:ins>
                    </m:ctrlPr>
                  </m:sSubSupPr>
                  <m:e>
                    <m:r>
                      <w:ins w:id="4833" w:author="Στάθης Καπ" w:date="2023-03-09T17:36:00Z">
                        <w:rPr>
                          <w:rFonts w:ascii="Cambria Math" w:hAnsi="Cambria Math"/>
                        </w:rPr>
                        <m:t>e</m:t>
                      </w:ins>
                    </m:r>
                  </m:e>
                  <m:sub>
                    <m:r>
                      <w:ins w:id="4834" w:author="Στάθης Καπ" w:date="2023-03-09T17:36:00Z">
                        <w:rPr>
                          <w:rFonts w:ascii="Cambria Math" w:hAnsi="Cambria Math"/>
                        </w:rPr>
                        <m:t>i</m:t>
                      </w:ins>
                    </m:r>
                  </m:sub>
                  <m:sup>
                    <m:r>
                      <w:ins w:id="4835" w:author="Στάθης Καπ" w:date="2023-03-09T17:37:00Z">
                        <w:rPr>
                          <w:rFonts w:ascii="Cambria Math" w:hAnsi="Cambria Math"/>
                        </w:rPr>
                        <m:t>+</m:t>
                      </w:ins>
                    </m:r>
                  </m:sup>
                </m:sSubSup>
                <m:r>
                  <w:ins w:id="4836" w:author="Στάθης Καπ" w:date="2023-03-09T17:36:00Z">
                    <w:rPr>
                      <w:rFonts w:ascii="Cambria Math" w:hAnsi="Cambria Math"/>
                    </w:rPr>
                    <m:t>=</m:t>
                  </w:ins>
                </m:r>
                <m:r>
                  <w:ins w:id="4837" w:author="Στάθης Καπ" w:date="2023-03-09T17:37:00Z">
                    <w:rPr>
                      <w:rFonts w:ascii="Cambria Math" w:hAnsi="Cambria Math"/>
                    </w:rPr>
                    <m:t>reduc</m:t>
                  </w:ins>
                </m:r>
                <m:sSub>
                  <m:sSubPr>
                    <m:ctrlPr>
                      <w:ins w:id="4838" w:author="Στάθης Καπ" w:date="2023-03-09T17:37:00Z">
                        <w:rPr>
                          <w:rFonts w:ascii="Cambria Math" w:hAnsi="Cambria Math"/>
                          <w:i/>
                        </w:rPr>
                      </w:ins>
                    </m:ctrlPr>
                  </m:sSubPr>
                  <m:e>
                    <m:r>
                      <w:ins w:id="4839" w:author="Στάθης Καπ" w:date="2023-03-09T17:37:00Z">
                        <w:rPr>
                          <w:rFonts w:ascii="Cambria Math" w:hAnsi="Cambria Math"/>
                        </w:rPr>
                        <m:t>e</m:t>
                      </w:ins>
                    </m:r>
                  </m:e>
                  <m:sub>
                    <m:r>
                      <w:ins w:id="4840" w:author="Στάθης Καπ" w:date="2023-03-09T17:37:00Z">
                        <w:rPr>
                          <w:rFonts w:ascii="Cambria Math" w:hAnsi="Cambria Math"/>
                        </w:rPr>
                        <m:t>i</m:t>
                      </w:ins>
                    </m:r>
                  </m:sub>
                </m:sSub>
                <m:r>
                  <w:ins w:id="4841" w:author="Στάθης Καπ" w:date="2023-03-09T17:37:00Z">
                    <w:rPr>
                      <w:rFonts w:ascii="Cambria Math" w:hAnsi="Cambria Math"/>
                    </w:rPr>
                    <m:t>-reduc</m:t>
                  </w:ins>
                </m:r>
                <m:sSubSup>
                  <m:sSubSupPr>
                    <m:ctrlPr>
                      <w:ins w:id="4842" w:author="Στάθης Καπ" w:date="2023-03-09T17:37:00Z">
                        <w:rPr>
                          <w:rFonts w:ascii="Cambria Math" w:hAnsi="Cambria Math"/>
                          <w:i/>
                        </w:rPr>
                      </w:ins>
                    </m:ctrlPr>
                  </m:sSubSupPr>
                  <m:e>
                    <m:r>
                      <w:ins w:id="4843" w:author="Στάθης Καπ" w:date="2023-03-09T17:37:00Z">
                        <w:rPr>
                          <w:rFonts w:ascii="Cambria Math" w:hAnsi="Cambria Math"/>
                        </w:rPr>
                        <m:t>e</m:t>
                      </w:ins>
                    </m:r>
                  </m:e>
                  <m:sub>
                    <m:r>
                      <w:ins w:id="4844" w:author="Στάθης Καπ" w:date="2023-03-09T17:37:00Z">
                        <w:rPr>
                          <w:rFonts w:ascii="Cambria Math" w:hAnsi="Cambria Math"/>
                        </w:rPr>
                        <m:t>i</m:t>
                      </w:ins>
                    </m:r>
                  </m:sub>
                  <m:sup>
                    <m:r>
                      <w:ins w:id="4845" w:author="Στάθης Καπ" w:date="2023-03-09T17:37:00Z">
                        <w:rPr>
                          <w:rFonts w:ascii="Cambria Math" w:hAnsi="Cambria Math"/>
                        </w:rPr>
                        <m:t>-</m:t>
                      </w:ins>
                    </m:r>
                  </m:sup>
                </m:sSubSup>
              </m:oMath>
            </m:oMathPara>
          </w:p>
        </w:tc>
        <w:tc>
          <w:tcPr>
            <w:tcW w:w="350" w:type="pct"/>
            <w:vAlign w:val="center"/>
            <w:tcPrChange w:id="4846"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4847" w:author="Στάθης Καπ" w:date="2023-03-09T17:36:00Z"/>
              </w:rPr>
            </w:pPr>
            <w:ins w:id="4848"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849"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850" w:author="Στάθης Καπ" w:date="2023-03-11T10:39:00Z">
              <w:r w:rsidR="00657928">
                <w:rPr>
                  <w:noProof/>
                  <w:lang w:val="el-GR"/>
                </w:rPr>
                <w:t>4</w:t>
              </w:r>
            </w:ins>
            <w:ins w:id="4851" w:author="Στάθης Καπ" w:date="2023-03-09T17:36:00Z">
              <w:r>
                <w:rPr>
                  <w:lang w:val="el-GR"/>
                </w:rPr>
                <w:fldChar w:fldCharType="end"/>
              </w:r>
              <w:r>
                <w:t>)</w:t>
              </w:r>
            </w:ins>
          </w:p>
        </w:tc>
      </w:tr>
    </w:tbl>
    <w:p w14:paraId="0445DA42" w14:textId="77777777" w:rsidR="00B40F10" w:rsidRDefault="00B40F10" w:rsidP="00646626">
      <w:pPr>
        <w:rPr>
          <w:ins w:id="4852" w:author="Στάθης Καπ" w:date="2023-03-09T17:42:00Z"/>
          <w:rFonts w:eastAsiaTheme="minorEastAsia"/>
          <w:lang w:val="el-GR"/>
        </w:rPr>
      </w:pPr>
      <w:ins w:id="4853" w:author="Στάθης Καπ" w:date="2023-03-09T17:40:00Z">
        <w:r>
          <w:rPr>
            <w:rFonts w:eastAsiaTheme="minorEastAsia"/>
            <w:lang w:val="el-GR"/>
          </w:rPr>
          <w:t xml:space="preserve">Φυσικά, οι παραπάνω σχέσεις ισχύουν μόνο ένα </w:t>
        </w:r>
      </w:ins>
      <m:oMath>
        <m:r>
          <w:ins w:id="4854" w:author="Στάθης Καπ" w:date="2023-03-09T17:40:00Z">
            <w:rPr>
              <w:rFonts w:ascii="Cambria Math" w:eastAsiaTheme="minorEastAsia" w:hAnsi="Cambria Math"/>
              <w:lang w:val="el-GR"/>
            </w:rPr>
            <m:t>coun</m:t>
          </w:ins>
        </m:r>
        <m:sSub>
          <m:sSubPr>
            <m:ctrlPr>
              <w:ins w:id="4855" w:author="Στάθης Καπ" w:date="2023-03-09T17:40:00Z">
                <w:rPr>
                  <w:rFonts w:ascii="Cambria Math" w:eastAsiaTheme="minorEastAsia" w:hAnsi="Cambria Math"/>
                  <w:i/>
                  <w:lang w:val="el-GR"/>
                </w:rPr>
              </w:ins>
            </m:ctrlPr>
          </m:sSubPr>
          <m:e>
            <m:r>
              <w:ins w:id="4856" w:author="Στάθης Καπ" w:date="2023-03-09T17:40:00Z">
                <w:rPr>
                  <w:rFonts w:ascii="Cambria Math" w:eastAsiaTheme="minorEastAsia" w:hAnsi="Cambria Math"/>
                  <w:lang w:val="el-GR"/>
                </w:rPr>
                <m:t>t</m:t>
              </w:ins>
            </m:r>
          </m:e>
          <m:sub>
            <m:r>
              <w:ins w:id="4857" w:author="Στάθης Καπ" w:date="2023-03-09T17:40:00Z">
                <w:rPr>
                  <w:rFonts w:ascii="Cambria Math" w:eastAsiaTheme="minorEastAsia" w:hAnsi="Cambria Math"/>
                  <w:lang w:val="el-GR"/>
                </w:rPr>
                <m:t>i+1</m:t>
              </w:ins>
            </m:r>
          </m:sub>
        </m:sSub>
        <m:r>
          <w:ins w:id="4858" w:author="Στάθης Καπ" w:date="2023-03-09T17:40:00Z">
            <w:rPr>
              <w:rFonts w:ascii="Cambria Math" w:eastAsiaTheme="minorEastAsia" w:hAnsi="Cambria Math"/>
              <w:lang w:val="el-GR"/>
            </w:rPr>
            <m:t>≠0</m:t>
          </w:ins>
        </m:r>
      </m:oMath>
      <w:ins w:id="4859" w:author="Στάθης Καπ" w:date="2023-03-09T17:40:00Z">
        <w:r w:rsidRPr="00B40F10">
          <w:rPr>
            <w:rFonts w:eastAsiaTheme="minorEastAsia"/>
            <w:lang w:val="el-GR"/>
            <w:rPrChange w:id="4860" w:author="Στάθης Καπ" w:date="2023-03-09T17:40:00Z">
              <w:rPr>
                <w:rFonts w:eastAsiaTheme="minorEastAsia"/>
              </w:rPr>
            </w:rPrChange>
          </w:rPr>
          <w:t xml:space="preserve">. </w:t>
        </w:r>
        <w:r>
          <w:rPr>
            <w:rFonts w:eastAsiaTheme="minorEastAsia"/>
            <w:lang w:val="el-GR"/>
          </w:rPr>
          <w:t xml:space="preserve">Διαφορετικά, </w:t>
        </w:r>
      </w:ins>
      <w:ins w:id="4861"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4862" w:author="Στάθης Καπ" w:date="2023-03-09T17:43:00Z"/>
          <w:rFonts w:eastAsiaTheme="minorEastAsia"/>
          <w:i/>
          <w:lang w:val="el-GR"/>
          <w:rPrChange w:id="4863" w:author="Στάθης Καπ" w:date="2023-03-09T17:43:00Z">
            <w:rPr>
              <w:ins w:id="4864" w:author="Στάθης Καπ" w:date="2023-03-09T17:43:00Z"/>
              <w:rFonts w:eastAsiaTheme="minorEastAsia"/>
              <w:lang w:val="el-GR"/>
            </w:rPr>
          </w:rPrChange>
        </w:rPr>
      </w:pPr>
      <w:ins w:id="4865" w:author="Στάθης Καπ" w:date="2023-03-09T17:40:00Z">
        <w:r w:rsidRPr="00B40F10">
          <w:rPr>
            <w:rFonts w:eastAsiaTheme="minorEastAsia"/>
            <w:lang w:val="el-GR"/>
            <w:rPrChange w:id="4866" w:author="Στάθης Καπ" w:date="2023-03-09T17:42:00Z">
              <w:rPr>
                <w:lang w:val="el-GR"/>
              </w:rPr>
            </w:rPrChange>
          </w:rPr>
          <w:t xml:space="preserve">εάν </w:t>
        </w:r>
      </w:ins>
      <m:oMath>
        <m:r>
          <w:ins w:id="4867" w:author="Στάθης Καπ" w:date="2023-03-09T17:41:00Z">
            <w:rPr>
              <w:rFonts w:ascii="Cambria Math" w:eastAsiaTheme="minorEastAsia" w:hAnsi="Cambria Math"/>
              <w:lang w:val="el-GR"/>
              <w:rPrChange w:id="4868" w:author="Στάθης Καπ" w:date="2023-03-09T17:42:00Z">
                <w:rPr>
                  <w:lang w:val="el-GR"/>
                </w:rPr>
              </w:rPrChange>
            </w:rPr>
            <m:t>coun</m:t>
          </w:ins>
        </m:r>
        <m:sSub>
          <m:sSubPr>
            <m:ctrlPr>
              <w:ins w:id="4869" w:author="Στάθης Καπ" w:date="2023-03-09T17:41:00Z">
                <w:rPr>
                  <w:rFonts w:ascii="Cambria Math" w:eastAsiaTheme="minorEastAsia" w:hAnsi="Cambria Math"/>
                  <w:i/>
                  <w:lang w:val="el-GR"/>
                </w:rPr>
              </w:ins>
            </m:ctrlPr>
          </m:sSubPr>
          <m:e>
            <m:r>
              <w:ins w:id="4870" w:author="Στάθης Καπ" w:date="2023-03-09T17:41:00Z">
                <w:rPr>
                  <w:rFonts w:ascii="Cambria Math" w:eastAsiaTheme="minorEastAsia" w:hAnsi="Cambria Math"/>
                  <w:lang w:val="el-GR"/>
                  <w:rPrChange w:id="4871" w:author="Στάθης Καπ" w:date="2023-03-09T17:42:00Z">
                    <w:rPr>
                      <w:lang w:val="el-GR"/>
                    </w:rPr>
                  </w:rPrChange>
                </w:rPr>
                <m:t>t</m:t>
              </w:ins>
            </m:r>
          </m:e>
          <m:sub>
            <m:r>
              <w:ins w:id="4872" w:author="Στάθης Καπ" w:date="2023-03-09T17:41:00Z">
                <w:rPr>
                  <w:rFonts w:ascii="Cambria Math" w:eastAsiaTheme="minorEastAsia" w:hAnsi="Cambria Math"/>
                  <w:lang w:val="el-GR"/>
                  <w:rPrChange w:id="4873" w:author="Στάθης Καπ" w:date="2023-03-09T17:42:00Z">
                    <w:rPr>
                      <w:lang w:val="el-GR"/>
                    </w:rPr>
                  </w:rPrChange>
                </w:rPr>
                <m:t>i+1</m:t>
              </w:ins>
            </m:r>
          </m:sub>
        </m:sSub>
        <m:r>
          <w:ins w:id="4874" w:author="Στάθης Καπ" w:date="2023-03-09T17:41:00Z">
            <w:rPr>
              <w:rFonts w:ascii="Cambria Math" w:eastAsiaTheme="minorEastAsia" w:hAnsi="Cambria Math"/>
              <w:lang w:val="el-GR"/>
              <w:rPrChange w:id="4875" w:author="Στάθης Καπ" w:date="2023-03-09T17:42:00Z">
                <w:rPr>
                  <w:lang w:val="el-GR"/>
                </w:rPr>
              </w:rPrChange>
            </w:rPr>
            <m:t>=0</m:t>
          </w:ins>
        </m:r>
      </m:oMath>
      <w:ins w:id="4876" w:author="Στάθης Καπ" w:date="2023-03-09T17:41:00Z">
        <w:r w:rsidRPr="00B40F10">
          <w:rPr>
            <w:rFonts w:eastAsiaTheme="minorEastAsia"/>
            <w:lang w:val="el-GR"/>
            <w:rPrChange w:id="4877" w:author="Στάθης Καπ" w:date="2023-03-09T17:42:00Z">
              <w:rPr>
                <w:lang w:val="el-GR"/>
              </w:rPr>
            </w:rPrChange>
          </w:rPr>
          <w:t xml:space="preserve"> και </w:t>
        </w:r>
      </w:ins>
      <m:oMath>
        <m:r>
          <w:ins w:id="4878" w:author="Στάθης Καπ" w:date="2023-03-09T17:42:00Z">
            <w:rPr>
              <w:rFonts w:ascii="Cambria Math" w:eastAsiaTheme="minorEastAsia" w:hAnsi="Cambria Math"/>
              <w:lang w:val="el-GR"/>
            </w:rPr>
            <m:t>coun</m:t>
          </w:ins>
        </m:r>
        <m:sSub>
          <m:sSubPr>
            <m:ctrlPr>
              <w:ins w:id="4879" w:author="Στάθης Καπ" w:date="2023-03-09T17:42:00Z">
                <w:rPr>
                  <w:rFonts w:ascii="Cambria Math" w:eastAsiaTheme="minorEastAsia" w:hAnsi="Cambria Math"/>
                  <w:i/>
                  <w:lang w:val="el-GR"/>
                </w:rPr>
              </w:ins>
            </m:ctrlPr>
          </m:sSubPr>
          <m:e>
            <m:r>
              <w:ins w:id="4880" w:author="Στάθης Καπ" w:date="2023-03-09T17:42:00Z">
                <w:rPr>
                  <w:rFonts w:ascii="Cambria Math" w:eastAsiaTheme="minorEastAsia" w:hAnsi="Cambria Math"/>
                  <w:lang w:val="el-GR"/>
                </w:rPr>
                <m:t>t</m:t>
              </w:ins>
            </m:r>
          </m:e>
          <m:sub>
            <m:r>
              <w:ins w:id="4881" w:author="Στάθης Καπ" w:date="2023-03-09T17:42:00Z">
                <w:rPr>
                  <w:rFonts w:ascii="Cambria Math" w:eastAsiaTheme="minorEastAsia" w:hAnsi="Cambria Math"/>
                  <w:lang w:val="el-GR"/>
                </w:rPr>
                <m:t>i-1</m:t>
              </w:ins>
            </m:r>
          </m:sub>
        </m:sSub>
        <m:r>
          <w:ins w:id="4882" w:author="Στάθης Καπ" w:date="2023-03-09T17:42:00Z">
            <w:rPr>
              <w:rFonts w:ascii="Cambria Math" w:eastAsiaTheme="minorEastAsia" w:hAnsi="Cambria Math"/>
              <w:lang w:val="el-GR"/>
            </w:rPr>
            <m:t>=0</m:t>
          </w:ins>
        </m:r>
      </m:oMath>
      <w:ins w:id="4883" w:author="Στάθης Καπ" w:date="2023-03-09T17:42:00Z">
        <w:r>
          <w:rPr>
            <w:rFonts w:eastAsiaTheme="minorEastAsia"/>
            <w:lang w:val="el-GR"/>
          </w:rPr>
          <w:t>, τότε</w:t>
        </w:r>
      </w:ins>
      <w:ins w:id="4884" w:author="Στάθης Καπ" w:date="2023-03-09T17:43:00Z">
        <w:r>
          <w:rPr>
            <w:rFonts w:eastAsiaTheme="minorEastAsia"/>
            <w:lang w:val="el-GR"/>
          </w:rPr>
          <w:t xml:space="preserve"> </w:t>
        </w:r>
      </w:ins>
      <m:oMath>
        <m:r>
          <w:ins w:id="4885" w:author="Στάθης Καπ" w:date="2023-03-09T17:43:00Z">
            <w:rPr>
              <w:rFonts w:ascii="Cambria Math" w:eastAsiaTheme="minorEastAsia" w:hAnsi="Cambria Math"/>
              <w:lang w:val="el-GR"/>
            </w:rPr>
            <m:t>reduc</m:t>
          </w:ins>
        </m:r>
        <m:sSubSup>
          <m:sSubSupPr>
            <m:ctrlPr>
              <w:ins w:id="4886" w:author="Στάθης Καπ" w:date="2023-03-09T17:43:00Z">
                <w:rPr>
                  <w:rFonts w:ascii="Cambria Math" w:eastAsiaTheme="minorEastAsia" w:hAnsi="Cambria Math"/>
                  <w:i/>
                  <w:lang w:val="el-GR"/>
                </w:rPr>
              </w:ins>
            </m:ctrlPr>
          </m:sSubSupPr>
          <m:e>
            <m:r>
              <w:ins w:id="4887" w:author="Στάθης Καπ" w:date="2023-03-09T17:43:00Z">
                <w:rPr>
                  <w:rFonts w:ascii="Cambria Math" w:eastAsiaTheme="minorEastAsia" w:hAnsi="Cambria Math"/>
                  <w:lang w:val="el-GR"/>
                </w:rPr>
                <m:t>e</m:t>
              </w:ins>
            </m:r>
          </m:e>
          <m:sub>
            <m:r>
              <w:ins w:id="4888" w:author="Στάθης Καπ" w:date="2023-03-09T17:43:00Z">
                <w:rPr>
                  <w:rFonts w:ascii="Cambria Math" w:eastAsiaTheme="minorEastAsia" w:hAnsi="Cambria Math"/>
                  <w:lang w:val="el-GR"/>
                </w:rPr>
                <m:t>i</m:t>
              </w:ins>
            </m:r>
          </m:sub>
          <m:sup>
            <m:r>
              <w:ins w:id="4889" w:author="Στάθης Καπ" w:date="2023-03-09T17:43:00Z">
                <w:rPr>
                  <w:rFonts w:ascii="Cambria Math" w:eastAsiaTheme="minorEastAsia" w:hAnsi="Cambria Math"/>
                  <w:lang w:val="el-GR"/>
                </w:rPr>
                <m:t>-</m:t>
              </w:ins>
            </m:r>
          </m:sup>
        </m:sSubSup>
        <m:r>
          <w:ins w:id="4890" w:author="Στάθης Καπ" w:date="2023-03-09T17:43:00Z">
            <w:rPr>
              <w:rFonts w:ascii="Cambria Math" w:eastAsiaTheme="minorEastAsia" w:hAnsi="Cambria Math"/>
              <w:lang w:val="el-GR"/>
            </w:rPr>
            <m:t>=reduc</m:t>
          </w:ins>
        </m:r>
        <m:sSubSup>
          <m:sSubSupPr>
            <m:ctrlPr>
              <w:ins w:id="4891" w:author="Στάθης Καπ" w:date="2023-03-09T17:43:00Z">
                <w:rPr>
                  <w:rFonts w:ascii="Cambria Math" w:eastAsiaTheme="minorEastAsia" w:hAnsi="Cambria Math"/>
                  <w:i/>
                  <w:lang w:val="el-GR"/>
                </w:rPr>
              </w:ins>
            </m:ctrlPr>
          </m:sSubSupPr>
          <m:e>
            <m:r>
              <w:ins w:id="4892" w:author="Στάθης Καπ" w:date="2023-03-09T17:43:00Z">
                <w:rPr>
                  <w:rFonts w:ascii="Cambria Math" w:eastAsiaTheme="minorEastAsia" w:hAnsi="Cambria Math"/>
                  <w:lang w:val="el-GR"/>
                </w:rPr>
                <m:t>e</m:t>
              </w:ins>
            </m:r>
          </m:e>
          <m:sub>
            <m:r>
              <w:ins w:id="4893" w:author="Στάθης Καπ" w:date="2023-03-09T17:43:00Z">
                <w:rPr>
                  <w:rFonts w:ascii="Cambria Math" w:eastAsiaTheme="minorEastAsia" w:hAnsi="Cambria Math"/>
                  <w:lang w:val="el-GR"/>
                </w:rPr>
                <m:t>i</m:t>
              </w:ins>
            </m:r>
          </m:sub>
          <m:sup>
            <m:r>
              <w:ins w:id="4894" w:author="Στάθης Καπ" w:date="2023-03-09T17:43:00Z">
                <w:rPr>
                  <w:rFonts w:ascii="Cambria Math" w:eastAsiaTheme="minorEastAsia" w:hAnsi="Cambria Math"/>
                  <w:lang w:val="el-GR"/>
                </w:rPr>
                <m:t>+</m:t>
              </w:ins>
            </m:r>
          </m:sup>
        </m:sSubSup>
        <m:r>
          <w:ins w:id="4895" w:author="Στάθης Καπ" w:date="2023-03-09T17:43:00Z">
            <w:rPr>
              <w:rFonts w:ascii="Cambria Math" w:eastAsiaTheme="minorEastAsia" w:hAnsi="Cambria Math"/>
              <w:lang w:val="el-GR"/>
            </w:rPr>
            <m:t>=reduc</m:t>
          </w:ins>
        </m:r>
        <m:sSub>
          <m:sSubPr>
            <m:ctrlPr>
              <w:ins w:id="4896" w:author="Στάθης Καπ" w:date="2023-03-09T17:43:00Z">
                <w:rPr>
                  <w:rFonts w:ascii="Cambria Math" w:eastAsiaTheme="minorEastAsia" w:hAnsi="Cambria Math"/>
                  <w:i/>
                  <w:lang w:val="el-GR"/>
                </w:rPr>
              </w:ins>
            </m:ctrlPr>
          </m:sSubPr>
          <m:e>
            <m:r>
              <w:ins w:id="4897" w:author="Στάθης Καπ" w:date="2023-03-09T17:43:00Z">
                <w:rPr>
                  <w:rFonts w:ascii="Cambria Math" w:eastAsiaTheme="minorEastAsia" w:hAnsi="Cambria Math"/>
                  <w:lang w:val="el-GR"/>
                </w:rPr>
                <m:t>e</m:t>
              </w:ins>
            </m:r>
          </m:e>
          <m:sub>
            <m:r>
              <w:ins w:id="4898" w:author="Στάθης Καπ" w:date="2023-03-09T17:43:00Z">
                <w:rPr>
                  <w:rFonts w:ascii="Cambria Math" w:eastAsiaTheme="minorEastAsia" w:hAnsi="Cambria Math"/>
                  <w:lang w:val="el-GR"/>
                </w:rPr>
                <m:t>i</m:t>
              </w:ins>
            </m:r>
          </m:sub>
        </m:sSub>
        <m:r>
          <w:ins w:id="4899"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4900" w:author="Στάθης Καπ" w:date="2023-03-09T17:29:00Z"/>
          <w:rFonts w:eastAsiaTheme="minorEastAsia"/>
          <w:i/>
          <w:lang w:val="el-GR"/>
          <w:rPrChange w:id="4901" w:author="Στάθης Καπ" w:date="2023-03-09T17:42:00Z">
            <w:rPr>
              <w:ins w:id="4902" w:author="Στάθης Καπ" w:date="2023-03-09T17:29:00Z"/>
              <w:rFonts w:eastAsiaTheme="minorEastAsia"/>
              <w:lang w:val="el-GR"/>
            </w:rPr>
          </w:rPrChange>
        </w:rPr>
        <w:pPrChange w:id="4903" w:author="Στάθης Καπ" w:date="2023-03-09T17:42:00Z">
          <w:pPr/>
        </w:pPrChange>
      </w:pPr>
      <w:ins w:id="4904" w:author="Στάθης Καπ" w:date="2023-03-09T17:43:00Z">
        <w:r>
          <w:rPr>
            <w:rFonts w:eastAsiaTheme="minorEastAsia"/>
            <w:lang w:val="el-GR"/>
          </w:rPr>
          <w:t xml:space="preserve">εάν </w:t>
        </w:r>
      </w:ins>
      <m:oMath>
        <m:r>
          <w:ins w:id="4905" w:author="Στάθης Καπ" w:date="2023-03-09T17:43:00Z">
            <w:rPr>
              <w:rFonts w:ascii="Cambria Math" w:eastAsiaTheme="minorEastAsia" w:hAnsi="Cambria Math"/>
              <w:lang w:val="el-GR"/>
            </w:rPr>
            <m:t>coun</m:t>
          </w:ins>
        </m:r>
        <m:sSub>
          <m:sSubPr>
            <m:ctrlPr>
              <w:ins w:id="4906" w:author="Στάθης Καπ" w:date="2023-03-09T17:43:00Z">
                <w:rPr>
                  <w:rFonts w:ascii="Cambria Math" w:eastAsiaTheme="minorEastAsia" w:hAnsi="Cambria Math"/>
                  <w:i/>
                  <w:lang w:val="el-GR"/>
                </w:rPr>
              </w:ins>
            </m:ctrlPr>
          </m:sSubPr>
          <m:e>
            <m:r>
              <w:ins w:id="4907" w:author="Στάθης Καπ" w:date="2023-03-09T17:43:00Z">
                <w:rPr>
                  <w:rFonts w:ascii="Cambria Math" w:eastAsiaTheme="minorEastAsia" w:hAnsi="Cambria Math"/>
                  <w:lang w:val="el-GR"/>
                </w:rPr>
                <m:t>t</m:t>
              </w:ins>
            </m:r>
          </m:e>
          <m:sub>
            <m:r>
              <w:ins w:id="4908" w:author="Στάθης Καπ" w:date="2023-03-09T17:43:00Z">
                <w:rPr>
                  <w:rFonts w:ascii="Cambria Math" w:eastAsiaTheme="minorEastAsia" w:hAnsi="Cambria Math"/>
                  <w:lang w:val="el-GR"/>
                </w:rPr>
                <m:t>i+1</m:t>
              </w:ins>
            </m:r>
          </m:sub>
        </m:sSub>
        <m:r>
          <w:ins w:id="4909" w:author="Στάθης Καπ" w:date="2023-03-09T17:43:00Z">
            <w:rPr>
              <w:rFonts w:ascii="Cambria Math" w:eastAsiaTheme="minorEastAsia" w:hAnsi="Cambria Math"/>
              <w:lang w:val="el-GR"/>
              <w:rPrChange w:id="4910" w:author="Στάθης Καπ" w:date="2023-03-09T17:44:00Z">
                <w:rPr>
                  <w:rFonts w:ascii="Cambria Math" w:eastAsiaTheme="minorEastAsia" w:hAnsi="Cambria Math"/>
                </w:rPr>
              </w:rPrChange>
            </w:rPr>
            <m:t>=0</m:t>
          </w:ins>
        </m:r>
      </m:oMath>
      <w:ins w:id="4911" w:author="Στάθης Καπ" w:date="2023-03-09T17:43:00Z">
        <w:r>
          <w:rPr>
            <w:rFonts w:eastAsiaTheme="minorEastAsia"/>
            <w:lang w:val="el-GR"/>
          </w:rPr>
          <w:t xml:space="preserve"> και </w:t>
        </w:r>
      </w:ins>
      <m:oMath>
        <m:r>
          <w:ins w:id="4912" w:author="Στάθης Καπ" w:date="2023-03-09T17:43:00Z">
            <w:rPr>
              <w:rFonts w:ascii="Cambria Math" w:eastAsiaTheme="minorEastAsia" w:hAnsi="Cambria Math"/>
              <w:lang w:val="el-GR"/>
            </w:rPr>
            <m:t>coun</m:t>
          </w:ins>
        </m:r>
        <m:sSub>
          <m:sSubPr>
            <m:ctrlPr>
              <w:ins w:id="4913" w:author="Στάθης Καπ" w:date="2023-03-09T17:43:00Z">
                <w:rPr>
                  <w:rFonts w:ascii="Cambria Math" w:eastAsiaTheme="minorEastAsia" w:hAnsi="Cambria Math"/>
                  <w:i/>
                  <w:lang w:val="el-GR"/>
                </w:rPr>
              </w:ins>
            </m:ctrlPr>
          </m:sSubPr>
          <m:e>
            <m:r>
              <w:ins w:id="4914" w:author="Στάθης Καπ" w:date="2023-03-09T17:43:00Z">
                <w:rPr>
                  <w:rFonts w:ascii="Cambria Math" w:eastAsiaTheme="minorEastAsia" w:hAnsi="Cambria Math"/>
                  <w:lang w:val="el-GR"/>
                </w:rPr>
                <m:t>t</m:t>
              </w:ins>
            </m:r>
          </m:e>
          <m:sub>
            <m:r>
              <w:ins w:id="4915" w:author="Στάθης Καπ" w:date="2023-03-09T17:43:00Z">
                <w:rPr>
                  <w:rFonts w:ascii="Cambria Math" w:eastAsiaTheme="minorEastAsia" w:hAnsi="Cambria Math"/>
                  <w:lang w:val="el-GR"/>
                </w:rPr>
                <m:t>i</m:t>
              </w:ins>
            </m:r>
            <m:r>
              <w:ins w:id="4916" w:author="Στάθης Καπ" w:date="2023-03-09T17:44:00Z">
                <w:rPr>
                  <w:rFonts w:ascii="Cambria Math" w:eastAsiaTheme="minorEastAsia" w:hAnsi="Cambria Math"/>
                  <w:lang w:val="el-GR"/>
                </w:rPr>
                <m:t>-1</m:t>
              </w:ins>
            </m:r>
          </m:sub>
        </m:sSub>
        <m:r>
          <w:ins w:id="4917" w:author="Στάθης Καπ" w:date="2023-03-09T17:44:00Z">
            <w:rPr>
              <w:rFonts w:ascii="Cambria Math" w:eastAsiaTheme="minorEastAsia" w:hAnsi="Cambria Math"/>
              <w:lang w:val="el-GR"/>
            </w:rPr>
            <m:t>≠0</m:t>
          </w:ins>
        </m:r>
      </m:oMath>
      <w:ins w:id="4918" w:author="Στάθης Καπ" w:date="2023-03-09T17:44:00Z">
        <w:r w:rsidRPr="00B40F10">
          <w:rPr>
            <w:rFonts w:eastAsiaTheme="minorEastAsia"/>
            <w:lang w:val="el-GR"/>
            <w:rPrChange w:id="4919" w:author="Στάθης Καπ" w:date="2023-03-09T17:44:00Z">
              <w:rPr>
                <w:rFonts w:eastAsiaTheme="minorEastAsia"/>
              </w:rPr>
            </w:rPrChange>
          </w:rPr>
          <w:t xml:space="preserve">, </w:t>
        </w:r>
        <w:r>
          <w:rPr>
            <w:rFonts w:eastAsiaTheme="minorEastAsia"/>
            <w:lang w:val="el-GR"/>
          </w:rPr>
          <w:t xml:space="preserve">τότε </w:t>
        </w:r>
      </w:ins>
      <m:oMath>
        <m:r>
          <w:ins w:id="4920" w:author="Στάθης Καπ" w:date="2023-03-09T17:44:00Z">
            <w:rPr>
              <w:rFonts w:ascii="Cambria Math" w:eastAsiaTheme="minorEastAsia" w:hAnsi="Cambria Math"/>
              <w:lang w:val="el-GR"/>
            </w:rPr>
            <m:t>reduc</m:t>
          </w:ins>
        </m:r>
        <m:sSubSup>
          <m:sSubSupPr>
            <m:ctrlPr>
              <w:ins w:id="4921" w:author="Στάθης Καπ" w:date="2023-03-09T17:44:00Z">
                <w:rPr>
                  <w:rFonts w:ascii="Cambria Math" w:eastAsiaTheme="minorEastAsia" w:hAnsi="Cambria Math"/>
                  <w:i/>
                  <w:lang w:val="el-GR"/>
                </w:rPr>
              </w:ins>
            </m:ctrlPr>
          </m:sSubSupPr>
          <m:e>
            <m:r>
              <w:ins w:id="4922" w:author="Στάθης Καπ" w:date="2023-03-09T17:44:00Z">
                <w:rPr>
                  <w:rFonts w:ascii="Cambria Math" w:eastAsiaTheme="minorEastAsia" w:hAnsi="Cambria Math"/>
                  <w:lang w:val="el-GR"/>
                </w:rPr>
                <m:t>e</m:t>
              </w:ins>
            </m:r>
          </m:e>
          <m:sub>
            <m:r>
              <w:ins w:id="4923" w:author="Στάθης Καπ" w:date="2023-03-09T17:44:00Z">
                <w:rPr>
                  <w:rFonts w:ascii="Cambria Math" w:eastAsiaTheme="minorEastAsia" w:hAnsi="Cambria Math"/>
                  <w:lang w:val="el-GR"/>
                </w:rPr>
                <m:t>i</m:t>
              </w:ins>
            </m:r>
          </m:sub>
          <m:sup>
            <m:r>
              <w:ins w:id="4924" w:author="Στάθης Καπ" w:date="2023-03-09T17:44:00Z">
                <w:rPr>
                  <w:rFonts w:ascii="Cambria Math" w:eastAsiaTheme="minorEastAsia" w:hAnsi="Cambria Math"/>
                  <w:lang w:val="el-GR"/>
                </w:rPr>
                <m:t>-</m:t>
              </w:ins>
            </m:r>
          </m:sup>
        </m:sSubSup>
        <m:r>
          <w:ins w:id="4925" w:author="Στάθης Καπ" w:date="2023-03-09T17:45:00Z">
            <w:rPr>
              <w:rFonts w:ascii="Cambria Math" w:eastAsiaTheme="minorEastAsia" w:hAnsi="Cambria Math"/>
              <w:lang w:val="el-GR"/>
            </w:rPr>
            <m:t>=0</m:t>
          </w:ins>
        </m:r>
      </m:oMath>
      <w:ins w:id="4926" w:author="Στάθης Καπ" w:date="2023-03-09T17:45:00Z">
        <w:r w:rsidRPr="00622E87">
          <w:rPr>
            <w:rFonts w:eastAsiaTheme="minorEastAsia"/>
            <w:lang w:val="el-GR"/>
            <w:rPrChange w:id="4927" w:author="Στάθης Καπ" w:date="2023-03-09T17:45:00Z">
              <w:rPr>
                <w:rFonts w:eastAsiaTheme="minorEastAsia"/>
              </w:rPr>
            </w:rPrChange>
          </w:rPr>
          <w:t xml:space="preserve"> </w:t>
        </w:r>
        <w:r>
          <w:rPr>
            <w:rFonts w:eastAsiaTheme="minorEastAsia"/>
            <w:lang w:val="el-GR"/>
          </w:rPr>
          <w:t xml:space="preserve">και </w:t>
        </w:r>
      </w:ins>
      <m:oMath>
        <m:r>
          <w:ins w:id="4928" w:author="Στάθης Καπ" w:date="2023-03-09T17:45:00Z">
            <w:rPr>
              <w:rFonts w:ascii="Cambria Math" w:eastAsiaTheme="minorEastAsia" w:hAnsi="Cambria Math"/>
              <w:lang w:val="el-GR"/>
            </w:rPr>
            <m:t>reduc</m:t>
          </w:ins>
        </m:r>
        <m:sSubSup>
          <m:sSubSupPr>
            <m:ctrlPr>
              <w:ins w:id="4929" w:author="Στάθης Καπ" w:date="2023-03-09T17:45:00Z">
                <w:rPr>
                  <w:rFonts w:ascii="Cambria Math" w:eastAsiaTheme="minorEastAsia" w:hAnsi="Cambria Math"/>
                  <w:i/>
                  <w:lang w:val="el-GR"/>
                </w:rPr>
              </w:ins>
            </m:ctrlPr>
          </m:sSubSupPr>
          <m:e>
            <m:r>
              <w:ins w:id="4930" w:author="Στάθης Καπ" w:date="2023-03-09T17:45:00Z">
                <w:rPr>
                  <w:rFonts w:ascii="Cambria Math" w:eastAsiaTheme="minorEastAsia" w:hAnsi="Cambria Math"/>
                  <w:lang w:val="el-GR"/>
                </w:rPr>
                <m:t>e</m:t>
              </w:ins>
            </m:r>
          </m:e>
          <m:sub>
            <m:r>
              <w:ins w:id="4931" w:author="Στάθης Καπ" w:date="2023-03-09T17:45:00Z">
                <w:rPr>
                  <w:rFonts w:ascii="Cambria Math" w:eastAsiaTheme="minorEastAsia" w:hAnsi="Cambria Math"/>
                  <w:lang w:val="el-GR"/>
                </w:rPr>
                <m:t>i</m:t>
              </w:ins>
            </m:r>
          </m:sub>
          <m:sup>
            <m:r>
              <w:ins w:id="4932" w:author="Στάθης Καπ" w:date="2023-03-09T17:45:00Z">
                <w:rPr>
                  <w:rFonts w:ascii="Cambria Math" w:eastAsiaTheme="minorEastAsia" w:hAnsi="Cambria Math"/>
                  <w:lang w:val="el-GR"/>
                </w:rPr>
                <m:t>+</m:t>
              </w:ins>
            </m:r>
          </m:sup>
        </m:sSubSup>
        <m:r>
          <w:ins w:id="4933" w:author="Στάθης Καπ" w:date="2023-03-09T17:45:00Z">
            <w:rPr>
              <w:rFonts w:ascii="Cambria Math" w:eastAsiaTheme="minorEastAsia" w:hAnsi="Cambria Math"/>
              <w:lang w:val="el-GR"/>
              <w:rPrChange w:id="4934" w:author="Στάθης Καπ" w:date="2023-03-09T17:45:00Z">
                <w:rPr>
                  <w:rFonts w:ascii="Cambria Math" w:eastAsiaTheme="minorEastAsia" w:hAnsi="Cambria Math"/>
                </w:rPr>
              </w:rPrChange>
            </w:rPr>
            <m:t>=</m:t>
          </w:ins>
        </m:r>
        <m:r>
          <w:ins w:id="4935" w:author="Στάθης Καπ" w:date="2023-03-09T17:45:00Z">
            <w:rPr>
              <w:rFonts w:ascii="Cambria Math" w:eastAsiaTheme="minorEastAsia" w:hAnsi="Cambria Math"/>
            </w:rPr>
            <m:t>reduc</m:t>
          </w:ins>
        </m:r>
        <m:sSub>
          <m:sSubPr>
            <m:ctrlPr>
              <w:ins w:id="4936" w:author="Στάθης Καπ" w:date="2023-03-09T17:45:00Z">
                <w:rPr>
                  <w:rFonts w:ascii="Cambria Math" w:eastAsiaTheme="minorEastAsia" w:hAnsi="Cambria Math"/>
                  <w:i/>
                </w:rPr>
              </w:ins>
            </m:ctrlPr>
          </m:sSubPr>
          <m:e>
            <m:r>
              <w:ins w:id="4937" w:author="Στάθης Καπ" w:date="2023-03-09T17:45:00Z">
                <w:rPr>
                  <w:rFonts w:ascii="Cambria Math" w:eastAsiaTheme="minorEastAsia" w:hAnsi="Cambria Math"/>
                </w:rPr>
                <m:t>e</m:t>
              </w:ins>
            </m:r>
          </m:e>
          <m:sub>
            <m:r>
              <w:ins w:id="4938"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4939" w:author="Στάθης Καπ" w:date="2023-03-09T17:14:00Z">
            <w:rPr>
              <w:lang w:val="el-GR"/>
            </w:rPr>
          </w:rPrChange>
        </w:rPr>
      </w:pPr>
      <w:ins w:id="4940" w:author="Στάθης Καπ" w:date="2023-03-09T17:46:00Z">
        <w:r>
          <w:rPr>
            <w:rFonts w:eastAsiaTheme="minorEastAsia"/>
            <w:lang w:val="el-GR"/>
          </w:rPr>
          <w:t xml:space="preserve">Εάν η μείωση του διαστήματος </w:t>
        </w:r>
      </w:ins>
      <m:oMath>
        <m:r>
          <w:ins w:id="4941" w:author="Στάθης Καπ" w:date="2023-03-09T17:46:00Z">
            <w:rPr>
              <w:rFonts w:ascii="Cambria Math" w:eastAsiaTheme="minorEastAsia" w:hAnsi="Cambria Math"/>
              <w:lang w:val="el-GR"/>
            </w:rPr>
            <m:t>interva</m:t>
          </w:ins>
        </m:r>
        <m:sSub>
          <m:sSubPr>
            <m:ctrlPr>
              <w:ins w:id="4942" w:author="Στάθης Καπ" w:date="2023-03-09T17:46:00Z">
                <w:rPr>
                  <w:rFonts w:ascii="Cambria Math" w:eastAsiaTheme="minorEastAsia" w:hAnsi="Cambria Math"/>
                  <w:i/>
                  <w:lang w:val="el-GR"/>
                </w:rPr>
              </w:ins>
            </m:ctrlPr>
          </m:sSubPr>
          <m:e>
            <m:r>
              <w:ins w:id="4943" w:author="Στάθης Καπ" w:date="2023-03-09T17:46:00Z">
                <w:rPr>
                  <w:rFonts w:ascii="Cambria Math" w:eastAsiaTheme="minorEastAsia" w:hAnsi="Cambria Math"/>
                  <w:lang w:val="el-GR"/>
                </w:rPr>
                <m:t>l</m:t>
              </w:ins>
            </m:r>
          </m:e>
          <m:sub>
            <m:r>
              <w:ins w:id="4944" w:author="Στάθης Καπ" w:date="2023-03-09T17:46:00Z">
                <w:rPr>
                  <w:rFonts w:ascii="Cambria Math" w:eastAsiaTheme="minorEastAsia" w:hAnsi="Cambria Math"/>
                  <w:lang w:val="el-GR"/>
                </w:rPr>
                <m:t>i</m:t>
              </w:ins>
            </m:r>
          </m:sub>
        </m:sSub>
      </m:oMath>
      <w:ins w:id="4945" w:author="Στάθης Καπ" w:date="2023-03-09T17:46:00Z">
        <w:r>
          <w:rPr>
            <w:rFonts w:eastAsiaTheme="minorEastAsia"/>
            <w:lang w:val="el-GR"/>
          </w:rPr>
          <w:t xml:space="preserve"> οδηγήσει σε μείωση του </w:t>
        </w:r>
        <w:r>
          <w:rPr>
            <w:rFonts w:eastAsiaTheme="minorEastAsia"/>
          </w:rPr>
          <w:t>P</w:t>
        </w:r>
      </w:ins>
      <w:ins w:id="4946" w:author="Στάθης Καπ" w:date="2023-03-09T17:47:00Z">
        <w:r>
          <w:rPr>
            <w:rFonts w:eastAsiaTheme="minorEastAsia"/>
            <w:lang w:val="el-GR"/>
          </w:rPr>
          <w:t xml:space="preserve"> (σχέση 4.1), τότε τα νέα όρια των διαστημάτων θεωρούνται τα</w:t>
        </w:r>
      </w:ins>
      <w:ins w:id="4947" w:author="Στάθης Καπ" w:date="2023-03-09T17:49:00Z">
        <w:r w:rsidR="009272A4">
          <w:rPr>
            <w:rFonts w:eastAsiaTheme="minorEastAsia"/>
            <w:lang w:val="el-GR"/>
          </w:rPr>
          <w:t xml:space="preserve"> καινούρια </w:t>
        </w:r>
      </w:ins>
      <w:ins w:id="4948" w:author="Στάθης Καπ" w:date="2023-03-09T17:47:00Z">
        <w:r>
          <w:rPr>
            <w:rFonts w:eastAsiaTheme="minorEastAsia"/>
            <w:lang w:val="el-GR"/>
          </w:rPr>
          <w:t>βέλτιστα</w:t>
        </w:r>
      </w:ins>
      <w:ins w:id="4949" w:author="Στάθης Καπ" w:date="2023-03-09T17:49:00Z">
        <w:r w:rsidR="009272A4">
          <w:rPr>
            <w:rFonts w:eastAsiaTheme="minorEastAsia"/>
            <w:lang w:val="el-GR"/>
          </w:rPr>
          <w:t xml:space="preserve"> και η διαδικασία επαναλαμβάνεται</w:t>
        </w:r>
      </w:ins>
      <w:ins w:id="4950" w:author="Στάθης Καπ" w:date="2023-03-09T17:47:00Z">
        <w:r>
          <w:rPr>
            <w:rFonts w:eastAsiaTheme="minorEastAsia"/>
            <w:lang w:val="el-GR"/>
          </w:rPr>
          <w:t xml:space="preserve">. </w:t>
        </w:r>
      </w:ins>
      <w:ins w:id="4951" w:author="Στάθης Καπ" w:date="2023-03-09T17:48:00Z">
        <w:r>
          <w:rPr>
            <w:rFonts w:eastAsiaTheme="minorEastAsia"/>
            <w:lang w:val="el-GR"/>
          </w:rPr>
          <w:t>Ο αλγόριθμος σταματάει όταν</w:t>
        </w:r>
      </w:ins>
      <w:ins w:id="4952" w:author="Στάθης Καπ" w:date="2023-03-09T17:47:00Z">
        <w:r>
          <w:rPr>
            <w:rFonts w:eastAsiaTheme="minorEastAsia"/>
            <w:lang w:val="el-GR"/>
          </w:rPr>
          <w:t xml:space="preserve"> </w:t>
        </w:r>
      </w:ins>
      <w:ins w:id="4953"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4954" w:author="Στάθης Καπ" w:date="2023-03-09T17:48:00Z">
              <w:rPr>
                <w:rFonts w:eastAsiaTheme="minorEastAsia"/>
              </w:rPr>
            </w:rPrChange>
          </w:rPr>
          <w:t xml:space="preserve"> </w:t>
        </w:r>
        <w:r>
          <w:rPr>
            <w:rFonts w:eastAsiaTheme="minorEastAsia"/>
            <w:lang w:val="el-GR"/>
          </w:rPr>
          <w:t xml:space="preserve">δε μειωθεί </w:t>
        </w:r>
      </w:ins>
      <w:ins w:id="4955"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4956" w:author="Στάθης Καπ" w:date="2023-03-09T17:50:00Z">
              <w:rPr>
                <w:rFonts w:eastAsiaTheme="minorEastAsia"/>
              </w:rPr>
            </w:rPrChange>
          </w:rPr>
          <w:t xml:space="preserve"> </w:t>
        </w:r>
      </w:ins>
      <w:ins w:id="4957" w:author="Στάθης Καπ" w:date="2023-03-09T17:48:00Z">
        <w:r>
          <w:rPr>
            <w:rFonts w:eastAsiaTheme="minorEastAsia"/>
            <w:lang w:val="el-GR"/>
          </w:rPr>
          <w:t>φορές</w:t>
        </w:r>
      </w:ins>
      <w:ins w:id="4958"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4959" w:author="Στάθης Καπ" w:date="2023-02-26T00:54:00Z">
          <w:pPr>
            <w:pStyle w:val="Heading2"/>
            <w:numPr>
              <w:numId w:val="4"/>
            </w:numPr>
            <w:ind w:left="960" w:hanging="600"/>
          </w:pPr>
        </w:pPrChange>
      </w:pPr>
      <w:bookmarkStart w:id="4960" w:name="_Toc129300381"/>
      <w:r>
        <w:rPr>
          <w:lang w:val="el-GR"/>
        </w:rPr>
        <w:t xml:space="preserve">Διαχωρισμός των </w:t>
      </w:r>
      <w:r>
        <w:t xml:space="preserve">Unvisited </w:t>
      </w:r>
      <w:r>
        <w:rPr>
          <w:lang w:val="el-GR"/>
        </w:rPr>
        <w:t>κόμβων</w:t>
      </w:r>
      <w:bookmarkEnd w:id="4960"/>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4961" w:author="Στάθης Καπ" w:date="2023-03-13T00:39:00Z">
        <w:r w:rsidR="002362DA">
          <w:t>S</w:t>
        </w:r>
      </w:ins>
      <w:del w:id="4962"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4963" w:author="Στάθης Καπ" w:date="2023-03-07T00:30:00Z">
        <w:r w:rsidDel="00CE03CB">
          <w:delText>registry</w:delText>
        </w:r>
      </w:del>
      <w:ins w:id="4964" w:author="Στάθης Καπ" w:date="2023-03-07T00:30:00Z">
        <w:r w:rsidR="00CE03CB">
          <w:t>hi</w:t>
        </w:r>
      </w:ins>
      <w:ins w:id="4965"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4966"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4967" w:author="Στάθης Καπ" w:date="2023-02-01T21:27:00Z"/>
        </w:trPr>
        <w:tc>
          <w:tcPr>
            <w:tcW w:w="350" w:type="pct"/>
          </w:tcPr>
          <w:p w14:paraId="08C5AE9B" w14:textId="77777777" w:rsidR="0043421D" w:rsidRDefault="0043421D">
            <w:pPr>
              <w:spacing w:after="160"/>
              <w:rPr>
                <w:ins w:id="4968" w:author="Στάθης Καπ" w:date="2023-02-01T21:27:00Z"/>
                <w:lang w:val="el-GR"/>
              </w:rPr>
              <w:pPrChange w:id="4969" w:author="Στάθης Καπ" w:date="2023-02-01T08:46:00Z">
                <w:pPr/>
              </w:pPrChange>
            </w:pPr>
          </w:p>
        </w:tc>
        <w:tc>
          <w:tcPr>
            <w:tcW w:w="4300" w:type="pct"/>
          </w:tcPr>
          <w:p w14:paraId="22C82702" w14:textId="3D089422" w:rsidR="0043421D" w:rsidRPr="005846FF" w:rsidRDefault="0043421D">
            <w:pPr>
              <w:spacing w:after="160"/>
              <w:rPr>
                <w:ins w:id="4970" w:author="Στάθης Καπ" w:date="2023-02-01T21:27:00Z"/>
                <w:lang w:val="el-GR"/>
              </w:rPr>
              <w:pPrChange w:id="4971" w:author="Στάθης Καπ" w:date="2023-02-01T08:46:00Z">
                <w:pPr/>
              </w:pPrChange>
            </w:pPr>
            <m:oMathPara>
              <m:oMath>
                <m:r>
                  <w:ins w:id="4972" w:author="Στάθης Καπ" w:date="2023-02-01T21:27:00Z">
                    <w:rPr>
                      <w:rFonts w:ascii="Cambria Math" w:hAnsi="Cambria Math"/>
                      <w:lang w:val="el-GR"/>
                    </w:rPr>
                    <m:t>scor</m:t>
                  </w:ins>
                </m:r>
                <m:sSub>
                  <m:sSubPr>
                    <m:ctrlPr>
                      <w:ins w:id="4973" w:author="Στάθης Καπ" w:date="2023-02-01T21:27:00Z">
                        <w:rPr>
                          <w:rFonts w:ascii="Cambria Math" w:hAnsi="Cambria Math"/>
                          <w:i/>
                          <w:lang w:val="el-GR"/>
                        </w:rPr>
                      </w:ins>
                    </m:ctrlPr>
                  </m:sSubPr>
                  <m:e>
                    <m:r>
                      <w:ins w:id="4974" w:author="Στάθης Καπ" w:date="2023-02-01T21:27:00Z">
                        <w:rPr>
                          <w:rFonts w:ascii="Cambria Math" w:hAnsi="Cambria Math"/>
                          <w:lang w:val="el-GR"/>
                        </w:rPr>
                        <m:t>e</m:t>
                      </w:ins>
                    </m:r>
                  </m:e>
                  <m:sub>
                    <m:r>
                      <w:ins w:id="4975" w:author="Στάθης Καπ" w:date="2023-02-01T21:27:00Z">
                        <w:rPr>
                          <w:rFonts w:ascii="Cambria Math" w:hAnsi="Cambria Math"/>
                          <w:lang w:val="el-GR"/>
                        </w:rPr>
                        <m:t>ik</m:t>
                      </w:ins>
                    </m:r>
                  </m:sub>
                </m:sSub>
                <m:r>
                  <w:ins w:id="4976" w:author="Στάθης Καπ" w:date="2023-02-01T21:27:00Z">
                    <w:rPr>
                      <w:rFonts w:ascii="Cambria Math" w:hAnsi="Cambria Math"/>
                      <w:lang w:val="el-GR"/>
                    </w:rPr>
                    <m:t>=activityRati</m:t>
                  </w:ins>
                </m:r>
                <m:sSub>
                  <m:sSubPr>
                    <m:ctrlPr>
                      <w:ins w:id="4977" w:author="Στάθης Καπ" w:date="2023-02-01T21:27:00Z">
                        <w:rPr>
                          <w:rFonts w:ascii="Cambria Math" w:hAnsi="Cambria Math"/>
                          <w:i/>
                          <w:lang w:val="el-GR"/>
                        </w:rPr>
                      </w:ins>
                    </m:ctrlPr>
                  </m:sSubPr>
                  <m:e>
                    <m:r>
                      <w:ins w:id="4978" w:author="Στάθης Καπ" w:date="2023-02-01T21:27:00Z">
                        <w:rPr>
                          <w:rFonts w:ascii="Cambria Math" w:hAnsi="Cambria Math"/>
                          <w:lang w:val="el-GR"/>
                        </w:rPr>
                        <m:t>o</m:t>
                      </w:ins>
                    </m:r>
                  </m:e>
                  <m:sub>
                    <m:r>
                      <w:ins w:id="4979" w:author="Στάθης Καπ" w:date="2023-02-01T21:27:00Z">
                        <w:rPr>
                          <w:rFonts w:ascii="Cambria Math" w:hAnsi="Cambria Math"/>
                          <w:lang w:val="el-GR"/>
                        </w:rPr>
                        <m:t>ik</m:t>
                      </w:ins>
                    </m:r>
                  </m:sub>
                </m:sSub>
                <m:r>
                  <w:ins w:id="4980" w:author="Στάθης Καπ" w:date="2023-02-01T21:27:00Z">
                    <w:rPr>
                      <w:rFonts w:ascii="Cambria Math" w:hAnsi="Cambria Math"/>
                      <w:lang w:val="el-GR"/>
                    </w:rPr>
                    <m:t>∙</m:t>
                  </w:ins>
                </m:r>
                <m:f>
                  <m:fPr>
                    <m:ctrlPr>
                      <w:ins w:id="4981" w:author="Στάθης Καπ" w:date="2023-02-01T21:27:00Z">
                        <w:rPr>
                          <w:rFonts w:ascii="Cambria Math" w:hAnsi="Cambria Math"/>
                          <w:i/>
                          <w:lang w:val="el-GR"/>
                        </w:rPr>
                      </w:ins>
                    </m:ctrlPr>
                  </m:fPr>
                  <m:num>
                    <m:sSub>
                      <m:sSubPr>
                        <m:ctrlPr>
                          <w:ins w:id="4982" w:author="Στάθης Καπ" w:date="2023-02-01T21:27:00Z">
                            <w:rPr>
                              <w:rFonts w:ascii="Cambria Math" w:hAnsi="Cambria Math"/>
                              <w:i/>
                              <w:lang w:val="el-GR"/>
                            </w:rPr>
                          </w:ins>
                        </m:ctrlPr>
                      </m:sSubPr>
                      <m:e>
                        <m:r>
                          <w:ins w:id="4983" w:author="Στάθης Καπ" w:date="2023-02-01T21:27:00Z">
                            <w:rPr>
                              <w:rFonts w:ascii="Cambria Math" w:hAnsi="Cambria Math"/>
                              <w:lang w:val="el-GR"/>
                            </w:rPr>
                            <m:t>S</m:t>
                          </w:ins>
                        </m:r>
                      </m:e>
                      <m:sub>
                        <m:r>
                          <w:ins w:id="4984" w:author="Στάθης Καπ" w:date="2023-02-01T21:27:00Z">
                            <w:rPr>
                              <w:rFonts w:ascii="Cambria Math" w:hAnsi="Cambria Math"/>
                              <w:lang w:val="el-GR"/>
                            </w:rPr>
                            <m:t>ik</m:t>
                          </w:ins>
                        </m:r>
                      </m:sub>
                    </m:sSub>
                  </m:num>
                  <m:den>
                    <m:sSub>
                      <m:sSubPr>
                        <m:ctrlPr>
                          <w:ins w:id="4985" w:author="Στάθης Καπ" w:date="2023-02-01T21:27:00Z">
                            <w:rPr>
                              <w:rFonts w:ascii="Cambria Math" w:hAnsi="Cambria Math"/>
                              <w:i/>
                              <w:lang w:val="el-GR"/>
                            </w:rPr>
                          </w:ins>
                        </m:ctrlPr>
                      </m:sSubPr>
                      <m:e>
                        <m:r>
                          <w:ins w:id="4986" w:author="Στάθης Καπ" w:date="2023-02-01T21:27:00Z">
                            <w:rPr>
                              <w:rFonts w:ascii="Cambria Math" w:hAnsi="Cambria Math"/>
                              <w:lang w:val="el-GR"/>
                            </w:rPr>
                            <m:t>N</m:t>
                          </w:ins>
                        </m:r>
                      </m:e>
                      <m:sub>
                        <m:r>
                          <w:ins w:id="4987"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4988" w:author="Στάθης Καπ" w:date="2023-02-01T21:27:00Z"/>
                <w:rPrChange w:id="4989" w:author="Στάθης Καπ" w:date="2023-02-01T08:49:00Z">
                  <w:rPr>
                    <w:ins w:id="4990" w:author="Στάθης Καπ" w:date="2023-02-01T21:27:00Z"/>
                    <w:lang w:val="el-GR"/>
                  </w:rPr>
                </w:rPrChange>
              </w:rPr>
            </w:pPr>
            <w:ins w:id="4991"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4992"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4993" w:author="Στάθης Καπ" w:date="2023-03-11T10:39:00Z">
              <w:r w:rsidR="00657928">
                <w:rPr>
                  <w:noProof/>
                  <w:lang w:val="el-GR"/>
                </w:rPr>
                <w:t>5</w:t>
              </w:r>
            </w:ins>
            <w:del w:id="4994" w:author="Στάθης Καπ" w:date="2023-03-07T05:32:00Z">
              <w:r w:rsidR="00EB09EC" w:rsidDel="006A55A9">
                <w:rPr>
                  <w:noProof/>
                  <w:lang w:val="el-GR"/>
                </w:rPr>
                <w:delText>1</w:delText>
              </w:r>
            </w:del>
            <w:ins w:id="4995" w:author="Στάθης Καπ" w:date="2023-02-01T21:27:00Z">
              <w:r>
                <w:rPr>
                  <w:lang w:val="el-GR"/>
                </w:rPr>
                <w:fldChar w:fldCharType="end"/>
              </w:r>
              <w:r>
                <w:t>)</w:t>
              </w:r>
            </w:ins>
          </w:p>
        </w:tc>
      </w:tr>
    </w:tbl>
    <w:p w14:paraId="338A1B4E" w14:textId="23A1CFCB" w:rsidR="0043421D" w:rsidDel="00F65311" w:rsidRDefault="0043421D" w:rsidP="00012557">
      <w:pPr>
        <w:rPr>
          <w:del w:id="4996" w:author="Στάθης Καπ" w:date="2023-02-01T21:27:00Z"/>
          <w:lang w:val="el-GR"/>
        </w:rPr>
      </w:pPr>
    </w:p>
    <w:p w14:paraId="0EEC1303" w14:textId="455042D8" w:rsidR="006B6447" w:rsidRPr="00281BD0" w:rsidDel="008D495F" w:rsidRDefault="006B6447" w:rsidP="00012557">
      <w:pPr>
        <w:rPr>
          <w:del w:id="4997" w:author="Στάθης Καπ" w:date="2023-02-01T21:27:00Z"/>
          <w:rFonts w:eastAsiaTheme="minorEastAsia"/>
          <w:i/>
          <w:lang w:val="el-GR"/>
        </w:rPr>
      </w:pPr>
      <m:oMathPara>
        <m:oMath>
          <m:r>
            <w:del w:id="4998" w:author="Στάθης Καπ" w:date="2023-02-01T21:27:00Z">
              <w:rPr>
                <w:rFonts w:ascii="Cambria Math" w:hAnsi="Cambria Math"/>
                <w:lang w:val="el-GR"/>
              </w:rPr>
              <m:t>scor</m:t>
            </w:del>
          </m:r>
          <m:sSub>
            <m:sSubPr>
              <m:ctrlPr>
                <w:del w:id="4999" w:author="Στάθης Καπ" w:date="2023-02-01T21:27:00Z">
                  <w:rPr>
                    <w:rFonts w:ascii="Cambria Math" w:hAnsi="Cambria Math"/>
                    <w:i/>
                    <w:lang w:val="el-GR"/>
                  </w:rPr>
                </w:del>
              </m:ctrlPr>
            </m:sSubPr>
            <m:e>
              <m:r>
                <w:del w:id="5000" w:author="Στάθης Καπ" w:date="2023-02-01T21:27:00Z">
                  <w:rPr>
                    <w:rFonts w:ascii="Cambria Math" w:hAnsi="Cambria Math"/>
                    <w:lang w:val="el-GR"/>
                  </w:rPr>
                  <m:t>e</m:t>
                </w:del>
              </m:r>
            </m:e>
            <m:sub>
              <m:r>
                <w:del w:id="5001" w:author="Στάθης Καπ" w:date="2023-02-01T21:27:00Z">
                  <w:rPr>
                    <w:rFonts w:ascii="Cambria Math" w:hAnsi="Cambria Math"/>
                    <w:lang w:val="el-GR"/>
                  </w:rPr>
                  <m:t>ik</m:t>
                </w:del>
              </m:r>
            </m:sub>
          </m:sSub>
          <m:r>
            <w:del w:id="5002" w:author="Στάθης Καπ" w:date="2023-02-01T21:27:00Z">
              <w:rPr>
                <w:rFonts w:ascii="Cambria Math" w:hAnsi="Cambria Math"/>
                <w:lang w:val="el-GR"/>
              </w:rPr>
              <m:t>=activityRati</m:t>
            </w:del>
          </m:r>
          <m:sSub>
            <m:sSubPr>
              <m:ctrlPr>
                <w:del w:id="5003" w:author="Στάθης Καπ" w:date="2023-02-01T21:27:00Z">
                  <w:rPr>
                    <w:rFonts w:ascii="Cambria Math" w:hAnsi="Cambria Math"/>
                    <w:i/>
                    <w:lang w:val="el-GR"/>
                  </w:rPr>
                </w:del>
              </m:ctrlPr>
            </m:sSubPr>
            <m:e>
              <m:r>
                <w:del w:id="5004" w:author="Στάθης Καπ" w:date="2023-02-01T21:27:00Z">
                  <w:rPr>
                    <w:rFonts w:ascii="Cambria Math" w:hAnsi="Cambria Math"/>
                    <w:lang w:val="el-GR"/>
                  </w:rPr>
                  <m:t>o</m:t>
                </w:del>
              </m:r>
            </m:e>
            <m:sub>
              <m:r>
                <w:del w:id="5005" w:author="Στάθης Καπ" w:date="2023-02-01T21:27:00Z">
                  <w:rPr>
                    <w:rFonts w:ascii="Cambria Math" w:hAnsi="Cambria Math"/>
                    <w:lang w:val="el-GR"/>
                  </w:rPr>
                  <m:t>ik</m:t>
                </w:del>
              </m:r>
            </m:sub>
          </m:sSub>
          <m:r>
            <w:del w:id="5006" w:author="Στάθης Καπ" w:date="2023-02-01T21:27:00Z">
              <w:rPr>
                <w:rFonts w:ascii="Cambria Math" w:hAnsi="Cambria Math"/>
                <w:lang w:val="el-GR"/>
              </w:rPr>
              <m:t>∙</m:t>
            </w:del>
          </m:r>
          <m:f>
            <m:fPr>
              <m:ctrlPr>
                <w:del w:id="5007" w:author="Στάθης Καπ" w:date="2023-02-01T21:27:00Z">
                  <w:rPr>
                    <w:rFonts w:ascii="Cambria Math" w:hAnsi="Cambria Math"/>
                    <w:i/>
                    <w:lang w:val="el-GR"/>
                  </w:rPr>
                </w:del>
              </m:ctrlPr>
            </m:fPr>
            <m:num>
              <m:sSub>
                <m:sSubPr>
                  <m:ctrlPr>
                    <w:del w:id="5008" w:author="Στάθης Καπ" w:date="2023-02-01T21:27:00Z">
                      <w:rPr>
                        <w:rFonts w:ascii="Cambria Math" w:hAnsi="Cambria Math"/>
                        <w:i/>
                        <w:lang w:val="el-GR"/>
                      </w:rPr>
                    </w:del>
                  </m:ctrlPr>
                </m:sSubPr>
                <m:e>
                  <m:r>
                    <w:del w:id="5009" w:author="Στάθης Καπ" w:date="2023-02-01T21:27:00Z">
                      <w:rPr>
                        <w:rFonts w:ascii="Cambria Math" w:hAnsi="Cambria Math"/>
                        <w:lang w:val="el-GR"/>
                      </w:rPr>
                      <m:t>S</m:t>
                    </w:del>
                  </m:r>
                </m:e>
                <m:sub>
                  <m:r>
                    <w:del w:id="5010" w:author="Στάθης Καπ" w:date="2023-02-01T21:27:00Z">
                      <w:rPr>
                        <w:rFonts w:ascii="Cambria Math" w:hAnsi="Cambria Math"/>
                        <w:lang w:val="el-GR"/>
                      </w:rPr>
                      <m:t>ik</m:t>
                    </w:del>
                  </m:r>
                </m:sub>
              </m:sSub>
            </m:num>
            <m:den>
              <m:sSub>
                <m:sSubPr>
                  <m:ctrlPr>
                    <w:del w:id="5011" w:author="Στάθης Καπ" w:date="2023-02-01T21:27:00Z">
                      <w:rPr>
                        <w:rFonts w:ascii="Cambria Math" w:hAnsi="Cambria Math"/>
                        <w:i/>
                        <w:lang w:val="el-GR"/>
                      </w:rPr>
                    </w:del>
                  </m:ctrlPr>
                </m:sSubPr>
                <m:e>
                  <m:r>
                    <w:del w:id="5012" w:author="Στάθης Καπ" w:date="2023-02-01T21:27:00Z">
                      <w:rPr>
                        <w:rFonts w:ascii="Cambria Math" w:hAnsi="Cambria Math"/>
                        <w:lang w:val="el-GR"/>
                      </w:rPr>
                      <m:t>N</m:t>
                    </w:del>
                  </m:r>
                </m:e>
                <m:sub>
                  <m:r>
                    <w:del w:id="5013"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5014" w:author="Στάθης Καπ" w:date="2023-02-02T08:06:00Z">
            <w:rPr>
              <w:rFonts w:ascii="Cambria Math" w:hAnsi="Cambria Math"/>
              <w:lang w:val="el-GR"/>
            </w:rPr>
            <m:t>acti</m:t>
          </w:ins>
        </m:r>
        <m:r>
          <w:ins w:id="5015" w:author="Στάθης Καπ" w:date="2023-02-02T08:07:00Z">
            <w:rPr>
              <w:rFonts w:ascii="Cambria Math" w:hAnsi="Cambria Math"/>
              <w:lang w:val="el-GR"/>
            </w:rPr>
            <m:t>vityRati</m:t>
          </w:ins>
        </m:r>
        <m:sSub>
          <m:sSubPr>
            <m:ctrlPr>
              <w:ins w:id="5016" w:author="Στάθης Καπ" w:date="2023-02-02T08:07:00Z">
                <w:rPr>
                  <w:rFonts w:ascii="Cambria Math" w:hAnsi="Cambria Math"/>
                  <w:i/>
                  <w:lang w:val="el-GR"/>
                </w:rPr>
              </w:ins>
            </m:ctrlPr>
          </m:sSubPr>
          <m:e>
            <m:r>
              <w:ins w:id="5017" w:author="Στάθης Καπ" w:date="2023-02-02T08:07:00Z">
                <w:rPr>
                  <w:rFonts w:ascii="Cambria Math" w:hAnsi="Cambria Math"/>
                  <w:lang w:val="el-GR"/>
                </w:rPr>
                <m:t>o</m:t>
              </w:ins>
            </m:r>
          </m:e>
          <m:sub>
            <m:r>
              <w:ins w:id="5018" w:author="Στάθης Καπ" w:date="2023-02-02T08:07:00Z">
                <w:rPr>
                  <w:rFonts w:ascii="Cambria Math" w:hAnsi="Cambria Math"/>
                  <w:lang w:val="el-GR"/>
                </w:rPr>
                <m:t>ik</m:t>
              </w:ins>
            </m:r>
          </m:sub>
        </m:sSub>
      </m:oMath>
      <w:del w:id="5019" w:author="Στάθης Καπ" w:date="2023-02-02T08:06:00Z">
        <w:r w:rsidR="000F2BD3" w:rsidRPr="00A045E7" w:rsidDel="004B0943">
          <w:rPr>
            <w:highlight w:val="yellow"/>
            <w:rPrChange w:id="5020" w:author=" " w:date="2023-02-01T06:01:00Z">
              <w:rPr/>
            </w:rPrChange>
          </w:rPr>
          <w:delText>activityRatio</w:delText>
        </w:r>
        <w:r w:rsidR="00A33AA4" w:rsidRPr="00A045E7" w:rsidDel="004B0943">
          <w:rPr>
            <w:highlight w:val="yellow"/>
            <w:lang w:val="el-GR"/>
            <w:rPrChange w:id="5021" w:author=" " w:date="2023-02-01T06:01:00Z">
              <w:rPr>
                <w:lang w:val="el-GR"/>
              </w:rPr>
            </w:rPrChange>
          </w:rPr>
          <w:delText>{</w:delText>
        </w:r>
        <w:r w:rsidR="000F2BD3" w:rsidRPr="00A045E7" w:rsidDel="004B0943">
          <w:rPr>
            <w:highlight w:val="yellow"/>
            <w:rPrChange w:id="5022" w:author=" " w:date="2023-02-01T06:01:00Z">
              <w:rPr/>
            </w:rPrChange>
          </w:rPr>
          <w:delText>ik</w:delText>
        </w:r>
        <w:r w:rsidR="00A33AA4" w:rsidRPr="00A045E7" w:rsidDel="004B0943">
          <w:rPr>
            <w:highlight w:val="yellow"/>
            <w:lang w:val="el-GR"/>
            <w:rPrChange w:id="5023" w:author=" " w:date="2023-02-01T06:01:00Z">
              <w:rPr>
                <w:lang w:val="el-GR"/>
              </w:rPr>
            </w:rPrChange>
          </w:rPr>
          <w:delText>}</w:delText>
        </w:r>
      </w:del>
      <w:r w:rsidR="000F2BD3" w:rsidRPr="005510AA">
        <w:rPr>
          <w:lang w:val="el-GR"/>
        </w:rPr>
        <w:t xml:space="preserve"> άρα και το </w:t>
      </w:r>
      <m:oMath>
        <m:r>
          <w:ins w:id="5024" w:author="Στάθης Καπ" w:date="2023-02-02T08:07:00Z">
            <w:rPr>
              <w:rFonts w:ascii="Cambria Math" w:hAnsi="Cambria Math"/>
              <w:lang w:val="el-GR"/>
            </w:rPr>
            <m:t>scor</m:t>
          </w:ins>
        </m:r>
        <m:sSub>
          <m:sSubPr>
            <m:ctrlPr>
              <w:ins w:id="5025" w:author="Στάθης Καπ" w:date="2023-02-02T08:07:00Z">
                <w:rPr>
                  <w:rFonts w:ascii="Cambria Math" w:hAnsi="Cambria Math"/>
                  <w:i/>
                  <w:lang w:val="el-GR"/>
                </w:rPr>
              </w:ins>
            </m:ctrlPr>
          </m:sSubPr>
          <m:e>
            <m:r>
              <w:ins w:id="5026" w:author="Στάθης Καπ" w:date="2023-02-02T08:07:00Z">
                <w:rPr>
                  <w:rFonts w:ascii="Cambria Math" w:hAnsi="Cambria Math"/>
                  <w:lang w:val="el-GR"/>
                </w:rPr>
                <m:t>e</m:t>
              </w:ins>
            </m:r>
          </m:e>
          <m:sub>
            <m:r>
              <w:ins w:id="5027" w:author="Στάθης Καπ" w:date="2023-02-02T08:07:00Z">
                <w:rPr>
                  <w:rFonts w:ascii="Cambria Math" w:hAnsi="Cambria Math"/>
                  <w:lang w:val="el-GR"/>
                </w:rPr>
                <m:t>ik</m:t>
              </w:ins>
            </m:r>
          </m:sub>
        </m:sSub>
      </m:oMath>
      <w:del w:id="5028" w:author="Στάθης Καπ" w:date="2023-02-02T08:07:00Z">
        <w:r w:rsidR="000F2BD3" w:rsidRPr="00A045E7" w:rsidDel="00BA0F54">
          <w:rPr>
            <w:highlight w:val="yellow"/>
            <w:rPrChange w:id="5029" w:author=" " w:date="2023-02-01T06:01:00Z">
              <w:rPr/>
            </w:rPrChange>
          </w:rPr>
          <w:delText>score</w:delText>
        </w:r>
        <w:r w:rsidR="006D14D2" w:rsidRPr="00A045E7" w:rsidDel="00BA0F54">
          <w:rPr>
            <w:highlight w:val="yellow"/>
            <w:lang w:val="el-GR"/>
            <w:rPrChange w:id="5030" w:author=" " w:date="2023-02-01T06:01:00Z">
              <w:rPr>
                <w:lang w:val="el-GR"/>
              </w:rPr>
            </w:rPrChange>
          </w:rPr>
          <w:delText>{</w:delText>
        </w:r>
        <w:r w:rsidR="000F2BD3" w:rsidRPr="00A045E7" w:rsidDel="00BA0F54">
          <w:rPr>
            <w:highlight w:val="yellow"/>
            <w:rPrChange w:id="5031" w:author=" " w:date="2023-02-01T06:01:00Z">
              <w:rPr/>
            </w:rPrChange>
          </w:rPr>
          <w:delText>ik</w:delText>
        </w:r>
        <w:r w:rsidR="006D14D2" w:rsidRPr="00A045E7" w:rsidDel="00BA0F54">
          <w:rPr>
            <w:highlight w:val="yellow"/>
            <w:lang w:val="el-GR"/>
            <w:rPrChange w:id="5032"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A224AC"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5033" w:author=" " w:date="2023-01-29T18:21:00Z">
        <w:del w:id="5034" w:author="Στάθης Καπ" w:date="2023-03-07T14:58:00Z">
          <w:r w:rsidR="00144F68" w:rsidDel="00406DF0">
            <w:rPr>
              <w:lang w:val="el-GR"/>
            </w:rPr>
            <w:delText>τ</w:delText>
          </w:r>
        </w:del>
      </w:ins>
      <w:ins w:id="5035" w:author="Στάθης Καπ" w:date="2023-03-07T14:58:00Z">
        <w:r w:rsidR="00406DF0">
          <w:rPr>
            <w:lang w:val="el-GR"/>
          </w:rPr>
          <w:t xml:space="preserve">τις φορές </w:t>
        </w:r>
      </w:ins>
      <w:ins w:id="5036" w:author=" " w:date="2023-01-29T18:21:00Z">
        <w:del w:id="5037" w:author="Στάθης Καπ" w:date="2023-03-07T14:58:00Z">
          <w:r w:rsidR="00144F68" w:rsidDel="00406DF0">
            <w:rPr>
              <w:lang w:val="el-GR"/>
            </w:rPr>
            <w:delText>ο πλ</w:delText>
          </w:r>
        </w:del>
      </w:ins>
      <w:ins w:id="5038" w:author=" " w:date="2023-01-29T18:22:00Z">
        <w:del w:id="5039" w:author="Στάθης Καπ" w:date="2023-03-07T14:58:00Z">
          <w:r w:rsidR="00144F68" w:rsidDel="00406DF0">
            <w:rPr>
              <w:lang w:val="el-GR"/>
            </w:rPr>
            <w:delText xml:space="preserve">ήθος των φορών </w:delText>
          </w:r>
        </w:del>
      </w:ins>
      <w:del w:id="5040"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5041"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5042"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5043" w:author="Στάθης Καπ" w:date="2023-02-09T17:49:00Z">
        <w:r w:rsidR="00227696" w:rsidRPr="000A07B3" w:rsidDel="007E5B7F">
          <w:rPr>
            <w:lang w:val="el-GR"/>
          </w:rPr>
          <w:delText xml:space="preserve">επιδιώκουμε </w:delText>
        </w:r>
      </w:del>
      <w:ins w:id="5044"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5045" w:author="Στάθης Καπ" w:date="2023-02-02T08:07:00Z">
                <w:rPr>
                  <w:rFonts w:ascii="Cambria Math" w:hAnsi="Cambria Math"/>
                  <w:i/>
                  <w:lang w:val="el-GR"/>
                </w:rPr>
              </w:ins>
            </m:ctrlPr>
          </m:sSubPr>
          <m:e>
            <m:r>
              <w:ins w:id="5046" w:author="Στάθης Καπ" w:date="2023-02-02T08:07:00Z">
                <w:rPr>
                  <w:rFonts w:ascii="Cambria Math" w:hAnsi="Cambria Math"/>
                  <w:lang w:val="el-GR"/>
                </w:rPr>
                <m:t>N</m:t>
              </w:ins>
            </m:r>
          </m:e>
          <m:sub>
            <m:r>
              <w:ins w:id="5047" w:author="Στάθης Καπ" w:date="2023-02-02T08:07:00Z">
                <w:rPr>
                  <w:rFonts w:ascii="Cambria Math" w:hAnsi="Cambria Math"/>
                  <w:lang w:val="el-GR"/>
                </w:rPr>
                <m:t>ik</m:t>
              </w:ins>
            </m:r>
          </m:sub>
        </m:sSub>
      </m:oMath>
      <w:del w:id="5048" w:author="Στάθης Καπ" w:date="2023-02-02T08:07:00Z">
        <w:r w:rsidR="00227696" w:rsidRPr="00144F68" w:rsidDel="007A75BA">
          <w:rPr>
            <w:highlight w:val="yellow"/>
            <w:rPrChange w:id="5049" w:author=" " w:date="2023-02-01T06:01:00Z">
              <w:rPr/>
            </w:rPrChange>
          </w:rPr>
          <w:delText>N</w:delText>
        </w:r>
        <w:r w:rsidR="00AC3D02" w:rsidRPr="00144F68" w:rsidDel="007A75BA">
          <w:rPr>
            <w:highlight w:val="yellow"/>
            <w:lang w:val="el-GR"/>
            <w:rPrChange w:id="5050" w:author=" " w:date="2023-02-01T06:01:00Z">
              <w:rPr>
                <w:lang w:val="el-GR"/>
              </w:rPr>
            </w:rPrChange>
          </w:rPr>
          <w:delText>{</w:delText>
        </w:r>
        <w:r w:rsidR="00227696" w:rsidRPr="00144F68" w:rsidDel="007A75BA">
          <w:rPr>
            <w:highlight w:val="yellow"/>
            <w:rPrChange w:id="5051" w:author=" " w:date="2023-02-01T06:01:00Z">
              <w:rPr/>
            </w:rPrChange>
          </w:rPr>
          <w:delText>ik</w:delText>
        </w:r>
        <w:r w:rsidR="00AC3D02" w:rsidRPr="00144F68" w:rsidDel="007A75BA">
          <w:rPr>
            <w:highlight w:val="yellow"/>
            <w:lang w:val="el-GR"/>
            <w:rPrChange w:id="5052" w:author=" " w:date="2023-02-01T06:01:00Z">
              <w:rPr>
                <w:lang w:val="el-GR"/>
              </w:rPr>
            </w:rPrChange>
          </w:rPr>
          <w:delText>}</w:delText>
        </w:r>
      </w:del>
      <w:r w:rsidR="00227696" w:rsidRPr="000A07B3">
        <w:rPr>
          <w:lang w:val="el-GR"/>
        </w:rPr>
        <w:t xml:space="preserve"> συνεχίσει να αυξάνεται, το</w:t>
      </w:r>
      <w:ins w:id="5053" w:author="Στάθης Καπ" w:date="2023-02-02T08:07:00Z">
        <w:r w:rsidR="009C1801" w:rsidRPr="00CA02E5">
          <w:rPr>
            <w:lang w:val="el-GR"/>
            <w:rPrChange w:id="5054" w:author="Στάθης Καπ" w:date="2023-02-02T08:07:00Z">
              <w:rPr/>
            </w:rPrChange>
          </w:rPr>
          <w:t xml:space="preserve"> </w:t>
        </w:r>
      </w:ins>
      <m:oMath>
        <m:r>
          <w:ins w:id="5055" w:author="Στάθης Καπ" w:date="2023-02-02T08:07:00Z">
            <w:rPr>
              <w:rFonts w:ascii="Cambria Math" w:hAnsi="Cambria Math"/>
            </w:rPr>
            <m:t>scor</m:t>
          </w:ins>
        </m:r>
        <m:sSub>
          <m:sSubPr>
            <m:ctrlPr>
              <w:ins w:id="5056" w:author="Στάθης Καπ" w:date="2023-02-02T08:07:00Z">
                <w:rPr>
                  <w:rFonts w:ascii="Cambria Math" w:hAnsi="Cambria Math"/>
                  <w:i/>
                </w:rPr>
              </w:ins>
            </m:ctrlPr>
          </m:sSubPr>
          <m:e>
            <m:r>
              <w:ins w:id="5057" w:author="Στάθης Καπ" w:date="2023-02-02T08:07:00Z">
                <w:rPr>
                  <w:rFonts w:ascii="Cambria Math" w:hAnsi="Cambria Math"/>
                </w:rPr>
                <m:t>e</m:t>
              </w:ins>
            </m:r>
          </m:e>
          <m:sub>
            <m:r>
              <w:ins w:id="5058" w:author="Στάθης Καπ" w:date="2023-02-02T08:07:00Z">
                <w:rPr>
                  <w:rFonts w:ascii="Cambria Math" w:hAnsi="Cambria Math"/>
                </w:rPr>
                <m:t>ik</m:t>
              </w:ins>
            </m:r>
          </m:sub>
        </m:sSub>
      </m:oMath>
      <w:del w:id="5059" w:author="Στάθης Καπ" w:date="2023-02-02T08:07:00Z">
        <w:r w:rsidR="00227696" w:rsidRPr="000A07B3" w:rsidDel="009C1801">
          <w:rPr>
            <w:lang w:val="el-GR"/>
          </w:rPr>
          <w:delText xml:space="preserve"> </w:delText>
        </w:r>
        <w:r w:rsidR="00227696" w:rsidRPr="00144F68" w:rsidDel="009C1801">
          <w:rPr>
            <w:highlight w:val="yellow"/>
            <w:rPrChange w:id="5060" w:author=" " w:date="2023-02-01T06:01:00Z">
              <w:rPr/>
            </w:rPrChange>
          </w:rPr>
          <w:delText>score</w:delText>
        </w:r>
        <w:r w:rsidR="0028029A" w:rsidRPr="00144F68" w:rsidDel="009C1801">
          <w:rPr>
            <w:highlight w:val="yellow"/>
            <w:lang w:val="el-GR"/>
            <w:rPrChange w:id="5061" w:author=" " w:date="2023-02-01T06:01:00Z">
              <w:rPr>
                <w:lang w:val="el-GR"/>
              </w:rPr>
            </w:rPrChange>
          </w:rPr>
          <w:delText>{</w:delText>
        </w:r>
        <w:r w:rsidR="00227696" w:rsidRPr="00144F68" w:rsidDel="009C1801">
          <w:rPr>
            <w:highlight w:val="yellow"/>
            <w:rPrChange w:id="5062" w:author=" " w:date="2023-02-01T06:01:00Z">
              <w:rPr/>
            </w:rPrChange>
          </w:rPr>
          <w:delText>ik</w:delText>
        </w:r>
        <w:r w:rsidR="0028029A" w:rsidRPr="00144F68" w:rsidDel="009C1801">
          <w:rPr>
            <w:highlight w:val="yellow"/>
            <w:lang w:val="el-GR"/>
            <w:rPrChange w:id="5063"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A224AC"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5064" w:author="Charalampos Konstantopoulos" w:date="2023-02-01T06:01:00Z">
        <w:r w:rsidR="00A34A96" w:rsidRPr="00E4151C">
          <w:rPr>
            <w:lang w:val="el-GR"/>
          </w:rPr>
          <w:delText>τον</w:delText>
        </w:r>
      </w:del>
      <w:ins w:id="5065" w:author="Charalampos Konstantopoulos" w:date="2023-02-01T06:01:00Z">
        <w:del w:id="5066" w:author="Στάθης Καπ" w:date="2023-03-07T14:58:00Z">
          <w:r w:rsidR="00A34A96" w:rsidRPr="00E4151C" w:rsidDel="00406DF0">
            <w:rPr>
              <w:lang w:val="el-GR"/>
            </w:rPr>
            <w:delText>τ</w:delText>
          </w:r>
        </w:del>
      </w:ins>
      <w:ins w:id="5067" w:author="Στάθης Καπ" w:date="2023-03-07T14:58:00Z">
        <w:r w:rsidR="00406DF0">
          <w:rPr>
            <w:lang w:val="el-GR"/>
          </w:rPr>
          <w:t xml:space="preserve">τις φορές </w:t>
        </w:r>
      </w:ins>
      <w:ins w:id="5068" w:author=" " w:date="2023-01-29T18:22:00Z">
        <w:del w:id="5069" w:author="Στάθης Καπ" w:date="2023-03-07T14:58:00Z">
          <w:r w:rsidR="00144F68" w:rsidDel="00406DF0">
            <w:rPr>
              <w:lang w:val="el-GR"/>
            </w:rPr>
            <w:delText xml:space="preserve">ο πλήθος των φορών </w:delText>
          </w:r>
        </w:del>
      </w:ins>
      <w:del w:id="5070"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5071" w:author="Στάθης Καπ" w:date="2023-02-02T08:12:00Z">
        <w:r w:rsidR="00A34A96" w:rsidRPr="00E4151C" w:rsidDel="008209C0">
          <w:rPr>
            <w:lang w:val="el-GR"/>
          </w:rPr>
          <w:delText xml:space="preserve">διαδρομή </w:delText>
        </w:r>
      </w:del>
      <w:ins w:id="5072"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5073"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5074" w:author="Στάθης Καπ" w:date="2023-02-02T08:12:00Z">
        <w:r w:rsidR="00A34A96" w:rsidRPr="00E4151C" w:rsidDel="008209C0">
          <w:rPr>
            <w:lang w:val="el-GR"/>
          </w:rPr>
          <w:delText xml:space="preserve">διαδρομή </w:delText>
        </w:r>
      </w:del>
      <w:del w:id="5075"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5076" w:author="Στάθης Καπ" w:date="2023-02-02T08:13:00Z">
        <w:r w:rsidR="00A34A96" w:rsidRPr="00E4151C" w:rsidDel="008209C0">
          <w:rPr>
            <w:lang w:val="el-GR"/>
          </w:rPr>
          <w:delText xml:space="preserve"> </w:delText>
        </w:r>
      </w:del>
      <w:del w:id="5077" w:author="Στάθης Καπ" w:date="2023-02-02T08:10:00Z">
        <w:r w:rsidR="00A34A96" w:rsidRPr="00E4151C" w:rsidDel="00F01408">
          <w:rPr>
            <w:lang w:val="el-GR"/>
          </w:rPr>
          <w:delText xml:space="preserve">και </w:delText>
        </w:r>
      </w:del>
      <w:del w:id="5078" w:author="Στάθης Καπ" w:date="2023-02-02T08:13:00Z">
        <w:r w:rsidR="00A34A96" w:rsidRPr="00E4151C" w:rsidDel="008209C0">
          <w:rPr>
            <w:lang w:val="el-GR"/>
          </w:rPr>
          <w:delText xml:space="preserve">να αυξηθεί </w:delText>
        </w:r>
      </w:del>
      <w:del w:id="5079" w:author="Στάθης Καπ" w:date="2023-02-02T08:08:00Z">
        <w:r w:rsidR="00A34A96" w:rsidRPr="00E4151C" w:rsidDel="00CA02E5">
          <w:rPr>
            <w:lang w:val="el-GR"/>
          </w:rPr>
          <w:delText xml:space="preserve">το </w:delText>
        </w:r>
        <w:r w:rsidR="00A34A96" w:rsidRPr="00144F68" w:rsidDel="00CA02E5">
          <w:rPr>
            <w:highlight w:val="yellow"/>
            <w:rPrChange w:id="5080" w:author=" " w:date="2023-02-01T06:01:00Z">
              <w:rPr/>
            </w:rPrChange>
          </w:rPr>
          <w:delText>N</w:delText>
        </w:r>
      </w:del>
      <w:del w:id="5081" w:author="Στάθης Καπ" w:date="2023-02-02T08:07:00Z">
        <w:r w:rsidR="00A34A96" w:rsidRPr="00144F68" w:rsidDel="00CA02E5">
          <w:rPr>
            <w:highlight w:val="yellow"/>
            <w:rPrChange w:id="5082" w:author=" " w:date="2023-02-01T06:01:00Z">
              <w:rPr/>
            </w:rPrChange>
          </w:rPr>
          <w:delText>ik</w:delText>
        </w:r>
      </w:del>
      <w:del w:id="5083" w:author="Στάθης Καπ" w:date="2023-02-02T08:08:00Z">
        <w:r w:rsidR="00A34A96" w:rsidRPr="00E4151C" w:rsidDel="00CA02E5">
          <w:rPr>
            <w:lang w:val="el-GR"/>
          </w:rPr>
          <w:delText xml:space="preserve"> </w:delText>
        </w:r>
      </w:del>
      <w:del w:id="5084" w:author="Στάθης Καπ" w:date="2023-02-02T08:13:00Z">
        <w:r w:rsidR="00A34A96" w:rsidRPr="00E4151C" w:rsidDel="008209C0">
          <w:rPr>
            <w:lang w:val="el-GR"/>
          </w:rPr>
          <w:delText xml:space="preserve">κατά 1. Οπότε, η μέγιστη τιμή που μπορεί να πάρει </w:delText>
        </w:r>
      </w:del>
      <w:del w:id="5085"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5086" w:author="Στάθης Καπ" w:date="2023-02-02T08:09:00Z">
            <w:rPr>
              <w:rFonts w:ascii="Cambria Math" w:hAnsi="Cambria Math"/>
            </w:rPr>
            <m:t>scor</m:t>
          </w:del>
        </m:r>
        <m:sSub>
          <m:sSubPr>
            <m:ctrlPr>
              <w:del w:id="5087" w:author="Στάθης Καπ" w:date="2023-02-02T08:09:00Z">
                <w:rPr>
                  <w:rFonts w:ascii="Cambria Math" w:hAnsi="Cambria Math"/>
                  <w:i/>
                  <w:lang w:val="el-GR"/>
                </w:rPr>
              </w:del>
            </m:ctrlPr>
          </m:sSubPr>
          <m:e>
            <m:r>
              <w:del w:id="5088" w:author="Στάθης Καπ" w:date="2023-02-02T08:09:00Z">
                <w:rPr>
                  <w:rFonts w:ascii="Cambria Math" w:hAnsi="Cambria Math"/>
                </w:rPr>
                <m:t>e</m:t>
              </w:del>
            </m:r>
            <m:ctrlPr>
              <w:del w:id="5089" w:author="Στάθης Καπ" w:date="2023-02-02T08:09:00Z">
                <w:rPr>
                  <w:rFonts w:ascii="Cambria Math" w:hAnsi="Cambria Math"/>
                  <w:i/>
                </w:rPr>
              </w:del>
            </m:ctrlPr>
          </m:e>
          <m:sub>
            <m:r>
              <w:del w:id="5090" w:author="Στάθης Καπ" w:date="2023-02-02T08:09:00Z">
                <w:rPr>
                  <w:rFonts w:ascii="Cambria Math" w:hAnsi="Cambria Math"/>
                  <w:lang w:val="el-GR"/>
                </w:rPr>
                <m:t>ik</m:t>
              </w:del>
            </m:r>
          </m:sub>
        </m:sSub>
      </m:oMath>
      <w:del w:id="5091"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5092" w:author="Στάθης Καπ" w:date="2023-02-09T17:49:00Z">
        <w:r w:rsidRPr="00F917F0" w:rsidDel="00785F50">
          <w:rPr>
            <w:lang w:val="el-GR"/>
          </w:rPr>
          <w:delText xml:space="preserve">Επειδή, το </w:delText>
        </w:r>
      </w:del>
      <m:oMath>
        <m:sSub>
          <m:sSubPr>
            <m:ctrlPr>
              <w:del w:id="5093" w:author="Στάθης Καπ" w:date="2023-02-09T17:49:00Z">
                <w:rPr>
                  <w:rFonts w:ascii="Cambria Math" w:hAnsi="Cambria Math"/>
                  <w:i/>
                  <w:lang w:val="el-GR"/>
                </w:rPr>
              </w:del>
            </m:ctrlPr>
          </m:sSubPr>
          <m:e>
            <m:r>
              <w:del w:id="5094" w:author="Στάθης Καπ" w:date="2023-02-09T17:49:00Z">
                <w:rPr>
                  <w:rFonts w:ascii="Cambria Math" w:hAnsi="Cambria Math"/>
                  <w:lang w:val="el-GR"/>
                </w:rPr>
                <m:t>N</m:t>
              </w:del>
            </m:r>
          </m:e>
          <m:sub>
            <m:r>
              <w:del w:id="5095" w:author="Στάθης Καπ" w:date="2023-02-09T17:49:00Z">
                <w:rPr>
                  <w:rFonts w:ascii="Cambria Math" w:hAnsi="Cambria Math"/>
                  <w:lang w:val="el-GR"/>
                </w:rPr>
                <m:t>ik</m:t>
              </w:del>
            </m:r>
          </m:sub>
        </m:sSub>
      </m:oMath>
      <w:del w:id="5096"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5097" w:author="Στάθης Καπ" w:date="2023-02-09T17:49:00Z">
                <w:rPr>
                  <w:rFonts w:ascii="Cambria Math" w:hAnsi="Cambria Math"/>
                  <w:i/>
                  <w:lang w:val="el-GR"/>
                </w:rPr>
              </w:del>
            </m:ctrlPr>
          </m:sSubPr>
          <m:e>
            <m:r>
              <w:del w:id="5098" w:author="Στάθης Καπ" w:date="2023-02-09T17:49:00Z">
                <w:rPr>
                  <w:rFonts w:ascii="Cambria Math" w:hAnsi="Cambria Math"/>
                  <w:lang w:val="el-GR"/>
                </w:rPr>
                <m:t>S</m:t>
              </w:del>
            </m:r>
          </m:e>
          <m:sub>
            <m:r>
              <w:del w:id="5099" w:author="Στάθης Καπ" w:date="2023-02-09T17:49:00Z">
                <w:rPr>
                  <w:rFonts w:ascii="Cambria Math" w:hAnsi="Cambria Math"/>
                  <w:lang w:val="el-GR"/>
                </w:rPr>
                <m:t>ik</m:t>
              </w:del>
            </m:r>
          </m:sub>
        </m:sSub>
      </m:oMath>
      <w:del w:id="5100" w:author="Στάθης Καπ" w:date="2023-02-09T17:49:00Z">
        <w:r w:rsidRPr="00F917F0" w:rsidDel="00785F50">
          <w:rPr>
            <w:lang w:val="el-GR"/>
          </w:rPr>
          <w:delText xml:space="preserve"> και </w:delText>
        </w:r>
      </w:del>
      <m:oMath>
        <m:sSub>
          <m:sSubPr>
            <m:ctrlPr>
              <w:del w:id="5101" w:author="Στάθης Καπ" w:date="2023-02-09T17:49:00Z">
                <w:rPr>
                  <w:rFonts w:ascii="Cambria Math" w:hAnsi="Cambria Math"/>
                  <w:i/>
                  <w:lang w:val="el-GR"/>
                </w:rPr>
              </w:del>
            </m:ctrlPr>
          </m:sSubPr>
          <m:e>
            <m:r>
              <w:del w:id="5102" w:author="Στάθης Καπ" w:date="2023-02-09T17:49:00Z">
                <w:rPr>
                  <w:rFonts w:ascii="Cambria Math" w:hAnsi="Cambria Math"/>
                  <w:lang w:val="el-GR"/>
                </w:rPr>
                <m:t>N</m:t>
              </w:del>
            </m:r>
          </m:e>
          <m:sub>
            <m:r>
              <w:del w:id="5103" w:author="Στάθης Καπ" w:date="2023-02-09T17:49:00Z">
                <w:rPr>
                  <w:rFonts w:ascii="Cambria Math" w:hAnsi="Cambria Math"/>
                  <w:lang w:val="el-GR"/>
                </w:rPr>
                <m:t>ik</m:t>
              </w:del>
            </m:r>
          </m:sub>
        </m:sSub>
      </m:oMath>
      <w:del w:id="5104" w:author="Στάθης Καπ" w:date="2023-02-09T17:49:00Z">
        <w:r w:rsidRPr="00F917F0" w:rsidDel="00785F50">
          <w:rPr>
            <w:lang w:val="el-GR"/>
          </w:rPr>
          <w:delText xml:space="preserve"> αρχικοποιούνται με τη τιμή 1.</w:delText>
        </w:r>
      </w:del>
      <w:ins w:id="5105" w:author="Στάθης Καπ" w:date="2023-02-09T17:49:00Z">
        <w:r w:rsidR="00785F50">
          <w:rPr>
            <w:lang w:val="el-GR"/>
          </w:rPr>
          <w:t xml:space="preserve">Ο λόγος </w:t>
        </w:r>
      </w:ins>
      <m:oMath>
        <m:sSub>
          <m:sSubPr>
            <m:ctrlPr>
              <w:ins w:id="5106" w:author="Στάθης Καπ" w:date="2023-02-09T17:49:00Z">
                <w:rPr>
                  <w:rFonts w:ascii="Cambria Math" w:hAnsi="Cambria Math"/>
                  <w:i/>
                  <w:lang w:val="el-GR"/>
                </w:rPr>
              </w:ins>
            </m:ctrlPr>
          </m:sSubPr>
          <m:e>
            <m:r>
              <w:ins w:id="5107" w:author="Στάθης Καπ" w:date="2023-02-09T17:49:00Z">
                <w:rPr>
                  <w:rFonts w:ascii="Cambria Math" w:hAnsi="Cambria Math"/>
                  <w:lang w:val="el-GR"/>
                </w:rPr>
                <m:t>S</m:t>
              </w:ins>
            </m:r>
          </m:e>
          <m:sub>
            <m:r>
              <w:ins w:id="5108" w:author="Στάθης Καπ" w:date="2023-02-09T17:49:00Z">
                <w:rPr>
                  <w:rFonts w:ascii="Cambria Math" w:hAnsi="Cambria Math"/>
                  <w:lang w:val="el-GR"/>
                </w:rPr>
                <m:t>i</m:t>
              </w:ins>
            </m:r>
            <m:r>
              <w:ins w:id="5109" w:author="Στάθης Καπ" w:date="2023-02-09T17:50:00Z">
                <w:rPr>
                  <w:rFonts w:ascii="Cambria Math" w:hAnsi="Cambria Math"/>
                  <w:lang w:val="el-GR"/>
                </w:rPr>
                <m:t>k</m:t>
              </w:ins>
            </m:r>
          </m:sub>
        </m:sSub>
        <m:r>
          <w:ins w:id="5110" w:author="Στάθης Καπ" w:date="2023-02-09T17:50:00Z">
            <w:rPr>
              <w:rFonts w:ascii="Cambria Math" w:hAnsi="Cambria Math"/>
              <w:lang w:val="el-GR"/>
            </w:rPr>
            <m:t>/</m:t>
          </w:ins>
        </m:r>
        <m:sSub>
          <m:sSubPr>
            <m:ctrlPr>
              <w:ins w:id="5111" w:author="Στάθης Καπ" w:date="2023-02-09T17:50:00Z">
                <w:rPr>
                  <w:rFonts w:ascii="Cambria Math" w:hAnsi="Cambria Math"/>
                  <w:i/>
                  <w:lang w:val="el-GR"/>
                </w:rPr>
              </w:ins>
            </m:ctrlPr>
          </m:sSubPr>
          <m:e>
            <m:r>
              <w:ins w:id="5112" w:author="Στάθης Καπ" w:date="2023-02-09T17:50:00Z">
                <w:rPr>
                  <w:rFonts w:ascii="Cambria Math" w:hAnsi="Cambria Math"/>
                  <w:lang w:val="el-GR"/>
                </w:rPr>
                <m:t>N</m:t>
              </w:ins>
            </m:r>
          </m:e>
          <m:sub>
            <m:r>
              <w:ins w:id="5113" w:author="Στάθης Καπ" w:date="2023-02-09T17:50:00Z">
                <w:rPr>
                  <w:rFonts w:ascii="Cambria Math" w:hAnsi="Cambria Math"/>
                  <w:lang w:val="el-GR"/>
                </w:rPr>
                <m:t>ik</m:t>
              </w:ins>
            </m:r>
          </m:sub>
        </m:sSub>
      </m:oMath>
      <w:ins w:id="5114"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5115"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5116" w:author="Στάθης Καπ" w:date="2023-02-09T17:50:00Z">
              <w:rPr>
                <w:rFonts w:eastAsiaTheme="minorEastAsia"/>
              </w:rPr>
            </w:rPrChange>
          </w:rPr>
          <w:t xml:space="preserve">. </w:t>
        </w:r>
      </w:ins>
    </w:p>
    <w:p w14:paraId="2457619C" w14:textId="4297A74A" w:rsidR="00BB0296" w:rsidRDefault="00EC1D17">
      <w:pPr>
        <w:pStyle w:val="Heading2"/>
        <w:pPrChange w:id="5117" w:author="Στάθης Καπ" w:date="2023-02-26T00:55:00Z">
          <w:pPr>
            <w:pStyle w:val="Heading2"/>
            <w:numPr>
              <w:numId w:val="4"/>
            </w:numPr>
            <w:ind w:left="960" w:hanging="600"/>
          </w:pPr>
        </w:pPrChange>
      </w:pPr>
      <w:bookmarkStart w:id="5118" w:name="_Toc129300382"/>
      <w:r>
        <w:rPr>
          <w:lang w:val="el-GR"/>
        </w:rPr>
        <w:t>Διαχωρισμένη Τοπική Αναζήτηση</w:t>
      </w:r>
      <w:bookmarkEnd w:id="5118"/>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5119" w:author="Στάθης Καπ" w:date="2023-03-07T00:34:00Z">
        <w:r w:rsidR="00F84886">
          <w:rPr>
            <w:lang w:val="el-GR"/>
          </w:rPr>
          <w:t>ιστεί το γράφημα</w:t>
        </w:r>
      </w:ins>
      <w:del w:id="5120"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5121" w:author="Στάθης Καπ" w:date="2023-03-07T00:33:00Z">
        <w:r w:rsidR="00482B89" w:rsidDel="00887718">
          <w:delText>startDepot</w:delText>
        </w:r>
      </w:del>
      <w:ins w:id="5122" w:author="Στάθης Καπ" w:date="2023-03-07T00:33:00Z">
        <w:r w:rsidR="00887718">
          <w:rPr>
            <w:lang w:val="el-GR"/>
          </w:rPr>
          <w:t>αφετηρία</w:t>
        </w:r>
        <w:r w:rsidR="00887718" w:rsidRPr="00887718">
          <w:rPr>
            <w:lang w:val="el-GR"/>
            <w:rPrChange w:id="5123"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5124" w:author="Στάθης Καπ" w:date="2023-03-07T00:33:00Z">
        <w:r w:rsidR="00482B89" w:rsidDel="00887718">
          <w:delText>endDepot</w:delText>
        </w:r>
        <w:r w:rsidR="00482B89" w:rsidRPr="00D33A8C" w:rsidDel="00887718">
          <w:rPr>
            <w:lang w:val="el-GR"/>
          </w:rPr>
          <w:delText xml:space="preserve"> </w:delText>
        </w:r>
      </w:del>
      <w:ins w:id="5125" w:author="Στάθης Καπ" w:date="2023-03-07T00:33:00Z">
        <w:r w:rsidR="00887718">
          <w:rPr>
            <w:lang w:val="el-GR"/>
          </w:rPr>
          <w:t>τερματισμός</w:t>
        </w:r>
      </w:ins>
      <w:ins w:id="5126" w:author="Στάθης Καπ" w:date="2023-03-07T00:34:00Z">
        <w:r w:rsidR="00F84886">
          <w:rPr>
            <w:lang w:val="el-GR"/>
          </w:rPr>
          <w:t xml:space="preserve"> </w:t>
        </w:r>
        <w:r w:rsidR="00F84886" w:rsidRPr="00D33956">
          <w:rPr>
            <w:lang w:val="el-GR"/>
            <w:rPrChange w:id="5127" w:author="Στάθης Καπ" w:date="2023-03-07T00:34:00Z">
              <w:rPr/>
            </w:rPrChange>
          </w:rPr>
          <w:t>(</w:t>
        </w:r>
        <w:r w:rsidR="00F84886">
          <w:t>ed</w:t>
        </w:r>
        <w:r w:rsidR="00F84886" w:rsidRPr="00D33956">
          <w:rPr>
            <w:lang w:val="el-GR"/>
            <w:rPrChange w:id="5128" w:author="Στάθης Καπ" w:date="2023-03-07T00:34:00Z">
              <w:rPr/>
            </w:rPrChange>
          </w:rPr>
          <w:t>)</w:t>
        </w:r>
      </w:ins>
      <w:ins w:id="5129" w:author="Στάθης Καπ" w:date="2023-03-07T00:33:00Z">
        <w:r w:rsidR="00887718" w:rsidRPr="00D33A8C">
          <w:rPr>
            <w:lang w:val="el-GR"/>
          </w:rPr>
          <w:t xml:space="preserve"> </w:t>
        </w:r>
      </w:ins>
      <w:r w:rsidR="00482B89" w:rsidRPr="00D33A8C">
        <w:rPr>
          <w:lang w:val="el-GR"/>
        </w:rPr>
        <w:t>του κάθε υπο</w:t>
      </w:r>
      <w:del w:id="5130"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rsidP="002D5F19">
      <w:pPr>
        <w:rPr>
          <w:lang w:val="el-GR"/>
        </w:rPr>
      </w:pPr>
      <w:r w:rsidRPr="00DA304C">
        <w:rPr>
          <w:lang w:val="el-GR"/>
        </w:rPr>
        <w:t xml:space="preserve">Η πιο απλή υλοποίηση είναι να χρησιμοποιηθεί </w:t>
      </w:r>
      <w:ins w:id="5131" w:author="Στάθης Καπ" w:date="2023-03-08T02:02:00Z">
        <w:r w:rsidR="002B469B">
          <w:rPr>
            <w:lang w:val="el-GR"/>
          </w:rPr>
          <w:t xml:space="preserve">η αφετηρία και </w:t>
        </w:r>
      </w:ins>
      <w:ins w:id="5132" w:author="Στάθης Καπ" w:date="2023-03-08T02:03:00Z">
        <w:r w:rsidR="002B469B">
          <w:rPr>
            <w:lang w:val="el-GR"/>
          </w:rPr>
          <w:t xml:space="preserve">ο τερματισμός </w:t>
        </w:r>
      </w:ins>
      <w:del w:id="5133"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5134" w:author="Στάθης Καπ" w:date="2023-03-07T16:57:00Z">
        <w:r w:rsidR="00685184">
          <w:rPr>
            <w:lang w:val="el-GR"/>
          </w:rPr>
          <w:t xml:space="preserve">πρωτότυπου </w:t>
        </w:r>
      </w:ins>
      <w:r w:rsidRPr="00DA304C">
        <w:rPr>
          <w:lang w:val="el-GR"/>
        </w:rPr>
        <w:t xml:space="preserve">προβλήματος ως </w:t>
      </w:r>
      <w:del w:id="5135"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5136" w:author="Στάθης Καπ" w:date="2023-03-07T16:57:00Z">
        <w:r w:rsidR="00DA304C" w:rsidDel="007F5DF0">
          <w:rPr>
            <w:lang w:val="el-GR"/>
          </w:rPr>
          <w:delText>-</w:delText>
        </w:r>
      </w:del>
      <w:del w:id="5137" w:author="Στάθης Καπ" w:date="2023-03-08T02:03:00Z">
        <w:r w:rsidRPr="00DA304C" w:rsidDel="002B469B">
          <w:rPr>
            <w:lang w:val="el-GR"/>
          </w:rPr>
          <w:delText>πρόβλημα</w:delText>
        </w:r>
      </w:del>
      <w:ins w:id="5138"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5139"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5140" w:author="Στάθης Καπ" w:date="2023-03-13T00:41:00Z">
        <w:r w:rsidDel="002362DA">
          <w:delText>depot</w:delText>
        </w:r>
      </w:del>
      <w:ins w:id="5141" w:author="Στάθης Καπ" w:date="2023-03-13T00:41:00Z">
        <w:r w:rsidR="002362DA">
          <w:rPr>
            <w:lang w:val="el-GR"/>
          </w:rPr>
          <w:t>τερματικό σταθμό</w:t>
        </w:r>
      </w:ins>
      <w:r w:rsidR="00856915">
        <w:rPr>
          <w:lang w:val="el-GR"/>
        </w:rPr>
        <w:t xml:space="preserve">, </w:t>
      </w:r>
      <w:del w:id="5142" w:author="Στάθης Καπ" w:date="2023-03-13T00:41:00Z">
        <w:r w:rsidR="00856915" w:rsidDel="005C4F47">
          <w:rPr>
            <w:lang w:val="el-GR"/>
          </w:rPr>
          <w:delText>η τρέχουσα διαδρομή</w:delText>
        </w:r>
      </w:del>
      <w:ins w:id="5143" w:author="Στάθης Καπ" w:date="2023-03-13T00:41:00Z">
        <w:r w:rsidR="005C4F47">
          <w:rPr>
            <w:lang w:val="el-GR"/>
          </w:rPr>
          <w:t>οι διαδρομές του τρέχοντος υποπροβλήματος</w:t>
        </w:r>
      </w:ins>
      <w:r w:rsidR="00856915">
        <w:rPr>
          <w:lang w:val="el-GR"/>
        </w:rPr>
        <w:t xml:space="preserve"> θα έχ</w:t>
      </w:r>
      <w:ins w:id="5144" w:author="Στάθης Καπ" w:date="2023-03-13T00:42:00Z">
        <w:r w:rsidR="005C4F47">
          <w:rPr>
            <w:lang w:val="el-GR"/>
          </w:rPr>
          <w:t>ουν</w:t>
        </w:r>
      </w:ins>
      <w:del w:id="5145"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rsidP="00EF44A6">
      <w:pPr>
        <w:rPr>
          <w:lang w:val="el-GR"/>
        </w:rPr>
      </w:pPr>
      <w:r w:rsidRPr="003C6E86">
        <w:rPr>
          <w:highlight w:val="yellow"/>
          <w:lang w:val="el-GR"/>
          <w:rPrChange w:id="5146" w:author="Στάθης Καπ" w:date="2023-03-13T03:04:00Z">
            <w:rPr>
              <w:lang w:val="el-GR"/>
            </w:rPr>
          </w:rPrChange>
        </w:rPr>
        <w:t>Έστω</w:t>
      </w:r>
      <w:r w:rsidR="00146EC8" w:rsidRPr="003C6E86">
        <w:rPr>
          <w:highlight w:val="yellow"/>
          <w:lang w:val="el-GR"/>
          <w:rPrChange w:id="5147" w:author="Στάθης Καπ" w:date="2023-03-13T03:04:00Z">
            <w:rPr>
              <w:lang w:val="el-GR"/>
            </w:rPr>
          </w:rPrChange>
        </w:rPr>
        <w:t xml:space="preserve"> λοιπόν ένα </w:t>
      </w:r>
      <w:r w:rsidR="00356760" w:rsidRPr="003C6E86">
        <w:rPr>
          <w:highlight w:val="yellow"/>
          <w:lang w:val="el-GR"/>
          <w:rPrChange w:id="5148" w:author="Στάθης Καπ" w:date="2023-03-13T03:04:00Z">
            <w:rPr>
              <w:lang w:val="el-GR"/>
            </w:rPr>
          </w:rPrChange>
        </w:rPr>
        <w:t xml:space="preserve">πρόβλημα </w:t>
      </w:r>
      <w:ins w:id="5149" w:author="Στάθης Καπ" w:date="2023-03-13T00:43:00Z">
        <w:r w:rsidR="003A7627" w:rsidRPr="003C6E86">
          <w:rPr>
            <w:highlight w:val="yellow"/>
            <w:rPrChange w:id="5150" w:author="Στάθης Καπ" w:date="2023-03-13T03:04:00Z">
              <w:rPr/>
            </w:rPrChange>
          </w:rPr>
          <w:t>T</w:t>
        </w:r>
      </w:ins>
      <w:r w:rsidR="00146EC8" w:rsidRPr="003C6E86">
        <w:rPr>
          <w:highlight w:val="yellow"/>
          <w:rPrChange w:id="5151" w:author="Στάθης Καπ" w:date="2023-03-13T03:04:00Z">
            <w:rPr/>
          </w:rPrChange>
        </w:rPr>
        <w:t>OPTW</w:t>
      </w:r>
      <w:r w:rsidR="00146EC8" w:rsidRPr="003C6E86">
        <w:rPr>
          <w:highlight w:val="yellow"/>
          <w:lang w:val="el-GR"/>
          <w:rPrChange w:id="5152" w:author="Στάθης Καπ" w:date="2023-03-13T03:04:00Z">
            <w:rPr>
              <w:lang w:val="el-GR"/>
            </w:rPr>
          </w:rPrChange>
        </w:rPr>
        <w:t xml:space="preserve"> με </w:t>
      </w:r>
      <w:ins w:id="5153" w:author="Στάθης Καπ" w:date="2023-03-13T00:43:00Z">
        <w:r w:rsidR="003A7627" w:rsidRPr="003C6E86">
          <w:rPr>
            <w:highlight w:val="yellow"/>
            <w:lang w:val="el-GR"/>
            <w:rPrChange w:id="5154" w:author="Στάθης Καπ" w:date="2023-03-13T03:04:00Z">
              <w:rPr>
                <w:lang w:val="el-GR"/>
              </w:rPr>
            </w:rPrChange>
          </w:rPr>
          <w:t xml:space="preserve">αφετηρία έναν κόμβο </w:t>
        </w:r>
      </w:ins>
      <w:del w:id="5155" w:author="Στάθης Καπ" w:date="2023-03-13T00:43:00Z">
        <w:r w:rsidR="00146EC8" w:rsidRPr="003C6E86" w:rsidDel="003A7627">
          <w:rPr>
            <w:highlight w:val="yellow"/>
            <w:lang w:val="el-GR"/>
            <w:rPrChange w:id="5156" w:author="Στάθης Καπ" w:date="2023-03-13T03:04:00Z">
              <w:rPr>
                <w:lang w:val="el-GR"/>
              </w:rPr>
            </w:rPrChange>
          </w:rPr>
          <w:delText xml:space="preserve">ένα </w:delText>
        </w:r>
        <w:r w:rsidR="00146EC8" w:rsidRPr="003C6E86" w:rsidDel="003A7627">
          <w:rPr>
            <w:highlight w:val="yellow"/>
            <w:rPrChange w:id="5157" w:author="Στάθης Καπ" w:date="2023-03-13T03:04:00Z">
              <w:rPr/>
            </w:rPrChange>
          </w:rPr>
          <w:delText>startDepot</w:delText>
        </w:r>
        <w:r w:rsidR="00146EC8" w:rsidRPr="003C6E86" w:rsidDel="003A7627">
          <w:rPr>
            <w:highlight w:val="yellow"/>
            <w:lang w:val="el-GR"/>
            <w:rPrChange w:id="5158" w:author="Στάθης Καπ" w:date="2023-03-13T03:04:00Z">
              <w:rPr>
                <w:lang w:val="el-GR"/>
              </w:rPr>
            </w:rPrChange>
          </w:rPr>
          <w:delText xml:space="preserve"> </w:delText>
        </w:r>
      </w:del>
      <w:r w:rsidR="00146EC8" w:rsidRPr="003C6E86">
        <w:rPr>
          <w:highlight w:val="yellow"/>
          <w:rPrChange w:id="5159" w:author="Στάθης Καπ" w:date="2023-03-13T03:04:00Z">
            <w:rPr/>
          </w:rPrChange>
        </w:rPr>
        <w:t>sd</w:t>
      </w:r>
      <w:del w:id="5160" w:author="Στάθης Καπ" w:date="2023-03-13T00:46:00Z">
        <w:r w:rsidR="00146EC8" w:rsidRPr="003C6E86" w:rsidDel="00B95FE8">
          <w:rPr>
            <w:highlight w:val="yellow"/>
            <w:lang w:val="el-GR"/>
            <w:rPrChange w:id="5161" w:author="Στάθης Καπ" w:date="2023-03-13T03:04:00Z">
              <w:rPr>
                <w:lang w:val="el-GR"/>
              </w:rPr>
            </w:rPrChange>
          </w:rPr>
          <w:delText>,</w:delText>
        </w:r>
      </w:del>
      <w:r w:rsidR="00146EC8" w:rsidRPr="003C6E86">
        <w:rPr>
          <w:highlight w:val="yellow"/>
          <w:lang w:val="el-GR"/>
          <w:rPrChange w:id="5162" w:author="Στάθης Καπ" w:date="2023-03-13T03:04:00Z">
            <w:rPr>
              <w:lang w:val="el-GR"/>
            </w:rPr>
          </w:rPrChange>
        </w:rPr>
        <w:t xml:space="preserve"> </w:t>
      </w:r>
      <w:ins w:id="5163" w:author="Στάθης Καπ" w:date="2023-03-13T00:43:00Z">
        <w:r w:rsidR="003A7627" w:rsidRPr="003C6E86">
          <w:rPr>
            <w:highlight w:val="yellow"/>
            <w:lang w:val="el-GR"/>
            <w:rPrChange w:id="5164" w:author="Στάθης Καπ" w:date="2023-03-13T03:04:00Z">
              <w:rPr>
                <w:lang w:val="el-GR"/>
              </w:rPr>
            </w:rPrChange>
          </w:rPr>
          <w:t xml:space="preserve">και τερματισμό έναν κόμβο </w:t>
        </w:r>
      </w:ins>
      <w:del w:id="5165" w:author="Στάθης Καπ" w:date="2023-03-13T00:43:00Z">
        <w:r w:rsidR="00146EC8" w:rsidRPr="003C6E86" w:rsidDel="003A7627">
          <w:rPr>
            <w:highlight w:val="yellow"/>
            <w:lang w:val="el-GR"/>
            <w:rPrChange w:id="5166" w:author="Στάθης Καπ" w:date="2023-03-13T03:04:00Z">
              <w:rPr>
                <w:lang w:val="el-GR"/>
              </w:rPr>
            </w:rPrChange>
          </w:rPr>
          <w:delText xml:space="preserve">ένα </w:delText>
        </w:r>
        <w:r w:rsidR="00146EC8" w:rsidRPr="003C6E86" w:rsidDel="003A7627">
          <w:rPr>
            <w:highlight w:val="yellow"/>
            <w:rPrChange w:id="5167" w:author="Στάθης Καπ" w:date="2023-03-13T03:04:00Z">
              <w:rPr/>
            </w:rPrChange>
          </w:rPr>
          <w:delText>endDepot</w:delText>
        </w:r>
        <w:r w:rsidR="00146EC8" w:rsidRPr="003C6E86" w:rsidDel="003A7627">
          <w:rPr>
            <w:highlight w:val="yellow"/>
            <w:lang w:val="el-GR"/>
            <w:rPrChange w:id="5168" w:author="Στάθης Καπ" w:date="2023-03-13T03:04:00Z">
              <w:rPr>
                <w:lang w:val="el-GR"/>
              </w:rPr>
            </w:rPrChange>
          </w:rPr>
          <w:delText xml:space="preserve"> </w:delText>
        </w:r>
      </w:del>
      <w:r w:rsidR="00146EC8" w:rsidRPr="003C6E86">
        <w:rPr>
          <w:highlight w:val="yellow"/>
          <w:rPrChange w:id="5169" w:author="Στάθης Καπ" w:date="2023-03-13T03:04:00Z">
            <w:rPr/>
          </w:rPrChange>
        </w:rPr>
        <w:t>ed</w:t>
      </w:r>
      <w:del w:id="5170" w:author="Στάθης Καπ" w:date="2023-03-13T00:46:00Z">
        <w:r w:rsidR="00146EC8" w:rsidRPr="003C6E86" w:rsidDel="00B95FE8">
          <w:rPr>
            <w:highlight w:val="yellow"/>
            <w:lang w:val="el-GR"/>
            <w:rPrChange w:id="5171" w:author="Στάθης Καπ" w:date="2023-03-13T03:04:00Z">
              <w:rPr>
                <w:lang w:val="el-GR"/>
              </w:rPr>
            </w:rPrChange>
          </w:rPr>
          <w:delText xml:space="preserve"> και ένα </w:delText>
        </w:r>
        <w:r w:rsidR="00146EC8" w:rsidRPr="003C6E86" w:rsidDel="00B95FE8">
          <w:rPr>
            <w:highlight w:val="yellow"/>
            <w:rPrChange w:id="5172" w:author="Στάθης Καπ" w:date="2023-03-13T03:04:00Z">
              <w:rPr/>
            </w:rPrChange>
          </w:rPr>
          <w:delText>timebudget</w:delText>
        </w:r>
        <w:r w:rsidR="00146EC8" w:rsidRPr="003C6E86" w:rsidDel="00B95FE8">
          <w:rPr>
            <w:highlight w:val="yellow"/>
            <w:lang w:val="el-GR"/>
            <w:rPrChange w:id="5173" w:author="Στάθης Καπ" w:date="2023-03-13T03:04:00Z">
              <w:rPr>
                <w:lang w:val="el-GR"/>
              </w:rPr>
            </w:rPrChange>
          </w:rPr>
          <w:delText xml:space="preserve"> = [</w:delText>
        </w:r>
        <w:r w:rsidR="00146EC8" w:rsidRPr="003C6E86" w:rsidDel="00B95FE8">
          <w:rPr>
            <w:highlight w:val="yellow"/>
            <w:rPrChange w:id="5174" w:author="Στάθης Καπ" w:date="2023-03-13T03:04:00Z">
              <w:rPr/>
            </w:rPrChange>
          </w:rPr>
          <w:delText>s</w:delText>
        </w:r>
        <w:r w:rsidR="00146EC8" w:rsidRPr="003C6E86" w:rsidDel="00B95FE8">
          <w:rPr>
            <w:highlight w:val="yellow"/>
            <w:lang w:val="el-GR"/>
            <w:rPrChange w:id="5175" w:author="Στάθης Καπ" w:date="2023-03-13T03:04:00Z">
              <w:rPr>
                <w:lang w:val="el-GR"/>
              </w:rPr>
            </w:rPrChange>
          </w:rPr>
          <w:delText xml:space="preserve">, </w:delText>
        </w:r>
        <w:r w:rsidR="00146EC8" w:rsidRPr="003C6E86" w:rsidDel="00B95FE8">
          <w:rPr>
            <w:highlight w:val="yellow"/>
            <w:rPrChange w:id="5176" w:author="Στάθης Καπ" w:date="2023-03-13T03:04:00Z">
              <w:rPr/>
            </w:rPrChange>
          </w:rPr>
          <w:delText>e</w:delText>
        </w:r>
        <w:r w:rsidR="00146EC8" w:rsidRPr="003C6E86" w:rsidDel="00B95FE8">
          <w:rPr>
            <w:highlight w:val="yellow"/>
            <w:lang w:val="el-GR"/>
            <w:rPrChange w:id="5177" w:author="Στάθης Καπ" w:date="2023-03-13T03:04:00Z">
              <w:rPr>
                <w:lang w:val="el-GR"/>
              </w:rPr>
            </w:rPrChange>
          </w:rPr>
          <w:delText>]</w:delText>
        </w:r>
        <w:r w:rsidR="000F0C95" w:rsidRPr="003C6E86" w:rsidDel="00B95FE8">
          <w:rPr>
            <w:highlight w:val="yellow"/>
            <w:lang w:val="el-GR"/>
            <w:rPrChange w:id="5178" w:author="Στάθης Καπ" w:date="2023-03-13T03:04:00Z">
              <w:rPr>
                <w:lang w:val="el-GR"/>
              </w:rPr>
            </w:rPrChange>
          </w:rPr>
          <w:delText>,</w:delText>
        </w:r>
      </w:del>
      <w:r w:rsidR="000F0C95" w:rsidRPr="003C6E86">
        <w:rPr>
          <w:highlight w:val="yellow"/>
          <w:lang w:val="el-GR"/>
          <w:rPrChange w:id="5179" w:author="Στάθης Καπ" w:date="2023-03-13T03:04:00Z">
            <w:rPr>
              <w:lang w:val="el-GR"/>
            </w:rPr>
          </w:rPrChange>
        </w:rPr>
        <w:t xml:space="preserve"> το οποίο </w:t>
      </w:r>
      <w:r w:rsidR="005A7AC8" w:rsidRPr="003C6E86">
        <w:rPr>
          <w:highlight w:val="yellow"/>
          <w:lang w:val="el-GR"/>
          <w:rPrChange w:id="5180" w:author="Στάθης Καπ" w:date="2023-03-13T03:04:00Z">
            <w:rPr>
              <w:lang w:val="el-GR"/>
            </w:rPr>
          </w:rPrChange>
        </w:rPr>
        <w:t>θα χωριστεί</w:t>
      </w:r>
      <w:r w:rsidR="00146EC8" w:rsidRPr="003C6E86">
        <w:rPr>
          <w:highlight w:val="yellow"/>
          <w:lang w:val="el-GR"/>
          <w:rPrChange w:id="5181" w:author="Στάθης Καπ" w:date="2023-03-13T03:04:00Z">
            <w:rPr>
              <w:lang w:val="el-GR"/>
            </w:rPr>
          </w:rPrChange>
        </w:rPr>
        <w:t xml:space="preserve"> σε </w:t>
      </w:r>
      <w:ins w:id="5182" w:author="Στάθης Καπ" w:date="2023-03-13T00:46:00Z">
        <w:r w:rsidR="00B95FE8" w:rsidRPr="003C6E86">
          <w:rPr>
            <w:highlight w:val="yellow"/>
            <w:rPrChange w:id="5183" w:author="Στάθης Καπ" w:date="2023-03-13T03:04:00Z">
              <w:rPr/>
            </w:rPrChange>
          </w:rPr>
          <w:t>S</w:t>
        </w:r>
        <w:r w:rsidR="00B95FE8" w:rsidRPr="003C6E86">
          <w:rPr>
            <w:highlight w:val="yellow"/>
            <w:lang w:val="el-GR"/>
            <w:rPrChange w:id="5184" w:author="Στάθης Καπ" w:date="2023-03-13T03:04:00Z">
              <w:rPr/>
            </w:rPrChange>
          </w:rPr>
          <w:t xml:space="preserve"> </w:t>
        </w:r>
      </w:ins>
      <w:del w:id="5185" w:author="Στάθης Καπ" w:date="2023-03-13T00:46:00Z">
        <w:r w:rsidR="005A7AC8" w:rsidRPr="003C6E86" w:rsidDel="00B95FE8">
          <w:rPr>
            <w:highlight w:val="yellow"/>
            <w:rPrChange w:id="5186" w:author="Στάθης Καπ" w:date="2023-03-13T03:04:00Z">
              <w:rPr/>
            </w:rPrChange>
          </w:rPr>
          <w:delText>n</w:delText>
        </w:r>
        <w:r w:rsidR="00146EC8" w:rsidRPr="003C6E86" w:rsidDel="00B95FE8">
          <w:rPr>
            <w:highlight w:val="yellow"/>
            <w:lang w:val="el-GR"/>
            <w:rPrChange w:id="5187" w:author="Στάθης Καπ" w:date="2023-03-13T03:04:00Z">
              <w:rPr>
                <w:lang w:val="el-GR"/>
              </w:rPr>
            </w:rPrChange>
          </w:rPr>
          <w:delText xml:space="preserve"> </w:delText>
        </w:r>
      </w:del>
      <w:r w:rsidR="00146EC8" w:rsidRPr="003C6E86">
        <w:rPr>
          <w:highlight w:val="yellow"/>
          <w:lang w:val="el-GR"/>
          <w:rPrChange w:id="5188" w:author="Στάθης Καπ" w:date="2023-03-13T03:04:00Z">
            <w:rPr>
              <w:lang w:val="el-GR"/>
            </w:rPr>
          </w:rPrChange>
        </w:rPr>
        <w:t>υπο</w:t>
      </w:r>
      <w:del w:id="5189" w:author="Στάθης Καπ" w:date="2023-03-13T00:44:00Z">
        <w:r w:rsidRPr="003C6E86" w:rsidDel="003A7627">
          <w:rPr>
            <w:highlight w:val="yellow"/>
            <w:lang w:val="el-GR"/>
            <w:rPrChange w:id="5190" w:author="Στάθης Καπ" w:date="2023-03-13T03:04:00Z">
              <w:rPr>
                <w:lang w:val="el-GR"/>
              </w:rPr>
            </w:rPrChange>
          </w:rPr>
          <w:delText>-</w:delText>
        </w:r>
      </w:del>
      <w:r w:rsidR="00146EC8" w:rsidRPr="003C6E86">
        <w:rPr>
          <w:highlight w:val="yellow"/>
          <w:lang w:val="el-GR"/>
          <w:rPrChange w:id="5191" w:author="Στάθης Καπ" w:date="2023-03-13T03:04:00Z">
            <w:rPr>
              <w:lang w:val="el-GR"/>
            </w:rPr>
          </w:rPrChange>
        </w:rPr>
        <w:t xml:space="preserve">προβλήματα </w:t>
      </w:r>
      <w:ins w:id="5192" w:author="Στάθης Καπ" w:date="2023-03-13T00:44:00Z">
        <w:r w:rsidR="003A7627" w:rsidRPr="003C6E86">
          <w:rPr>
            <w:highlight w:val="yellow"/>
            <w:rPrChange w:id="5193" w:author="Στάθης Καπ" w:date="2023-03-13T03:04:00Z">
              <w:rPr/>
            </w:rPrChange>
          </w:rPr>
          <w:t>T</w:t>
        </w:r>
      </w:ins>
      <w:ins w:id="5194" w:author=" " w:date="2023-01-29T18:24:00Z">
        <w:r w:rsidR="00144F68" w:rsidRPr="003C6E86">
          <w:rPr>
            <w:highlight w:val="yellow"/>
            <w:rPrChange w:id="5195" w:author="Στάθης Καπ" w:date="2023-03-13T03:04:00Z">
              <w:rPr/>
            </w:rPrChange>
          </w:rPr>
          <w:t>OPTW</w:t>
        </w:r>
      </w:ins>
      <w:del w:id="5196" w:author=" " w:date="2023-01-29T18:24:00Z">
        <w:r w:rsidR="0092541E" w:rsidRPr="003C6E86" w:rsidDel="00144F68">
          <w:rPr>
            <w:highlight w:val="yellow"/>
            <w:rPrChange w:id="5197" w:author="Στάθης Καπ" w:date="2023-03-13T03:04:00Z">
              <w:rPr/>
            </w:rPrChange>
          </w:rPr>
          <w:delText>optw</w:delText>
        </w:r>
      </w:del>
      <w:r w:rsidR="00146EC8" w:rsidRPr="003C6E86">
        <w:rPr>
          <w:highlight w:val="yellow"/>
          <w:lang w:val="el-GR"/>
          <w:rPrChange w:id="5198" w:author="Στάθης Καπ" w:date="2023-03-13T03:04:00Z">
            <w:rPr>
              <w:lang w:val="el-GR"/>
            </w:rPr>
          </w:rPrChange>
        </w:rPr>
        <w:t xml:space="preserve">. </w:t>
      </w:r>
      <w:ins w:id="5199" w:author="Στάθης Καπ" w:date="2023-03-13T00:44:00Z">
        <w:r w:rsidR="003A7627" w:rsidRPr="003C6E86">
          <w:rPr>
            <w:highlight w:val="yellow"/>
            <w:lang w:val="el-GR"/>
            <w:rPrChange w:id="5200" w:author="Στάθης Καπ" w:date="2023-03-13T03:04:00Z">
              <w:rPr>
                <w:lang w:val="el-GR"/>
              </w:rPr>
            </w:rPrChange>
          </w:rPr>
          <w:t xml:space="preserve">Οι διαδρομές </w:t>
        </w:r>
      </w:ins>
      <w:del w:id="5201" w:author="Στάθης Καπ" w:date="2023-03-13T00:44:00Z">
        <w:r w:rsidR="00146EC8" w:rsidRPr="003C6E86" w:rsidDel="003A7627">
          <w:rPr>
            <w:highlight w:val="yellow"/>
            <w:lang w:val="el-GR"/>
            <w:rPrChange w:id="5202" w:author="Στάθης Καπ" w:date="2023-03-13T03:04:00Z">
              <w:rPr>
                <w:lang w:val="el-GR"/>
              </w:rPr>
            </w:rPrChange>
          </w:rPr>
          <w:delText xml:space="preserve">Η διαδρομή </w:delText>
        </w:r>
      </w:del>
      <w:r w:rsidR="00146EC8" w:rsidRPr="003C6E86">
        <w:rPr>
          <w:highlight w:val="yellow"/>
          <w:lang w:val="el-GR"/>
          <w:rPrChange w:id="5203" w:author="Στάθης Καπ" w:date="2023-03-13T03:04:00Z">
            <w:rPr>
              <w:lang w:val="el-GR"/>
            </w:rPr>
          </w:rPrChange>
        </w:rPr>
        <w:t>του πρώτου υπο</w:t>
      </w:r>
      <w:del w:id="5204" w:author="Στάθης Καπ" w:date="2023-03-13T00:44:00Z">
        <w:r w:rsidRPr="003C6E86" w:rsidDel="003A7627">
          <w:rPr>
            <w:highlight w:val="yellow"/>
            <w:lang w:val="el-GR"/>
            <w:rPrChange w:id="5205" w:author="Στάθης Καπ" w:date="2023-03-13T03:04:00Z">
              <w:rPr>
                <w:lang w:val="el-GR"/>
              </w:rPr>
            </w:rPrChange>
          </w:rPr>
          <w:delText>-</w:delText>
        </w:r>
      </w:del>
      <w:r w:rsidR="00146EC8" w:rsidRPr="003C6E86">
        <w:rPr>
          <w:highlight w:val="yellow"/>
          <w:lang w:val="el-GR"/>
          <w:rPrChange w:id="5206" w:author="Στάθης Καπ" w:date="2023-03-13T03:04:00Z">
            <w:rPr>
              <w:lang w:val="el-GR"/>
            </w:rPr>
          </w:rPrChange>
        </w:rPr>
        <w:lastRenderedPageBreak/>
        <w:t>προβλήματος (</w:t>
      </w:r>
      <m:oMath>
        <m:sSub>
          <m:sSubPr>
            <m:ctrlPr>
              <w:rPr>
                <w:rFonts w:ascii="Cambria Math" w:hAnsi="Cambria Math"/>
                <w:i/>
                <w:highlight w:val="yellow"/>
                <w:lang w:val="el-GR"/>
                <w:rPrChange w:id="5207" w:author="Στάθης Καπ" w:date="2023-03-13T03:04:00Z">
                  <w:rPr>
                    <w:rFonts w:ascii="Cambria Math" w:hAnsi="Cambria Math"/>
                    <w:i/>
                    <w:lang w:val="el-GR"/>
                  </w:rPr>
                </w:rPrChange>
              </w:rPr>
            </m:ctrlPr>
          </m:sSubPr>
          <m:e>
            <m:r>
              <w:ins w:id="5208" w:author="Στάθης Καπ" w:date="2023-03-13T00:44:00Z">
                <w:rPr>
                  <w:rFonts w:ascii="Cambria Math" w:hAnsi="Cambria Math"/>
                  <w:highlight w:val="yellow"/>
                  <w:lang w:val="el-GR"/>
                  <w:rPrChange w:id="5209" w:author="Στάθης Καπ" w:date="2023-03-13T03:04:00Z">
                    <w:rPr>
                      <w:rFonts w:ascii="Cambria Math" w:hAnsi="Cambria Math"/>
                      <w:lang w:val="el-GR"/>
                    </w:rPr>
                  </w:rPrChange>
                </w:rPr>
                <m:t>t</m:t>
              </w:ins>
            </m:r>
            <m:r>
              <w:rPr>
                <w:rFonts w:ascii="Cambria Math" w:hAnsi="Cambria Math"/>
                <w:highlight w:val="yellow"/>
                <w:lang w:val="el-GR"/>
                <w:rPrChange w:id="5210" w:author="Στάθης Καπ" w:date="2023-03-13T03:04:00Z">
                  <w:rPr>
                    <w:rFonts w:ascii="Cambria Math" w:hAnsi="Cambria Math"/>
                    <w:lang w:val="el-GR"/>
                  </w:rPr>
                </w:rPrChange>
              </w:rPr>
              <m:t>optw</m:t>
            </m:r>
          </m:e>
          <m:sub>
            <m:r>
              <w:rPr>
                <w:rFonts w:ascii="Cambria Math" w:hAnsi="Cambria Math"/>
                <w:highlight w:val="yellow"/>
                <w:lang w:val="el-GR"/>
                <w:rPrChange w:id="5211" w:author="Στάθης Καπ" w:date="2023-03-13T03:04:00Z">
                  <w:rPr>
                    <w:rFonts w:ascii="Cambria Math" w:hAnsi="Cambria Math"/>
                    <w:lang w:val="el-GR"/>
                  </w:rPr>
                </w:rPrChange>
              </w:rPr>
              <m:t>0</m:t>
            </m:r>
          </m:sub>
        </m:sSub>
      </m:oMath>
      <w:r w:rsidR="00146EC8" w:rsidRPr="003C6E86">
        <w:rPr>
          <w:highlight w:val="yellow"/>
          <w:lang w:val="el-GR"/>
          <w:rPrChange w:id="5212" w:author="Στάθης Καπ" w:date="2023-03-13T03:04:00Z">
            <w:rPr>
              <w:lang w:val="el-GR"/>
            </w:rPr>
          </w:rPrChange>
        </w:rPr>
        <w:t xml:space="preserve">) θα </w:t>
      </w:r>
      <w:del w:id="5213" w:author="Στάθης Καπ" w:date="2023-03-13T00:44:00Z">
        <w:r w:rsidR="00146EC8" w:rsidRPr="003C6E86" w:rsidDel="003A7627">
          <w:rPr>
            <w:highlight w:val="yellow"/>
            <w:lang w:val="el-GR"/>
            <w:rPrChange w:id="5214" w:author="Στάθης Καπ" w:date="2023-03-13T03:04:00Z">
              <w:rPr>
                <w:lang w:val="el-GR"/>
              </w:rPr>
            </w:rPrChange>
          </w:rPr>
          <w:delText xml:space="preserve">ξεκινάει </w:delText>
        </w:r>
      </w:del>
      <w:ins w:id="5215" w:author="Στάθης Καπ" w:date="2023-03-13T00:44:00Z">
        <w:r w:rsidR="003A7627" w:rsidRPr="003C6E86">
          <w:rPr>
            <w:highlight w:val="yellow"/>
            <w:lang w:val="el-GR"/>
            <w:rPrChange w:id="5216" w:author="Στάθης Καπ" w:date="2023-03-13T03:04:00Z">
              <w:rPr>
                <w:lang w:val="el-GR"/>
              </w:rPr>
            </w:rPrChange>
          </w:rPr>
          <w:t>ξεκινούν</w:t>
        </w:r>
        <w:r w:rsidR="003A7627" w:rsidRPr="003C6E86">
          <w:rPr>
            <w:highlight w:val="yellow"/>
            <w:lang w:val="el-GR"/>
            <w:rPrChange w:id="5217" w:author="Στάθης Καπ" w:date="2023-03-13T03:04:00Z">
              <w:rPr>
                <w:lang w:val="el-GR"/>
              </w:rPr>
            </w:rPrChange>
          </w:rPr>
          <w:t xml:space="preserve"> </w:t>
        </w:r>
        <w:r w:rsidR="003A7627" w:rsidRPr="003C6E86">
          <w:rPr>
            <w:highlight w:val="yellow"/>
            <w:lang w:val="el-GR"/>
            <w:rPrChange w:id="5218" w:author="Στάθης Καπ" w:date="2023-03-13T03:04:00Z">
              <w:rPr>
                <w:lang w:val="el-GR"/>
              </w:rPr>
            </w:rPrChange>
          </w:rPr>
          <w:t xml:space="preserve">όλες από </w:t>
        </w:r>
      </w:ins>
      <w:del w:id="5219" w:author="Στάθης Καπ" w:date="2023-03-13T00:44:00Z">
        <w:r w:rsidR="00146EC8" w:rsidRPr="003C6E86" w:rsidDel="003A7627">
          <w:rPr>
            <w:highlight w:val="yellow"/>
            <w:lang w:val="el-GR"/>
            <w:rPrChange w:id="5220" w:author="Στάθης Καπ" w:date="2023-03-13T03:04:00Z">
              <w:rPr>
                <w:lang w:val="el-GR"/>
              </w:rPr>
            </w:rPrChange>
          </w:rPr>
          <w:delText xml:space="preserve">από </w:delText>
        </w:r>
      </w:del>
      <w:r w:rsidR="00146EC8" w:rsidRPr="003C6E86">
        <w:rPr>
          <w:highlight w:val="yellow"/>
          <w:lang w:val="el-GR"/>
          <w:rPrChange w:id="5221" w:author="Στάθης Καπ" w:date="2023-03-13T03:04:00Z">
            <w:rPr>
              <w:lang w:val="el-GR"/>
            </w:rPr>
          </w:rPrChange>
        </w:rPr>
        <w:t>το</w:t>
      </w:r>
      <w:ins w:id="5222" w:author="Στάθης Καπ" w:date="2023-03-13T02:44:00Z">
        <w:r w:rsidR="008D0B16" w:rsidRPr="003C6E86">
          <w:rPr>
            <w:highlight w:val="yellow"/>
            <w:lang w:val="el-GR"/>
            <w:rPrChange w:id="5223" w:author="Στάθης Καπ" w:date="2023-03-13T03:04:00Z">
              <w:rPr>
                <w:lang w:val="el-GR"/>
              </w:rPr>
            </w:rPrChange>
          </w:rPr>
          <w:t xml:space="preserve">ν κόμβο </w:t>
        </w:r>
        <w:r w:rsidR="008D0B16" w:rsidRPr="003C6E86">
          <w:rPr>
            <w:highlight w:val="yellow"/>
            <w:rPrChange w:id="5224" w:author="Στάθης Καπ" w:date="2023-03-13T03:04:00Z">
              <w:rPr/>
            </w:rPrChange>
          </w:rPr>
          <w:t>sd</w:t>
        </w:r>
        <w:r w:rsidR="008D0B16" w:rsidRPr="003C6E86">
          <w:rPr>
            <w:highlight w:val="yellow"/>
            <w:lang w:val="el-GR"/>
            <w:rPrChange w:id="5225" w:author="Στάθης Καπ" w:date="2023-03-13T03:04:00Z">
              <w:rPr/>
            </w:rPrChange>
          </w:rPr>
          <w:t xml:space="preserve"> </w:t>
        </w:r>
        <w:r w:rsidR="008D0B16" w:rsidRPr="003C6E86">
          <w:rPr>
            <w:highlight w:val="yellow"/>
            <w:lang w:val="el-GR"/>
            <w:rPrChange w:id="5226" w:author="Στάθης Καπ" w:date="2023-03-13T03:04:00Z">
              <w:rPr>
                <w:lang w:val="el-GR"/>
              </w:rPr>
            </w:rPrChange>
          </w:rPr>
          <w:t>που είναι ορισμένος στο πρωτότυπο πρόβλημα</w:t>
        </w:r>
      </w:ins>
      <w:del w:id="5227" w:author="Στάθης Καπ" w:date="2023-03-13T02:44:00Z">
        <w:r w:rsidR="00146EC8" w:rsidRPr="003C6E86" w:rsidDel="008D0B16">
          <w:rPr>
            <w:highlight w:val="yellow"/>
            <w:lang w:val="el-GR"/>
            <w:rPrChange w:id="5228" w:author="Στάθης Καπ" w:date="2023-03-13T03:04:00Z">
              <w:rPr>
                <w:lang w:val="el-GR"/>
              </w:rPr>
            </w:rPrChange>
          </w:rPr>
          <w:delText xml:space="preserve"> </w:delText>
        </w:r>
        <w:r w:rsidR="00146EC8" w:rsidRPr="003C6E86" w:rsidDel="008D0B16">
          <w:rPr>
            <w:highlight w:val="yellow"/>
            <w:rPrChange w:id="5229" w:author="Στάθης Καπ" w:date="2023-03-13T03:04:00Z">
              <w:rPr/>
            </w:rPrChange>
          </w:rPr>
          <w:delText>sd</w:delText>
        </w:r>
        <w:r w:rsidR="00146EC8" w:rsidRPr="003C6E86" w:rsidDel="008D0B16">
          <w:rPr>
            <w:highlight w:val="yellow"/>
            <w:lang w:val="el-GR"/>
            <w:rPrChange w:id="5230" w:author="Στάθης Καπ" w:date="2023-03-13T03:04:00Z">
              <w:rPr>
                <w:lang w:val="el-GR"/>
              </w:rPr>
            </w:rPrChange>
          </w:rPr>
          <w:delText xml:space="preserve"> ενώ </w:delText>
        </w:r>
      </w:del>
      <w:del w:id="5231" w:author="Στάθης Καπ" w:date="2023-03-13T00:44:00Z">
        <w:r w:rsidR="00146EC8" w:rsidRPr="003C6E86" w:rsidDel="003A7627">
          <w:rPr>
            <w:highlight w:val="yellow"/>
            <w:lang w:val="el-GR"/>
            <w:rPrChange w:id="5232" w:author="Στάθης Καπ" w:date="2023-03-13T03:04:00Z">
              <w:rPr>
                <w:lang w:val="el-GR"/>
              </w:rPr>
            </w:rPrChange>
          </w:rPr>
          <w:delText>η</w:delText>
        </w:r>
      </w:del>
      <w:del w:id="5233" w:author="Στάθης Καπ" w:date="2023-03-13T02:44:00Z">
        <w:r w:rsidR="00146EC8" w:rsidRPr="003C6E86" w:rsidDel="008D0B16">
          <w:rPr>
            <w:highlight w:val="yellow"/>
            <w:lang w:val="el-GR"/>
            <w:rPrChange w:id="5234" w:author="Στάθης Καπ" w:date="2023-03-13T03:04:00Z">
              <w:rPr>
                <w:lang w:val="el-GR"/>
              </w:rPr>
            </w:rPrChange>
          </w:rPr>
          <w:delText xml:space="preserve"> διαδρομ</w:delText>
        </w:r>
      </w:del>
      <w:del w:id="5235" w:author="Στάθης Καπ" w:date="2023-03-13T00:44:00Z">
        <w:r w:rsidR="00146EC8" w:rsidRPr="003C6E86" w:rsidDel="003A7627">
          <w:rPr>
            <w:highlight w:val="yellow"/>
            <w:lang w:val="el-GR"/>
            <w:rPrChange w:id="5236" w:author="Στάθης Καπ" w:date="2023-03-13T03:04:00Z">
              <w:rPr>
                <w:lang w:val="el-GR"/>
              </w:rPr>
            </w:rPrChange>
          </w:rPr>
          <w:delText>ή</w:delText>
        </w:r>
      </w:del>
      <w:del w:id="5237" w:author="Στάθης Καπ" w:date="2023-03-13T02:44:00Z">
        <w:r w:rsidR="00146EC8" w:rsidRPr="003C6E86" w:rsidDel="008D0B16">
          <w:rPr>
            <w:highlight w:val="yellow"/>
            <w:lang w:val="el-GR"/>
            <w:rPrChange w:id="5238" w:author="Στάθης Καπ" w:date="2023-03-13T03:04:00Z">
              <w:rPr>
                <w:lang w:val="el-GR"/>
              </w:rPr>
            </w:rPrChange>
          </w:rPr>
          <w:delText xml:space="preserve"> του</w:delText>
        </w:r>
        <w:r w:rsidR="00E46B37" w:rsidRPr="003C6E86" w:rsidDel="008D0B16">
          <w:rPr>
            <w:highlight w:val="yellow"/>
            <w:lang w:val="el-GR"/>
            <w:rPrChange w:id="5239" w:author="Στάθης Καπ" w:date="2023-03-13T03:04:00Z">
              <w:rPr>
                <w:lang w:val="el-GR"/>
              </w:rPr>
            </w:rPrChange>
          </w:rPr>
          <w:delText xml:space="preserve"> τελευταίου υπο</w:delText>
        </w:r>
      </w:del>
      <w:del w:id="5240" w:author="Στάθης Καπ" w:date="2023-03-13T00:44:00Z">
        <w:r w:rsidR="0086030B" w:rsidRPr="003C6E86" w:rsidDel="003A7627">
          <w:rPr>
            <w:highlight w:val="yellow"/>
            <w:lang w:val="el-GR"/>
            <w:rPrChange w:id="5241" w:author="Στάθης Καπ" w:date="2023-03-13T03:04:00Z">
              <w:rPr>
                <w:lang w:val="el-GR"/>
              </w:rPr>
            </w:rPrChange>
          </w:rPr>
          <w:delText>-</w:delText>
        </w:r>
      </w:del>
      <w:del w:id="5242" w:author="Στάθης Καπ" w:date="2023-03-13T02:44:00Z">
        <w:r w:rsidR="00E46B37" w:rsidRPr="003C6E86" w:rsidDel="008D0B16">
          <w:rPr>
            <w:highlight w:val="yellow"/>
            <w:lang w:val="el-GR"/>
            <w:rPrChange w:id="5243" w:author="Στάθης Καπ" w:date="2023-03-13T03:04:00Z">
              <w:rPr>
                <w:lang w:val="el-GR"/>
              </w:rPr>
            </w:rPrChange>
          </w:rPr>
          <w:delText>προβλήματος (</w:delText>
        </w:r>
      </w:del>
      <m:oMath>
        <m:sSub>
          <m:sSubPr>
            <m:ctrlPr>
              <w:del w:id="5244" w:author="Στάθης Καπ" w:date="2023-03-13T02:44:00Z">
                <w:rPr>
                  <w:rFonts w:ascii="Cambria Math" w:hAnsi="Cambria Math"/>
                  <w:i/>
                  <w:highlight w:val="yellow"/>
                  <w:lang w:val="el-GR"/>
                  <w:rPrChange w:id="5245" w:author="Στάθης Καπ" w:date="2023-03-13T03:04:00Z">
                    <w:rPr>
                      <w:rFonts w:ascii="Cambria Math" w:hAnsi="Cambria Math"/>
                      <w:i/>
                      <w:lang w:val="el-GR"/>
                    </w:rPr>
                  </w:rPrChange>
                </w:rPr>
              </w:del>
            </m:ctrlPr>
          </m:sSubPr>
          <m:e>
            <m:r>
              <w:del w:id="5246" w:author="Στάθης Καπ" w:date="2023-03-13T02:44:00Z">
                <w:rPr>
                  <w:rFonts w:ascii="Cambria Math" w:hAnsi="Cambria Math"/>
                  <w:highlight w:val="yellow"/>
                  <w:lang w:val="el-GR"/>
                  <w:rPrChange w:id="5247" w:author="Στάθης Καπ" w:date="2023-03-13T03:04:00Z">
                    <w:rPr>
                      <w:rFonts w:ascii="Cambria Math" w:hAnsi="Cambria Math"/>
                      <w:lang w:val="el-GR"/>
                    </w:rPr>
                  </w:rPrChange>
                </w:rPr>
                <m:t>optw</m:t>
              </w:del>
            </m:r>
          </m:e>
          <m:sub>
            <m:r>
              <w:del w:id="5248" w:author="Στάθης Καπ" w:date="2023-03-13T00:44:00Z">
                <w:rPr>
                  <w:rFonts w:ascii="Cambria Math" w:hAnsi="Cambria Math"/>
                  <w:highlight w:val="yellow"/>
                  <w:lang w:val="el-GR"/>
                  <w:rPrChange w:id="5249" w:author="Στάθης Καπ" w:date="2023-03-13T03:04:00Z">
                    <w:rPr>
                      <w:rFonts w:ascii="Cambria Math" w:hAnsi="Cambria Math"/>
                      <w:lang w:val="el-GR"/>
                    </w:rPr>
                  </w:rPrChange>
                </w:rPr>
                <m:t>n</m:t>
              </w:del>
            </m:r>
            <m:r>
              <w:del w:id="5250" w:author="Στάθης Καπ" w:date="2023-03-13T02:44:00Z">
                <w:rPr>
                  <w:rFonts w:ascii="Cambria Math" w:hAnsi="Cambria Math"/>
                  <w:highlight w:val="yellow"/>
                  <w:lang w:val="el-GR"/>
                  <w:rPrChange w:id="5251" w:author="Στάθης Καπ" w:date="2023-03-13T03:04:00Z">
                    <w:rPr>
                      <w:rFonts w:ascii="Cambria Math" w:hAnsi="Cambria Math"/>
                      <w:lang w:val="el-GR"/>
                    </w:rPr>
                  </w:rPrChange>
                </w:rPr>
                <m:t>-1</m:t>
              </w:del>
            </m:r>
          </m:sub>
        </m:sSub>
      </m:oMath>
      <w:del w:id="5252" w:author="Στάθης Καπ" w:date="2023-03-13T02:44:00Z">
        <w:r w:rsidR="00E46B37" w:rsidRPr="003C6E86" w:rsidDel="008D0B16">
          <w:rPr>
            <w:highlight w:val="yellow"/>
            <w:lang w:val="el-GR"/>
            <w:rPrChange w:id="5253" w:author="Στάθης Καπ" w:date="2023-03-13T03:04:00Z">
              <w:rPr>
                <w:lang w:val="el-GR"/>
              </w:rPr>
            </w:rPrChange>
          </w:rPr>
          <w:delText>)</w:delText>
        </w:r>
      </w:del>
      <w:ins w:id="5254" w:author="Στάθης Καπ" w:date="2023-03-13T00:46:00Z">
        <w:r w:rsidR="003A7627" w:rsidRPr="003C6E86">
          <w:rPr>
            <w:highlight w:val="yellow"/>
            <w:lang w:val="el-GR"/>
            <w:rPrChange w:id="5255" w:author="Στάθης Καπ" w:date="2023-03-13T03:04:00Z">
              <w:rPr>
                <w:lang w:val="el-GR"/>
              </w:rPr>
            </w:rPrChange>
          </w:rPr>
          <w:t>.</w:t>
        </w:r>
      </w:ins>
      <w:ins w:id="5256" w:author="Στάθης Καπ" w:date="2023-03-13T02:44:00Z">
        <w:r w:rsidR="008D0B16" w:rsidRPr="003C6E86">
          <w:rPr>
            <w:highlight w:val="yellow"/>
            <w:lang w:val="el-GR"/>
            <w:rPrChange w:id="5257" w:author="Στάθης Καπ" w:date="2023-03-13T03:04:00Z">
              <w:rPr>
                <w:lang w:val="el-GR"/>
              </w:rPr>
            </w:rPrChange>
          </w:rPr>
          <w:t xml:space="preserve"> </w:t>
        </w:r>
      </w:ins>
      <w:ins w:id="5258" w:author="Στάθης Καπ" w:date="2023-03-13T02:47:00Z">
        <w:r w:rsidR="008D0B16" w:rsidRPr="003C6E86">
          <w:rPr>
            <w:highlight w:val="yellow"/>
            <w:lang w:val="el-GR"/>
            <w:rPrChange w:id="5259" w:author="Στάθης Καπ" w:date="2023-03-13T03:04:00Z">
              <w:rPr>
                <w:lang w:val="el-GR"/>
              </w:rPr>
            </w:rPrChange>
          </w:rPr>
          <w:t xml:space="preserve">Για κάθε άλλο υποπρόβλημα </w:t>
        </w:r>
      </w:ins>
      <m:oMath>
        <m:r>
          <w:ins w:id="5260" w:author="Στάθης Καπ" w:date="2023-03-13T02:47:00Z">
            <w:rPr>
              <w:rFonts w:ascii="Cambria Math" w:hAnsi="Cambria Math"/>
              <w:highlight w:val="yellow"/>
              <w:lang w:val="el-GR"/>
              <w:rPrChange w:id="5261" w:author="Στάθης Καπ" w:date="2023-03-13T03:04:00Z">
                <w:rPr>
                  <w:rFonts w:ascii="Cambria Math" w:hAnsi="Cambria Math"/>
                  <w:lang w:val="el-GR"/>
                </w:rPr>
              </w:rPrChange>
            </w:rPr>
            <m:t>topt</m:t>
          </w:ins>
        </m:r>
        <m:sSub>
          <m:sSubPr>
            <m:ctrlPr>
              <w:ins w:id="5262" w:author="Στάθης Καπ" w:date="2023-03-13T02:47:00Z">
                <w:rPr>
                  <w:rFonts w:ascii="Cambria Math" w:hAnsi="Cambria Math"/>
                  <w:i/>
                  <w:highlight w:val="yellow"/>
                  <w:lang w:val="el-GR"/>
                  <w:rPrChange w:id="5263" w:author="Στάθης Καπ" w:date="2023-03-13T03:04:00Z">
                    <w:rPr>
                      <w:rFonts w:ascii="Cambria Math" w:hAnsi="Cambria Math"/>
                      <w:i/>
                      <w:lang w:val="el-GR"/>
                    </w:rPr>
                  </w:rPrChange>
                </w:rPr>
              </w:ins>
            </m:ctrlPr>
          </m:sSubPr>
          <m:e>
            <m:r>
              <w:ins w:id="5264" w:author="Στάθης Καπ" w:date="2023-03-13T02:47:00Z">
                <w:rPr>
                  <w:rFonts w:ascii="Cambria Math" w:hAnsi="Cambria Math"/>
                  <w:highlight w:val="yellow"/>
                  <w:lang w:val="el-GR"/>
                  <w:rPrChange w:id="5265" w:author="Στάθης Καπ" w:date="2023-03-13T03:04:00Z">
                    <w:rPr>
                      <w:rFonts w:ascii="Cambria Math" w:hAnsi="Cambria Math"/>
                      <w:lang w:val="el-GR"/>
                    </w:rPr>
                  </w:rPrChange>
                </w:rPr>
                <m:t>w</m:t>
              </w:ins>
            </m:r>
          </m:e>
          <m:sub>
            <m:r>
              <w:ins w:id="5266" w:author="Στάθης Καπ" w:date="2023-03-13T02:47:00Z">
                <w:rPr>
                  <w:rFonts w:ascii="Cambria Math" w:hAnsi="Cambria Math"/>
                  <w:highlight w:val="yellow"/>
                  <w:lang w:val="el-GR"/>
                  <w:rPrChange w:id="5267" w:author="Στάθης Καπ" w:date="2023-03-13T03:04:00Z">
                    <w:rPr>
                      <w:rFonts w:ascii="Cambria Math" w:hAnsi="Cambria Math"/>
                      <w:lang w:val="el-GR"/>
                    </w:rPr>
                  </w:rPrChange>
                </w:rPr>
                <m:t>i</m:t>
              </w:ins>
            </m:r>
          </m:sub>
        </m:sSub>
      </m:oMath>
      <w:ins w:id="5268" w:author="Στάθης Καπ" w:date="2023-03-13T02:47:00Z">
        <w:r w:rsidR="008D0B16" w:rsidRPr="003C6E86">
          <w:rPr>
            <w:rFonts w:eastAsiaTheme="minorEastAsia"/>
            <w:highlight w:val="yellow"/>
            <w:lang w:val="el-GR"/>
            <w:rPrChange w:id="5269" w:author="Στάθης Καπ" w:date="2023-03-13T03:04:00Z">
              <w:rPr>
                <w:rFonts w:eastAsiaTheme="minorEastAsia"/>
                <w:lang w:val="el-GR"/>
              </w:rPr>
            </w:rPrChange>
          </w:rPr>
          <w:t xml:space="preserve"> με </w:t>
        </w:r>
      </w:ins>
      <m:oMath>
        <m:r>
          <w:ins w:id="5270" w:author="Στάθης Καπ" w:date="2023-03-13T02:47:00Z">
            <w:rPr>
              <w:rFonts w:ascii="Cambria Math" w:eastAsiaTheme="minorEastAsia" w:hAnsi="Cambria Math"/>
              <w:highlight w:val="yellow"/>
              <w:lang w:val="el-GR"/>
              <w:rPrChange w:id="5271" w:author="Στάθης Καπ" w:date="2023-03-13T03:04:00Z">
                <w:rPr>
                  <w:rFonts w:ascii="Cambria Math" w:eastAsiaTheme="minorEastAsia" w:hAnsi="Cambria Math"/>
                  <w:lang w:val="el-GR"/>
                </w:rPr>
              </w:rPrChange>
            </w:rPr>
            <m:t>i∈[1,S-1]</m:t>
          </w:ins>
        </m:r>
      </m:oMath>
      <w:ins w:id="5272" w:author="Στάθης Καπ" w:date="2023-03-13T02:47:00Z">
        <w:r w:rsidR="008D0B16" w:rsidRPr="003C6E86">
          <w:rPr>
            <w:rFonts w:eastAsiaTheme="minorEastAsia"/>
            <w:highlight w:val="yellow"/>
            <w:lang w:val="el-GR"/>
            <w:rPrChange w:id="5273" w:author="Στάθης Καπ" w:date="2023-03-13T03:04:00Z">
              <w:rPr>
                <w:rFonts w:eastAsiaTheme="minorEastAsia"/>
                <w:lang w:val="el-GR"/>
              </w:rPr>
            </w:rPrChange>
          </w:rPr>
          <w:t>, προστίθ</w:t>
        </w:r>
      </w:ins>
      <w:ins w:id="5274" w:author="Στάθης Καπ" w:date="2023-03-13T02:48:00Z">
        <w:r w:rsidR="008D0B16" w:rsidRPr="003C6E86">
          <w:rPr>
            <w:rFonts w:eastAsiaTheme="minorEastAsia"/>
            <w:highlight w:val="yellow"/>
            <w:lang w:val="el-GR"/>
            <w:rPrChange w:id="5275"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5276" w:author="Στάθης Καπ" w:date="2023-03-13T02:54:00Z">
        <w:r w:rsidR="008D0B16" w:rsidRPr="003C6E86">
          <w:rPr>
            <w:rFonts w:eastAsiaTheme="minorEastAsia"/>
            <w:highlight w:val="yellow"/>
            <w:lang w:val="el-GR"/>
            <w:rPrChange w:id="5277" w:author="Στάθης Καπ" w:date="2023-03-13T03:04:00Z">
              <w:rPr>
                <w:rFonts w:eastAsiaTheme="minorEastAsia"/>
                <w:lang w:val="el-GR"/>
              </w:rPr>
            </w:rPrChange>
          </w:rPr>
          <w:t xml:space="preserve">όλα τα υποπροβλήματα </w:t>
        </w:r>
      </w:ins>
      <w:ins w:id="5278" w:author="Στάθης Καπ" w:date="2023-03-13T02:49:00Z">
        <w:r w:rsidR="008D0B16" w:rsidRPr="003C6E86">
          <w:rPr>
            <w:rFonts w:eastAsiaTheme="minorEastAsia"/>
            <w:highlight w:val="yellow"/>
            <w:lang w:val="el-GR"/>
            <w:rPrChange w:id="5279" w:author="Στάθης Καπ" w:date="2023-03-13T03:04:00Z">
              <w:rPr>
                <w:rFonts w:eastAsiaTheme="minorEastAsia"/>
                <w:lang w:val="el-GR"/>
              </w:rPr>
            </w:rPrChange>
          </w:rPr>
          <w:t xml:space="preserve">κατασκευάζονται τελικοί στόχοι, </w:t>
        </w:r>
      </w:ins>
      <w:ins w:id="5280" w:author="Στάθης Καπ" w:date="2023-03-13T02:51:00Z">
        <w:r w:rsidR="008D0B16" w:rsidRPr="003C6E86">
          <w:rPr>
            <w:rFonts w:eastAsiaTheme="minorEastAsia"/>
            <w:highlight w:val="yellow"/>
            <w:lang w:val="el-GR"/>
            <w:rPrChange w:id="5281"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5282" w:author="Στάθης Καπ" w:date="2023-03-13T02:58:00Z">
        <w:r w:rsidR="009670C9" w:rsidRPr="003C6E86">
          <w:rPr>
            <w:rFonts w:eastAsiaTheme="minorEastAsia"/>
            <w:highlight w:val="yellow"/>
            <w:lang w:val="el-GR"/>
            <w:rPrChange w:id="5283" w:author="Στάθης Καπ" w:date="2023-03-13T03:04:00Z">
              <w:rPr>
                <w:rFonts w:eastAsiaTheme="minorEastAsia"/>
                <w:lang w:val="el-GR"/>
              </w:rPr>
            </w:rPrChange>
          </w:rPr>
          <w:t xml:space="preserve"> αυτή</w:t>
        </w:r>
      </w:ins>
      <w:ins w:id="5284" w:author="Στάθης Καπ" w:date="2023-03-13T02:51:00Z">
        <w:r w:rsidR="008D0B16" w:rsidRPr="003C6E86">
          <w:rPr>
            <w:rFonts w:eastAsiaTheme="minorEastAsia"/>
            <w:highlight w:val="yellow"/>
            <w:lang w:val="el-GR"/>
            <w:rPrChange w:id="5285" w:author="Στάθης Καπ" w:date="2023-03-13T03:04:00Z">
              <w:rPr>
                <w:rFonts w:eastAsiaTheme="minorEastAsia"/>
                <w:lang w:val="el-GR"/>
              </w:rPr>
            </w:rPrChange>
          </w:rPr>
          <w:t xml:space="preserve"> αναλύεται λεπτομερώς στην υποενότητα 4.3.1.  </w:t>
        </w:r>
      </w:ins>
      <w:ins w:id="5286" w:author="Στάθης Καπ" w:date="2023-03-13T02:55:00Z">
        <w:r w:rsidR="008D0B16" w:rsidRPr="003C6E86">
          <w:rPr>
            <w:rFonts w:eastAsiaTheme="minorEastAsia"/>
            <w:highlight w:val="yellow"/>
            <w:lang w:val="el-GR"/>
            <w:rPrChange w:id="5287" w:author="Στάθης Καπ" w:date="2023-03-13T03:04:00Z">
              <w:rPr>
                <w:rFonts w:eastAsiaTheme="minorEastAsia"/>
                <w:lang w:val="el-GR"/>
              </w:rPr>
            </w:rPrChange>
          </w:rPr>
          <w:t xml:space="preserve">Η προεργασία </w:t>
        </w:r>
      </w:ins>
      <w:ins w:id="5288" w:author="Στάθης Καπ" w:date="2023-03-13T02:54:00Z">
        <w:r w:rsidR="008D0B16" w:rsidRPr="003C6E86">
          <w:rPr>
            <w:rFonts w:eastAsiaTheme="minorEastAsia"/>
            <w:highlight w:val="yellow"/>
            <w:lang w:val="el-GR"/>
            <w:rPrChange w:id="5289" w:author="Στάθης Καπ" w:date="2023-03-13T03:04:00Z">
              <w:rPr>
                <w:rFonts w:eastAsiaTheme="minorEastAsia"/>
                <w:lang w:val="el-GR"/>
              </w:rPr>
            </w:rPrChange>
          </w:rPr>
          <w:t xml:space="preserve"> </w:t>
        </w:r>
      </w:ins>
      <w:ins w:id="5290" w:author="Στάθης Καπ" w:date="2023-03-13T02:55:00Z">
        <w:r w:rsidR="008D0B16" w:rsidRPr="003C6E86">
          <w:rPr>
            <w:rFonts w:eastAsiaTheme="minorEastAsia"/>
            <w:highlight w:val="yellow"/>
            <w:lang w:val="el-GR"/>
            <w:rPrChange w:id="5291" w:author="Στάθης Καπ" w:date="2023-03-13T03:04:00Z">
              <w:rPr>
                <w:rFonts w:eastAsiaTheme="minorEastAsia"/>
                <w:lang w:val="el-GR"/>
              </w:rPr>
            </w:rPrChange>
          </w:rPr>
          <w:t xml:space="preserve">που αναλύεται στις </w:t>
        </w:r>
      </w:ins>
      <w:ins w:id="5292" w:author="Στάθης Καπ" w:date="2023-03-13T02:56:00Z">
        <w:r w:rsidR="008D0B16" w:rsidRPr="003C6E86">
          <w:rPr>
            <w:rFonts w:eastAsiaTheme="minorEastAsia"/>
            <w:highlight w:val="yellow"/>
            <w:lang w:val="el-GR"/>
            <w:rPrChange w:id="5293" w:author="Στάθης Καπ" w:date="2023-03-13T03:04:00Z">
              <w:rPr>
                <w:rFonts w:eastAsiaTheme="minorEastAsia"/>
                <w:lang w:val="el-GR"/>
              </w:rPr>
            </w:rPrChange>
          </w:rPr>
          <w:t>ακόλουθες υποενότητες, και η φάση</w:t>
        </w:r>
      </w:ins>
      <w:ins w:id="5294" w:author="Στάθης Καπ" w:date="2023-03-13T02:57:00Z">
        <w:r w:rsidR="0012143F" w:rsidRPr="003C6E86">
          <w:rPr>
            <w:rFonts w:eastAsiaTheme="minorEastAsia"/>
            <w:highlight w:val="yellow"/>
            <w:lang w:val="el-GR"/>
            <w:rPrChange w:id="5295" w:author="Στάθης Καπ" w:date="2023-03-13T03:04:00Z">
              <w:rPr>
                <w:rFonts w:eastAsiaTheme="minorEastAsia"/>
                <w:lang w:val="el-GR"/>
              </w:rPr>
            </w:rPrChange>
          </w:rPr>
          <w:t xml:space="preserve"> εισαγωγής</w:t>
        </w:r>
      </w:ins>
      <w:ins w:id="5296" w:author="Στάθης Καπ" w:date="2023-03-13T03:03:00Z">
        <w:r w:rsidR="00BB070C" w:rsidRPr="003C6E86">
          <w:rPr>
            <w:rFonts w:eastAsiaTheme="minorEastAsia"/>
            <w:highlight w:val="yellow"/>
            <w:lang w:val="el-GR"/>
            <w:rPrChange w:id="5297" w:author="Στάθης Καπ" w:date="2023-03-13T03:04:00Z">
              <w:rPr>
                <w:rFonts w:eastAsiaTheme="minorEastAsia"/>
              </w:rPr>
            </w:rPrChange>
          </w:rPr>
          <w:t>(</w:t>
        </w:r>
        <w:r w:rsidR="00BB070C" w:rsidRPr="003C6E86">
          <w:rPr>
            <w:rFonts w:eastAsiaTheme="minorEastAsia"/>
            <w:highlight w:val="yellow"/>
            <w:lang w:val="el-GR"/>
            <w:rPrChange w:id="5298"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5299" w:author="Στάθης Καπ" w:date="2023-03-13T03:04:00Z">
              <w:rPr>
                <w:rFonts w:eastAsiaTheme="minorEastAsia"/>
              </w:rPr>
            </w:rPrChange>
          </w:rPr>
          <w:t>)</w:t>
        </w:r>
      </w:ins>
      <w:ins w:id="5300" w:author="Στάθης Καπ" w:date="2023-03-13T02:57:00Z">
        <w:r w:rsidR="0012143F" w:rsidRPr="003C6E86">
          <w:rPr>
            <w:rFonts w:eastAsiaTheme="minorEastAsia"/>
            <w:highlight w:val="yellow"/>
            <w:lang w:val="el-GR"/>
            <w:rPrChange w:id="5301" w:author="Στάθης Καπ" w:date="2023-03-13T03:04:00Z">
              <w:rPr>
                <w:rFonts w:eastAsiaTheme="minorEastAsia"/>
                <w:lang w:val="el-GR"/>
              </w:rPr>
            </w:rPrChange>
          </w:rPr>
          <w:t xml:space="preserve"> </w:t>
        </w:r>
      </w:ins>
      <w:ins w:id="5302" w:author="Στάθης Καπ" w:date="2023-03-13T02:56:00Z">
        <w:r w:rsidR="008D0B16" w:rsidRPr="003C6E86">
          <w:rPr>
            <w:rFonts w:eastAsiaTheme="minorEastAsia"/>
            <w:highlight w:val="yellow"/>
            <w:lang w:val="el-GR"/>
            <w:rPrChange w:id="5303" w:author="Στάθης Καπ" w:date="2023-03-13T03:04:00Z">
              <w:rPr>
                <w:rFonts w:eastAsiaTheme="minorEastAsia"/>
                <w:lang w:val="el-GR"/>
              </w:rPr>
            </w:rPrChange>
          </w:rPr>
          <w:t xml:space="preserve">που αναλύθηκε στην </w:t>
        </w:r>
      </w:ins>
      <w:ins w:id="5304" w:author="Στάθης Καπ" w:date="2023-03-13T02:57:00Z">
        <w:r w:rsidR="0012143F" w:rsidRPr="003C6E86">
          <w:rPr>
            <w:rFonts w:eastAsiaTheme="minorEastAsia"/>
            <w:highlight w:val="yellow"/>
            <w:lang w:val="el-GR"/>
            <w:rPrChange w:id="5305" w:author="Στάθης Καπ" w:date="2023-03-13T03:04:00Z">
              <w:rPr>
                <w:rFonts w:eastAsiaTheme="minorEastAsia"/>
                <w:lang w:val="el-GR"/>
              </w:rPr>
            </w:rPrChange>
          </w:rPr>
          <w:t>υπο</w:t>
        </w:r>
      </w:ins>
      <w:ins w:id="5306" w:author="Στάθης Καπ" w:date="2023-03-13T02:56:00Z">
        <w:r w:rsidR="008D0B16" w:rsidRPr="003C6E86">
          <w:rPr>
            <w:rFonts w:eastAsiaTheme="minorEastAsia"/>
            <w:highlight w:val="yellow"/>
            <w:lang w:val="el-GR"/>
            <w:rPrChange w:id="5307" w:author="Στάθης Καπ" w:date="2023-03-13T03:04:00Z">
              <w:rPr>
                <w:rFonts w:eastAsiaTheme="minorEastAsia"/>
                <w:lang w:val="el-GR"/>
              </w:rPr>
            </w:rPrChange>
          </w:rPr>
          <w:t>ενότητα 3.2</w:t>
        </w:r>
      </w:ins>
      <w:ins w:id="5308" w:author="Στάθης Καπ" w:date="2023-03-13T02:57:00Z">
        <w:r w:rsidR="0012143F" w:rsidRPr="003C6E86">
          <w:rPr>
            <w:rFonts w:eastAsiaTheme="minorEastAsia"/>
            <w:highlight w:val="yellow"/>
            <w:lang w:val="el-GR"/>
            <w:rPrChange w:id="5309" w:author="Στάθης Καπ" w:date="2023-03-13T03:04:00Z">
              <w:rPr>
                <w:rFonts w:eastAsiaTheme="minorEastAsia"/>
                <w:lang w:val="el-GR"/>
              </w:rPr>
            </w:rPrChange>
          </w:rPr>
          <w:t>.1</w:t>
        </w:r>
      </w:ins>
      <w:ins w:id="5310" w:author="Στάθης Καπ" w:date="2023-03-13T02:56:00Z">
        <w:r w:rsidR="008D0B16" w:rsidRPr="003C6E86">
          <w:rPr>
            <w:rFonts w:eastAsiaTheme="minorEastAsia"/>
            <w:highlight w:val="yellow"/>
            <w:lang w:val="el-GR"/>
            <w:rPrChange w:id="5311" w:author="Στάθης Καπ" w:date="2023-03-13T03:04:00Z">
              <w:rPr>
                <w:rFonts w:eastAsiaTheme="minorEastAsia"/>
                <w:lang w:val="el-GR"/>
              </w:rPr>
            </w:rPrChange>
          </w:rPr>
          <w:t xml:space="preserve">, </w:t>
        </w:r>
      </w:ins>
      <w:ins w:id="5312" w:author="Στάθης Καπ" w:date="2023-03-13T02:57:00Z">
        <w:r w:rsidR="0012143F" w:rsidRPr="003C6E86">
          <w:rPr>
            <w:rFonts w:eastAsiaTheme="minorEastAsia"/>
            <w:highlight w:val="yellow"/>
            <w:lang w:val="el-GR"/>
            <w:rPrChange w:id="5313" w:author="Στάθης Καπ" w:date="2023-03-13T03:04:00Z">
              <w:rPr>
                <w:rFonts w:eastAsiaTheme="minorEastAsia"/>
                <w:lang w:val="el-GR"/>
              </w:rPr>
            </w:rPrChange>
          </w:rPr>
          <w:t>εφαρμόζεται</w:t>
        </w:r>
      </w:ins>
      <w:ins w:id="5314" w:author="Στάθης Καπ" w:date="2023-03-13T02:56:00Z">
        <w:r w:rsidR="008D0B16" w:rsidRPr="003C6E86">
          <w:rPr>
            <w:rFonts w:eastAsiaTheme="minorEastAsia"/>
            <w:highlight w:val="yellow"/>
            <w:lang w:val="el-GR"/>
            <w:rPrChange w:id="5315" w:author="Στάθης Καπ" w:date="2023-03-13T03:04:00Z">
              <w:rPr>
                <w:rFonts w:eastAsiaTheme="minorEastAsia"/>
                <w:lang w:val="el-GR"/>
              </w:rPr>
            </w:rPrChange>
          </w:rPr>
          <w:t xml:space="preserve"> σειριακά σε κάθε υποπρόβλημα.</w:t>
        </w:r>
      </w:ins>
      <w:del w:id="5316" w:author="Στάθης Καπ" w:date="2023-03-13T00:45:00Z">
        <w:r w:rsidR="00E46B37" w:rsidRPr="0086030B" w:rsidDel="003A7627">
          <w:rPr>
            <w:lang w:val="el-GR"/>
          </w:rPr>
          <w:delText xml:space="preserve"> θα τελειώνει στο </w:delText>
        </w:r>
        <w:r w:rsidR="00E46B37" w:rsidDel="003A7627">
          <w:delText>ed</w:delText>
        </w:r>
      </w:del>
      <w:del w:id="5317" w:author="Στάθης Καπ" w:date="2023-03-13T00:46:00Z">
        <w:r w:rsidR="00E46B37" w:rsidRPr="0086030B" w:rsidDel="003A7627">
          <w:rPr>
            <w:lang w:val="el-GR"/>
          </w:rPr>
          <w:delText>.</w:delText>
        </w:r>
      </w:del>
      <w:del w:id="5318" w:author="Στάθης Καπ" w:date="2023-03-13T02:53:00Z">
        <w:r w:rsidR="00E46B37" w:rsidRPr="0086030B" w:rsidDel="008D0B16">
          <w:rPr>
            <w:lang w:val="el-GR"/>
          </w:rPr>
          <w:delText xml:space="preserve"> Παρακάτω περιγράφεται η διαδικασία που </w:delText>
        </w:r>
      </w:del>
      <w:del w:id="5319" w:author="Στάθης Καπ" w:date="2023-03-13T02:42:00Z">
        <w:r w:rsidR="00E46B37" w:rsidRPr="0086030B" w:rsidDel="001D1AF4">
          <w:rPr>
            <w:lang w:val="el-GR"/>
          </w:rPr>
          <w:delText xml:space="preserve">συμπληρώνει τον </w:delText>
        </w:r>
      </w:del>
      <w:del w:id="5320" w:author="Στάθης Καπ" w:date="2023-03-13T02:53:00Z">
        <w:r w:rsidR="00E46B37" w:rsidRPr="0086030B" w:rsidDel="008D0B16">
          <w:rPr>
            <w:lang w:val="el-GR"/>
          </w:rPr>
          <w:delText>αρχικό κόμβο για κάθε διαδρομή υπο</w:delText>
        </w:r>
      </w:del>
      <w:del w:id="5321" w:author="Στάθης Καπ" w:date="2023-03-13T02:37:00Z">
        <w:r w:rsidR="0053138C" w:rsidRPr="00804956" w:rsidDel="001F42BF">
          <w:rPr>
            <w:lang w:val="el-GR"/>
          </w:rPr>
          <w:delText>-</w:delText>
        </w:r>
      </w:del>
      <w:del w:id="5322" w:author="Στάθης Καπ" w:date="2023-03-13T02:53:00Z">
        <w:r w:rsidR="00E46B37" w:rsidRPr="0086030B" w:rsidDel="008D0B16">
          <w:rPr>
            <w:lang w:val="el-GR"/>
          </w:rPr>
          <w:delText xml:space="preserve">προβλήματος </w:delText>
        </w:r>
      </w:del>
      <w:del w:id="5323" w:author="Στάθης Καπ" w:date="2023-03-13T02:38:00Z">
        <w:r w:rsidR="00D53892" w:rsidDel="001F42BF">
          <w:delText>optw</w:delText>
        </w:r>
      </w:del>
      <w:del w:id="5324" w:author="Στάθης Καπ" w:date="2023-03-13T02:53:00Z">
        <w:r w:rsidR="00E46B37" w:rsidRPr="0086030B" w:rsidDel="008D0B16">
          <w:rPr>
            <w:lang w:val="el-GR"/>
          </w:rPr>
          <w:delText xml:space="preserve"> </w:delText>
        </w:r>
      </w:del>
      <w:del w:id="5325" w:author="Στάθης Καπ" w:date="2023-03-13T02:40:00Z">
        <w:r w:rsidR="00E46B37" w:rsidRPr="0086030B" w:rsidDel="001F42BF">
          <w:rPr>
            <w:lang w:val="el-GR"/>
          </w:rPr>
          <w:delText>&gt; 0</w:delText>
        </w:r>
      </w:del>
      <w:del w:id="5326" w:author="Στάθης Καπ" w:date="2023-03-13T02:53:00Z">
        <w:r w:rsidR="00E46B37" w:rsidRPr="0086030B" w:rsidDel="008D0B16">
          <w:rPr>
            <w:lang w:val="el-GR"/>
          </w:rPr>
          <w:delText xml:space="preserve"> και </w:delText>
        </w:r>
      </w:del>
      <w:del w:id="5327" w:author="Στάθης Καπ" w:date="2023-03-13T02:43:00Z">
        <w:r w:rsidR="00E46B37" w:rsidRPr="0086030B" w:rsidDel="00F0030A">
          <w:rPr>
            <w:lang w:val="el-GR"/>
          </w:rPr>
          <w:delText>τον</w:delText>
        </w:r>
      </w:del>
      <w:del w:id="5328" w:author="Στάθης Καπ" w:date="2023-03-13T02:38:00Z">
        <w:r w:rsidR="00E46B37" w:rsidRPr="0086030B" w:rsidDel="001F42BF">
          <w:rPr>
            <w:lang w:val="el-GR"/>
          </w:rPr>
          <w:delText xml:space="preserve"> τελικό</w:delText>
        </w:r>
      </w:del>
      <w:del w:id="5329" w:author="Στάθης Καπ" w:date="2023-03-13T02:53:00Z">
        <w:r w:rsidR="00E46B37" w:rsidRPr="0086030B" w:rsidDel="008D0B16">
          <w:rPr>
            <w:lang w:val="el-GR"/>
          </w:rPr>
          <w:delText xml:space="preserve"> </w:delText>
        </w:r>
      </w:del>
      <w:del w:id="5330" w:author="Στάθης Καπ" w:date="2023-03-13T02:38:00Z">
        <w:r w:rsidR="00E46B37" w:rsidRPr="0086030B" w:rsidDel="001F42BF">
          <w:rPr>
            <w:lang w:val="el-GR"/>
          </w:rPr>
          <w:delText xml:space="preserve">κόμβο </w:delText>
        </w:r>
      </w:del>
      <w:del w:id="5331" w:author="Στάθης Καπ" w:date="2023-03-13T02:53:00Z">
        <w:r w:rsidR="00E46B37" w:rsidRPr="0086030B" w:rsidDel="008D0B16">
          <w:rPr>
            <w:lang w:val="el-GR"/>
          </w:rPr>
          <w:delText>για κάθε διαδρομή υπο</w:delText>
        </w:r>
      </w:del>
      <w:del w:id="5332" w:author="Στάθης Καπ" w:date="2023-03-13T02:38:00Z">
        <w:r w:rsidR="00CD3F9B" w:rsidRPr="0053138C" w:rsidDel="001F42BF">
          <w:rPr>
            <w:lang w:val="el-GR"/>
          </w:rPr>
          <w:delText>-</w:delText>
        </w:r>
      </w:del>
      <w:del w:id="5333" w:author="Στάθης Καπ" w:date="2023-03-13T02:53:00Z">
        <w:r w:rsidR="00E46B37" w:rsidRPr="0086030B" w:rsidDel="008D0B16">
          <w:rPr>
            <w:lang w:val="el-GR"/>
          </w:rPr>
          <w:delText xml:space="preserve">προβλήματος </w:delText>
        </w:r>
      </w:del>
      <w:del w:id="5334"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5335" w:author="Στάθης Καπ" w:date="2023-03-13T02:53:00Z">
        <w:r w:rsidR="00E46B37" w:rsidRPr="0086030B" w:rsidDel="008D0B16">
          <w:rPr>
            <w:lang w:val="el-GR"/>
          </w:rPr>
          <w:delText>. Επειδή τα υπο</w:delText>
        </w:r>
      </w:del>
      <w:del w:id="5336" w:author="Στάθης Καπ" w:date="2023-03-13T02:40:00Z">
        <w:r w:rsidR="0071500E" w:rsidRPr="006B2E39" w:rsidDel="001F42BF">
          <w:rPr>
            <w:lang w:val="el-GR"/>
          </w:rPr>
          <w:delText>-</w:delText>
        </w:r>
      </w:del>
      <w:del w:id="5337"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5338" w:author="Στάθης Καπ" w:date="2023-03-13T02:42:00Z">
        <w:r w:rsidR="00E46B37" w:rsidRPr="0086030B" w:rsidDel="001F42BF">
          <w:rPr>
            <w:lang w:val="el-GR"/>
          </w:rPr>
          <w:delText xml:space="preserve"> τελικ</w:delText>
        </w:r>
      </w:del>
      <w:del w:id="5339" w:author="Στάθης Καπ" w:date="2023-03-12T15:05:00Z">
        <w:r w:rsidR="00E46B37" w:rsidRPr="0086030B" w:rsidDel="000E2472">
          <w:rPr>
            <w:lang w:val="el-GR"/>
          </w:rPr>
          <w:delText xml:space="preserve">ός κόμβος </w:delText>
        </w:r>
      </w:del>
      <w:del w:id="5340" w:author="Στάθης Καπ" w:date="2023-03-13T02:53:00Z">
        <w:r w:rsidR="00E46B37" w:rsidRPr="0086030B" w:rsidDel="008D0B16">
          <w:rPr>
            <w:lang w:val="el-GR"/>
          </w:rPr>
          <w:delText>του πρώτου υπο</w:delText>
        </w:r>
      </w:del>
      <w:del w:id="5341" w:author="Στάθης Καπ" w:date="2023-03-12T15:05:00Z">
        <w:r w:rsidR="006B2E39" w:rsidRPr="00CD3F9B" w:rsidDel="000E2472">
          <w:rPr>
            <w:lang w:val="el-GR"/>
          </w:rPr>
          <w:delText>-</w:delText>
        </w:r>
      </w:del>
      <w:del w:id="5342"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5343" w:author="Στάθης Καπ" w:date="2023-03-12T15:05:00Z">
        <w:r w:rsidR="00E46B37" w:rsidRPr="0086030B" w:rsidDel="000E2472">
          <w:rPr>
            <w:lang w:val="el-GR"/>
          </w:rPr>
          <w:delText>κόμβων</w:delText>
        </w:r>
      </w:del>
      <w:del w:id="5344" w:author="Στάθης Καπ" w:date="2023-03-13T02:53:00Z">
        <w:r w:rsidR="00E46B37" w:rsidRPr="0086030B" w:rsidDel="008D0B16">
          <w:rPr>
            <w:lang w:val="el-GR"/>
          </w:rPr>
          <w:delText>.</w:delText>
        </w:r>
      </w:del>
    </w:p>
    <w:p w14:paraId="1111DD60" w14:textId="756666C4" w:rsidR="00112988" w:rsidRDefault="00112988" w:rsidP="002D5F19">
      <w:pPr>
        <w:rPr>
          <w:ins w:id="5345" w:author="Στάθης Καπ" w:date="2023-02-01T06:01:00Z"/>
          <w:lang w:val="el-GR"/>
        </w:rPr>
      </w:pPr>
    </w:p>
    <w:p w14:paraId="6583A1C2" w14:textId="553A0284" w:rsidR="00210F9A" w:rsidRDefault="00371114" w:rsidP="00210F9A">
      <w:pPr>
        <w:keepNext/>
        <w:jc w:val="center"/>
        <w:rPr>
          <w:ins w:id="5346" w:author="Στάθης Καπ" w:date="2023-02-01T06:01:00Z"/>
        </w:rPr>
      </w:pPr>
      <w:ins w:id="5347"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5348" w:author="Στάθης Καπ" w:date="2023-02-01T06:01:00Z"/>
          <w:lang w:val="el-GR"/>
        </w:rPr>
      </w:pPr>
      <w:ins w:id="5349" w:author="Στάθης Καπ" w:date="2023-02-01T06:01:00Z">
        <w:r w:rsidRPr="00210F9A">
          <w:rPr>
            <w:lang w:val="el-GR"/>
          </w:rPr>
          <w:t xml:space="preserve">Εικόνα </w:t>
        </w:r>
      </w:ins>
      <w:ins w:id="5350"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351"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352" w:author="Στάθης Καπ" w:date="2023-03-13T03:59:00Z">
        <w:r w:rsidR="009F1C0B">
          <w:rPr>
            <w:noProof/>
            <w:lang w:val="el-GR"/>
          </w:rPr>
          <w:t>1</w:t>
        </w:r>
        <w:r w:rsidR="009F1C0B">
          <w:rPr>
            <w:lang w:val="el-GR"/>
          </w:rPr>
          <w:fldChar w:fldCharType="end"/>
        </w:r>
      </w:ins>
      <w:ins w:id="5353" w:author="Στάθης Καπ" w:date="2023-02-01T06:01:00Z">
        <w:r>
          <w:rPr>
            <w:lang w:val="el-GR"/>
          </w:rPr>
          <w:t xml:space="preserve">: </w:t>
        </w:r>
        <w:r w:rsidR="00EE44E9">
          <w:rPr>
            <w:lang w:val="el-GR"/>
          </w:rPr>
          <w:t xml:space="preserve">Σε αυτό το παράδειγμα η επιστροφή </w:t>
        </w:r>
      </w:ins>
      <w:ins w:id="5354" w:author="Στάθης Καπ" w:date="2023-02-24T07:19:00Z">
        <w:r w:rsidR="00371114">
          <w:rPr>
            <w:lang w:val="el-GR"/>
          </w:rPr>
          <w:t>στην αφετηρία</w:t>
        </w:r>
      </w:ins>
      <w:ins w:id="5355" w:author="Στάθης Καπ" w:date="2023-03-09T17:16:00Z">
        <w:r w:rsidR="00D213D4" w:rsidRPr="00D213D4">
          <w:rPr>
            <w:lang w:val="el-GR"/>
            <w:rPrChange w:id="5356" w:author="Στάθης Καπ" w:date="2023-03-09T17:16:00Z">
              <w:rPr/>
            </w:rPrChange>
          </w:rPr>
          <w:t xml:space="preserve"> </w:t>
        </w:r>
        <w:r w:rsidR="00D213D4">
          <w:rPr>
            <w:lang w:val="el-GR"/>
          </w:rPr>
          <w:t>σε κάθε υποπρόβλημα</w:t>
        </w:r>
      </w:ins>
      <w:ins w:id="5357" w:author="Στάθης Καπ" w:date="2023-02-24T07:19:00Z">
        <w:r w:rsidR="00371114">
          <w:rPr>
            <w:lang w:val="el-GR"/>
          </w:rPr>
          <w:t xml:space="preserve"> </w:t>
        </w:r>
      </w:ins>
      <w:ins w:id="5358" w:author="Στάθης Καπ" w:date="2023-02-01T06:01:00Z">
        <w:r w:rsidR="00EE44E9">
          <w:rPr>
            <w:lang w:val="el-GR"/>
          </w:rPr>
          <w:t xml:space="preserve">δεν είναι τόσο </w:t>
        </w:r>
      </w:ins>
      <w:ins w:id="5359" w:author="Στάθης Καπ" w:date="2023-02-02T08:18:00Z">
        <w:r w:rsidR="000B4A24">
          <w:rPr>
            <w:lang w:val="el-GR"/>
          </w:rPr>
          <w:t>χρονοβόρα</w:t>
        </w:r>
      </w:ins>
      <w:ins w:id="5360" w:author="Στάθης Καπ" w:date="2023-02-01T06:01:00Z">
        <w:r w:rsidR="00EE44E9">
          <w:rPr>
            <w:lang w:val="el-GR"/>
          </w:rPr>
          <w:t xml:space="preserve"> καθώς </w:t>
        </w:r>
      </w:ins>
      <w:ins w:id="5361" w:author="Στάθης Καπ" w:date="2023-02-24T07:19:00Z">
        <w:r w:rsidR="00371114">
          <w:rPr>
            <w:lang w:val="el-GR"/>
          </w:rPr>
          <w:t xml:space="preserve">οι κόμβοι των 2 υποπροβλημάτων είναι </w:t>
        </w:r>
      </w:ins>
      <w:ins w:id="5362" w:author="Στάθης Καπ" w:date="2023-03-09T10:53:00Z">
        <w:r w:rsidR="00EF44A6">
          <w:rPr>
            <w:lang w:val="el-GR"/>
          </w:rPr>
          <w:t>αντι</w:t>
        </w:r>
      </w:ins>
      <w:ins w:id="5363" w:author="Στάθης Καπ" w:date="2023-02-24T07:19:00Z">
        <w:r w:rsidR="00371114">
          <w:rPr>
            <w:lang w:val="el-GR"/>
          </w:rPr>
          <w:t>συμμετρικοί ως προς τον αρχικό κόμβο</w:t>
        </w:r>
      </w:ins>
      <w:ins w:id="5364" w:author="Στάθης Καπ" w:date="2023-02-24T07:20:00Z">
        <w:r w:rsidR="00371114">
          <w:rPr>
            <w:lang w:val="el-GR"/>
          </w:rPr>
          <w:t xml:space="preserve"> (0).</w:t>
        </w:r>
      </w:ins>
    </w:p>
    <w:p w14:paraId="6B0903ED" w14:textId="40092EED" w:rsidR="00D0402D" w:rsidRDefault="00371114" w:rsidP="00D0402D">
      <w:pPr>
        <w:keepNext/>
        <w:jc w:val="center"/>
        <w:rPr>
          <w:ins w:id="5365" w:author="Στάθης Καπ" w:date="2023-02-01T06:01:00Z"/>
        </w:rPr>
      </w:pPr>
      <w:ins w:id="5366"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5367" w:author="Στάθης Καπ" w:date="2023-02-01T06:01:00Z"/>
          <w:lang w:val="el-GR"/>
        </w:rPr>
        <w:pPrChange w:id="5368" w:author="Στάθης Καπ" w:date="2023-02-24T07:21:00Z">
          <w:pPr>
            <w:pStyle w:val="Caption"/>
            <w:jc w:val="center"/>
          </w:pPr>
        </w:pPrChange>
      </w:pPr>
      <w:ins w:id="5369" w:author="Στάθης Καπ" w:date="2023-02-01T06:01:00Z">
        <w:r w:rsidRPr="00D0402D">
          <w:rPr>
            <w:lang w:val="el-GR"/>
          </w:rPr>
          <w:t xml:space="preserve">Εικόνα </w:t>
        </w:r>
      </w:ins>
      <w:ins w:id="5370"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5371"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5372" w:author="Στάθης Καπ" w:date="2023-03-13T03:59:00Z">
        <w:r w:rsidR="009F1C0B">
          <w:rPr>
            <w:noProof/>
            <w:lang w:val="el-GR"/>
          </w:rPr>
          <w:t>2</w:t>
        </w:r>
        <w:r w:rsidR="009F1C0B">
          <w:rPr>
            <w:lang w:val="el-GR"/>
          </w:rPr>
          <w:fldChar w:fldCharType="end"/>
        </w:r>
      </w:ins>
      <w:ins w:id="5373" w:author="Στάθης Καπ" w:date="2023-02-01T06:01:00Z">
        <w:r>
          <w:rPr>
            <w:lang w:val="el-GR"/>
          </w:rPr>
          <w:t>: Σε αυτό το παράδειγμα η επιστροφή στον αρχικό κόμβο</w:t>
        </w:r>
      </w:ins>
      <w:ins w:id="5374" w:author="Στάθης Καπ" w:date="2023-03-09T17:16:00Z">
        <w:r w:rsidR="00D213D4">
          <w:rPr>
            <w:lang w:val="el-GR"/>
          </w:rPr>
          <w:t xml:space="preserve"> σε κάθε υποπρόβλημα</w:t>
        </w:r>
      </w:ins>
      <w:ins w:id="5375" w:author="Στάθης Καπ" w:date="2023-02-01T06:01:00Z">
        <w:r>
          <w:rPr>
            <w:lang w:val="el-GR"/>
          </w:rPr>
          <w:t xml:space="preserve"> </w:t>
        </w:r>
      </w:ins>
      <w:ins w:id="5376" w:author="Στάθης Καπ" w:date="2023-02-25T21:31:00Z">
        <w:r w:rsidR="000B254B">
          <w:rPr>
            <w:lang w:val="el-GR"/>
          </w:rPr>
          <w:t xml:space="preserve">και η </w:t>
        </w:r>
      </w:ins>
      <w:ins w:id="5377" w:author="Στάθης Καπ" w:date="2023-02-25T21:32:00Z">
        <w:r w:rsidR="000B254B">
          <w:rPr>
            <w:lang w:val="el-GR"/>
          </w:rPr>
          <w:t>μετάβαση στους κ</w:t>
        </w:r>
      </w:ins>
      <w:ins w:id="5378" w:author="Στάθης Καπ" w:date="2023-02-25T21:33:00Z">
        <w:r w:rsidR="000B254B">
          <w:rPr>
            <w:lang w:val="el-GR"/>
          </w:rPr>
          <w:t>όμβους του δεύτερου υποπροβλήματος</w:t>
        </w:r>
      </w:ins>
      <w:ins w:id="5379" w:author="Στάθης Καπ" w:date="2023-02-25T21:34:00Z">
        <w:r w:rsidR="000B254B">
          <w:rPr>
            <w:lang w:val="el-GR"/>
          </w:rPr>
          <w:t xml:space="preserve"> καταλαμβάνει μεγάλα χρονικά διαστήματα</w:t>
        </w:r>
      </w:ins>
      <w:ins w:id="5380" w:author="Στάθης Καπ" w:date="2023-03-01T05:42:00Z">
        <w:r w:rsidR="000B4410">
          <w:rPr>
            <w:lang w:val="el-GR"/>
          </w:rPr>
          <w:t>.</w:t>
        </w:r>
      </w:ins>
    </w:p>
    <w:p w14:paraId="1513D971" w14:textId="50032AB7" w:rsidR="00804956" w:rsidRDefault="00804956">
      <w:pPr>
        <w:pStyle w:val="Heading3"/>
        <w:rPr>
          <w:lang w:val="el-GR"/>
        </w:rPr>
        <w:pPrChange w:id="5381" w:author="Στάθης Καπ" w:date="2023-02-26T00:55:00Z">
          <w:pPr>
            <w:pStyle w:val="Heading3"/>
            <w:numPr>
              <w:numId w:val="4"/>
            </w:numPr>
            <w:ind w:left="1080"/>
          </w:pPr>
        </w:pPrChange>
      </w:pPr>
      <w:bookmarkStart w:id="5382" w:name="_Toc129300383"/>
      <w:r w:rsidRPr="00093B36">
        <w:rPr>
          <w:rPrChange w:id="5383" w:author="Στάθης Καπ" w:date="2023-02-26T00:55:00Z">
            <w:rPr>
              <w:lang w:val="el-GR"/>
            </w:rPr>
          </w:rPrChange>
        </w:rPr>
        <w:lastRenderedPageBreak/>
        <w:t>Προσθήκη</w:t>
      </w:r>
      <w:r>
        <w:rPr>
          <w:lang w:val="el-GR"/>
        </w:rPr>
        <w:t xml:space="preserve"> </w:t>
      </w:r>
      <w:bookmarkEnd w:id="5382"/>
      <w:ins w:id="5384" w:author="Στάθης Καπ" w:date="2023-03-12T15:05:00Z">
        <w:r w:rsidR="000E2472">
          <w:rPr>
            <w:lang w:val="el-GR"/>
          </w:rPr>
          <w:t>τελικών στόχων</w:t>
        </w:r>
      </w:ins>
      <w:del w:id="5385"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5386" w:author="Στάθης Καπ" w:date="2023-03-08T04:42:00Z">
        <w:r w:rsidR="00556EE1" w:rsidRPr="00AD7A8C" w:rsidDel="00202789">
          <w:rPr>
            <w:lang w:val="el-GR"/>
          </w:rPr>
          <w:delText xml:space="preserve">εύρεσης </w:delText>
        </w:r>
      </w:del>
      <w:ins w:id="5387"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5388" w:author="Στάθης Καπ" w:date="2023-03-07T04:55:00Z">
        <w:r w:rsidR="00556EE1" w:rsidRPr="00AD7A8C" w:rsidDel="00946D42">
          <w:rPr>
            <w:lang w:val="el-GR"/>
          </w:rPr>
          <w:delText xml:space="preserve">το </w:delText>
        </w:r>
      </w:del>
      <w:ins w:id="5389"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5390" w:author="Στάθης Καπ" w:date="2023-03-07T04:55:00Z">
        <w:r w:rsidR="00AD7A8C" w:rsidDel="002A7538">
          <w:rPr>
            <w:lang w:val="el-GR"/>
          </w:rPr>
          <w:delText>-</w:delText>
        </w:r>
      </w:del>
      <w:r w:rsidR="00556EE1" w:rsidRPr="00AD7A8C">
        <w:rPr>
          <w:lang w:val="el-GR"/>
        </w:rPr>
        <w:t xml:space="preserve">πρόβλημα </w:t>
      </w:r>
      <m:oMath>
        <m:r>
          <w:ins w:id="539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5392" w:author="Στάθης Καπ" w:date="2023-03-08T05:03:00Z">
        <w:r w:rsidR="00556EE1" w:rsidRPr="00AD7A8C" w:rsidDel="00993A48">
          <w:rPr>
            <w:lang w:val="el-GR"/>
          </w:rPr>
          <w:delText xml:space="preserve">ήταν </w:delText>
        </w:r>
      </w:del>
      <w:ins w:id="5393"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5394" w:author="Στάθης Καπ" w:date="2023-02-24T07:22:00Z">
        <w:r w:rsidR="00556EE1" w:rsidDel="00371114">
          <w:delText>weighted</w:delText>
        </w:r>
        <w:r w:rsidR="00556EE1" w:rsidRPr="00AD7A8C" w:rsidDel="00371114">
          <w:rPr>
            <w:lang w:val="el-GR"/>
          </w:rPr>
          <w:delText xml:space="preserve"> </w:delText>
        </w:r>
      </w:del>
      <w:ins w:id="5395" w:author="Στάθης Καπ" w:date="2023-02-24T07:22:00Z">
        <w:r w:rsidR="00371114">
          <w:rPr>
            <w:lang w:val="el-GR"/>
          </w:rPr>
          <w:t xml:space="preserve">σταθμισμένο </w:t>
        </w:r>
      </w:ins>
      <w:ins w:id="5396" w:author="Στάθης Καπ" w:date="2023-03-08T04:49:00Z">
        <w:r w:rsidR="00077D29">
          <w:rPr>
            <w:lang w:val="el-GR"/>
          </w:rPr>
          <w:t>κεντροειδές</w:t>
        </w:r>
      </w:ins>
      <w:del w:id="5397" w:author="Στάθης Καπ" w:date="2023-02-24T07:22:00Z">
        <w:r w:rsidR="00556EE1" w:rsidDel="00371114">
          <w:delText>centroid</w:delText>
        </w:r>
      </w:del>
      <w:r w:rsidR="00556EE1" w:rsidRPr="00AD7A8C">
        <w:rPr>
          <w:lang w:val="el-GR"/>
        </w:rPr>
        <w:t xml:space="preserve"> του επόμενου υπο</w:t>
      </w:r>
      <w:del w:id="5398"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5399" w:author="Στάθης Καπ" w:date="2023-03-08T04:42:00Z">
            <w:rPr>
              <w:rFonts w:ascii="Cambria Math" w:hAnsi="Cambria Math"/>
              <w:lang w:val="el-GR"/>
            </w:rPr>
            <m:t>(</m:t>
          </w:ins>
        </m:r>
        <m:r>
          <w:ins w:id="5400"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5401" w:author="Στάθης Καπ" w:date="2023-03-08T04:43:00Z">
            <w:rPr>
              <w:rFonts w:ascii="Cambria Math" w:hAnsi="Cambria Math"/>
              <w:lang w:val="el-GR"/>
            </w:rPr>
            <m:t>)</m:t>
          </w:ins>
        </m:r>
      </m:oMath>
      <w:ins w:id="5402" w:author="Στάθης Καπ" w:date="2023-03-08T05:02:00Z">
        <w:r w:rsidR="00993A48">
          <w:rPr>
            <w:lang w:val="el-GR"/>
          </w:rPr>
          <w:t xml:space="preserve"> το οποίο </w:t>
        </w:r>
      </w:ins>
      <w:del w:id="5403" w:author="Στάθης Καπ" w:date="2023-03-08T05:02:00Z">
        <w:r w:rsidR="00556EE1" w:rsidRPr="00AD7A8C" w:rsidDel="00993A48">
          <w:rPr>
            <w:lang w:val="el-GR"/>
          </w:rPr>
          <w:delText xml:space="preserve">. Τα βάρη των κόμβων είναι τα </w:delText>
        </w:r>
      </w:del>
      <w:del w:id="5404" w:author="Στάθης Καπ" w:date="2023-02-24T07:22:00Z">
        <w:r w:rsidR="00556EE1" w:rsidDel="00371114">
          <w:delText>profits</w:delText>
        </w:r>
        <w:r w:rsidR="00556EE1" w:rsidRPr="00AD7A8C" w:rsidDel="00371114">
          <w:rPr>
            <w:lang w:val="el-GR"/>
          </w:rPr>
          <w:delText xml:space="preserve"> </w:delText>
        </w:r>
      </w:del>
      <w:del w:id="5405" w:author="Στάθης Καπ" w:date="2023-03-08T05:02:00Z">
        <w:r w:rsidR="00556EE1" w:rsidRPr="00AD7A8C" w:rsidDel="00993A48">
          <w:rPr>
            <w:lang w:val="el-GR"/>
          </w:rPr>
          <w:delText xml:space="preserve">τους. </w:delText>
        </w:r>
      </w:del>
      <w:ins w:id="5406" w:author="Στάθης Καπ" w:date="2023-03-08T04:48:00Z">
        <w:r w:rsidR="00077D29">
          <w:rPr>
            <w:lang w:val="el-GR"/>
          </w:rPr>
          <w:t>είναι ένα τεχνητό σημείο</w:t>
        </w:r>
      </w:ins>
      <w:ins w:id="5407" w:author="Στάθης Καπ" w:date="2023-03-08T04:49:00Z">
        <w:r w:rsidR="00F1642C">
          <w:rPr>
            <w:lang w:val="el-GR"/>
          </w:rPr>
          <w:t xml:space="preserve"> που προκύπτει από τους </w:t>
        </w:r>
        <w:r w:rsidR="00F1642C">
          <w:t>Unvisited</w:t>
        </w:r>
        <w:r w:rsidR="00F1642C" w:rsidRPr="00F1642C">
          <w:rPr>
            <w:lang w:val="el-GR"/>
            <w:rPrChange w:id="5408" w:author="Στάθης Καπ" w:date="2023-03-08T04:50:00Z">
              <w:rPr/>
            </w:rPrChange>
          </w:rPr>
          <w:t xml:space="preserve"> </w:t>
        </w:r>
      </w:ins>
      <w:ins w:id="5409" w:author="Στάθης Καπ" w:date="2023-03-08T05:01:00Z">
        <w:r w:rsidR="00993A48">
          <w:rPr>
            <w:lang w:val="el-GR"/>
          </w:rPr>
          <w:t>κόμβους</w:t>
        </w:r>
      </w:ins>
      <w:ins w:id="5410" w:author="Στάθης Καπ" w:date="2023-03-08T05:03:00Z">
        <w:r w:rsidR="00993A48">
          <w:rPr>
            <w:lang w:val="el-GR"/>
          </w:rPr>
          <w:t xml:space="preserve"> </w:t>
        </w:r>
      </w:ins>
      <w:ins w:id="5411" w:author="Στάθης Καπ" w:date="2023-03-08T05:01:00Z">
        <w:r w:rsidR="00993A48">
          <w:rPr>
            <w:lang w:val="el-GR"/>
          </w:rPr>
          <w:t>λαμβάνοντας υπόψιν και τα κέρδη τους.</w:t>
        </w:r>
      </w:ins>
      <w:ins w:id="5412" w:author="Στάθης Καπ" w:date="2023-03-08T04:48:00Z">
        <w:r w:rsidR="00077D29">
          <w:rPr>
            <w:lang w:val="el-GR"/>
          </w:rPr>
          <w:t xml:space="preserve"> </w:t>
        </w:r>
      </w:ins>
      <w:r w:rsidR="00556EE1" w:rsidRPr="00AD7A8C">
        <w:rPr>
          <w:lang w:val="el-GR"/>
        </w:rPr>
        <w:t xml:space="preserve">Με αυτό τον τρόπο, η κάθε </w:t>
      </w:r>
      <w:del w:id="5413" w:author="Στάθης Καπ" w:date="2023-02-24T07:23:00Z">
        <w:r w:rsidR="00556EE1" w:rsidRPr="00AD7A8C" w:rsidDel="00371114">
          <w:rPr>
            <w:lang w:val="el-GR"/>
          </w:rPr>
          <w:delText xml:space="preserve">λύση </w:delText>
        </w:r>
      </w:del>
      <w:ins w:id="5414"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5415" w:author="Στάθης Καπ" w:date="2023-03-13T03:00:00Z">
        <w:r w:rsidR="00556EE1" w:rsidRPr="00AD7A8C" w:rsidDel="00F8060F">
          <w:rPr>
            <w:lang w:val="el-GR"/>
          </w:rPr>
          <w:delText xml:space="preserve">οδηγούνταν </w:delText>
        </w:r>
      </w:del>
      <w:ins w:id="5416"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5417"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5418" w:author="Στάθης Καπ" w:date="2023-03-08T04:43:00Z">
        <w:r w:rsidR="00B5293D" w:rsidRPr="00F540F2" w:rsidDel="001F48ED">
          <w:rPr>
            <w:lang w:val="el-GR"/>
          </w:rPr>
          <w:delText xml:space="preserve">έχει </w:delText>
        </w:r>
      </w:del>
      <w:ins w:id="5419"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5420" w:author="Στάθης Καπ" w:date="2023-02-25T20:13:00Z">
        <w:r w:rsidRPr="00F540F2" w:rsidDel="00A07A96">
          <w:rPr>
            <w:lang w:val="el-GR"/>
          </w:rPr>
          <w:delText xml:space="preserve">στιγμιότυπα </w:delText>
        </w:r>
      </w:del>
      <w:ins w:id="5421" w:author="Στάθης Καπ" w:date="2023-03-08T04:43:00Z">
        <w:r w:rsidR="00AF6137">
          <w:rPr>
            <w:lang w:val="el-GR"/>
          </w:rPr>
          <w:t>στιγμιότυπα εισόδου</w:t>
        </w:r>
      </w:ins>
      <w:ins w:id="5422"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5423" w:author="Στάθης Καπ" w:date="2023-03-08T04:43:00Z">
        <w:r w:rsidRPr="00F540F2" w:rsidDel="008D42EB">
          <w:rPr>
            <w:lang w:val="el-GR"/>
          </w:rPr>
          <w:delText xml:space="preserve">υπολογίζονται </w:delText>
        </w:r>
      </w:del>
      <w:ins w:id="5424"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5425"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5426" w:author="Στάθης Καπ" w:date="2023-02-25T20:13:00Z">
        <w:r w:rsidR="00072363">
          <w:rPr>
            <w:lang w:val="el-GR"/>
          </w:rPr>
          <w:t xml:space="preserve">δισδιάστατος </w:t>
        </w:r>
      </w:ins>
      <w:r w:rsidRPr="00F540F2">
        <w:rPr>
          <w:lang w:val="el-GR"/>
        </w:rPr>
        <w:t xml:space="preserve">πίνακας </w:t>
      </w:r>
      <w:del w:id="5427"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5428" w:author="Στάθης Καπ" w:date="2023-02-25T20:14:00Z">
        <w:r w:rsidDel="00AA14F8">
          <w:delText>construction</w:delText>
        </w:r>
        <w:r w:rsidRPr="00F540F2" w:rsidDel="00AA14F8">
          <w:rPr>
            <w:lang w:val="el-GR"/>
          </w:rPr>
          <w:delText xml:space="preserve"> </w:delText>
        </w:r>
      </w:del>
      <w:ins w:id="5429" w:author="Στάθης Καπ" w:date="2023-03-08T04:44:00Z">
        <w:r w:rsidR="00B84F25">
          <w:rPr>
            <w:lang w:val="el-GR"/>
          </w:rPr>
          <w:t>της τοπικής αναζήτησης</w:t>
        </w:r>
      </w:ins>
      <w:ins w:id="5430" w:author="Στάθης Καπ" w:date="2023-02-25T20:14:00Z">
        <w:r w:rsidR="00AA14F8" w:rsidRPr="00F540F2">
          <w:rPr>
            <w:lang w:val="el-GR"/>
          </w:rPr>
          <w:t xml:space="preserve"> </w:t>
        </w:r>
      </w:ins>
      <w:del w:id="5431"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5432" w:author="Στάθης Καπ" w:date="2023-03-08T04:44:00Z">
        <w:r w:rsidR="00B84F25">
          <w:rPr>
            <w:lang w:val="el-GR"/>
          </w:rPr>
          <w:t>για την κατασκευή των διαδρομών</w:t>
        </w:r>
      </w:ins>
      <w:del w:id="5433" w:author="Στάθης Καπ" w:date="2023-03-08T04:44:00Z">
        <w:r w:rsidRPr="00F540F2" w:rsidDel="00B84F25">
          <w:rPr>
            <w:lang w:val="el-GR"/>
          </w:rPr>
          <w:delText xml:space="preserve"> οι διαδρομές.</w:delText>
        </w:r>
      </w:del>
      <w:ins w:id="5434"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5435" w:author="Στάθης Καπ" w:date="2023-02-25T20:14:00Z">
        <w:r w:rsidDel="00DE082D">
          <w:delText>weighted</w:delText>
        </w:r>
        <w:r w:rsidRPr="00F540F2" w:rsidDel="00DE082D">
          <w:rPr>
            <w:lang w:val="el-GR"/>
          </w:rPr>
          <w:delText xml:space="preserve"> </w:delText>
        </w:r>
        <w:r w:rsidDel="00DE082D">
          <w:delText>centroid</w:delText>
        </w:r>
      </w:del>
      <w:ins w:id="5436" w:author="Στάθης Καπ" w:date="2023-02-25T20:14:00Z">
        <w:r w:rsidR="00DE082D">
          <w:rPr>
            <w:lang w:val="el-GR"/>
          </w:rPr>
          <w:t>σταθμισμένο</w:t>
        </w:r>
      </w:ins>
      <w:r w:rsidRPr="00F540F2">
        <w:rPr>
          <w:lang w:val="el-GR"/>
        </w:rPr>
        <w:t xml:space="preserve"> </w:t>
      </w:r>
      <w:ins w:id="5437" w:author="Στάθης Καπ" w:date="2023-02-25T20:14:00Z">
        <w:r w:rsidR="00DE082D">
          <w:rPr>
            <w:lang w:val="el-GR"/>
          </w:rPr>
          <w:t xml:space="preserve">κέντρο </w:t>
        </w:r>
      </w:ins>
      <w:r w:rsidRPr="00F540F2">
        <w:rPr>
          <w:lang w:val="el-GR"/>
        </w:rPr>
        <w:t>του επόμενου υπο</w:t>
      </w:r>
      <w:del w:id="5438" w:author="Στάθης Καπ" w:date="2023-02-25T20:16:00Z">
        <w:r w:rsidR="006C366B" w:rsidRPr="00A15133" w:rsidDel="00D07844">
          <w:rPr>
            <w:lang w:val="el-GR"/>
          </w:rPr>
          <w:delText>-</w:delText>
        </w:r>
      </w:del>
      <w:r w:rsidRPr="00F540F2">
        <w:rPr>
          <w:lang w:val="el-GR"/>
        </w:rPr>
        <w:t>προβλήματος</w:t>
      </w:r>
      <w:ins w:id="5439" w:author="Στάθης Καπ" w:date="2023-02-25T20:15:00Z">
        <w:r w:rsidR="00DC58AA">
          <w:rPr>
            <w:lang w:val="el-GR"/>
          </w:rPr>
          <w:t xml:space="preserve">, </w:t>
        </w:r>
      </w:ins>
      <w:del w:id="5440"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5441" w:author="Στάθης Καπ" w:date="2023-02-25T20:15:00Z">
        <w:r w:rsidR="00DC58AA">
          <w:rPr>
            <w:lang w:val="el-GR"/>
          </w:rPr>
          <w:t xml:space="preserve">το τρέχον εξεταζόμενο </w:t>
        </w:r>
      </w:ins>
      <w:del w:id="5442" w:author="Στάθης Καπ" w:date="2023-02-25T20:15:00Z">
        <w:r w:rsidRPr="00F540F2" w:rsidDel="00DC58AA">
          <w:rPr>
            <w:lang w:val="el-GR"/>
          </w:rPr>
          <w:delText xml:space="preserve">ε ένα </w:delText>
        </w:r>
      </w:del>
      <w:ins w:id="5443" w:author=" " w:date="2023-01-29T18:31:00Z">
        <w:del w:id="5444" w:author="Στάθης Καπ" w:date="2023-02-25T20:15:00Z">
          <w:r w:rsidR="00162BBB" w:rsidDel="00DC58AA">
            <w:rPr>
              <w:lang w:val="el-GR"/>
            </w:rPr>
            <w:delText>τρέχον</w:delText>
          </w:r>
        </w:del>
      </w:ins>
      <w:del w:id="5445" w:author=" " w:date="2023-01-29T18:31:00Z">
        <w:r w:rsidRPr="00F540F2" w:rsidDel="00162BBB">
          <w:rPr>
            <w:lang w:val="el-GR"/>
          </w:rPr>
          <w:delText>τρέ</w:delText>
        </w:r>
      </w:del>
      <w:del w:id="5446" w:author=" " w:date="2023-01-29T18:30:00Z">
        <w:r w:rsidRPr="00F540F2" w:rsidDel="00162BBB">
          <w:rPr>
            <w:lang w:val="el-GR"/>
          </w:rPr>
          <w:delText>χων</w:delText>
        </w:r>
      </w:del>
      <w:r w:rsidRPr="00F540F2">
        <w:rPr>
          <w:lang w:val="el-GR"/>
        </w:rPr>
        <w:t xml:space="preserve"> </w:t>
      </w:r>
      <w:ins w:id="5447" w:author="Στάθης Καπ" w:date="2023-02-25T20:15:00Z">
        <w:r w:rsidR="00DC58AA">
          <w:rPr>
            <w:lang w:val="el-GR"/>
          </w:rPr>
          <w:t>υπο</w:t>
        </w:r>
      </w:ins>
      <w:r w:rsidRPr="00F540F2">
        <w:rPr>
          <w:lang w:val="el-GR"/>
        </w:rPr>
        <w:t>πρόβλημα</w:t>
      </w:r>
      <w:ins w:id="5448" w:author="Στάθης Καπ" w:date="2023-02-25T20:15:00Z">
        <w:r w:rsidR="008C3901">
          <w:rPr>
            <w:lang w:val="el-GR"/>
          </w:rPr>
          <w:t xml:space="preserve">. </w:t>
        </w:r>
      </w:ins>
      <w:del w:id="5449" w:author="Στάθης Καπ" w:date="2023-02-25T20:15:00Z">
        <w:r w:rsidRPr="00F540F2" w:rsidDel="008C3901">
          <w:rPr>
            <w:lang w:val="el-GR"/>
          </w:rPr>
          <w:delText xml:space="preserve">, τότε </w:delText>
        </w:r>
      </w:del>
      <w:ins w:id="5450" w:author="Στάθης Καπ" w:date="2023-02-25T20:15:00Z">
        <w:r w:rsidR="008C3901">
          <w:rPr>
            <w:lang w:val="el-GR"/>
          </w:rPr>
          <w:t>Κ</w:t>
        </w:r>
      </w:ins>
      <w:del w:id="5451" w:author="Στάθης Καπ" w:date="2023-02-25T20:15:00Z">
        <w:r w:rsidR="00A15133" w:rsidRPr="00F540F2" w:rsidDel="008C3901">
          <w:rPr>
            <w:lang w:val="el-GR"/>
          </w:rPr>
          <w:delText>κ</w:delText>
        </w:r>
      </w:del>
      <w:r w:rsidR="00A15133" w:rsidRPr="00F540F2">
        <w:rPr>
          <w:lang w:val="el-GR"/>
        </w:rPr>
        <w:t>αθίσταται</w:t>
      </w:r>
      <w:ins w:id="5452"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5453" w:author="Στάθης Καπ" w:date="2023-02-25T20:16:00Z">
        <w:r w:rsidR="004C4B92">
          <w:rPr>
            <w:lang w:val="el-GR"/>
          </w:rPr>
          <w:t xml:space="preserve"> καθώς πλέον ο καινούριος αυτός κόμβος αποτελεί μέρος του</w:t>
        </w:r>
      </w:ins>
      <w:ins w:id="5454" w:author="Στάθης Καπ" w:date="2023-03-08T04:46:00Z">
        <w:r w:rsidR="0045538F">
          <w:rPr>
            <w:lang w:val="el-GR"/>
          </w:rPr>
          <w:t xml:space="preserve"> </w:t>
        </w:r>
        <w:r w:rsidR="00A2166B">
          <w:rPr>
            <w:lang w:val="el-GR"/>
          </w:rPr>
          <w:t>τρέχοντος</w:t>
        </w:r>
      </w:ins>
      <w:ins w:id="5455" w:author="Στάθης Καπ" w:date="2023-02-25T20:16:00Z">
        <w:r w:rsidR="004C4B92">
          <w:rPr>
            <w:lang w:val="el-GR"/>
          </w:rPr>
          <w:t xml:space="preserve"> υποπροβλήματος.</w:t>
        </w:r>
      </w:ins>
      <w:del w:id="5456"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5457" w:author="Charalampos Konstantopoulos" w:date="2023-02-01T06:01:00Z">
        <w:r w:rsidRPr="00F540F2">
          <w:rPr>
            <w:lang w:val="el-GR"/>
          </w:rPr>
          <w:delText>τρέχων</w:delText>
        </w:r>
      </w:del>
      <w:ins w:id="5458" w:author="Charalampos Konstantopoulos" w:date="2023-02-01T06:01:00Z">
        <w:r w:rsidRPr="00F540F2">
          <w:rPr>
            <w:lang w:val="el-GR"/>
          </w:rPr>
          <w:t>τρέχ</w:t>
        </w:r>
      </w:ins>
      <w:ins w:id="5459" w:author=" " w:date="2023-01-29T18:31:00Z">
        <w:r w:rsidR="00162BBB">
          <w:rPr>
            <w:lang w:val="el-GR"/>
          </w:rPr>
          <w:t>ον</w:t>
        </w:r>
      </w:ins>
      <w:del w:id="5460" w:author=" " w:date="2023-01-29T18:31:00Z">
        <w:r w:rsidRPr="00F540F2" w:rsidDel="00162BBB">
          <w:rPr>
            <w:lang w:val="el-GR"/>
          </w:rPr>
          <w:delText>ων</w:delText>
        </w:r>
      </w:del>
      <w:r w:rsidRPr="00F540F2">
        <w:rPr>
          <w:lang w:val="el-GR"/>
        </w:rPr>
        <w:t xml:space="preserve"> υπο</w:t>
      </w:r>
      <w:del w:id="5461" w:author="Στάθης Καπ" w:date="2023-02-25T20:16:00Z">
        <w:r w:rsidR="00FD3C05" w:rsidDel="00963BAF">
          <w:rPr>
            <w:lang w:val="el-GR"/>
          </w:rPr>
          <w:delText>-</w:delText>
        </w:r>
      </w:del>
      <w:r w:rsidRPr="00F540F2">
        <w:rPr>
          <w:lang w:val="el-GR"/>
        </w:rPr>
        <w:t xml:space="preserve">πρόβλημα </w:t>
      </w:r>
      <m:oMath>
        <m:r>
          <w:ins w:id="5462"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5463" w:author="Στάθης Καπ" w:date="2023-02-25T20:17:00Z">
        <w:r w:rsidR="002E7C5C">
          <w:rPr>
            <w:lang w:val="el-GR"/>
          </w:rPr>
          <w:t>ι</w:t>
        </w:r>
      </w:ins>
      <w:r w:rsidRPr="00F540F2">
        <w:rPr>
          <w:lang w:val="el-GR"/>
        </w:rPr>
        <w:t xml:space="preserve"> 80 υπολογισμοί </w:t>
      </w:r>
      <w:ins w:id="5464" w:author="Στάθης Καπ" w:date="2023-02-25T20:17:00Z">
        <w:r w:rsidR="00EB2610">
          <w:rPr>
            <w:lang w:val="el-GR"/>
          </w:rPr>
          <w:t>είναι αχρείαστοι</w:t>
        </w:r>
      </w:ins>
      <w:ins w:id="5465" w:author=" " w:date="2023-01-29T18:33:00Z">
        <w:del w:id="5466" w:author="Στάθης Καπ" w:date="2023-02-25T20:17:00Z">
          <w:r w:rsidR="00162BBB" w:rsidDel="00EB2610">
            <w:rPr>
              <w:lang w:val="el-GR"/>
            </w:rPr>
            <w:delText xml:space="preserve">δεν </w:delText>
          </w:r>
          <w:r w:rsidR="00162BBB" w:rsidDel="00971448">
            <w:rPr>
              <w:lang w:val="el-GR"/>
            </w:rPr>
            <w:delText>απαιτούνται</w:delText>
          </w:r>
        </w:del>
      </w:ins>
      <w:del w:id="546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5468" w:author=" " w:date="2023-01-29T18:31:00Z">
        <w:del w:id="5469" w:author="Στάθης Καπ" w:date="2023-02-02T00:08:00Z">
          <w:r w:rsidR="00162BBB" w:rsidDel="0057328F">
            <w:rPr>
              <w:lang w:val="el-GR"/>
            </w:rPr>
            <w:delText>κατασκευ</w:delText>
          </w:r>
        </w:del>
      </w:ins>
      <w:ins w:id="5470" w:author=" " w:date="2023-01-29T18:32:00Z">
        <w:del w:id="5471" w:author="Στάθης Καπ" w:date="2023-02-02T00:08:00Z">
          <w:r w:rsidR="00162BBB" w:rsidDel="0057328F">
            <w:rPr>
              <w:lang w:val="el-GR"/>
            </w:rPr>
            <w:delText>άζεται</w:delText>
          </w:r>
        </w:del>
      </w:ins>
      <w:del w:id="5472" w:author="Στάθης Καπ" w:date="2023-02-02T00:08:00Z">
        <w:r w:rsidR="00A71856" w:rsidRPr="00F540F2" w:rsidDel="0057328F">
          <w:rPr>
            <w:lang w:val="el-GR"/>
          </w:rPr>
          <w:delText>φτιάχνεται</w:delText>
        </w:r>
      </w:del>
      <w:ins w:id="5473"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547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547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5476"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5477" w:author="Στάθης Καπ" w:date="2023-03-08T04:46:00Z">
        <w:r w:rsidR="00077D29">
          <w:rPr>
            <w:lang w:val="el-GR"/>
          </w:rPr>
          <w:t xml:space="preserve">, </w:t>
        </w:r>
      </w:ins>
      <w:ins w:id="5478" w:author="Στάθης Καπ" w:date="2023-03-08T04:47:00Z">
        <w:r w:rsidR="00077D29">
          <w:rPr>
            <w:lang w:val="el-GR"/>
          </w:rPr>
          <w:t xml:space="preserve">όπως εξηγείται και στην Ενότητα 4.2, </w:t>
        </w:r>
      </w:ins>
      <w:del w:id="5479" w:author="Στάθης Καπ" w:date="2023-03-08T04:46:00Z">
        <w:r w:rsidRPr="00F540F2" w:rsidDel="00077D29">
          <w:rPr>
            <w:lang w:val="el-GR"/>
          </w:rPr>
          <w:delText xml:space="preserve"> </w:delText>
        </w:r>
      </w:del>
      <w:del w:id="5480" w:author="Στάθης Καπ" w:date="2023-03-08T04:47:00Z">
        <w:r w:rsidRPr="00F540F2" w:rsidDel="00077D29">
          <w:rPr>
            <w:lang w:val="el-GR"/>
          </w:rPr>
          <w:delText>μπορεί</w:delText>
        </w:r>
      </w:del>
      <w:ins w:id="5481" w:author="Στάθης Καπ" w:date="2023-03-08T04:47:00Z">
        <w:r w:rsidR="00077D29">
          <w:rPr>
            <w:lang w:val="el-GR"/>
          </w:rPr>
          <w:t>μπορούν</w:t>
        </w:r>
      </w:ins>
      <w:r w:rsidRPr="00F540F2">
        <w:rPr>
          <w:lang w:val="el-GR"/>
        </w:rPr>
        <w:t xml:space="preserve"> να αλλάξουν υπο</w:t>
      </w:r>
      <w:del w:id="5482" w:author="Στάθης Καπ" w:date="2023-02-25T20:18:00Z">
        <w:r w:rsidR="00341621" w:rsidRPr="000E5A0D" w:rsidDel="003301D7">
          <w:rPr>
            <w:lang w:val="el-GR"/>
          </w:rPr>
          <w:delText>-</w:delText>
        </w:r>
      </w:del>
      <w:r w:rsidRPr="00F540F2">
        <w:rPr>
          <w:lang w:val="el-GR"/>
        </w:rPr>
        <w:t xml:space="preserve">πρόβλημα </w:t>
      </w:r>
      <w:ins w:id="5483" w:author="Στάθης Καπ" w:date="2023-03-08T04:47:00Z">
        <w:r w:rsidR="00077D29">
          <w:rPr>
            <w:lang w:val="el-GR"/>
          </w:rPr>
          <w:t xml:space="preserve">κατά τη διάρκεια του αλγορίθμου </w:t>
        </w:r>
      </w:ins>
      <w:del w:id="5484"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5485" w:author="Στάθης Καπ" w:date="2023-03-08T04:47:00Z">
        <w:r w:rsidR="00077D29">
          <w:rPr>
            <w:lang w:val="el-GR"/>
          </w:rPr>
          <w:t>το ιστορικό καταλληλότητας</w:t>
        </w:r>
      </w:ins>
      <w:del w:id="5486"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5487" w:author="Στάθης Καπ" w:date="2023-02-25T20:18:00Z">
        <w:r w:rsidRPr="00F540F2" w:rsidDel="00ED6B95">
          <w:rPr>
            <w:lang w:val="el-GR"/>
          </w:rPr>
          <w:delText xml:space="preserve">κεντροειδή </w:delText>
        </w:r>
      </w:del>
      <w:ins w:id="548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5489" w:author="Στάθης Καπ" w:date="2023-02-25T20:18:00Z">
        <w:r w:rsidR="001E2E17">
          <w:rPr>
            <w:lang w:val="el-GR"/>
          </w:rPr>
          <w:t>α</w:t>
        </w:r>
      </w:ins>
      <w:ins w:id="5490"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5491"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5492"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5493" w:author="Στάθης Καπ" w:date="2023-03-08T05:04:00Z">
        <w:r w:rsidRPr="009423AF" w:rsidDel="00993A48">
          <w:rPr>
            <w:lang w:val="el-GR"/>
          </w:rPr>
          <w:delText xml:space="preserve">αφαιρεί </w:delText>
        </w:r>
      </w:del>
      <w:ins w:id="5494" w:author="Στάθης Καπ" w:date="2023-03-08T05:05:00Z">
        <w:r w:rsidR="00993A48">
          <w:rPr>
            <w:lang w:val="el-GR"/>
          </w:rPr>
          <w:t>αφαιρούνται</w:t>
        </w:r>
      </w:ins>
      <w:ins w:id="5495" w:author="Στάθης Καπ" w:date="2023-03-08T05:04:00Z">
        <w:r w:rsidR="00993A48" w:rsidRPr="009423AF">
          <w:rPr>
            <w:lang w:val="el-GR"/>
          </w:rPr>
          <w:t xml:space="preserve"> </w:t>
        </w:r>
      </w:ins>
      <w:r w:rsidRPr="009423AF">
        <w:rPr>
          <w:lang w:val="el-GR"/>
        </w:rPr>
        <w:t>κόμβο</w:t>
      </w:r>
      <w:ins w:id="5496" w:author="Στάθης Καπ" w:date="2023-03-08T05:05:00Z">
        <w:r w:rsidR="00993A48">
          <w:rPr>
            <w:lang w:val="el-GR"/>
          </w:rPr>
          <w:t>ι και δημιουργούντα χρονικά κενά</w:t>
        </w:r>
      </w:ins>
      <w:del w:id="5497" w:author="Στάθης Καπ" w:date="2023-03-08T05:05:00Z">
        <w:r w:rsidRPr="009423AF" w:rsidDel="00993A48">
          <w:rPr>
            <w:lang w:val="el-GR"/>
          </w:rPr>
          <w:delText xml:space="preserve">υς δημιουργώντας χρονικά </w:delText>
        </w:r>
      </w:del>
      <w:del w:id="5498"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5499"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5500"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5501" w:author="Στάθης Καπ" w:date="2023-02-25T20:20:00Z">
        <w:r w:rsidR="009423AF" w:rsidDel="008954B2">
          <w:delText>weighted</w:delText>
        </w:r>
        <w:r w:rsidR="009423AF" w:rsidRPr="002057AA" w:rsidDel="008954B2">
          <w:rPr>
            <w:lang w:val="el-GR"/>
          </w:rPr>
          <w:delText xml:space="preserve"> </w:delText>
        </w:r>
      </w:del>
      <w:ins w:id="5502" w:author="Στάθης Καπ" w:date="2023-02-25T20:20:00Z">
        <w:r w:rsidR="008954B2">
          <w:rPr>
            <w:lang w:val="el-GR"/>
          </w:rPr>
          <w:t xml:space="preserve">σταθμισμένο </w:t>
        </w:r>
      </w:ins>
      <w:ins w:id="5503" w:author="Στάθης Καπ" w:date="2023-03-08T05:06:00Z">
        <w:r w:rsidR="00993A48">
          <w:rPr>
            <w:lang w:val="el-GR"/>
          </w:rPr>
          <w:t>κεντροειδές</w:t>
        </w:r>
      </w:ins>
      <w:del w:id="5504" w:author="Στάθης Καπ" w:date="2023-02-25T20:20:00Z">
        <w:r w:rsidR="009423AF" w:rsidDel="008954B2">
          <w:delText>centroid</w:delText>
        </w:r>
      </w:del>
      <w:r w:rsidR="009423AF" w:rsidRPr="002057AA">
        <w:rPr>
          <w:lang w:val="el-GR"/>
        </w:rPr>
        <w:t xml:space="preserve"> τ</w:t>
      </w:r>
      <w:ins w:id="5505" w:author="Στάθης Καπ" w:date="2023-03-08T05:06:00Z">
        <w:r w:rsidR="00993A48">
          <w:rPr>
            <w:lang w:val="el-GR"/>
          </w:rPr>
          <w:t xml:space="preserve">ου επόμενου υποπροβλήματος </w:t>
        </w:r>
      </w:ins>
      <w:del w:id="5506"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w:t>
      </w:r>
      <w:r w:rsidR="009423AF" w:rsidRPr="002057AA">
        <w:rPr>
          <w:lang w:val="el-GR"/>
        </w:rPr>
        <w:lastRenderedPageBreak/>
        <w:t xml:space="preserve">δυνατή η άφιξη σε αυτόν. </w:t>
      </w:r>
      <w:ins w:id="5507" w:author="Στάθης Καπ" w:date="2023-02-25T20:23:00Z">
        <w:r w:rsidR="00105282">
          <w:rPr>
            <w:lang w:val="el-GR"/>
          </w:rPr>
          <w:br/>
        </w:r>
      </w:ins>
      <w:r w:rsidR="009423AF" w:rsidRPr="002057AA">
        <w:rPr>
          <w:lang w:val="el-GR"/>
        </w:rPr>
        <w:t xml:space="preserve">Για παράδειγμα, έστω </w:t>
      </w:r>
      <w:ins w:id="5508" w:author="Στάθης Καπ" w:date="2023-02-25T20:21:00Z">
        <w:r w:rsidR="002E1956">
          <w:rPr>
            <w:lang w:val="el-GR"/>
          </w:rPr>
          <w:t xml:space="preserve">ένα </w:t>
        </w:r>
      </w:ins>
      <w:ins w:id="5509" w:author="Στάθης Καπ" w:date="2023-02-25T20:26:00Z">
        <w:r w:rsidR="001A35FD">
          <w:rPr>
            <w:lang w:val="el-GR"/>
          </w:rPr>
          <w:t>πρόβλημα</w:t>
        </w:r>
      </w:ins>
      <w:ins w:id="5510" w:author="Στάθης Καπ" w:date="2023-02-25T20:21:00Z">
        <w:r w:rsidR="002E1956">
          <w:rPr>
            <w:lang w:val="el-GR"/>
          </w:rPr>
          <w:t xml:space="preserve"> </w:t>
        </w:r>
      </w:ins>
      <w:ins w:id="5511" w:author="Στάθης Καπ" w:date="2023-02-25T20:26:00Z">
        <w:r w:rsidR="001A35FD">
          <w:t>OPTW</w:t>
        </w:r>
        <w:r w:rsidR="001A35FD" w:rsidRPr="00157A67">
          <w:rPr>
            <w:lang w:val="el-GR"/>
            <w:rPrChange w:id="5512" w:author="Στάθης Καπ" w:date="2023-02-25T20:26:00Z">
              <w:rPr/>
            </w:rPrChange>
          </w:rPr>
          <w:t xml:space="preserve"> (</w:t>
        </w:r>
      </w:ins>
      <w:ins w:id="5513" w:author="Στάθης Καπ" w:date="2023-03-08T05:06:00Z">
        <w:r w:rsidR="00E73E25">
          <w:rPr>
            <w:lang w:val="el-GR"/>
          </w:rPr>
          <w:t>μόνο μία</w:t>
        </w:r>
      </w:ins>
      <w:ins w:id="5514" w:author="Στάθης Καπ" w:date="2023-02-25T20:26:00Z">
        <w:r w:rsidR="001A35FD">
          <w:rPr>
            <w:lang w:val="el-GR"/>
          </w:rPr>
          <w:t xml:space="preserve"> διαδρομή</w:t>
        </w:r>
        <w:r w:rsidR="001A35FD" w:rsidRPr="00157A67">
          <w:rPr>
            <w:lang w:val="el-GR"/>
            <w:rPrChange w:id="5515" w:author="Στάθης Καπ" w:date="2023-02-25T20:26:00Z">
              <w:rPr/>
            </w:rPrChange>
          </w:rPr>
          <w:t>)</w:t>
        </w:r>
      </w:ins>
      <w:ins w:id="5516" w:author="Στάθης Καπ" w:date="2023-02-25T20:21:00Z">
        <w:r w:rsidR="002E1956" w:rsidRPr="002E1956">
          <w:rPr>
            <w:lang w:val="el-GR"/>
            <w:rPrChange w:id="5517" w:author="Στάθης Καπ" w:date="2023-02-25T20:21:00Z">
              <w:rPr/>
            </w:rPrChange>
          </w:rPr>
          <w:t xml:space="preserve"> </w:t>
        </w:r>
        <w:r w:rsidR="002E1956">
          <w:rPr>
            <w:lang w:val="el-GR"/>
          </w:rPr>
          <w:t xml:space="preserve">με </w:t>
        </w:r>
      </w:ins>
      <w:ins w:id="5518" w:author="Στάθης Καπ" w:date="2023-02-25T20:25:00Z">
        <w:r w:rsidR="005647F2">
          <w:rPr>
            <w:lang w:val="el-GR"/>
          </w:rPr>
          <w:t xml:space="preserve">χρονικό </w:t>
        </w:r>
      </w:ins>
      <w:ins w:id="5519" w:author="Στάθης Καπ" w:date="2023-03-08T05:07:00Z">
        <w:r w:rsidR="00CF5039">
          <w:rPr>
            <w:lang w:val="el-GR"/>
          </w:rPr>
          <w:t>απόθεμα</w:t>
        </w:r>
      </w:ins>
      <w:ins w:id="5520" w:author="Στάθης Καπ" w:date="2023-02-25T20:26:00Z">
        <w:r w:rsidR="005647F2">
          <w:rPr>
            <w:lang w:val="el-GR"/>
          </w:rPr>
          <w:t xml:space="preserve"> </w:t>
        </w:r>
      </w:ins>
      <m:oMath>
        <m:r>
          <w:ins w:id="5521" w:author="Στάθης Καπ" w:date="2023-02-25T20:21:00Z">
            <w:rPr>
              <w:rFonts w:ascii="Cambria Math" w:hAnsi="Cambria Math"/>
              <w:lang w:val="el-GR"/>
            </w:rPr>
            <m:t>timeBudget=[0-</m:t>
          </w:ins>
        </m:r>
        <m:r>
          <w:ins w:id="5522" w:author="Στάθης Καπ" w:date="2023-02-25T20:23:00Z">
            <w:rPr>
              <w:rFonts w:ascii="Cambria Math" w:hAnsi="Cambria Math"/>
              <w:lang w:val="el-GR"/>
            </w:rPr>
            <m:t>1000</m:t>
          </w:ins>
        </m:r>
        <m:r>
          <w:ins w:id="5523" w:author="Στάθης Καπ" w:date="2023-02-25T20:21:00Z">
            <w:rPr>
              <w:rFonts w:ascii="Cambria Math" w:hAnsi="Cambria Math"/>
              <w:lang w:val="el-GR"/>
            </w:rPr>
            <m:t>]</m:t>
          </w:ins>
        </m:r>
      </m:oMath>
      <w:ins w:id="5524" w:author="Στάθης Καπ" w:date="2023-02-25T20:24:00Z">
        <w:r w:rsidR="00105282">
          <w:rPr>
            <w:rFonts w:eastAsiaTheme="minorEastAsia"/>
            <w:lang w:val="el-GR"/>
          </w:rPr>
          <w:t xml:space="preserve">, χωρισμένο σε δύο διαστήματα/προβλήματα </w:t>
        </w:r>
      </w:ins>
      <m:oMath>
        <m:r>
          <w:ins w:id="5525" w:author="Στάθης Καπ" w:date="2023-02-25T20:24:00Z">
            <w:rPr>
              <w:rFonts w:ascii="Cambria Math" w:eastAsiaTheme="minorEastAsia" w:hAnsi="Cambria Math"/>
              <w:lang w:val="el-GR"/>
            </w:rPr>
            <m:t>opt</m:t>
          </w:ins>
        </m:r>
        <m:sSub>
          <m:sSubPr>
            <m:ctrlPr>
              <w:ins w:id="5526" w:author="Στάθης Καπ" w:date="2023-02-25T20:24:00Z">
                <w:rPr>
                  <w:rFonts w:ascii="Cambria Math" w:eastAsiaTheme="minorEastAsia" w:hAnsi="Cambria Math"/>
                  <w:i/>
                  <w:lang w:val="el-GR"/>
                </w:rPr>
              </w:ins>
            </m:ctrlPr>
          </m:sSubPr>
          <m:e>
            <m:r>
              <w:ins w:id="5527" w:author="Στάθης Καπ" w:date="2023-02-25T20:24:00Z">
                <w:rPr>
                  <w:rFonts w:ascii="Cambria Math" w:eastAsiaTheme="minorEastAsia" w:hAnsi="Cambria Math"/>
                  <w:lang w:val="el-GR"/>
                </w:rPr>
                <m:t>w</m:t>
              </w:ins>
            </m:r>
          </m:e>
          <m:sub>
            <m:r>
              <w:ins w:id="5528" w:author="Στάθης Καπ" w:date="2023-02-25T20:24:00Z">
                <w:rPr>
                  <w:rFonts w:ascii="Cambria Math" w:eastAsiaTheme="minorEastAsia" w:hAnsi="Cambria Math"/>
                  <w:lang w:val="el-GR"/>
                </w:rPr>
                <m:t>a</m:t>
              </w:ins>
            </m:r>
          </m:sub>
        </m:sSub>
      </m:oMath>
      <w:ins w:id="5529" w:author="Στάθης Καπ" w:date="2023-02-25T20:24:00Z">
        <w:r w:rsidR="00105282">
          <w:rPr>
            <w:rFonts w:eastAsiaTheme="minorEastAsia"/>
            <w:lang w:val="el-GR"/>
          </w:rPr>
          <w:t xml:space="preserve"> και </w:t>
        </w:r>
      </w:ins>
      <m:oMath>
        <m:r>
          <w:ins w:id="5530" w:author="Στάθης Καπ" w:date="2023-02-25T20:24:00Z">
            <w:rPr>
              <w:rFonts w:ascii="Cambria Math" w:eastAsiaTheme="minorEastAsia" w:hAnsi="Cambria Math"/>
              <w:lang w:val="el-GR"/>
            </w:rPr>
            <m:t>opt</m:t>
          </w:ins>
        </m:r>
        <m:sSub>
          <m:sSubPr>
            <m:ctrlPr>
              <w:ins w:id="5531" w:author="Στάθης Καπ" w:date="2023-02-25T20:24:00Z">
                <w:rPr>
                  <w:rFonts w:ascii="Cambria Math" w:eastAsiaTheme="minorEastAsia" w:hAnsi="Cambria Math"/>
                  <w:i/>
                  <w:lang w:val="el-GR"/>
                </w:rPr>
              </w:ins>
            </m:ctrlPr>
          </m:sSubPr>
          <m:e>
            <m:r>
              <w:ins w:id="5532" w:author="Στάθης Καπ" w:date="2023-02-25T20:24:00Z">
                <w:rPr>
                  <w:rFonts w:ascii="Cambria Math" w:eastAsiaTheme="minorEastAsia" w:hAnsi="Cambria Math"/>
                  <w:lang w:val="el-GR"/>
                </w:rPr>
                <m:t>w</m:t>
              </w:ins>
            </m:r>
          </m:e>
          <m:sub>
            <m:r>
              <w:ins w:id="5533" w:author="Στάθης Καπ" w:date="2023-02-25T20:24:00Z">
                <w:rPr>
                  <w:rFonts w:ascii="Cambria Math" w:eastAsiaTheme="minorEastAsia" w:hAnsi="Cambria Math"/>
                  <w:lang w:val="el-GR"/>
                </w:rPr>
                <m:t>b</m:t>
              </w:ins>
            </m:r>
          </m:sub>
        </m:sSub>
      </m:oMath>
      <w:ins w:id="5534" w:author="Στάθης Καπ" w:date="2023-02-25T20:24:00Z">
        <w:r w:rsidR="00105282">
          <w:rPr>
            <w:rFonts w:eastAsiaTheme="minorEastAsia"/>
            <w:lang w:val="el-GR"/>
          </w:rPr>
          <w:t xml:space="preserve"> με χρονικά </w:t>
        </w:r>
      </w:ins>
      <w:ins w:id="5535" w:author="Στάθης Καπ" w:date="2023-02-25T20:25:00Z">
        <w:r w:rsidR="00CB272B">
          <w:rPr>
            <w:rFonts w:eastAsiaTheme="minorEastAsia"/>
            <w:lang w:val="el-GR"/>
          </w:rPr>
          <w:t>παράθυρα</w:t>
        </w:r>
      </w:ins>
      <w:ins w:id="5536" w:author="Στάθης Καπ" w:date="2023-02-25T20:24:00Z">
        <w:r w:rsidR="00105282">
          <w:rPr>
            <w:rFonts w:eastAsiaTheme="minorEastAsia"/>
            <w:lang w:val="el-GR"/>
          </w:rPr>
          <w:t xml:space="preserve"> </w:t>
        </w:r>
      </w:ins>
      <m:oMath>
        <m:r>
          <w:ins w:id="5537" w:author="Στάθης Καπ" w:date="2023-02-25T20:24:00Z">
            <w:rPr>
              <w:rFonts w:ascii="Cambria Math" w:eastAsiaTheme="minorEastAsia" w:hAnsi="Cambria Math"/>
              <w:lang w:val="el-GR"/>
            </w:rPr>
            <m:t>timeBudge</m:t>
          </w:ins>
        </m:r>
        <m:sSub>
          <m:sSubPr>
            <m:ctrlPr>
              <w:ins w:id="5538" w:author="Στάθης Καπ" w:date="2023-02-25T20:24:00Z">
                <w:rPr>
                  <w:rFonts w:ascii="Cambria Math" w:eastAsiaTheme="minorEastAsia" w:hAnsi="Cambria Math"/>
                  <w:i/>
                  <w:lang w:val="el-GR"/>
                </w:rPr>
              </w:ins>
            </m:ctrlPr>
          </m:sSubPr>
          <m:e>
            <m:r>
              <w:ins w:id="5539" w:author="Στάθης Καπ" w:date="2023-02-25T20:24:00Z">
                <w:rPr>
                  <w:rFonts w:ascii="Cambria Math" w:eastAsiaTheme="minorEastAsia" w:hAnsi="Cambria Math"/>
                  <w:lang w:val="el-GR"/>
                </w:rPr>
                <m:t>t</m:t>
              </w:ins>
            </m:r>
          </m:e>
          <m:sub>
            <m:r>
              <w:ins w:id="5540" w:author="Στάθης Καπ" w:date="2023-02-25T20:24:00Z">
                <w:rPr>
                  <w:rFonts w:ascii="Cambria Math" w:eastAsiaTheme="minorEastAsia" w:hAnsi="Cambria Math"/>
                  <w:lang w:val="el-GR"/>
                </w:rPr>
                <m:t>a</m:t>
              </w:ins>
            </m:r>
          </m:sub>
        </m:sSub>
        <m:r>
          <w:ins w:id="5541" w:author="Στάθης Καπ" w:date="2023-02-25T20:24:00Z">
            <w:rPr>
              <w:rFonts w:ascii="Cambria Math" w:eastAsiaTheme="minorEastAsia" w:hAnsi="Cambria Math"/>
              <w:lang w:val="el-GR"/>
            </w:rPr>
            <m:t>=[0</m:t>
          </w:ins>
        </m:r>
        <m:r>
          <w:ins w:id="5542" w:author="Στάθης Καπ" w:date="2023-02-25T20:25:00Z">
            <w:rPr>
              <w:rFonts w:ascii="Cambria Math" w:eastAsiaTheme="minorEastAsia" w:hAnsi="Cambria Math"/>
              <w:lang w:val="el-GR"/>
            </w:rPr>
            <m:t>-500</m:t>
          </w:ins>
        </m:r>
        <m:r>
          <w:ins w:id="5543" w:author="Στάθης Καπ" w:date="2023-02-25T20:24:00Z">
            <w:rPr>
              <w:rFonts w:ascii="Cambria Math" w:eastAsiaTheme="minorEastAsia" w:hAnsi="Cambria Math"/>
              <w:lang w:val="el-GR"/>
            </w:rPr>
            <m:t>]</m:t>
          </w:ins>
        </m:r>
      </m:oMath>
      <w:ins w:id="5544" w:author="Στάθης Καπ" w:date="2023-02-25T20:25:00Z">
        <w:r w:rsidR="00105282">
          <w:rPr>
            <w:rFonts w:eastAsiaTheme="minorEastAsia"/>
            <w:lang w:val="el-GR"/>
          </w:rPr>
          <w:t xml:space="preserve"> και </w:t>
        </w:r>
      </w:ins>
      <m:oMath>
        <m:r>
          <w:ins w:id="5545" w:author="Στάθης Καπ" w:date="2023-02-25T20:25:00Z">
            <w:rPr>
              <w:rFonts w:ascii="Cambria Math" w:eastAsiaTheme="minorEastAsia" w:hAnsi="Cambria Math"/>
              <w:lang w:val="el-GR"/>
            </w:rPr>
            <m:t>timeBudge</m:t>
          </w:ins>
        </m:r>
        <m:sSub>
          <m:sSubPr>
            <m:ctrlPr>
              <w:ins w:id="5546" w:author="Στάθης Καπ" w:date="2023-02-25T20:25:00Z">
                <w:rPr>
                  <w:rFonts w:ascii="Cambria Math" w:eastAsiaTheme="minorEastAsia" w:hAnsi="Cambria Math"/>
                  <w:i/>
                  <w:lang w:val="el-GR"/>
                </w:rPr>
              </w:ins>
            </m:ctrlPr>
          </m:sSubPr>
          <m:e>
            <m:r>
              <w:ins w:id="5547" w:author="Στάθης Καπ" w:date="2023-02-25T20:25:00Z">
                <w:rPr>
                  <w:rFonts w:ascii="Cambria Math" w:eastAsiaTheme="minorEastAsia" w:hAnsi="Cambria Math"/>
                  <w:lang w:val="el-GR"/>
                </w:rPr>
                <m:t>t</m:t>
              </w:ins>
            </m:r>
          </m:e>
          <m:sub>
            <m:r>
              <w:ins w:id="5548" w:author="Στάθης Καπ" w:date="2023-02-25T20:25:00Z">
                <w:rPr>
                  <w:rFonts w:ascii="Cambria Math" w:eastAsiaTheme="minorEastAsia" w:hAnsi="Cambria Math"/>
                  <w:lang w:val="el-GR"/>
                </w:rPr>
                <m:t>b</m:t>
              </w:ins>
            </m:r>
          </m:sub>
        </m:sSub>
        <m:r>
          <w:ins w:id="5549" w:author="Στάθης Καπ" w:date="2023-02-25T20:25:00Z">
            <w:rPr>
              <w:rFonts w:ascii="Cambria Math" w:eastAsiaTheme="minorEastAsia" w:hAnsi="Cambria Math"/>
              <w:lang w:val="el-GR"/>
            </w:rPr>
            <m:t>=[500-1000]</m:t>
          </w:ins>
        </m:r>
      </m:oMath>
      <w:ins w:id="5550" w:author="Στάθης Καπ" w:date="2023-02-25T20:25:00Z">
        <w:r w:rsidR="00105282">
          <w:rPr>
            <w:rFonts w:eastAsiaTheme="minorEastAsia"/>
            <w:lang w:val="el-GR"/>
          </w:rPr>
          <w:t xml:space="preserve"> αντίστοιχα</w:t>
        </w:r>
      </w:ins>
      <w:ins w:id="5551" w:author="Στάθης Καπ" w:date="2023-02-25T20:21:00Z">
        <w:r w:rsidR="002E1956" w:rsidRPr="00457104">
          <w:rPr>
            <w:rFonts w:eastAsiaTheme="minorEastAsia"/>
            <w:lang w:val="el-GR"/>
            <w:rPrChange w:id="5552" w:author="Στάθης Καπ" w:date="2023-02-25T20:22:00Z">
              <w:rPr>
                <w:rFonts w:eastAsiaTheme="minorEastAsia"/>
              </w:rPr>
            </w:rPrChange>
          </w:rPr>
          <w:t>.</w:t>
        </w:r>
      </w:ins>
      <w:ins w:id="5553" w:author="Στάθης Καπ" w:date="2023-02-25T20:22:00Z">
        <w:r w:rsidR="00457104" w:rsidRPr="00457104">
          <w:rPr>
            <w:rFonts w:eastAsiaTheme="minorEastAsia"/>
            <w:lang w:val="el-GR"/>
            <w:rPrChange w:id="5554" w:author="Στάθης Καπ" w:date="2023-02-25T20:22:00Z">
              <w:rPr>
                <w:rFonts w:eastAsiaTheme="minorEastAsia"/>
              </w:rPr>
            </w:rPrChange>
          </w:rPr>
          <w:t xml:space="preserve"> </w:t>
        </w:r>
      </w:ins>
      <w:ins w:id="5555" w:author="Στάθης Καπ" w:date="2023-02-25T20:26:00Z">
        <w:r w:rsidR="00157A67">
          <w:rPr>
            <w:rFonts w:eastAsiaTheme="minorEastAsia"/>
            <w:lang w:val="el-GR"/>
          </w:rPr>
          <w:t xml:space="preserve">Έστω </w:t>
        </w:r>
      </w:ins>
      <w:del w:id="5556" w:author="Στάθης Καπ" w:date="2023-02-25T20:22:00Z">
        <w:r w:rsidR="009423AF" w:rsidRPr="002057AA" w:rsidDel="00457104">
          <w:rPr>
            <w:lang w:val="el-GR"/>
          </w:rPr>
          <w:delText xml:space="preserve">πως σε μια διαδρομή </w:delText>
        </w:r>
        <w:r w:rsidR="009423AF" w:rsidDel="00457104">
          <w:delText>WalkA</w:delText>
        </w:r>
      </w:del>
      <w:del w:id="5557" w:author="Στάθης Καπ" w:date="2023-02-25T20:26:00Z">
        <w:r w:rsidR="009423AF" w:rsidRPr="002057AA" w:rsidDel="00157A67">
          <w:rPr>
            <w:lang w:val="el-GR"/>
          </w:rPr>
          <w:delText>,</w:delText>
        </w:r>
      </w:del>
      <w:ins w:id="5558" w:author="Στάθης Καπ" w:date="2023-02-25T20:22:00Z">
        <w:r w:rsidR="00457104">
          <w:rPr>
            <w:lang w:val="el-GR"/>
          </w:rPr>
          <w:t>πως</w:t>
        </w:r>
      </w:ins>
      <w:r w:rsidR="009423AF" w:rsidRPr="002057AA">
        <w:rPr>
          <w:lang w:val="el-GR"/>
        </w:rPr>
        <w:t xml:space="preserve"> ο τελευταίος κόμβος</w:t>
      </w:r>
      <w:ins w:id="5559" w:author="Στάθης Καπ" w:date="2023-02-25T20:22:00Z">
        <w:r w:rsidR="00457104">
          <w:rPr>
            <w:lang w:val="el-GR"/>
          </w:rPr>
          <w:t xml:space="preserve"> της</w:t>
        </w:r>
      </w:ins>
      <w:r w:rsidR="009423AF" w:rsidRPr="002057AA">
        <w:rPr>
          <w:lang w:val="el-GR"/>
        </w:rPr>
        <w:t xml:space="preserve"> </w:t>
      </w:r>
      <w:ins w:id="5560" w:author="Στάθης Καπ" w:date="2023-02-25T20:26:00Z">
        <w:r w:rsidR="00157A67">
          <w:rPr>
            <w:lang w:val="el-GR"/>
          </w:rPr>
          <w:t xml:space="preserve">διαδρομής του </w:t>
        </w:r>
      </w:ins>
      <m:oMath>
        <m:r>
          <w:ins w:id="5561" w:author="Στάθης Καπ" w:date="2023-02-25T20:26:00Z">
            <w:rPr>
              <w:rFonts w:ascii="Cambria Math" w:hAnsi="Cambria Math"/>
              <w:lang w:val="el-GR"/>
            </w:rPr>
            <m:t>opt</m:t>
          </w:ins>
        </m:r>
        <m:sSub>
          <m:sSubPr>
            <m:ctrlPr>
              <w:ins w:id="5562" w:author="Στάθης Καπ" w:date="2023-02-25T20:26:00Z">
                <w:rPr>
                  <w:rFonts w:ascii="Cambria Math" w:hAnsi="Cambria Math"/>
                  <w:i/>
                  <w:lang w:val="el-GR"/>
                </w:rPr>
              </w:ins>
            </m:ctrlPr>
          </m:sSubPr>
          <m:e>
            <m:r>
              <w:ins w:id="5563" w:author="Στάθης Καπ" w:date="2023-02-25T20:26:00Z">
                <w:rPr>
                  <w:rFonts w:ascii="Cambria Math" w:hAnsi="Cambria Math"/>
                  <w:lang w:val="el-GR"/>
                </w:rPr>
                <m:t>w</m:t>
              </w:ins>
            </m:r>
          </m:e>
          <m:sub>
            <m:r>
              <w:ins w:id="5564" w:author="Στάθης Καπ" w:date="2023-02-25T20:26:00Z">
                <w:rPr>
                  <w:rFonts w:ascii="Cambria Math" w:hAnsi="Cambria Math"/>
                  <w:lang w:val="el-GR"/>
                </w:rPr>
                <m:t>a</m:t>
              </w:ins>
            </m:r>
          </m:sub>
        </m:sSub>
        <m:r>
          <w:ins w:id="5565"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5566" w:author="Στάθης Καπ" w:date="2023-02-02T00:06:00Z">
            <w:rPr>
              <w:rFonts w:ascii="Cambria Math" w:hAnsi="Cambria Math"/>
              <w:lang w:val="el-GR"/>
            </w:rPr>
            <m:t>80</m:t>
          </w:ins>
        </m:r>
        <m:r>
          <w:del w:id="5567"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5568"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5569" w:author="Στάθης Καπ" w:date="2023-02-25T20:20:00Z">
        <w:r w:rsidR="004523AF">
          <w:rPr>
            <w:lang w:val="el-GR"/>
          </w:rPr>
          <w:t xml:space="preserve">σταθμισμένο </w:t>
        </w:r>
      </w:ins>
      <w:ins w:id="5570" w:author="Στάθης Καπ" w:date="2023-03-08T05:07:00Z">
        <w:r w:rsidR="001725EA">
          <w:rPr>
            <w:lang w:val="el-GR"/>
          </w:rPr>
          <w:t>κεντροειδές</w:t>
        </w:r>
      </w:ins>
      <w:r w:rsidR="009423AF" w:rsidRPr="002057AA">
        <w:rPr>
          <w:lang w:val="el-GR"/>
        </w:rPr>
        <w:t xml:space="preserve"> </w:t>
      </w:r>
      <w:ins w:id="5571" w:author="Στάθης Καπ" w:date="2023-02-25T20:27:00Z">
        <w:r w:rsidR="00DF3674">
          <w:rPr>
            <w:lang w:val="el-GR"/>
          </w:rPr>
          <w:t xml:space="preserve">του </w:t>
        </w:r>
      </w:ins>
      <m:oMath>
        <m:r>
          <w:ins w:id="5572" w:author="Στάθης Καπ" w:date="2023-02-25T20:27:00Z">
            <w:rPr>
              <w:rFonts w:ascii="Cambria Math" w:hAnsi="Cambria Math"/>
              <w:lang w:val="el-GR"/>
            </w:rPr>
            <m:t>opt</m:t>
          </w:ins>
        </m:r>
        <m:sSub>
          <m:sSubPr>
            <m:ctrlPr>
              <w:ins w:id="5573" w:author="Στάθης Καπ" w:date="2023-02-25T20:27:00Z">
                <w:rPr>
                  <w:rFonts w:ascii="Cambria Math" w:hAnsi="Cambria Math"/>
                  <w:i/>
                  <w:lang w:val="el-GR"/>
                </w:rPr>
              </w:ins>
            </m:ctrlPr>
          </m:sSubPr>
          <m:e>
            <m:r>
              <w:ins w:id="5574" w:author="Στάθης Καπ" w:date="2023-02-25T20:27:00Z">
                <w:rPr>
                  <w:rFonts w:ascii="Cambria Math" w:hAnsi="Cambria Math"/>
                  <w:lang w:val="el-GR"/>
                </w:rPr>
                <m:t>w</m:t>
              </w:ins>
            </m:r>
          </m:e>
          <m:sub>
            <m:r>
              <w:ins w:id="5575" w:author="Στάθης Καπ" w:date="2023-02-25T20:27:00Z">
                <w:rPr>
                  <w:rFonts w:ascii="Cambria Math" w:hAnsi="Cambria Math"/>
                  <w:lang w:val="el-GR"/>
                </w:rPr>
                <m:t>b</m:t>
              </w:ins>
            </m:r>
          </m:sub>
        </m:sSub>
      </m:oMath>
      <w:ins w:id="5576" w:author="Στάθης Καπ" w:date="2023-02-25T20:27:00Z">
        <w:r w:rsidR="00DF3674" w:rsidRPr="001B282E">
          <w:rPr>
            <w:rFonts w:eastAsiaTheme="minorEastAsia"/>
            <w:lang w:val="el-GR"/>
            <w:rPrChange w:id="5577" w:author="Στάθης Καπ" w:date="2023-02-25T20:27:00Z">
              <w:rPr>
                <w:rFonts w:eastAsiaTheme="minorEastAsia"/>
              </w:rPr>
            </w:rPrChange>
          </w:rPr>
          <w:t xml:space="preserve"> </w:t>
        </w:r>
      </w:ins>
      <w:del w:id="5578" w:author="Στάθης Καπ" w:date="2023-02-25T20:27:00Z">
        <w:r w:rsidR="009423AF" w:rsidRPr="002057AA" w:rsidDel="00DF3674">
          <w:rPr>
            <w:lang w:val="el-GR"/>
          </w:rPr>
          <w:delText xml:space="preserve">της </w:delText>
        </w:r>
      </w:del>
      <w:del w:id="5579" w:author="Στάθης Καπ" w:date="2023-02-25T20:23:00Z">
        <w:r w:rsidR="009423AF" w:rsidRPr="002057AA" w:rsidDel="00482AD5">
          <w:rPr>
            <w:lang w:val="el-GR"/>
          </w:rPr>
          <w:delText xml:space="preserve">επόμενης </w:delText>
        </w:r>
      </w:del>
      <w:del w:id="5580" w:author="Στάθης Καπ" w:date="2023-02-25T20:26:00Z">
        <w:r w:rsidR="009423AF" w:rsidRPr="002057AA" w:rsidDel="00DF3674">
          <w:rPr>
            <w:lang w:val="el-GR"/>
          </w:rPr>
          <w:delText>διαδρομής</w:delText>
        </w:r>
      </w:del>
      <w:ins w:id="5581" w:author="Στάθης Καπ" w:date="2023-02-02T10:32:00Z">
        <w:r w:rsidR="00CD50FF">
          <w:rPr>
            <w:lang w:val="el-GR"/>
          </w:rPr>
          <w:t>με</w:t>
        </w:r>
      </w:ins>
      <w:ins w:id="5582" w:author="Στάθης Καπ" w:date="2023-03-08T05:07:00Z">
        <w:r w:rsidR="00243FA3">
          <w:rPr>
            <w:lang w:val="el-GR"/>
          </w:rPr>
          <w:t xml:space="preserve"> </w:t>
        </w:r>
      </w:ins>
      <w:ins w:id="5583" w:author="Στάθης Καπ" w:date="2023-03-08T05:08:00Z">
        <w:r w:rsidR="00243FA3">
          <w:rPr>
            <w:lang w:val="el-GR"/>
          </w:rPr>
          <w:t xml:space="preserve">χρονική </w:t>
        </w:r>
      </w:ins>
      <w:ins w:id="5584" w:author="Στάθης Καπ" w:date="2023-03-08T05:07:00Z">
        <w:r w:rsidR="00243FA3">
          <w:rPr>
            <w:lang w:val="el-GR"/>
          </w:rPr>
          <w:t xml:space="preserve">απόσταση από το </w:t>
        </w:r>
        <w:r w:rsidR="00243FA3">
          <w:t>z</w:t>
        </w:r>
      </w:ins>
      <w:ins w:id="5585" w:author="Στάθης Καπ" w:date="2023-03-08T05:08:00Z">
        <w:r w:rsidR="00243FA3" w:rsidRPr="00243FA3">
          <w:rPr>
            <w:lang w:val="el-GR"/>
            <w:rPrChange w:id="5586"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5587" w:author="Στάθης Καπ" w:date="2023-03-08T05:08:00Z">
          <w:pPr>
            <w:pStyle w:val="ListParagraph"/>
            <w:numPr>
              <w:numId w:val="15"/>
            </w:numPr>
            <w:ind w:hanging="360"/>
          </w:pPr>
        </w:pPrChange>
      </w:pPr>
      <w:del w:id="5588" w:author="Στάθης Καπ" w:date="2023-02-02T10:32:00Z">
        <w:r w:rsidRPr="002057AA" w:rsidDel="00CD50FF">
          <w:rPr>
            <w:lang w:val="el-GR"/>
          </w:rPr>
          <w:delText>. Εάν</w:delText>
        </w:r>
      </w:del>
      <w:del w:id="5589" w:author="Στάθης Καπ" w:date="2023-03-08T05:08:00Z">
        <w:r w:rsidRPr="002057AA" w:rsidDel="00243FA3">
          <w:rPr>
            <w:lang w:val="el-GR"/>
          </w:rPr>
          <w:delText xml:space="preserve"> </w:delText>
        </w:r>
      </w:del>
      <w:ins w:id="5590" w:author="Στάθης Καπ" w:date="2023-03-08T05:08:00Z">
        <w:r w:rsidR="00243FA3">
          <w:rPr>
            <w:lang w:val="el-GR"/>
          </w:rPr>
          <w:t>(</w:t>
        </w:r>
      </w:ins>
      <w:commentRangeStart w:id="5591"/>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5591"/>
        <m:r>
          <m:rPr>
            <m:sty m:val="p"/>
          </m:rPr>
          <w:rPr>
            <w:rStyle w:val="CommentReference"/>
            <w:rFonts w:ascii="Cambria Math" w:hAnsi="Cambria Math"/>
          </w:rPr>
          <w:commentReference w:id="5591"/>
        </m:r>
      </m:oMath>
      <w:ins w:id="5592" w:author="Στάθης Καπ" w:date="2023-03-08T05:08:00Z">
        <w:r w:rsidR="00243FA3">
          <w:rPr>
            <w:rFonts w:eastAsiaTheme="minorEastAsia"/>
            <w:lang w:val="el-GR"/>
          </w:rPr>
          <w:t>)</w:t>
        </w:r>
      </w:ins>
      <w:ins w:id="5593" w:author="Στάθης Καπ" w:date="2023-02-02T10:32:00Z">
        <w:r w:rsidR="00CD50FF">
          <w:rPr>
            <w:lang w:val="el-GR"/>
          </w:rPr>
          <w:t xml:space="preserve">. </w:t>
        </w:r>
      </w:ins>
      <w:del w:id="5594" w:author="Στάθης Καπ" w:date="2023-02-02T10:32:00Z">
        <w:r w:rsidRPr="002057AA" w:rsidDel="00CD50FF">
          <w:rPr>
            <w:lang w:val="el-GR"/>
          </w:rPr>
          <w:delText xml:space="preserve">, τότε </w:delText>
        </w:r>
      </w:del>
      <w:ins w:id="5595" w:author="Στάθης Καπ" w:date="2023-02-02T10:32:00Z">
        <w:r w:rsidR="00CD50FF">
          <w:rPr>
            <w:lang w:val="el-GR"/>
          </w:rPr>
          <w:t>Ο</w:t>
        </w:r>
      </w:ins>
      <w:del w:id="5596" w:author="Στάθης Καπ" w:date="2023-02-02T10:32:00Z">
        <w:r w:rsidRPr="002057AA" w:rsidDel="00CD50FF">
          <w:rPr>
            <w:lang w:val="el-GR"/>
          </w:rPr>
          <w:delText>ο</w:delText>
        </w:r>
      </w:del>
      <w:r w:rsidRPr="002057AA">
        <w:rPr>
          <w:lang w:val="el-GR"/>
        </w:rPr>
        <w:t xml:space="preserve"> τελικός κόμβος </w:t>
      </w:r>
      <w:del w:id="5597" w:author="Στάθης Καπ" w:date="2023-02-02T09:31:00Z">
        <w:r w:rsidDel="00FF702D">
          <w:delText>final</w:delText>
        </w:r>
        <w:r w:rsidRPr="002057AA" w:rsidDel="00FF702D">
          <w:rPr>
            <w:lang w:val="el-GR"/>
          </w:rPr>
          <w:delText xml:space="preserve"> </w:delText>
        </w:r>
      </w:del>
      <w:ins w:id="5598" w:author="Στάθης Καπ" w:date="2023-02-02T09:32:00Z">
        <w:r w:rsidR="00226AD4">
          <w:t>ed</w:t>
        </w:r>
      </w:ins>
      <w:ins w:id="5599" w:author="Στάθης Καπ" w:date="2023-02-02T09:31:00Z">
        <w:r w:rsidR="00FF702D" w:rsidRPr="002057AA">
          <w:rPr>
            <w:lang w:val="el-GR"/>
          </w:rPr>
          <w:t xml:space="preserve"> </w:t>
        </w:r>
      </w:ins>
      <w:del w:id="5600" w:author="Στάθης Καπ" w:date="2023-02-25T20:27:00Z">
        <w:r w:rsidRPr="002057AA" w:rsidDel="0074374E">
          <w:rPr>
            <w:lang w:val="el-GR"/>
          </w:rPr>
          <w:delText>τ</w:delText>
        </w:r>
      </w:del>
      <w:ins w:id="5601" w:author="Στάθης Καπ" w:date="2023-02-25T20:27:00Z">
        <w:r w:rsidR="0074374E">
          <w:rPr>
            <w:lang w:val="el-GR"/>
          </w:rPr>
          <w:t xml:space="preserve">της </w:t>
        </w:r>
      </w:ins>
      <w:del w:id="5602" w:author="Στάθης Καπ" w:date="2023-02-25T20:27:00Z">
        <w:r w:rsidRPr="002057AA" w:rsidDel="0074374E">
          <w:rPr>
            <w:lang w:val="el-GR"/>
          </w:rPr>
          <w:delText xml:space="preserve">ης τρέχουσας </w:delText>
        </w:r>
      </w:del>
      <w:r w:rsidRPr="002057AA">
        <w:rPr>
          <w:lang w:val="el-GR"/>
        </w:rPr>
        <w:t>διαδρομής</w:t>
      </w:r>
      <w:ins w:id="5603" w:author="Στάθης Καπ" w:date="2023-02-25T20:27:00Z">
        <w:r w:rsidR="0074374E">
          <w:rPr>
            <w:lang w:val="el-GR"/>
          </w:rPr>
          <w:t xml:space="preserve"> του </w:t>
        </w:r>
      </w:ins>
      <m:oMath>
        <m:r>
          <w:ins w:id="5604" w:author="Στάθης Καπ" w:date="2023-02-25T20:27:00Z">
            <w:rPr>
              <w:rFonts w:ascii="Cambria Math" w:hAnsi="Cambria Math"/>
              <w:lang w:val="el-GR"/>
            </w:rPr>
            <m:t>opt</m:t>
          </w:ins>
        </m:r>
        <m:sSub>
          <m:sSubPr>
            <m:ctrlPr>
              <w:ins w:id="5605" w:author="Στάθης Καπ" w:date="2023-02-25T20:27:00Z">
                <w:rPr>
                  <w:rFonts w:ascii="Cambria Math" w:hAnsi="Cambria Math"/>
                  <w:i/>
                  <w:lang w:val="el-GR"/>
                </w:rPr>
              </w:ins>
            </m:ctrlPr>
          </m:sSubPr>
          <m:e>
            <m:r>
              <w:ins w:id="5606" w:author="Στάθης Καπ" w:date="2023-02-25T20:27:00Z">
                <w:rPr>
                  <w:rFonts w:ascii="Cambria Math" w:hAnsi="Cambria Math"/>
                  <w:lang w:val="el-GR"/>
                </w:rPr>
                <m:t>w</m:t>
              </w:ins>
            </m:r>
          </m:e>
          <m:sub>
            <m:r>
              <w:ins w:id="5607" w:author="Στάθης Καπ" w:date="2023-02-25T20:27:00Z">
                <w:rPr>
                  <w:rFonts w:ascii="Cambria Math" w:hAnsi="Cambria Math"/>
                  <w:lang w:val="el-GR"/>
                </w:rPr>
                <m:t>a</m:t>
              </w:ins>
            </m:r>
          </m:sub>
        </m:sSub>
      </m:oMath>
      <w:r w:rsidRPr="002057AA">
        <w:rPr>
          <w:lang w:val="el-GR"/>
        </w:rPr>
        <w:t xml:space="preserve"> </w:t>
      </w:r>
      <w:del w:id="5608" w:author="Στάθης Καπ" w:date="2023-02-25T20:27:00Z">
        <w:r w:rsidRPr="002057AA" w:rsidDel="001B282E">
          <w:rPr>
            <w:lang w:val="el-GR"/>
          </w:rPr>
          <w:delText xml:space="preserve">υπολογίζεται </w:delText>
        </w:r>
      </w:del>
      <w:ins w:id="5609" w:author="Στάθης Καπ" w:date="2023-03-08T05:10:00Z">
        <w:r w:rsidR="00243FA3">
          <w:rPr>
            <w:lang w:val="el-GR"/>
          </w:rPr>
          <w:t xml:space="preserve">υπολογίζεται </w:t>
        </w:r>
      </w:ins>
      <w:ins w:id="5610" w:author="Στάθης Καπ" w:date="2023-02-02T10:32:00Z">
        <w:r w:rsidR="00CD50FF">
          <w:rPr>
            <w:lang w:val="el-GR"/>
          </w:rPr>
          <w:t>από τις σχέσεις</w:t>
        </w:r>
      </w:ins>
      <w:del w:id="5611"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1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613">
          <w:tblGrid>
            <w:gridCol w:w="618"/>
            <w:gridCol w:w="7601"/>
            <w:gridCol w:w="619"/>
          </w:tblGrid>
        </w:tblGridChange>
      </w:tblGrid>
      <w:tr w:rsidR="00A13A8D" w14:paraId="39177BD3" w14:textId="77777777" w:rsidTr="00603993">
        <w:trPr>
          <w:ins w:id="5614" w:author="Στάθης Καπ" w:date="2023-02-01T21:29:00Z"/>
        </w:trPr>
        <w:tc>
          <w:tcPr>
            <w:tcW w:w="350" w:type="pct"/>
            <w:tcPrChange w:id="5615" w:author="Στάθης Καπ" w:date="2023-02-01T08:48:00Z">
              <w:tcPr>
                <w:tcW w:w="350" w:type="pct"/>
              </w:tcPr>
            </w:tcPrChange>
          </w:tcPr>
          <w:p w14:paraId="0F0ABAA7" w14:textId="77777777" w:rsidR="00A13A8D" w:rsidRPr="00CD50FF" w:rsidRDefault="00A13A8D">
            <w:pPr>
              <w:spacing w:after="160"/>
              <w:rPr>
                <w:ins w:id="5616" w:author="Στάθης Καπ" w:date="2023-02-01T21:29:00Z"/>
                <w:lang w:val="el-GR"/>
              </w:rPr>
              <w:pPrChange w:id="5617" w:author="Στάθης Καπ" w:date="2023-02-01T08:46:00Z">
                <w:pPr/>
              </w:pPrChange>
            </w:pPr>
          </w:p>
        </w:tc>
        <w:tc>
          <w:tcPr>
            <w:tcW w:w="4300" w:type="pct"/>
            <w:tcPrChange w:id="5618" w:author="Στάθης Καπ" w:date="2023-02-01T08:48:00Z">
              <w:tcPr>
                <w:tcW w:w="4300" w:type="pct"/>
              </w:tcPr>
            </w:tcPrChange>
          </w:tcPr>
          <w:p w14:paraId="29A75A9B" w14:textId="3AD0E3AD" w:rsidR="00A13A8D" w:rsidRPr="005846FF" w:rsidRDefault="00A13A8D">
            <w:pPr>
              <w:spacing w:after="160"/>
              <w:rPr>
                <w:ins w:id="5619" w:author="Στάθης Καπ" w:date="2023-02-01T21:29:00Z"/>
                <w:lang w:val="el-GR"/>
              </w:rPr>
              <w:pPrChange w:id="5620" w:author="Στάθης Καπ" w:date="2023-02-01T08:46:00Z">
                <w:pPr/>
              </w:pPrChange>
            </w:pPr>
            <m:oMathPara>
              <m:oMath>
                <m:r>
                  <w:ins w:id="5621" w:author="Στάθης Καπ" w:date="2023-02-01T21:29:00Z">
                    <w:rPr>
                      <w:rFonts w:ascii="Cambria Math" w:hAnsi="Cambria Math"/>
                    </w:rPr>
                    <m:t>t=</m:t>
                  </w:ins>
                </m:r>
                <m:f>
                  <m:fPr>
                    <m:ctrlPr>
                      <w:ins w:id="5622" w:author="Στάθης Καπ" w:date="2023-02-01T21:29:00Z">
                        <w:rPr>
                          <w:rFonts w:ascii="Cambria Math" w:hAnsi="Cambria Math"/>
                          <w:i/>
                        </w:rPr>
                      </w:ins>
                    </m:ctrlPr>
                  </m:fPr>
                  <m:num>
                    <m:r>
                      <w:ins w:id="5623" w:author="Στάθης Καπ" w:date="2023-02-02T09:22:00Z">
                        <w:rPr>
                          <w:rFonts w:ascii="Cambria Math" w:hAnsi="Cambria Math"/>
                        </w:rPr>
                        <m:t>maxShif</m:t>
                      </w:ins>
                    </m:r>
                    <m:sSub>
                      <m:sSubPr>
                        <m:ctrlPr>
                          <w:ins w:id="5624" w:author="Στάθης Καπ" w:date="2023-02-02T09:22:00Z">
                            <w:rPr>
                              <w:rFonts w:ascii="Cambria Math" w:hAnsi="Cambria Math"/>
                              <w:i/>
                            </w:rPr>
                          </w:ins>
                        </m:ctrlPr>
                      </m:sSubPr>
                      <m:e>
                        <m:r>
                          <w:ins w:id="5625" w:author="Στάθης Καπ" w:date="2023-02-02T09:22:00Z">
                            <w:rPr>
                              <w:rFonts w:ascii="Cambria Math" w:hAnsi="Cambria Math"/>
                            </w:rPr>
                            <m:t>t</m:t>
                          </w:ins>
                        </m:r>
                      </m:e>
                      <m:sub>
                        <m:r>
                          <w:ins w:id="5626" w:author="Στάθης Καπ" w:date="2023-02-02T09:22:00Z">
                            <w:rPr>
                              <w:rFonts w:ascii="Cambria Math" w:hAnsi="Cambria Math"/>
                            </w:rPr>
                            <m:t>z</m:t>
                          </w:ins>
                        </m:r>
                      </m:sub>
                    </m:sSub>
                  </m:num>
                  <m:den>
                    <m:r>
                      <w:ins w:id="5627" w:author="Στάθης Καπ" w:date="2023-02-02T09:35:00Z">
                        <w:rPr>
                          <w:rFonts w:ascii="Cambria Math" w:hAnsi="Cambria Math"/>
                        </w:rPr>
                        <m:t>travelTim</m:t>
                      </w:ins>
                    </m:r>
                    <m:sSub>
                      <m:sSubPr>
                        <m:ctrlPr>
                          <w:ins w:id="5628" w:author="Στάθης Καπ" w:date="2023-02-02T09:35:00Z">
                            <w:rPr>
                              <w:rFonts w:ascii="Cambria Math" w:hAnsi="Cambria Math"/>
                              <w:i/>
                            </w:rPr>
                          </w:ins>
                        </m:ctrlPr>
                      </m:sSubPr>
                      <m:e>
                        <m:r>
                          <w:ins w:id="5629" w:author="Στάθης Καπ" w:date="2023-02-02T09:35:00Z">
                            <w:rPr>
                              <w:rFonts w:ascii="Cambria Math" w:hAnsi="Cambria Math"/>
                            </w:rPr>
                            <m:t>e</m:t>
                          </w:ins>
                        </m:r>
                      </m:e>
                      <m:sub>
                        <m:r>
                          <w:ins w:id="5630" w:author="Στάθης Καπ" w:date="2023-02-02T09:35:00Z">
                            <w:rPr>
                              <w:rFonts w:ascii="Cambria Math" w:hAnsi="Cambria Math"/>
                            </w:rPr>
                            <m:t>z→cnext</m:t>
                          </w:ins>
                        </m:r>
                      </m:sub>
                    </m:sSub>
                  </m:den>
                </m:f>
              </m:oMath>
            </m:oMathPara>
          </w:p>
        </w:tc>
        <w:tc>
          <w:tcPr>
            <w:tcW w:w="350" w:type="pct"/>
            <w:vAlign w:val="center"/>
            <w:tcPrChange w:id="5631" w:author="Στάθης Καπ" w:date="2023-02-01T08:48:00Z">
              <w:tcPr>
                <w:tcW w:w="350" w:type="pct"/>
                <w:vAlign w:val="bottom"/>
              </w:tcPr>
            </w:tcPrChange>
          </w:tcPr>
          <w:p w14:paraId="144BC028" w14:textId="5B61FF07" w:rsidR="00A13A8D" w:rsidRPr="00650B05" w:rsidRDefault="00A13A8D">
            <w:pPr>
              <w:pStyle w:val="Caption"/>
              <w:spacing w:after="160"/>
              <w:rPr>
                <w:ins w:id="5632" w:author="Στάθης Καπ" w:date="2023-02-01T21:29:00Z"/>
                <w:lang w:val="el-GR"/>
              </w:rPr>
              <w:pPrChange w:id="5633" w:author="Στάθης Καπ" w:date="2023-02-01T08:47:00Z">
                <w:pPr/>
              </w:pPrChange>
            </w:pPr>
            <w:ins w:id="563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3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36" w:author="Στάθης Καπ" w:date="2023-03-11T10:39:00Z">
              <w:r w:rsidR="00657928">
                <w:rPr>
                  <w:noProof/>
                  <w:lang w:val="el-GR"/>
                </w:rPr>
                <w:t>6</w:t>
              </w:r>
            </w:ins>
            <w:del w:id="5637" w:author="Στάθης Καπ" w:date="2023-02-12T05:59:00Z">
              <w:r w:rsidDel="00237FE3">
                <w:rPr>
                  <w:noProof/>
                  <w:lang w:val="el-GR"/>
                </w:rPr>
                <w:delText>4</w:delText>
              </w:r>
            </w:del>
            <w:ins w:id="5638" w:author="Στάθης Καπ" w:date="2023-02-01T21:29:00Z">
              <w:r>
                <w:rPr>
                  <w:lang w:val="el-GR"/>
                </w:rPr>
                <w:fldChar w:fldCharType="end"/>
              </w:r>
              <w:r>
                <w:t>)</w:t>
              </w:r>
            </w:ins>
          </w:p>
        </w:tc>
      </w:tr>
      <w:tr w:rsidR="00E56844" w14:paraId="4FF895FB" w14:textId="77777777" w:rsidTr="00603993">
        <w:trPr>
          <w:ins w:id="5639" w:author="Στάθης Καπ" w:date="2023-02-01T21:29:00Z"/>
        </w:trPr>
        <w:tc>
          <w:tcPr>
            <w:tcW w:w="350" w:type="pct"/>
            <w:tcPrChange w:id="5640" w:author="Στάθης Καπ" w:date="2023-02-01T08:48:00Z">
              <w:tcPr>
                <w:tcW w:w="350" w:type="pct"/>
              </w:tcPr>
            </w:tcPrChange>
          </w:tcPr>
          <w:p w14:paraId="76E729B7" w14:textId="77777777" w:rsidR="00E56844" w:rsidRDefault="00E56844">
            <w:pPr>
              <w:spacing w:after="160"/>
              <w:rPr>
                <w:ins w:id="5641" w:author="Στάθης Καπ" w:date="2023-02-01T21:29:00Z"/>
                <w:lang w:val="el-GR"/>
              </w:rPr>
              <w:pPrChange w:id="5642" w:author="Στάθης Καπ" w:date="2023-02-01T08:46:00Z">
                <w:pPr/>
              </w:pPrChange>
            </w:pPr>
          </w:p>
        </w:tc>
        <w:tc>
          <w:tcPr>
            <w:tcW w:w="4300" w:type="pct"/>
            <w:tcPrChange w:id="5643" w:author="Στάθης Καπ" w:date="2023-02-01T08:48:00Z">
              <w:tcPr>
                <w:tcW w:w="4300" w:type="pct"/>
              </w:tcPr>
            </w:tcPrChange>
          </w:tcPr>
          <w:p w14:paraId="1D38415A" w14:textId="517B777D" w:rsidR="00E56844" w:rsidRPr="005846FF" w:rsidRDefault="00A224AC">
            <w:pPr>
              <w:spacing w:after="160"/>
              <w:rPr>
                <w:ins w:id="5644" w:author="Στάθης Καπ" w:date="2023-02-01T21:29:00Z"/>
                <w:lang w:val="el-GR"/>
              </w:rPr>
              <w:pPrChange w:id="5645" w:author="Στάθης Καπ" w:date="2023-02-01T08:46:00Z">
                <w:pPr/>
              </w:pPrChange>
            </w:pPr>
            <m:oMathPara>
              <m:oMath>
                <m:sSub>
                  <m:sSubPr>
                    <m:ctrlPr>
                      <w:ins w:id="5646" w:author="Στάθης Καπ" w:date="2023-02-02T10:29:00Z">
                        <w:rPr>
                          <w:rFonts w:ascii="Cambria Math" w:hAnsi="Cambria Math"/>
                          <w:i/>
                        </w:rPr>
                      </w:ins>
                    </m:ctrlPr>
                  </m:sSubPr>
                  <m:e>
                    <m:d>
                      <m:dPr>
                        <m:ctrlPr>
                          <w:ins w:id="5647" w:author="Στάθης Καπ" w:date="2023-02-02T10:29:00Z">
                            <w:rPr>
                              <w:rFonts w:ascii="Cambria Math" w:hAnsi="Cambria Math"/>
                              <w:i/>
                            </w:rPr>
                          </w:ins>
                        </m:ctrlPr>
                      </m:dPr>
                      <m:e>
                        <m:r>
                          <w:ins w:id="5648" w:author="Στάθης Καπ" w:date="2023-02-02T10:29:00Z">
                            <w:rPr>
                              <w:rFonts w:ascii="Cambria Math" w:hAnsi="Cambria Math"/>
                            </w:rPr>
                            <m:t>x,y</m:t>
                          </w:ins>
                        </m:r>
                      </m:e>
                    </m:d>
                  </m:e>
                  <m:sub>
                    <m:r>
                      <w:ins w:id="5649" w:author="Στάθης Καπ" w:date="2023-02-02T10:29:00Z">
                        <w:rPr>
                          <w:rFonts w:ascii="Cambria Math" w:hAnsi="Cambria Math"/>
                        </w:rPr>
                        <m:t>ed</m:t>
                      </w:ins>
                    </m:r>
                  </m:sub>
                </m:sSub>
                <m:r>
                  <w:ins w:id="5650" w:author="Στάθης Καπ" w:date="2023-02-01T21:29:00Z">
                    <w:rPr>
                      <w:rFonts w:ascii="Cambria Math" w:hAnsi="Cambria Math"/>
                    </w:rPr>
                    <m:t>=((1-t)∙</m:t>
                  </w:ins>
                </m:r>
                <m:sSub>
                  <m:sSubPr>
                    <m:ctrlPr>
                      <w:ins w:id="5651" w:author="Στάθης Καπ" w:date="2023-02-01T21:29:00Z">
                        <w:rPr>
                          <w:rFonts w:ascii="Cambria Math" w:hAnsi="Cambria Math"/>
                          <w:i/>
                        </w:rPr>
                      </w:ins>
                    </m:ctrlPr>
                  </m:sSubPr>
                  <m:e>
                    <m:r>
                      <w:ins w:id="5652" w:author="Στάθης Καπ" w:date="2023-02-01T21:29:00Z">
                        <w:rPr>
                          <w:rFonts w:ascii="Cambria Math" w:hAnsi="Cambria Math"/>
                        </w:rPr>
                        <m:t>x</m:t>
                      </w:ins>
                    </m:r>
                  </m:e>
                  <m:sub>
                    <m:r>
                      <w:ins w:id="5653" w:author="Στάθης Καπ" w:date="2023-02-01T21:29:00Z">
                        <w:rPr>
                          <w:rFonts w:ascii="Cambria Math" w:hAnsi="Cambria Math"/>
                        </w:rPr>
                        <m:t>z</m:t>
                      </w:ins>
                    </m:r>
                  </m:sub>
                </m:sSub>
                <m:r>
                  <w:ins w:id="5654" w:author="Στάθης Καπ" w:date="2023-02-01T21:29:00Z">
                    <w:rPr>
                      <w:rFonts w:ascii="Cambria Math" w:hAnsi="Cambria Math"/>
                    </w:rPr>
                    <m:t>+t∙</m:t>
                  </w:ins>
                </m:r>
                <m:sSub>
                  <m:sSubPr>
                    <m:ctrlPr>
                      <w:ins w:id="5655" w:author="Στάθης Καπ" w:date="2023-02-01T21:29:00Z">
                        <w:rPr>
                          <w:rFonts w:ascii="Cambria Math" w:hAnsi="Cambria Math"/>
                          <w:i/>
                        </w:rPr>
                      </w:ins>
                    </m:ctrlPr>
                  </m:sSubPr>
                  <m:e>
                    <m:r>
                      <w:ins w:id="5656" w:author="Στάθης Καπ" w:date="2023-02-01T21:29:00Z">
                        <w:rPr>
                          <w:rFonts w:ascii="Cambria Math" w:hAnsi="Cambria Math"/>
                        </w:rPr>
                        <m:t>x</m:t>
                      </w:ins>
                    </m:r>
                  </m:e>
                  <m:sub>
                    <m:r>
                      <w:ins w:id="5657" w:author="Στάθης Καπ" w:date="2023-02-01T21:29:00Z">
                        <w:rPr>
                          <w:rFonts w:ascii="Cambria Math" w:hAnsi="Cambria Math"/>
                        </w:rPr>
                        <m:t>cnext</m:t>
                      </w:ins>
                    </m:r>
                  </m:sub>
                </m:sSub>
                <m:r>
                  <w:ins w:id="5658" w:author="Στάθης Καπ" w:date="2023-02-01T21:29:00Z">
                    <w:rPr>
                      <w:rFonts w:ascii="Cambria Math" w:hAnsi="Cambria Math"/>
                    </w:rPr>
                    <m:t>, (1-t)∙</m:t>
                  </w:ins>
                </m:r>
                <m:sSub>
                  <m:sSubPr>
                    <m:ctrlPr>
                      <w:ins w:id="5659" w:author="Στάθης Καπ" w:date="2023-02-01T21:29:00Z">
                        <w:rPr>
                          <w:rFonts w:ascii="Cambria Math" w:hAnsi="Cambria Math"/>
                          <w:i/>
                        </w:rPr>
                      </w:ins>
                    </m:ctrlPr>
                  </m:sSubPr>
                  <m:e>
                    <m:r>
                      <w:ins w:id="5660" w:author="Στάθης Καπ" w:date="2023-02-01T21:29:00Z">
                        <w:rPr>
                          <w:rFonts w:ascii="Cambria Math" w:hAnsi="Cambria Math"/>
                        </w:rPr>
                        <m:t>y</m:t>
                      </w:ins>
                    </m:r>
                  </m:e>
                  <m:sub>
                    <m:r>
                      <w:ins w:id="5661" w:author="Στάθης Καπ" w:date="2023-02-01T21:29:00Z">
                        <w:rPr>
                          <w:rFonts w:ascii="Cambria Math" w:hAnsi="Cambria Math"/>
                        </w:rPr>
                        <m:t>z</m:t>
                      </w:ins>
                    </m:r>
                  </m:sub>
                </m:sSub>
                <m:r>
                  <w:ins w:id="5662" w:author="Στάθης Καπ" w:date="2023-02-01T21:29:00Z">
                    <w:rPr>
                      <w:rFonts w:ascii="Cambria Math" w:hAnsi="Cambria Math"/>
                    </w:rPr>
                    <m:t>+t∙</m:t>
                  </w:ins>
                </m:r>
                <m:sSub>
                  <m:sSubPr>
                    <m:ctrlPr>
                      <w:ins w:id="5663" w:author="Στάθης Καπ" w:date="2023-02-01T21:29:00Z">
                        <w:rPr>
                          <w:rFonts w:ascii="Cambria Math" w:hAnsi="Cambria Math"/>
                          <w:i/>
                        </w:rPr>
                      </w:ins>
                    </m:ctrlPr>
                  </m:sSubPr>
                  <m:e>
                    <m:r>
                      <w:ins w:id="5664" w:author="Στάθης Καπ" w:date="2023-02-01T21:29:00Z">
                        <w:rPr>
                          <w:rFonts w:ascii="Cambria Math" w:hAnsi="Cambria Math"/>
                        </w:rPr>
                        <m:t>y</m:t>
                      </w:ins>
                    </m:r>
                  </m:e>
                  <m:sub>
                    <m:r>
                      <w:ins w:id="5665" w:author="Στάθης Καπ" w:date="2023-02-01T21:29:00Z">
                        <w:rPr>
                          <w:rFonts w:ascii="Cambria Math" w:hAnsi="Cambria Math"/>
                        </w:rPr>
                        <m:t>cnext</m:t>
                      </w:ins>
                    </m:r>
                  </m:sub>
                </m:sSub>
                <m:r>
                  <w:ins w:id="5666" w:author="Στάθης Καπ" w:date="2023-02-01T21:29:00Z">
                    <w:rPr>
                      <w:rFonts w:ascii="Cambria Math" w:hAnsi="Cambria Math"/>
                    </w:rPr>
                    <m:t>)</m:t>
                  </w:ins>
                </m:r>
              </m:oMath>
            </m:oMathPara>
          </w:p>
        </w:tc>
        <w:tc>
          <w:tcPr>
            <w:tcW w:w="350" w:type="pct"/>
            <w:vAlign w:val="center"/>
            <w:tcPrChange w:id="5667" w:author="Στάθης Καπ" w:date="2023-02-01T08:48:00Z">
              <w:tcPr>
                <w:tcW w:w="350" w:type="pct"/>
                <w:vAlign w:val="bottom"/>
              </w:tcPr>
            </w:tcPrChange>
          </w:tcPr>
          <w:p w14:paraId="122FD484" w14:textId="442133C0" w:rsidR="00E56844" w:rsidRPr="00603993" w:rsidRDefault="00E56844">
            <w:pPr>
              <w:pStyle w:val="Caption"/>
              <w:spacing w:after="160"/>
              <w:rPr>
                <w:ins w:id="5668" w:author="Στάθης Καπ" w:date="2023-02-01T21:29:00Z"/>
                <w:sz w:val="18"/>
                <w:rPrChange w:id="5669" w:author="Στάθης Καπ" w:date="2023-02-01T08:49:00Z">
                  <w:rPr>
                    <w:ins w:id="5670" w:author="Στάθης Καπ" w:date="2023-02-01T21:29:00Z"/>
                    <w:lang w:val="el-GR"/>
                  </w:rPr>
                </w:rPrChange>
              </w:rPr>
              <w:pPrChange w:id="5671" w:author="Στάθης Καπ" w:date="2023-02-01T08:47:00Z">
                <w:pPr/>
              </w:pPrChange>
            </w:pPr>
            <w:ins w:id="567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7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74" w:author="Στάθης Καπ" w:date="2023-03-11T10:39:00Z">
              <w:r w:rsidR="00657928">
                <w:rPr>
                  <w:noProof/>
                  <w:lang w:val="el-GR"/>
                </w:rPr>
                <w:t>7</w:t>
              </w:r>
            </w:ins>
            <w:del w:id="5675" w:author="Στάθης Καπ" w:date="2023-02-12T05:59:00Z">
              <w:r w:rsidDel="00237FE3">
                <w:rPr>
                  <w:noProof/>
                  <w:lang w:val="el-GR"/>
                </w:rPr>
                <w:delText>5</w:delText>
              </w:r>
            </w:del>
            <w:ins w:id="5676"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5677"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5678" w:author="Στάθης Καπ" w:date="2023-02-01T21:28:00Z"/>
          <w:rFonts w:eastAsiaTheme="minorEastAsia"/>
          <w:lang w:val="el-GR"/>
        </w:rPr>
      </w:pPr>
      <m:oMathPara>
        <m:oMath>
          <m:r>
            <w:del w:id="5679"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5680" w:author="Στάθης Καπ" w:date="2023-02-01T21:28:00Z"/>
          <w:rFonts w:eastAsiaTheme="minorEastAsia"/>
        </w:rPr>
      </w:pPr>
      <m:oMathPara>
        <m:oMath>
          <m:r>
            <w:del w:id="5681" w:author="Στάθης Καπ" w:date="2023-02-01T21:28:00Z">
              <w:rPr>
                <w:rFonts w:ascii="Cambria Math" w:hAnsi="Cambria Math"/>
              </w:rPr>
              <m:t>dt=maxShif</m:t>
            </w:del>
          </m:r>
          <m:sSub>
            <m:sSubPr>
              <m:ctrlPr>
                <w:del w:id="5682" w:author="Στάθης Καπ" w:date="2023-02-01T21:28:00Z">
                  <w:rPr>
                    <w:rFonts w:ascii="Cambria Math" w:hAnsi="Cambria Math"/>
                    <w:i/>
                  </w:rPr>
                </w:del>
              </m:ctrlPr>
            </m:sSubPr>
            <m:e>
              <m:r>
                <w:del w:id="5683" w:author="Στάθης Καπ" w:date="2023-02-01T21:28:00Z">
                  <w:rPr>
                    <w:rFonts w:ascii="Cambria Math" w:hAnsi="Cambria Math"/>
                  </w:rPr>
                  <m:t>t</m:t>
                </w:del>
              </m:r>
            </m:e>
            <m:sub>
              <m:r>
                <w:del w:id="5684" w:author="Στάθης Καπ" w:date="2023-02-01T21:28:00Z">
                  <w:rPr>
                    <w:rFonts w:ascii="Cambria Math" w:hAnsi="Cambria Math"/>
                  </w:rPr>
                  <m:t>z</m:t>
                </w:del>
              </m:r>
            </m:sub>
          </m:sSub>
          <w:commentRangeStart w:id="5685"/>
          <m:r>
            <w:del w:id="5686" w:author="Στάθης Καπ" w:date="2023-02-01T21:28:00Z">
              <w:rPr>
                <w:rFonts w:ascii="Cambria Math" w:hAnsi="Cambria Math"/>
              </w:rPr>
              <m:t>-depTim</m:t>
            </w:del>
          </m:r>
          <m:sSub>
            <m:sSubPr>
              <m:ctrlPr>
                <w:del w:id="5687" w:author="Στάθης Καπ" w:date="2023-02-01T21:28:00Z">
                  <w:rPr>
                    <w:rFonts w:ascii="Cambria Math" w:hAnsi="Cambria Math"/>
                    <w:i/>
                  </w:rPr>
                </w:del>
              </m:ctrlPr>
            </m:sSubPr>
            <m:e>
              <m:r>
                <w:del w:id="5688" w:author="Στάθης Καπ" w:date="2023-02-01T21:28:00Z">
                  <w:rPr>
                    <w:rFonts w:ascii="Cambria Math" w:hAnsi="Cambria Math"/>
                  </w:rPr>
                  <m:t>e</m:t>
                </w:del>
              </m:r>
            </m:e>
            <m:sub>
              <m:r>
                <w:del w:id="5689" w:author="Στάθης Καπ" w:date="2023-02-01T21:28:00Z">
                  <w:rPr>
                    <w:rFonts w:ascii="Cambria Math" w:hAnsi="Cambria Math"/>
                  </w:rPr>
                  <m:t>z</m:t>
                </w:del>
              </m:r>
            </m:sub>
          </m:sSub>
          <w:commentRangeEnd w:id="5685"/>
          <m:r>
            <w:del w:id="5690" w:author="Στάθης Καπ" w:date="2023-02-01T21:28:00Z">
              <m:rPr>
                <m:sty m:val="p"/>
              </m:rPr>
              <w:rPr>
                <w:rStyle w:val="CommentReference"/>
              </w:rPr>
              <w:commentReference w:id="5685"/>
            </w:del>
          </m:r>
        </m:oMath>
      </m:oMathPara>
    </w:p>
    <w:p w14:paraId="6842FDC4" w14:textId="3AEB3E68" w:rsidR="00390401" w:rsidRPr="00390401" w:rsidDel="003E4AE0" w:rsidRDefault="00390401" w:rsidP="002057AA">
      <w:pPr>
        <w:pStyle w:val="ListParagraph"/>
        <w:rPr>
          <w:del w:id="5691" w:author="Στάθης Καπ" w:date="2023-02-01T21:28:00Z"/>
          <w:rFonts w:eastAsiaTheme="minorEastAsia"/>
        </w:rPr>
      </w:pPr>
      <m:oMathPara>
        <m:oMath>
          <m:r>
            <w:del w:id="5692" w:author="Στάθης Καπ" w:date="2023-02-01T21:28:00Z">
              <w:rPr>
                <w:rFonts w:ascii="Cambria Math" w:hAnsi="Cambria Math"/>
              </w:rPr>
              <m:t>t=</m:t>
            </w:del>
          </m:r>
          <m:f>
            <m:fPr>
              <m:ctrlPr>
                <w:del w:id="5693" w:author="Στάθης Καπ" w:date="2023-02-01T21:28:00Z">
                  <w:rPr>
                    <w:rFonts w:ascii="Cambria Math" w:hAnsi="Cambria Math"/>
                    <w:i/>
                  </w:rPr>
                </w:del>
              </m:ctrlPr>
            </m:fPr>
            <m:num>
              <m:r>
                <w:del w:id="5694" w:author="Στάθης Καπ" w:date="2023-02-01T21:28:00Z">
                  <w:rPr>
                    <w:rFonts w:ascii="Cambria Math" w:hAnsi="Cambria Math"/>
                  </w:rPr>
                  <m:t>dt</m:t>
                </w:del>
              </m:r>
            </m:num>
            <m:den>
              <m:r>
                <w:del w:id="5695"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5696" w:author="Στάθης Καπ" w:date="2023-02-01T21:28:00Z"/>
          <w:rFonts w:eastAsiaTheme="minorEastAsia"/>
        </w:rPr>
      </w:pPr>
      <m:oMathPara>
        <m:oMath>
          <m:r>
            <w:del w:id="5697" w:author="Στάθης Καπ" w:date="2023-02-01T21:28:00Z">
              <w:rPr>
                <w:rFonts w:ascii="Cambria Math" w:hAnsi="Cambria Math"/>
              </w:rPr>
              <m:t>final=((1-t)∙</m:t>
            </w:del>
          </m:r>
          <m:sSub>
            <m:sSubPr>
              <m:ctrlPr>
                <w:del w:id="5698" w:author="Στάθης Καπ" w:date="2023-02-01T21:28:00Z">
                  <w:rPr>
                    <w:rFonts w:ascii="Cambria Math" w:hAnsi="Cambria Math"/>
                    <w:i/>
                  </w:rPr>
                </w:del>
              </m:ctrlPr>
            </m:sSubPr>
            <m:e>
              <m:r>
                <w:del w:id="5699" w:author="Στάθης Καπ" w:date="2023-02-01T21:28:00Z">
                  <w:rPr>
                    <w:rFonts w:ascii="Cambria Math" w:hAnsi="Cambria Math"/>
                  </w:rPr>
                  <m:t>x</m:t>
                </w:del>
              </m:r>
            </m:e>
            <m:sub>
              <m:r>
                <w:del w:id="5700" w:author="Στάθης Καπ" w:date="2023-02-01T21:28:00Z">
                  <w:rPr>
                    <w:rFonts w:ascii="Cambria Math" w:hAnsi="Cambria Math"/>
                  </w:rPr>
                  <m:t>z</m:t>
                </w:del>
              </m:r>
            </m:sub>
          </m:sSub>
          <m:r>
            <w:del w:id="5701" w:author="Στάθης Καπ" w:date="2023-02-01T21:28:00Z">
              <w:rPr>
                <w:rFonts w:ascii="Cambria Math" w:hAnsi="Cambria Math"/>
              </w:rPr>
              <m:t>+t∙</m:t>
            </w:del>
          </m:r>
          <m:sSub>
            <m:sSubPr>
              <m:ctrlPr>
                <w:del w:id="5702" w:author="Στάθης Καπ" w:date="2023-02-01T21:28:00Z">
                  <w:rPr>
                    <w:rFonts w:ascii="Cambria Math" w:hAnsi="Cambria Math"/>
                    <w:i/>
                  </w:rPr>
                </w:del>
              </m:ctrlPr>
            </m:sSubPr>
            <m:e>
              <m:r>
                <w:del w:id="5703" w:author="Στάθης Καπ" w:date="2023-02-01T21:28:00Z">
                  <w:rPr>
                    <w:rFonts w:ascii="Cambria Math" w:hAnsi="Cambria Math"/>
                  </w:rPr>
                  <m:t>x</m:t>
                </w:del>
              </m:r>
            </m:e>
            <m:sub>
              <m:r>
                <w:del w:id="5704" w:author="Στάθης Καπ" w:date="2023-02-01T21:28:00Z">
                  <w:rPr>
                    <w:rFonts w:ascii="Cambria Math" w:hAnsi="Cambria Math"/>
                  </w:rPr>
                  <m:t>cnext</m:t>
                </w:del>
              </m:r>
            </m:sub>
          </m:sSub>
          <m:r>
            <w:del w:id="5705" w:author="Στάθης Καπ" w:date="2023-02-01T21:28:00Z">
              <w:rPr>
                <w:rFonts w:ascii="Cambria Math" w:hAnsi="Cambria Math"/>
              </w:rPr>
              <m:t>, (1-t)∙</m:t>
            </w:del>
          </m:r>
          <m:sSub>
            <m:sSubPr>
              <m:ctrlPr>
                <w:del w:id="5706" w:author="Στάθης Καπ" w:date="2023-02-01T21:28:00Z">
                  <w:rPr>
                    <w:rFonts w:ascii="Cambria Math" w:hAnsi="Cambria Math"/>
                    <w:i/>
                  </w:rPr>
                </w:del>
              </m:ctrlPr>
            </m:sSubPr>
            <m:e>
              <m:r>
                <w:del w:id="5707" w:author="Στάθης Καπ" w:date="2023-02-01T21:28:00Z">
                  <w:rPr>
                    <w:rFonts w:ascii="Cambria Math" w:hAnsi="Cambria Math"/>
                  </w:rPr>
                  <m:t>y</m:t>
                </w:del>
              </m:r>
            </m:e>
            <m:sub>
              <m:r>
                <w:del w:id="5708" w:author="Στάθης Καπ" w:date="2023-02-01T21:28:00Z">
                  <w:rPr>
                    <w:rFonts w:ascii="Cambria Math" w:hAnsi="Cambria Math"/>
                  </w:rPr>
                  <m:t>z</m:t>
                </w:del>
              </m:r>
            </m:sub>
          </m:sSub>
          <m:r>
            <w:del w:id="5709" w:author="Στάθης Καπ" w:date="2023-02-01T21:28:00Z">
              <w:rPr>
                <w:rFonts w:ascii="Cambria Math" w:hAnsi="Cambria Math"/>
              </w:rPr>
              <m:t>+t∙</m:t>
            </w:del>
          </m:r>
          <m:sSub>
            <m:sSubPr>
              <m:ctrlPr>
                <w:del w:id="5710" w:author="Στάθης Καπ" w:date="2023-02-01T21:28:00Z">
                  <w:rPr>
                    <w:rFonts w:ascii="Cambria Math" w:hAnsi="Cambria Math"/>
                    <w:i/>
                  </w:rPr>
                </w:del>
              </m:ctrlPr>
            </m:sSubPr>
            <m:e>
              <m:r>
                <w:del w:id="5711" w:author="Στάθης Καπ" w:date="2023-02-01T21:28:00Z">
                  <w:rPr>
                    <w:rFonts w:ascii="Cambria Math" w:hAnsi="Cambria Math"/>
                  </w:rPr>
                  <m:t>y</m:t>
                </w:del>
              </m:r>
            </m:e>
            <m:sub>
              <m:r>
                <w:del w:id="5712" w:author="Στάθης Καπ" w:date="2023-02-01T21:28:00Z">
                  <w:rPr>
                    <w:rFonts w:ascii="Cambria Math" w:hAnsi="Cambria Math"/>
                  </w:rPr>
                  <m:t>cnext</m:t>
                </w:del>
              </m:r>
            </m:sub>
          </m:sSub>
          <m:r>
            <w:del w:id="5713"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5714"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5715" w:author="Στάθης Καπ" w:date="2023-02-25T20:28:00Z">
        <w:r w:rsidRPr="0066528E" w:rsidDel="009024FF">
          <w:rPr>
            <w:lang w:val="el-GR"/>
          </w:rPr>
          <w:delText xml:space="preserve">προκύψει </w:delText>
        </w:r>
      </w:del>
      <w:ins w:id="5716" w:author="Στάθης Καπ" w:date="2023-03-08T05:10:00Z">
        <w:r w:rsidR="00243FA3">
          <w:rPr>
            <w:lang w:val="el-GR"/>
          </w:rPr>
          <w:t>προκύψει</w:t>
        </w:r>
      </w:ins>
      <w:ins w:id="5717" w:author="Στάθης Καπ" w:date="2023-02-25T20:28:00Z">
        <w:r w:rsidR="009024FF" w:rsidRPr="0066528E">
          <w:rPr>
            <w:lang w:val="el-GR"/>
          </w:rPr>
          <w:t xml:space="preserve"> </w:t>
        </w:r>
      </w:ins>
      <w:ins w:id="5718" w:author="Στάθης Καπ" w:date="2023-02-02T09:32:00Z">
        <w:r w:rsidR="00A0283E">
          <w:rPr>
            <w:lang w:val="el-GR"/>
          </w:rPr>
          <w:t xml:space="preserve">ο τελικός </w:t>
        </w:r>
      </w:ins>
      <w:del w:id="5719"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5720" w:author="Στάθης Καπ" w:date="2023-02-02T09:31:00Z">
        <w:r w:rsidR="006F4537" w:rsidRPr="006F4537">
          <w:rPr>
            <w:lang w:val="el-GR"/>
            <w:rPrChange w:id="5721" w:author="Στάθης Καπ" w:date="2023-02-02T09:31:00Z">
              <w:rPr/>
            </w:rPrChange>
          </w:rPr>
          <w:t xml:space="preserve"> </w:t>
        </w:r>
      </w:ins>
      <w:ins w:id="5722" w:author="Στάθης Καπ" w:date="2023-02-02T09:32:00Z">
        <w:r w:rsidR="00FE21B5">
          <w:t>ed</w:t>
        </w:r>
      </w:ins>
      <w:r w:rsidRPr="0066528E">
        <w:rPr>
          <w:lang w:val="el-GR"/>
        </w:rPr>
        <w:t xml:space="preserve"> με χρόνο άφιξης </w:t>
      </w:r>
      <w:ins w:id="5723"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5724" w:author="Στάθης Καπ" w:date="2023-02-02T09:33:00Z">
                <w:rPr>
                  <w:rFonts w:ascii="Cambria Math" w:hAnsi="Cambria Math"/>
                  <w:lang w:val="el-GR"/>
                </w:rPr>
                <m:t>ed</m:t>
              </w:ins>
            </m:r>
            <m:r>
              <w:del w:id="5725" w:author="Στάθης Καπ" w:date="2023-02-02T09:33:00Z">
                <w:rPr>
                  <w:rFonts w:ascii="Cambria Math" w:hAnsi="Cambria Math"/>
                  <w:lang w:val="el-GR"/>
                </w:rPr>
                <m:t>final</m:t>
              </w:del>
            </m:r>
          </m:sub>
        </m:sSub>
        <m:r>
          <w:ins w:id="5726" w:author="Στάθης Καπ" w:date="2023-02-02T09:33:00Z">
            <w:rPr>
              <w:rFonts w:ascii="Cambria Math" w:hAnsi="Cambria Math"/>
              <w:lang w:val="el-GR"/>
            </w:rPr>
            <m:t>=depTim</m:t>
          </w:ins>
        </m:r>
        <m:sSub>
          <m:sSubPr>
            <m:ctrlPr>
              <w:ins w:id="5727" w:author="Στάθης Καπ" w:date="2023-02-02T09:33:00Z">
                <w:rPr>
                  <w:rFonts w:ascii="Cambria Math" w:hAnsi="Cambria Math"/>
                  <w:i/>
                  <w:lang w:val="el-GR"/>
                </w:rPr>
              </w:ins>
            </m:ctrlPr>
          </m:sSubPr>
          <m:e>
            <m:r>
              <w:ins w:id="5728" w:author="Στάθης Καπ" w:date="2023-02-02T09:33:00Z">
                <w:rPr>
                  <w:rFonts w:ascii="Cambria Math" w:hAnsi="Cambria Math"/>
                  <w:lang w:val="el-GR"/>
                </w:rPr>
                <m:t>e</m:t>
              </w:ins>
            </m:r>
          </m:e>
          <m:sub>
            <m:r>
              <w:ins w:id="5729" w:author="Στάθης Καπ" w:date="2023-02-02T09:33:00Z">
                <w:rPr>
                  <w:rFonts w:ascii="Cambria Math" w:hAnsi="Cambria Math"/>
                  <w:lang w:val="el-GR"/>
                </w:rPr>
                <m:t>ed</m:t>
              </w:ins>
            </m:r>
          </m:sub>
        </m:sSub>
        <m:r>
          <w:rPr>
            <w:rFonts w:ascii="Cambria Math" w:hAnsi="Cambria Math"/>
            <w:lang w:val="el-GR"/>
          </w:rPr>
          <m:t>=500</m:t>
        </m:r>
      </m:oMath>
      <w:ins w:id="5730" w:author="Στάθης Καπ" w:date="2023-02-02T09:33:00Z">
        <w:r w:rsidR="00F91E72">
          <w:rPr>
            <w:rFonts w:eastAsiaTheme="minorEastAsia"/>
            <w:lang w:val="el-GR"/>
          </w:rPr>
          <w:t xml:space="preserve"> και</w:t>
        </w:r>
      </w:ins>
      <w:ins w:id="5731"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5732" w:author="Στάθης Καπ" w:date="2023-02-02T09:33:00Z">
        <w:r w:rsidR="00F91E72">
          <w:rPr>
            <w:rFonts w:eastAsiaTheme="minorEastAsia"/>
            <w:lang w:val="el-GR"/>
          </w:rPr>
          <w:t xml:space="preserve"> </w:t>
        </w:r>
      </w:ins>
      <m:oMath>
        <m:r>
          <w:ins w:id="5733" w:author="Στάθης Καπ" w:date="2023-02-25T20:28:00Z">
            <w:rPr>
              <w:rFonts w:ascii="Cambria Math" w:eastAsiaTheme="minorEastAsia" w:hAnsi="Cambria Math"/>
              <w:lang w:val="el-GR"/>
            </w:rPr>
            <m:t>(</m:t>
          </w:ins>
        </m:r>
        <m:r>
          <w:ins w:id="5734" w:author="Στάθης Καπ" w:date="2023-02-02T09:33:00Z">
            <w:rPr>
              <w:rFonts w:ascii="Cambria Math" w:eastAsiaTheme="minorEastAsia" w:hAnsi="Cambria Math"/>
              <w:lang w:val="el-GR"/>
            </w:rPr>
            <m:t>visitDuration=0</m:t>
          </w:ins>
        </m:r>
        <m:r>
          <w:ins w:id="5735" w:author="Στάθης Καπ" w:date="2023-02-25T20:28:00Z">
            <w:rPr>
              <w:rFonts w:ascii="Cambria Math" w:eastAsiaTheme="minorEastAsia" w:hAnsi="Cambria Math"/>
              <w:lang w:val="el-GR"/>
            </w:rPr>
            <m:t>)</m:t>
          </w:ins>
        </m:r>
      </m:oMath>
      <w:ins w:id="5736" w:author="Στάθης Καπ" w:date="2023-02-02T09:33:00Z">
        <w:r w:rsidR="00F91E72" w:rsidRPr="00E06BC9">
          <w:rPr>
            <w:rFonts w:eastAsiaTheme="minorEastAsia"/>
            <w:lang w:val="el-GR"/>
            <w:rPrChange w:id="5737" w:author="Στάθης Καπ" w:date="2023-02-02T09:33:00Z">
              <w:rPr>
                <w:rFonts w:eastAsiaTheme="minorEastAsia"/>
              </w:rPr>
            </w:rPrChange>
          </w:rPr>
          <w:t>.</w:t>
        </w:r>
        <w:r w:rsidR="00F91E72">
          <w:rPr>
            <w:rFonts w:eastAsiaTheme="minorEastAsia"/>
            <w:lang w:val="el-GR"/>
          </w:rPr>
          <w:t xml:space="preserve"> </w:t>
        </w:r>
      </w:ins>
      <w:del w:id="5738"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5739" w:author="Στάθης Καπ" w:date="2023-02-02T10:30:00Z">
        <w:r w:rsidRPr="0066528E" w:rsidDel="004B2240">
          <w:rPr>
            <w:lang w:val="el-GR"/>
          </w:rPr>
          <w:delText>δεν έχει πλέον διαθέσιμο χώρο για άλλες εισαγωγές</w:delText>
        </w:r>
      </w:del>
      <w:ins w:id="5740"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5741" w:author="Στάθης Καπ" w:date="2023-02-25T20:30:00Z">
        <w:r w:rsidR="00B3028F">
          <w:rPr>
            <w:lang w:val="el-GR"/>
          </w:rPr>
          <w:t xml:space="preserve">εκτός από τους χρόνους αναμονής </w:t>
        </w:r>
      </w:ins>
      <w:ins w:id="5742"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5743" w:author="Στάθης Καπ" w:date="2023-02-02T10:36:00Z">
        <w:r w:rsidR="00D158A5">
          <w:rPr>
            <w:lang w:val="el-GR"/>
          </w:rPr>
          <w:t>Τ</w:t>
        </w:r>
      </w:ins>
      <w:del w:id="5744" w:author="Στάθης Καπ" w:date="2023-02-02T10:36:00Z">
        <w:r w:rsidR="00F100DF" w:rsidDel="00D158A5">
          <w:rPr>
            <w:lang w:val="el-GR"/>
          </w:rPr>
          <w:delText>τ</w:delText>
        </w:r>
      </w:del>
      <w:r w:rsidR="00F100DF">
        <w:rPr>
          <w:lang w:val="el-GR"/>
        </w:rPr>
        <w:t xml:space="preserve">οπικής </w:t>
      </w:r>
      <w:del w:id="5745" w:author="Στάθης Καπ" w:date="2023-02-02T10:36:00Z">
        <w:r w:rsidR="00F100DF" w:rsidDel="00D158A5">
          <w:rPr>
            <w:lang w:val="el-GR"/>
          </w:rPr>
          <w:delText>α</w:delText>
        </w:r>
      </w:del>
      <w:del w:id="5746" w:author="Στάθης Καπ" w:date="2023-02-25T20:29:00Z">
        <w:r w:rsidR="00F100DF" w:rsidDel="00B3028F">
          <w:rPr>
            <w:lang w:val="el-GR"/>
          </w:rPr>
          <w:delText>ναζήτησης</w:delText>
        </w:r>
      </w:del>
      <w:ins w:id="5747" w:author="Στάθης Καπ" w:date="2023-02-25T20:29:00Z">
        <w:r w:rsidR="00B3028F">
          <w:rPr>
            <w:lang w:val="el-GR"/>
          </w:rPr>
          <w:t>Αναζήτησης</w:t>
        </w:r>
      </w:ins>
      <w:r w:rsidRPr="0066528E">
        <w:rPr>
          <w:lang w:val="el-GR"/>
        </w:rPr>
        <w:t xml:space="preserve">. </w:t>
      </w:r>
      <w:ins w:id="5748" w:author="Στάθης Καπ" w:date="2023-02-02T10:30:00Z">
        <w:r w:rsidR="00CD50FF">
          <w:rPr>
            <w:lang w:val="el-GR"/>
          </w:rPr>
          <w:t xml:space="preserve">Πρέπει λοιπόν να προστεθεί </w:t>
        </w:r>
      </w:ins>
      <w:ins w:id="5749" w:author="Στάθης Καπ" w:date="2023-02-02T10:31:00Z">
        <w:r w:rsidR="00CD50FF">
          <w:rPr>
            <w:lang w:val="el-GR"/>
          </w:rPr>
          <w:t xml:space="preserve">μια παράμετρος α στη σχέση </w:t>
        </w:r>
        <w:r w:rsidR="00CD50FF" w:rsidRPr="00CD50FF">
          <w:rPr>
            <w:lang w:val="el-GR"/>
            <w:rPrChange w:id="5750" w:author="Στάθης Καπ" w:date="2023-02-02T10:31:00Z">
              <w:rPr/>
            </w:rPrChange>
          </w:rPr>
          <w:t xml:space="preserve">4.3 </w:t>
        </w:r>
        <w:r w:rsidR="00CD50FF">
          <w:rPr>
            <w:lang w:val="el-GR"/>
          </w:rPr>
          <w:t xml:space="preserve">που θα ρυθμίζει το ποσοστό </w:t>
        </w:r>
      </w:ins>
      <w:ins w:id="5751"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5752" w:author="Στάθης Καπ" w:date="2023-02-02T10:34:00Z">
              <w:rPr/>
            </w:rPrChange>
          </w:rPr>
          <w:t xml:space="preserve">. </w:t>
        </w:r>
        <w:r w:rsidR="008E4B56">
          <w:rPr>
            <w:lang w:val="el-GR"/>
          </w:rPr>
          <w:t xml:space="preserve">Εάν στο </w:t>
        </w:r>
      </w:ins>
      <w:ins w:id="5753"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5754" w:author="Στάθης Καπ" w:date="2023-02-02T10:35:00Z">
              <w:rPr/>
            </w:rPrChange>
          </w:rPr>
          <w:t xml:space="preserve"> </w:t>
        </w:r>
        <w:r w:rsidR="008E4B56">
          <w:rPr>
            <w:lang w:val="el-GR"/>
          </w:rPr>
          <w:t>με χρόνο άφ</w:t>
        </w:r>
      </w:ins>
      <w:ins w:id="5755" w:author="Στάθης Καπ" w:date="2023-02-02T10:36:00Z">
        <w:r w:rsidR="008E4B56">
          <w:rPr>
            <w:lang w:val="el-GR"/>
          </w:rPr>
          <w:t xml:space="preserve">ιξης </w:t>
        </w:r>
      </w:ins>
      <m:oMath>
        <m:r>
          <w:ins w:id="5756" w:author="Στάθης Καπ" w:date="2023-02-02T10:36:00Z">
            <w:rPr>
              <w:rFonts w:ascii="Cambria Math" w:hAnsi="Cambria Math"/>
              <w:lang w:val="el-GR"/>
            </w:rPr>
            <m:t>arrTim</m:t>
          </w:ins>
        </m:r>
        <m:sSub>
          <m:sSubPr>
            <m:ctrlPr>
              <w:ins w:id="5757" w:author="Στάθης Καπ" w:date="2023-02-02T10:36:00Z">
                <w:rPr>
                  <w:rFonts w:ascii="Cambria Math" w:hAnsi="Cambria Math"/>
                  <w:i/>
                  <w:lang w:val="el-GR"/>
                </w:rPr>
              </w:ins>
            </m:ctrlPr>
          </m:sSubPr>
          <m:e>
            <m:r>
              <w:ins w:id="5758" w:author="Στάθης Καπ" w:date="2023-02-02T10:36:00Z">
                <w:rPr>
                  <w:rFonts w:ascii="Cambria Math" w:hAnsi="Cambria Math"/>
                  <w:lang w:val="el-GR"/>
                </w:rPr>
                <m:t>e</m:t>
              </w:ins>
            </m:r>
          </m:e>
          <m:sub>
            <m:r>
              <w:ins w:id="5759" w:author="Στάθης Καπ" w:date="2023-02-02T10:36:00Z">
                <w:rPr>
                  <w:rFonts w:ascii="Cambria Math" w:hAnsi="Cambria Math"/>
                  <w:lang w:val="el-GR"/>
                </w:rPr>
                <m:t>ed</m:t>
              </w:ins>
            </m:r>
          </m:sub>
        </m:sSub>
        <m:r>
          <w:ins w:id="5760" w:author="Στάθης Καπ" w:date="2023-02-02T10:36:00Z">
            <w:rPr>
              <w:rFonts w:ascii="Cambria Math" w:hAnsi="Cambria Math"/>
              <w:lang w:val="el-GR"/>
            </w:rPr>
            <m:t>=460</m:t>
          </w:ins>
        </m:r>
      </m:oMath>
      <w:ins w:id="5761"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5762" w:author="Στάθης Καπ" w:date="2023-02-02T10:36:00Z">
        <w:r w:rsidRPr="0066528E" w:rsidDel="002B39CD">
          <w:rPr>
            <w:lang w:val="el-GR"/>
          </w:rPr>
          <w:delText xml:space="preserve">Το </w:delText>
        </w:r>
      </w:del>
      <w:del w:id="5763" w:author="Στάθης Καπ" w:date="2023-02-02T10:30:00Z">
        <w:r w:rsidDel="00C82669">
          <w:delText>dt</w:delText>
        </w:r>
      </w:del>
      <w:del w:id="5764"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w:t>
      </w:r>
      <w:del w:id="5765" w:author="Στάθης Καπ" w:date="2023-03-13T03:05:00Z">
        <w:r w:rsidRPr="00083299" w:rsidDel="003C6E86">
          <w:rPr>
            <w:lang w:val="el-GR"/>
          </w:rPr>
          <w:delText xml:space="preserve">καινούριος </w:delText>
        </w:r>
      </w:del>
      <w:ins w:id="5766"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5767"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5768" w:author="Στάθης Καπ" w:date="2023-02-25T20:57:00Z">
        <w:r w:rsidR="00FD4776">
          <w:rPr>
            <w:lang w:val="el-GR"/>
          </w:rPr>
          <w:t>Όπως αναφέρθηκε και στο Κεφάλαιο 2</w:t>
        </w:r>
      </w:ins>
      <w:del w:id="5769" w:author="Στάθης Καπ" w:date="2023-02-25T20:57:00Z">
        <w:r w:rsidRPr="00083299" w:rsidDel="00FD4776">
          <w:rPr>
            <w:lang w:val="el-GR"/>
          </w:rPr>
          <w:delText>2</w:delText>
        </w:r>
      </w:del>
      <w:r w:rsidRPr="00083299">
        <w:rPr>
          <w:lang w:val="el-GR"/>
        </w:rPr>
        <w:t xml:space="preserve">, </w:t>
      </w:r>
      <w:del w:id="5770" w:author="Στάθης Καπ" w:date="2023-02-25T21:00:00Z">
        <w:r w:rsidRPr="00083299" w:rsidDel="00FD4776">
          <w:rPr>
            <w:lang w:val="el-GR"/>
          </w:rPr>
          <w:delText xml:space="preserve">το </w:delText>
        </w:r>
      </w:del>
      <w:ins w:id="5771"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5772" w:author="Στάθης Καπ" w:date="2023-02-25T20:57:00Z">
        <w:r w:rsidR="00FD4776">
          <w:rPr>
            <w:lang w:val="el-GR"/>
          </w:rPr>
          <w:t xml:space="preserve">μπορεί </w:t>
        </w:r>
      </w:ins>
      <w:ins w:id="5773" w:author="Στάθης Καπ" w:date="2023-02-25T20:58:00Z">
        <w:r w:rsidR="00FD4776">
          <w:rPr>
            <w:lang w:val="el-GR"/>
          </w:rPr>
          <w:t xml:space="preserve">να έχει σταθερή </w:t>
        </w:r>
      </w:ins>
      <w:ins w:id="5774" w:author="Στάθης Καπ" w:date="2023-02-25T20:59:00Z">
        <w:r w:rsidR="00FD4776">
          <w:rPr>
            <w:lang w:val="el-GR"/>
          </w:rPr>
          <w:t>αφετηρία</w:t>
        </w:r>
      </w:ins>
      <w:ins w:id="5775" w:author="Στάθης Καπ" w:date="2023-02-25T20:58:00Z">
        <w:r w:rsidR="00FD4776">
          <w:rPr>
            <w:lang w:val="el-GR"/>
          </w:rPr>
          <w:t xml:space="preserve"> και </w:t>
        </w:r>
      </w:ins>
      <w:ins w:id="5776" w:author="Στάθης Καπ" w:date="2023-02-25T20:59:00Z">
        <w:r w:rsidR="00FD4776">
          <w:rPr>
            <w:lang w:val="el-GR"/>
          </w:rPr>
          <w:t>τερματισμό</w:t>
        </w:r>
      </w:ins>
      <w:ins w:id="5777" w:author="Στάθης Καπ" w:date="2023-02-25T20:58:00Z">
        <w:r w:rsidR="00FD4776">
          <w:rPr>
            <w:lang w:val="el-GR"/>
          </w:rPr>
          <w:t xml:space="preserve">, σταθερή </w:t>
        </w:r>
      </w:ins>
      <w:ins w:id="5778" w:author="Στάθης Καπ" w:date="2023-02-25T20:59:00Z">
        <w:r w:rsidR="00FD4776">
          <w:rPr>
            <w:lang w:val="el-GR"/>
          </w:rPr>
          <w:t>αφετηρία</w:t>
        </w:r>
      </w:ins>
      <w:ins w:id="5779" w:author="Στάθης Καπ" w:date="2023-02-25T20:58:00Z">
        <w:r w:rsidR="00FD4776">
          <w:rPr>
            <w:lang w:val="el-GR"/>
          </w:rPr>
          <w:t xml:space="preserve"> χωρίς </w:t>
        </w:r>
      </w:ins>
      <w:ins w:id="5780" w:author="Στάθης Καπ" w:date="2023-02-25T20:59:00Z">
        <w:r w:rsidR="00FD4776">
          <w:rPr>
            <w:lang w:val="el-GR"/>
          </w:rPr>
          <w:t xml:space="preserve">τερματισμό </w:t>
        </w:r>
        <w:r w:rsidR="00FD4776" w:rsidRPr="00FD4776">
          <w:rPr>
            <w:lang w:val="el-GR"/>
            <w:rPrChange w:id="5781" w:author="Στάθης Καπ" w:date="2023-02-25T20:59:00Z">
              <w:rPr/>
            </w:rPrChange>
          </w:rPr>
          <w:t>(</w:t>
        </w:r>
        <w:r w:rsidR="00FD4776">
          <w:t>rooted</w:t>
        </w:r>
        <w:r w:rsidR="00FD4776" w:rsidRPr="00FD4776">
          <w:rPr>
            <w:lang w:val="el-GR"/>
            <w:rPrChange w:id="5782" w:author="Στάθης Καπ" w:date="2023-02-25T20:59:00Z">
              <w:rPr/>
            </w:rPrChange>
          </w:rPr>
          <w:t>)</w:t>
        </w:r>
        <w:r w:rsidR="00FD4776">
          <w:rPr>
            <w:lang w:val="el-GR"/>
          </w:rPr>
          <w:t xml:space="preserve"> ή </w:t>
        </w:r>
      </w:ins>
      <w:ins w:id="5783" w:author="Στάθης Καπ" w:date="2023-02-25T21:00:00Z">
        <w:r w:rsidR="0033194F">
          <w:rPr>
            <w:lang w:val="el-GR"/>
          </w:rPr>
          <w:t>να μην είναι γνωσ</w:t>
        </w:r>
      </w:ins>
      <w:ins w:id="5784"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5785" w:author="Στάθης Καπ" w:date="2023-02-25T21:02:00Z">
              <w:rPr/>
            </w:rPrChange>
          </w:rPr>
          <w:t xml:space="preserve"> </w:t>
        </w:r>
        <w:r w:rsidR="0033194F">
          <w:t>TOPTW</w:t>
        </w:r>
        <w:r w:rsidR="0033194F" w:rsidRPr="0033194F">
          <w:rPr>
            <w:lang w:val="el-GR"/>
            <w:rPrChange w:id="5786" w:author="Στάθης Καπ" w:date="2023-02-25T21:02:00Z">
              <w:rPr/>
            </w:rPrChange>
          </w:rPr>
          <w:t xml:space="preserve"> </w:t>
        </w:r>
        <w:r w:rsidR="0033194F">
          <w:rPr>
            <w:lang w:val="el-GR"/>
          </w:rPr>
          <w:t xml:space="preserve">δηλαδή </w:t>
        </w:r>
      </w:ins>
      <w:ins w:id="5787" w:author="Στάθης Καπ" w:date="2023-02-25T21:02:00Z">
        <w:r w:rsidR="0033194F">
          <w:rPr>
            <w:lang w:val="el-GR"/>
          </w:rPr>
          <w:t xml:space="preserve">οι διαδρομές είναι ανοικτές </w:t>
        </w:r>
      </w:ins>
      <w:ins w:id="5788" w:author="Στάθης Καπ" w:date="2023-03-12T15:06:00Z">
        <w:r w:rsidR="00646D34">
          <w:rPr>
            <w:lang w:val="el-GR"/>
          </w:rPr>
          <w:t>και</w:t>
        </w:r>
      </w:ins>
      <w:ins w:id="5789" w:author="Στάθης Καπ" w:date="2023-02-25T21:02:00Z">
        <w:r w:rsidR="0033194F">
          <w:rPr>
            <w:lang w:val="el-GR"/>
          </w:rPr>
          <w:t xml:space="preserve"> είναι δυνατή </w:t>
        </w:r>
      </w:ins>
      <w:ins w:id="5790" w:author="Στάθης Καπ" w:date="2023-02-25T21:03:00Z">
        <w:r w:rsidR="0033194F">
          <w:rPr>
            <w:lang w:val="el-GR"/>
          </w:rPr>
          <w:t>η εισαγωγή κόμβων</w:t>
        </w:r>
      </w:ins>
      <w:ins w:id="5791" w:author="Στάθης Καπ" w:date="2023-03-12T15:06:00Z">
        <w:r w:rsidR="00520C17">
          <w:rPr>
            <w:lang w:val="el-GR"/>
          </w:rPr>
          <w:t xml:space="preserve"> ακόμα</w:t>
        </w:r>
        <w:r w:rsidR="003E264F">
          <w:rPr>
            <w:lang w:val="el-GR"/>
          </w:rPr>
          <w:t xml:space="preserve"> και</w:t>
        </w:r>
      </w:ins>
      <w:ins w:id="5792"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5793"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w:delText>
        </w:r>
        <w:r w:rsidRPr="00083299" w:rsidDel="00FD4776">
          <w:rPr>
            <w:lang w:val="el-GR"/>
          </w:rPr>
          <w:lastRenderedPageBreak/>
          <w:delText xml:space="preserve">διαδρομή του οχήματος είναι ανοικτή δηλαδή δεν χρειάζεται το όχημα να γυρίσει σε κάποιο </w:delText>
        </w:r>
      </w:del>
      <w:del w:id="5794" w:author="Στάθης Καπ" w:date="2023-02-15T02:20:00Z">
        <w:r w:rsidDel="00E632CD">
          <w:delText>depot</w:delText>
        </w:r>
        <w:r w:rsidRPr="00083299" w:rsidDel="00E632CD">
          <w:rPr>
            <w:lang w:val="el-GR"/>
          </w:rPr>
          <w:delText xml:space="preserve"> </w:delText>
        </w:r>
      </w:del>
      <w:del w:id="5795"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5796" w:author="Στάθης Καπ" w:date="2023-02-15T02:20:00Z">
        <w:r w:rsidRPr="007C0FF2" w:rsidDel="001523FD">
          <w:rPr>
            <w:highlight w:val="yellow"/>
            <w:rPrChange w:id="5797" w:author=" " w:date="2023-02-01T06:01:00Z">
              <w:rPr/>
            </w:rPrChange>
          </w:rPr>
          <w:delText>time</w:delText>
        </w:r>
        <w:r w:rsidRPr="007C0FF2" w:rsidDel="001523FD">
          <w:rPr>
            <w:highlight w:val="yellow"/>
            <w:lang w:val="el-GR"/>
            <w:rPrChange w:id="5798" w:author=" " w:date="2023-02-01T06:01:00Z">
              <w:rPr>
                <w:lang w:val="el-GR"/>
              </w:rPr>
            </w:rPrChange>
          </w:rPr>
          <w:delText xml:space="preserve"> </w:delText>
        </w:r>
        <w:r w:rsidRPr="007C0FF2" w:rsidDel="001523FD">
          <w:rPr>
            <w:highlight w:val="yellow"/>
            <w:rPrChange w:id="5799" w:author=" " w:date="2023-02-01T06:01:00Z">
              <w:rPr/>
            </w:rPrChange>
          </w:rPr>
          <w:delText>budget</w:delText>
        </w:r>
        <w:r w:rsidRPr="00083299" w:rsidDel="001523FD">
          <w:rPr>
            <w:lang w:val="el-GR"/>
          </w:rPr>
          <w:delText xml:space="preserve"> </w:delText>
        </w:r>
      </w:del>
      <w:del w:id="5800" w:author="Στάθης Καπ" w:date="2023-02-25T20:57:00Z">
        <w:r w:rsidRPr="00083299" w:rsidDel="00FD4776">
          <w:rPr>
            <w:lang w:val="el-GR"/>
          </w:rPr>
          <w:delText xml:space="preserve">του, </w:delText>
        </w:r>
      </w:del>
      <w:del w:id="5801" w:author="Στάθης Καπ" w:date="2023-02-15T02:20:00Z">
        <w:r w:rsidRPr="00083299" w:rsidDel="009F20AF">
          <w:rPr>
            <w:lang w:val="el-GR"/>
          </w:rPr>
          <w:delText xml:space="preserve">το όχημα </w:delText>
        </w:r>
      </w:del>
      <w:del w:id="5802"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5803"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5804" w:author="Στάθης Καπ" w:date="2023-02-25T21:04:00Z">
        <w:r w:rsidR="00FD47DD">
          <w:rPr>
            <w:lang w:val="el-GR"/>
          </w:rPr>
          <w:t xml:space="preserve">Φυσικά, η </w:t>
        </w:r>
      </w:ins>
      <w:ins w:id="5805" w:author="Στάθης Καπ" w:date="2023-02-25T21:07:00Z">
        <w:r w:rsidR="00FD47DD">
          <w:rPr>
            <w:lang w:val="el-GR"/>
          </w:rPr>
          <w:t xml:space="preserve">μετατροπή των υποπροβλημάτων σε </w:t>
        </w:r>
        <w:r w:rsidR="00FD47DD">
          <w:t>rooted</w:t>
        </w:r>
        <w:r w:rsidR="00FD47DD" w:rsidRPr="00FD47DD">
          <w:rPr>
            <w:lang w:val="el-GR"/>
            <w:rPrChange w:id="5806" w:author="Στάθης Καπ" w:date="2023-02-25T21:07:00Z">
              <w:rPr/>
            </w:rPrChange>
          </w:rPr>
          <w:t xml:space="preserve"> </w:t>
        </w:r>
        <w:r w:rsidR="00FD47DD">
          <w:t>TOPTW</w:t>
        </w:r>
        <w:r w:rsidR="00FD47DD">
          <w:rPr>
            <w:lang w:val="el-GR"/>
          </w:rPr>
          <w:t xml:space="preserve"> </w:t>
        </w:r>
      </w:ins>
      <w:ins w:id="5807" w:author="Στάθης Καπ" w:date="2023-02-25T21:09:00Z">
        <w:r w:rsidR="00FD47DD">
          <w:rPr>
            <w:lang w:val="el-GR"/>
          </w:rPr>
          <w:t>μπορεί να χειροτερέψει τη</w:t>
        </w:r>
      </w:ins>
      <w:ins w:id="5808" w:author="Στάθης Καπ" w:date="2023-02-25T21:10:00Z">
        <w:r w:rsidR="00FA2D9E">
          <w:rPr>
            <w:lang w:val="el-GR"/>
          </w:rPr>
          <w:t>ν ποιότητα</w:t>
        </w:r>
      </w:ins>
      <w:ins w:id="5809" w:author="Στάθης Καπ" w:date="2023-02-25T21:09:00Z">
        <w:r w:rsidR="00FD47DD">
          <w:rPr>
            <w:lang w:val="el-GR"/>
          </w:rPr>
          <w:t xml:space="preserve"> των λ</w:t>
        </w:r>
      </w:ins>
      <w:ins w:id="5810" w:author="Στάθης Καπ" w:date="2023-02-25T21:10:00Z">
        <w:r w:rsidR="00FD47DD">
          <w:rPr>
            <w:lang w:val="el-GR"/>
          </w:rPr>
          <w:t>ύσεων καθώς ό</w:t>
        </w:r>
      </w:ins>
      <w:del w:id="5811"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5812" w:author="Στάθης Καπ" w:date="2023-02-24T07:23:00Z">
        <w:r w:rsidR="00371114">
          <w:rPr>
            <w:lang w:val="el-GR"/>
          </w:rPr>
          <w:t>ην αφετηρία</w:t>
        </w:r>
      </w:ins>
      <w:del w:id="5813"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5814"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5815" w:author="Στάθης Καπ" w:date="2023-02-24T07:24:00Z">
        <w:r w:rsidR="00371114">
          <w:rPr>
            <w:lang w:val="el-GR"/>
          </w:rPr>
          <w:t xml:space="preserve">κόμβου, </w:t>
        </w:r>
      </w:ins>
      <w:ins w:id="5816" w:author="Στάθης Καπ" w:date="2023-02-25T21:11:00Z">
        <w:r w:rsidR="00BE1442">
          <w:rPr>
            <w:lang w:val="el-GR"/>
          </w:rPr>
          <w:t>που θα</w:t>
        </w:r>
      </w:ins>
      <w:ins w:id="5817" w:author="Στάθης Καπ" w:date="2023-02-24T07:24:00Z">
        <w:r w:rsidR="00371114">
          <w:rPr>
            <w:lang w:val="el-GR"/>
          </w:rPr>
          <w:t xml:space="preserve"> δ</w:t>
        </w:r>
      </w:ins>
      <w:ins w:id="5818" w:author="Στάθης Καπ" w:date="2023-02-25T21:11:00Z">
        <w:r w:rsidR="00BE1442">
          <w:rPr>
            <w:lang w:val="el-GR"/>
          </w:rPr>
          <w:t>έσμευε</w:t>
        </w:r>
      </w:ins>
      <w:ins w:id="5819" w:author="Στάθης Καπ" w:date="2023-02-24T07:25:00Z">
        <w:r w:rsidR="00371114">
          <w:rPr>
            <w:lang w:val="el-GR"/>
          </w:rPr>
          <w:t xml:space="preserve"> σημαντικό χρόνο </w:t>
        </w:r>
      </w:ins>
      <w:ins w:id="5820" w:author="Στάθης Καπ" w:date="2023-02-25T21:12:00Z">
        <w:r w:rsidR="00BE1442">
          <w:rPr>
            <w:lang w:val="el-GR"/>
          </w:rPr>
          <w:t>από την επίσκεψη</w:t>
        </w:r>
      </w:ins>
      <w:ins w:id="5821" w:author="Στάθης Καπ" w:date="2023-02-24T07:25:00Z">
        <w:r w:rsidR="00371114">
          <w:rPr>
            <w:lang w:val="el-GR"/>
          </w:rPr>
          <w:t xml:space="preserve"> κερδοφόρων κόμβων.</w:t>
        </w:r>
      </w:ins>
      <w:del w:id="5822"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rsidP="002220AE">
      <w:pPr>
        <w:rPr>
          <w:lang w:val="el-GR"/>
        </w:rPr>
      </w:pPr>
      <w:r>
        <w:rPr>
          <w:lang w:val="el-GR"/>
        </w:rPr>
        <w:t>Ό</w:t>
      </w:r>
      <w:r w:rsidR="00971577" w:rsidRPr="001A2EA4">
        <w:rPr>
          <w:lang w:val="el-GR"/>
        </w:rPr>
        <w:t xml:space="preserve">πως </w:t>
      </w:r>
      <w:ins w:id="5823" w:author="Στάθης Καπ" w:date="2023-02-01T06:01:00Z">
        <w:r w:rsidR="00C873A9">
          <w:rPr>
            <w:lang w:val="el-GR"/>
          </w:rPr>
          <w:t>αναλύθηκε</w:t>
        </w:r>
      </w:ins>
      <w:del w:id="5824"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5825"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5826" w:author="Στάθης Καπ" w:date="2023-03-08T05:14:00Z">
        <w:r w:rsidR="00285D35">
          <w:rPr>
            <w:lang w:val="el-GR"/>
          </w:rPr>
          <w:t>Η χρονική ολίσθηση</w:t>
        </w:r>
      </w:ins>
      <w:del w:id="5827" w:author="Στάθης Καπ" w:date="2023-03-08T05:14:00Z">
        <w:r w:rsidR="002D1148" w:rsidRPr="002D1148" w:rsidDel="00285D35">
          <w:rPr>
            <w:lang w:val="el-GR"/>
          </w:rPr>
          <w:delText xml:space="preserve">Το </w:delText>
        </w:r>
      </w:del>
      <w:del w:id="5828" w:author="Στάθης Καπ" w:date="2023-03-08T05:13:00Z">
        <w:r w:rsidR="00DB7B47" w:rsidDel="00285D35">
          <w:delText>shift</w:delText>
        </w:r>
        <w:r w:rsidR="002D1148" w:rsidRPr="002D1148" w:rsidDel="00285D35">
          <w:rPr>
            <w:lang w:val="el-GR"/>
          </w:rPr>
          <w:delText xml:space="preserve"> </w:delText>
        </w:r>
      </w:del>
      <w:ins w:id="5829"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3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831">
          <w:tblGrid>
            <w:gridCol w:w="618"/>
            <w:gridCol w:w="7601"/>
            <w:gridCol w:w="619"/>
          </w:tblGrid>
        </w:tblGridChange>
      </w:tblGrid>
      <w:tr w:rsidR="00E6705C" w14:paraId="1A90FBC2" w14:textId="77777777" w:rsidTr="00603993">
        <w:trPr>
          <w:ins w:id="5832" w:author="Στάθης Καπ" w:date="2023-02-01T21:30:00Z"/>
        </w:trPr>
        <w:tc>
          <w:tcPr>
            <w:tcW w:w="350" w:type="pct"/>
            <w:tcPrChange w:id="5833" w:author="Στάθης Καπ" w:date="2023-02-01T08:48:00Z">
              <w:tcPr>
                <w:tcW w:w="350" w:type="pct"/>
              </w:tcPr>
            </w:tcPrChange>
          </w:tcPr>
          <w:p w14:paraId="5828EDF2" w14:textId="77777777" w:rsidR="00E6705C" w:rsidRDefault="00E6705C">
            <w:pPr>
              <w:spacing w:after="160"/>
              <w:rPr>
                <w:ins w:id="5834" w:author="Στάθης Καπ" w:date="2023-02-01T21:30:00Z"/>
                <w:lang w:val="el-GR"/>
              </w:rPr>
              <w:pPrChange w:id="5835" w:author="Στάθης Καπ" w:date="2023-02-01T08:46:00Z">
                <w:pPr/>
              </w:pPrChange>
            </w:pPr>
          </w:p>
        </w:tc>
        <w:tc>
          <w:tcPr>
            <w:tcW w:w="4300" w:type="pct"/>
            <w:tcPrChange w:id="5836" w:author="Στάθης Καπ" w:date="2023-02-01T08:48:00Z">
              <w:tcPr>
                <w:tcW w:w="4300" w:type="pct"/>
              </w:tcPr>
            </w:tcPrChange>
          </w:tcPr>
          <w:p w14:paraId="353D3C00" w14:textId="4E192304" w:rsidR="00E6705C" w:rsidRPr="005846FF" w:rsidRDefault="00E6705C">
            <w:pPr>
              <w:spacing w:after="160"/>
              <w:rPr>
                <w:ins w:id="5837" w:author="Στάθης Καπ" w:date="2023-02-01T21:30:00Z"/>
                <w:lang w:val="el-GR"/>
              </w:rPr>
              <w:pPrChange w:id="5838" w:author="Στάθης Καπ" w:date="2023-02-01T08:46:00Z">
                <w:pPr/>
              </w:pPrChange>
            </w:pPr>
            <m:oMathPara>
              <m:oMath>
                <m:r>
                  <w:ins w:id="5839" w:author="Στάθης Καπ" w:date="2023-02-01T21:30:00Z">
                    <w:rPr>
                      <w:rFonts w:ascii="Cambria Math" w:hAnsi="Cambria Math"/>
                      <w:lang w:val="el-GR"/>
                    </w:rPr>
                    <m:t>shif</m:t>
                  </w:ins>
                </m:r>
                <m:sSub>
                  <m:sSubPr>
                    <m:ctrlPr>
                      <w:ins w:id="5840" w:author="Στάθης Καπ" w:date="2023-02-01T21:30:00Z">
                        <w:rPr>
                          <w:rFonts w:ascii="Cambria Math" w:hAnsi="Cambria Math"/>
                          <w:i/>
                          <w:lang w:val="el-GR"/>
                        </w:rPr>
                      </w:ins>
                    </m:ctrlPr>
                  </m:sSubPr>
                  <m:e>
                    <m:r>
                      <w:ins w:id="5841" w:author="Στάθης Καπ" w:date="2023-02-01T21:30:00Z">
                        <w:rPr>
                          <w:rFonts w:ascii="Cambria Math" w:hAnsi="Cambria Math"/>
                          <w:lang w:val="el-GR"/>
                        </w:rPr>
                        <m:t>t</m:t>
                      </w:ins>
                    </m:r>
                  </m:e>
                  <m:sub>
                    <m:r>
                      <w:ins w:id="5842" w:author="Στάθης Καπ" w:date="2023-02-01T21:30:00Z">
                        <w:rPr>
                          <w:rFonts w:ascii="Cambria Math" w:hAnsi="Cambria Math"/>
                          <w:lang w:val="el-GR"/>
                        </w:rPr>
                        <m:t>j</m:t>
                      </w:ins>
                    </m:r>
                  </m:sub>
                </m:sSub>
                <m:r>
                  <w:ins w:id="5843" w:author="Στάθης Καπ" w:date="2023-02-01T21:30:00Z">
                    <w:rPr>
                      <w:rFonts w:ascii="Cambria Math" w:hAnsi="Cambria Math"/>
                      <w:lang w:val="el-GR"/>
                    </w:rPr>
                    <m:t>=travelTim</m:t>
                  </w:ins>
                </m:r>
                <m:sSub>
                  <m:sSubPr>
                    <m:ctrlPr>
                      <w:ins w:id="5844" w:author="Στάθης Καπ" w:date="2023-02-01T21:30:00Z">
                        <w:rPr>
                          <w:rFonts w:ascii="Cambria Math" w:hAnsi="Cambria Math"/>
                          <w:i/>
                        </w:rPr>
                      </w:ins>
                    </m:ctrlPr>
                  </m:sSubPr>
                  <m:e>
                    <m:r>
                      <w:ins w:id="5845" w:author="Στάθης Καπ" w:date="2023-02-01T21:30:00Z">
                        <w:rPr>
                          <w:rFonts w:ascii="Cambria Math" w:hAnsi="Cambria Math"/>
                        </w:rPr>
                        <m:t>e</m:t>
                      </w:ins>
                    </m:r>
                  </m:e>
                  <m:sub>
                    <m:r>
                      <w:ins w:id="5846" w:author="Στάθης Καπ" w:date="2023-02-01T21:30:00Z">
                        <w:rPr>
                          <w:rFonts w:ascii="Cambria Math" w:hAnsi="Cambria Math"/>
                        </w:rPr>
                        <m:t>i→j</m:t>
                      </w:ins>
                    </m:r>
                  </m:sub>
                </m:sSub>
                <m:r>
                  <w:ins w:id="5847" w:author="Στάθης Καπ" w:date="2023-02-01T21:30:00Z">
                    <w:rPr>
                      <w:rFonts w:ascii="Cambria Math" w:hAnsi="Cambria Math"/>
                      <w:lang w:val="el-GR"/>
                    </w:rPr>
                    <m:t>+wai</m:t>
                  </w:ins>
                </m:r>
                <m:sSub>
                  <m:sSubPr>
                    <m:ctrlPr>
                      <w:ins w:id="5848" w:author="Στάθης Καπ" w:date="2023-02-01T21:30:00Z">
                        <w:rPr>
                          <w:rFonts w:ascii="Cambria Math" w:hAnsi="Cambria Math"/>
                          <w:i/>
                          <w:lang w:val="el-GR"/>
                        </w:rPr>
                      </w:ins>
                    </m:ctrlPr>
                  </m:sSubPr>
                  <m:e>
                    <m:r>
                      <w:ins w:id="5849" w:author="Στάθης Καπ" w:date="2023-02-01T21:30:00Z">
                        <w:rPr>
                          <w:rFonts w:ascii="Cambria Math" w:hAnsi="Cambria Math"/>
                          <w:lang w:val="el-GR"/>
                        </w:rPr>
                        <m:t>t</m:t>
                      </w:ins>
                    </m:r>
                  </m:e>
                  <m:sub>
                    <m:r>
                      <w:ins w:id="5850" w:author="Στάθης Καπ" w:date="2023-02-01T21:30:00Z">
                        <w:rPr>
                          <w:rFonts w:ascii="Cambria Math" w:hAnsi="Cambria Math"/>
                          <w:lang w:val="el-GR"/>
                        </w:rPr>
                        <m:t>j</m:t>
                      </w:ins>
                    </m:r>
                  </m:sub>
                </m:sSub>
                <m:r>
                  <w:ins w:id="5851" w:author="Στάθης Καπ" w:date="2023-02-01T21:30:00Z">
                    <w:rPr>
                      <w:rFonts w:ascii="Cambria Math" w:hAnsi="Cambria Math"/>
                      <w:lang w:val="el-GR"/>
                    </w:rPr>
                    <m:t>+visitDu</m:t>
                  </w:ins>
                </m:r>
                <m:sSub>
                  <m:sSubPr>
                    <m:ctrlPr>
                      <w:ins w:id="5852" w:author="Στάθης Καπ" w:date="2023-02-01T21:30:00Z">
                        <w:rPr>
                          <w:rFonts w:ascii="Cambria Math" w:hAnsi="Cambria Math"/>
                          <w:i/>
                          <w:lang w:val="el-GR"/>
                        </w:rPr>
                      </w:ins>
                    </m:ctrlPr>
                  </m:sSubPr>
                  <m:e>
                    <m:r>
                      <w:ins w:id="5853" w:author="Στάθης Καπ" w:date="2023-02-01T21:30:00Z">
                        <w:rPr>
                          <w:rFonts w:ascii="Cambria Math" w:hAnsi="Cambria Math"/>
                          <w:lang w:val="el-GR"/>
                        </w:rPr>
                        <m:t>r</m:t>
                      </w:ins>
                    </m:r>
                  </m:e>
                  <m:sub>
                    <m:r>
                      <w:ins w:id="5854" w:author="Στάθης Καπ" w:date="2023-02-01T21:30:00Z">
                        <w:rPr>
                          <w:rFonts w:ascii="Cambria Math" w:hAnsi="Cambria Math"/>
                          <w:lang w:val="el-GR"/>
                        </w:rPr>
                        <m:t>j</m:t>
                      </w:ins>
                    </m:r>
                  </m:sub>
                </m:sSub>
                <m:r>
                  <w:ins w:id="5855" w:author="Στάθης Καπ" w:date="2023-02-01T21:30:00Z">
                    <w:rPr>
                      <w:rFonts w:ascii="Cambria Math" w:hAnsi="Cambria Math"/>
                      <w:lang w:val="el-GR"/>
                    </w:rPr>
                    <m:t>+travelTim</m:t>
                  </w:ins>
                </m:r>
                <m:sSub>
                  <m:sSubPr>
                    <m:ctrlPr>
                      <w:ins w:id="5856" w:author="Στάθης Καπ" w:date="2023-02-01T21:30:00Z">
                        <w:rPr>
                          <w:rFonts w:ascii="Cambria Math" w:hAnsi="Cambria Math"/>
                          <w:i/>
                          <w:lang w:val="el-GR"/>
                        </w:rPr>
                      </w:ins>
                    </m:ctrlPr>
                  </m:sSubPr>
                  <m:e>
                    <m:r>
                      <w:ins w:id="5857" w:author="Στάθης Καπ" w:date="2023-02-01T21:30:00Z">
                        <w:rPr>
                          <w:rFonts w:ascii="Cambria Math" w:hAnsi="Cambria Math"/>
                          <w:lang w:val="el-GR"/>
                        </w:rPr>
                        <m:t>e</m:t>
                      </w:ins>
                    </m:r>
                  </m:e>
                  <m:sub>
                    <m:r>
                      <w:ins w:id="5858" w:author="Στάθης Καπ" w:date="2023-02-01T21:30:00Z">
                        <w:rPr>
                          <w:rFonts w:ascii="Cambria Math" w:hAnsi="Cambria Math"/>
                          <w:lang w:val="el-GR"/>
                        </w:rPr>
                        <m:t>j→k</m:t>
                      </w:ins>
                    </m:r>
                  </m:sub>
                </m:sSub>
                <m:r>
                  <w:ins w:id="5859" w:author="Στάθης Καπ" w:date="2023-02-01T21:30:00Z">
                    <w:rPr>
                      <w:rFonts w:ascii="Cambria Math" w:hAnsi="Cambria Math"/>
                      <w:lang w:val="el-GR"/>
                    </w:rPr>
                    <m:t>-travelTim</m:t>
                  </w:ins>
                </m:r>
                <m:sSub>
                  <m:sSubPr>
                    <m:ctrlPr>
                      <w:ins w:id="5860" w:author="Στάθης Καπ" w:date="2023-02-01T21:30:00Z">
                        <w:rPr>
                          <w:rFonts w:ascii="Cambria Math" w:hAnsi="Cambria Math"/>
                          <w:i/>
                          <w:lang w:val="el-GR"/>
                        </w:rPr>
                      </w:ins>
                    </m:ctrlPr>
                  </m:sSubPr>
                  <m:e>
                    <m:r>
                      <w:ins w:id="5861" w:author="Στάθης Καπ" w:date="2023-02-01T21:30:00Z">
                        <w:rPr>
                          <w:rFonts w:ascii="Cambria Math" w:hAnsi="Cambria Math"/>
                          <w:lang w:val="el-GR"/>
                        </w:rPr>
                        <m:t>e</m:t>
                      </w:ins>
                    </m:r>
                  </m:e>
                  <m:sub>
                    <m:r>
                      <w:ins w:id="5862" w:author="Στάθης Καπ" w:date="2023-02-01T21:30:00Z">
                        <w:rPr>
                          <w:rFonts w:ascii="Cambria Math" w:hAnsi="Cambria Math"/>
                          <w:lang w:val="el-GR"/>
                        </w:rPr>
                        <m:t>i→k</m:t>
                      </w:ins>
                    </m:r>
                  </m:sub>
                </m:sSub>
              </m:oMath>
            </m:oMathPara>
          </w:p>
        </w:tc>
        <w:tc>
          <w:tcPr>
            <w:tcW w:w="350" w:type="pct"/>
            <w:vAlign w:val="center"/>
            <w:tcPrChange w:id="5863" w:author="Στάθης Καπ" w:date="2023-02-01T08:48:00Z">
              <w:tcPr>
                <w:tcW w:w="350" w:type="pct"/>
                <w:vAlign w:val="bottom"/>
              </w:tcPr>
            </w:tcPrChange>
          </w:tcPr>
          <w:p w14:paraId="093392BC" w14:textId="590A52F9" w:rsidR="00E6705C" w:rsidRPr="00603993" w:rsidRDefault="00E6705C">
            <w:pPr>
              <w:pStyle w:val="Caption"/>
              <w:spacing w:after="160"/>
              <w:rPr>
                <w:ins w:id="5864" w:author="Στάθης Καπ" w:date="2023-02-01T21:30:00Z"/>
                <w:sz w:val="18"/>
                <w:rPrChange w:id="5865" w:author="Στάθης Καπ" w:date="2023-02-01T08:49:00Z">
                  <w:rPr>
                    <w:ins w:id="5866" w:author="Στάθης Καπ" w:date="2023-02-01T21:30:00Z"/>
                    <w:lang w:val="el-GR"/>
                  </w:rPr>
                </w:rPrChange>
              </w:rPr>
              <w:pPrChange w:id="5867" w:author="Στάθης Καπ" w:date="2023-02-01T08:47:00Z">
                <w:pPr/>
              </w:pPrChange>
            </w:pPr>
            <w:ins w:id="5868"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69"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70" w:author="Στάθης Καπ" w:date="2023-03-11T10:39:00Z">
              <w:r w:rsidR="00657928">
                <w:rPr>
                  <w:noProof/>
                  <w:lang w:val="el-GR"/>
                </w:rPr>
                <w:t>8</w:t>
              </w:r>
            </w:ins>
            <w:del w:id="5871" w:author="Στάθης Καπ" w:date="2023-02-12T05:59:00Z">
              <w:r w:rsidDel="00237FE3">
                <w:rPr>
                  <w:noProof/>
                  <w:lang w:val="el-GR"/>
                </w:rPr>
                <w:delText>6</w:delText>
              </w:r>
            </w:del>
            <w:ins w:id="5872"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5873" w:author="Στάθης Καπ" w:date="2023-02-01T21:30:00Z"/>
          <w:rFonts w:eastAsiaTheme="minorEastAsia"/>
          <w:lang w:val="el-GR"/>
        </w:rPr>
      </w:pPr>
    </w:p>
    <w:p w14:paraId="4AAFABB0" w14:textId="2CB1CE6D" w:rsidR="00866244" w:rsidRPr="00597D9F" w:rsidDel="00910441" w:rsidRDefault="00BD0527" w:rsidP="002220AE">
      <w:pPr>
        <w:rPr>
          <w:del w:id="5874" w:author="Στάθης Καπ" w:date="2023-02-25T21:13:00Z"/>
          <w:rFonts w:eastAsiaTheme="minorEastAsia"/>
          <w:lang w:val="el-GR"/>
        </w:rPr>
      </w:pPr>
      <m:oMathPara>
        <m:oMath>
          <m:r>
            <w:del w:id="5875" w:author="Στάθης Καπ" w:date="2023-02-01T21:30:00Z">
              <w:rPr>
                <w:rFonts w:ascii="Cambria Math" w:hAnsi="Cambria Math"/>
                <w:lang w:val="el-GR"/>
              </w:rPr>
              <m:t>shif</m:t>
            </w:del>
          </m:r>
          <m:sSub>
            <m:sSubPr>
              <m:ctrlPr>
                <w:del w:id="5876" w:author="Στάθης Καπ" w:date="2023-02-01T21:30:00Z">
                  <w:rPr>
                    <w:rFonts w:ascii="Cambria Math" w:hAnsi="Cambria Math"/>
                    <w:i/>
                    <w:lang w:val="el-GR"/>
                  </w:rPr>
                </w:del>
              </m:ctrlPr>
            </m:sSubPr>
            <m:e>
              <m:r>
                <w:del w:id="5877" w:author="Στάθης Καπ" w:date="2023-02-01T21:30:00Z">
                  <w:rPr>
                    <w:rFonts w:ascii="Cambria Math" w:hAnsi="Cambria Math"/>
                    <w:lang w:val="el-GR"/>
                  </w:rPr>
                  <m:t>t</m:t>
                </w:del>
              </m:r>
            </m:e>
            <m:sub>
              <m:r>
                <w:del w:id="5878" w:author="Στάθης Καπ" w:date="2023-02-01T21:30:00Z">
                  <w:rPr>
                    <w:rFonts w:ascii="Cambria Math" w:hAnsi="Cambria Math"/>
                    <w:lang w:val="el-GR"/>
                  </w:rPr>
                  <m:t>j</m:t>
                </w:del>
              </m:r>
            </m:sub>
          </m:sSub>
          <m:r>
            <w:del w:id="5879" w:author="Στάθης Καπ" w:date="2023-02-01T21:30:00Z">
              <w:rPr>
                <w:rFonts w:ascii="Cambria Math" w:hAnsi="Cambria Math"/>
                <w:lang w:val="el-GR"/>
              </w:rPr>
              <m:t>=</m:t>
            </w:del>
          </m:r>
          <w:bookmarkStart w:id="5880" w:name="_Hlk124878225"/>
          <m:r>
            <w:del w:id="5881" w:author="Στάθης Καπ" w:date="2023-02-01T21:30:00Z">
              <w:rPr>
                <w:rFonts w:ascii="Cambria Math" w:hAnsi="Cambria Math"/>
                <w:lang w:val="el-GR"/>
              </w:rPr>
              <m:t>travelTim</m:t>
            </w:del>
          </m:r>
          <m:sSub>
            <m:sSubPr>
              <m:ctrlPr>
                <w:del w:id="5882" w:author="Στάθης Καπ" w:date="2023-02-01T21:30:00Z">
                  <w:rPr>
                    <w:rFonts w:ascii="Cambria Math" w:hAnsi="Cambria Math"/>
                    <w:i/>
                  </w:rPr>
                </w:del>
              </m:ctrlPr>
            </m:sSubPr>
            <m:e>
              <m:r>
                <w:del w:id="5883" w:author="Στάθης Καπ" w:date="2023-02-01T21:30:00Z">
                  <w:rPr>
                    <w:rFonts w:ascii="Cambria Math" w:hAnsi="Cambria Math"/>
                  </w:rPr>
                  <m:t>e</m:t>
                </w:del>
              </m:r>
            </m:e>
            <m:sub>
              <m:r>
                <w:del w:id="5884" w:author="Στάθης Καπ" w:date="2023-02-01T21:30:00Z">
                  <w:rPr>
                    <w:rFonts w:ascii="Cambria Math" w:hAnsi="Cambria Math"/>
                  </w:rPr>
                  <m:t>i→j</m:t>
                </w:del>
              </m:r>
            </m:sub>
          </m:sSub>
          <w:bookmarkEnd w:id="5880"/>
          <m:r>
            <w:del w:id="5885" w:author="Στάθης Καπ" w:date="2023-02-01T21:30:00Z">
              <w:rPr>
                <w:rFonts w:ascii="Cambria Math" w:hAnsi="Cambria Math"/>
                <w:lang w:val="el-GR"/>
              </w:rPr>
              <m:t>+wai</m:t>
            </w:del>
          </m:r>
          <m:sSub>
            <m:sSubPr>
              <m:ctrlPr>
                <w:del w:id="5886" w:author="Στάθης Καπ" w:date="2023-02-01T21:30:00Z">
                  <w:rPr>
                    <w:rFonts w:ascii="Cambria Math" w:hAnsi="Cambria Math"/>
                    <w:i/>
                    <w:lang w:val="el-GR"/>
                  </w:rPr>
                </w:del>
              </m:ctrlPr>
            </m:sSubPr>
            <m:e>
              <m:r>
                <w:del w:id="5887" w:author="Στάθης Καπ" w:date="2023-02-01T21:30:00Z">
                  <w:rPr>
                    <w:rFonts w:ascii="Cambria Math" w:hAnsi="Cambria Math"/>
                    <w:lang w:val="el-GR"/>
                  </w:rPr>
                  <m:t>t</m:t>
                </w:del>
              </m:r>
            </m:e>
            <m:sub>
              <m:r>
                <w:del w:id="5888" w:author="Στάθης Καπ" w:date="2023-02-01T21:30:00Z">
                  <w:rPr>
                    <w:rFonts w:ascii="Cambria Math" w:hAnsi="Cambria Math"/>
                    <w:lang w:val="el-GR"/>
                  </w:rPr>
                  <m:t>j</m:t>
                </w:del>
              </m:r>
            </m:sub>
          </m:sSub>
          <m:r>
            <w:del w:id="5889" w:author="Στάθης Καπ" w:date="2023-02-01T21:30:00Z">
              <w:rPr>
                <w:rFonts w:ascii="Cambria Math" w:hAnsi="Cambria Math"/>
                <w:lang w:val="el-GR"/>
              </w:rPr>
              <m:t>+visitDu</m:t>
            </w:del>
          </m:r>
          <m:sSub>
            <m:sSubPr>
              <m:ctrlPr>
                <w:del w:id="5890" w:author="Στάθης Καπ" w:date="2023-02-01T21:30:00Z">
                  <w:rPr>
                    <w:rFonts w:ascii="Cambria Math" w:hAnsi="Cambria Math"/>
                    <w:i/>
                    <w:lang w:val="el-GR"/>
                  </w:rPr>
                </w:del>
              </m:ctrlPr>
            </m:sSubPr>
            <m:e>
              <m:r>
                <w:del w:id="5891" w:author="Στάθης Καπ" w:date="2023-02-01T21:30:00Z">
                  <w:rPr>
                    <w:rFonts w:ascii="Cambria Math" w:hAnsi="Cambria Math"/>
                    <w:lang w:val="el-GR"/>
                  </w:rPr>
                  <m:t>r</m:t>
                </w:del>
              </m:r>
            </m:e>
            <m:sub>
              <m:r>
                <w:del w:id="5892" w:author="Στάθης Καπ" w:date="2023-02-01T21:30:00Z">
                  <w:rPr>
                    <w:rFonts w:ascii="Cambria Math" w:hAnsi="Cambria Math"/>
                    <w:lang w:val="el-GR"/>
                  </w:rPr>
                  <m:t>j</m:t>
                </w:del>
              </m:r>
            </m:sub>
          </m:sSub>
          <m:r>
            <w:del w:id="5893" w:author="Στάθης Καπ" w:date="2023-02-01T21:30:00Z">
              <w:rPr>
                <w:rFonts w:ascii="Cambria Math" w:hAnsi="Cambria Math"/>
                <w:lang w:val="el-GR"/>
              </w:rPr>
              <m:t>+travelTim</m:t>
            </w:del>
          </m:r>
          <m:sSub>
            <m:sSubPr>
              <m:ctrlPr>
                <w:del w:id="5894" w:author="Στάθης Καπ" w:date="2023-02-01T21:30:00Z">
                  <w:rPr>
                    <w:rFonts w:ascii="Cambria Math" w:hAnsi="Cambria Math"/>
                    <w:i/>
                    <w:lang w:val="el-GR"/>
                  </w:rPr>
                </w:del>
              </m:ctrlPr>
            </m:sSubPr>
            <m:e>
              <m:r>
                <w:del w:id="5895" w:author="Στάθης Καπ" w:date="2023-02-01T21:30:00Z">
                  <w:rPr>
                    <w:rFonts w:ascii="Cambria Math" w:hAnsi="Cambria Math"/>
                    <w:lang w:val="el-GR"/>
                  </w:rPr>
                  <m:t>e</m:t>
                </w:del>
              </m:r>
            </m:e>
            <m:sub>
              <m:r>
                <w:del w:id="5896" w:author="Στάθης Καπ" w:date="2023-02-01T21:30:00Z">
                  <w:rPr>
                    <w:rFonts w:ascii="Cambria Math" w:hAnsi="Cambria Math"/>
                    <w:lang w:val="el-GR"/>
                  </w:rPr>
                  <m:t>j→k</m:t>
                </w:del>
              </m:r>
            </m:sub>
          </m:sSub>
          <m:r>
            <w:del w:id="5897" w:author="Στάθης Καπ" w:date="2023-02-01T21:30:00Z">
              <w:rPr>
                <w:rFonts w:ascii="Cambria Math" w:hAnsi="Cambria Math"/>
                <w:lang w:val="el-GR"/>
              </w:rPr>
              <m:t>-travelTim</m:t>
            </w:del>
          </m:r>
          <m:sSub>
            <m:sSubPr>
              <m:ctrlPr>
                <w:del w:id="5898" w:author="Στάθης Καπ" w:date="2023-02-01T21:30:00Z">
                  <w:rPr>
                    <w:rFonts w:ascii="Cambria Math" w:hAnsi="Cambria Math"/>
                    <w:i/>
                    <w:lang w:val="el-GR"/>
                  </w:rPr>
                </w:del>
              </m:ctrlPr>
            </m:sSubPr>
            <m:e>
              <m:r>
                <w:del w:id="5899" w:author="Στάθης Καπ" w:date="2023-02-01T21:30:00Z">
                  <w:rPr>
                    <w:rFonts w:ascii="Cambria Math" w:hAnsi="Cambria Math"/>
                    <w:lang w:val="el-GR"/>
                  </w:rPr>
                  <m:t>e</m:t>
                </w:del>
              </m:r>
            </m:e>
            <m:sub>
              <m:r>
                <w:del w:id="5900"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0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5902">
          <w:tblGrid>
            <w:gridCol w:w="618"/>
            <w:gridCol w:w="7601"/>
            <w:gridCol w:w="619"/>
          </w:tblGrid>
        </w:tblGridChange>
      </w:tblGrid>
      <w:tr w:rsidR="00180EF4" w14:paraId="18BED39B" w14:textId="77777777" w:rsidTr="00603993">
        <w:trPr>
          <w:ins w:id="5903" w:author="Στάθης Καπ" w:date="2023-02-01T21:31:00Z"/>
        </w:trPr>
        <w:tc>
          <w:tcPr>
            <w:tcW w:w="350" w:type="pct"/>
            <w:tcPrChange w:id="5904" w:author="Στάθης Καπ" w:date="2023-02-01T08:48:00Z">
              <w:tcPr>
                <w:tcW w:w="350" w:type="pct"/>
              </w:tcPr>
            </w:tcPrChange>
          </w:tcPr>
          <w:p w14:paraId="518F61CC" w14:textId="77777777" w:rsidR="00180EF4" w:rsidRDefault="00180EF4">
            <w:pPr>
              <w:spacing w:after="160"/>
              <w:rPr>
                <w:ins w:id="5905" w:author="Στάθης Καπ" w:date="2023-02-01T21:31:00Z"/>
                <w:lang w:val="el-GR"/>
              </w:rPr>
              <w:pPrChange w:id="5906" w:author="Στάθης Καπ" w:date="2023-02-01T08:46:00Z">
                <w:pPr/>
              </w:pPrChange>
            </w:pPr>
          </w:p>
        </w:tc>
        <w:tc>
          <w:tcPr>
            <w:tcW w:w="4300" w:type="pct"/>
            <w:tcPrChange w:id="5907" w:author="Στάθης Καπ" w:date="2023-02-01T08:48:00Z">
              <w:tcPr>
                <w:tcW w:w="4300" w:type="pct"/>
              </w:tcPr>
            </w:tcPrChange>
          </w:tcPr>
          <w:p w14:paraId="04A7C25A" w14:textId="3F9871A4" w:rsidR="00180EF4" w:rsidRPr="005846FF" w:rsidRDefault="00180EF4">
            <w:pPr>
              <w:spacing w:after="160"/>
              <w:rPr>
                <w:ins w:id="5908" w:author="Στάθης Καπ" w:date="2023-02-01T21:31:00Z"/>
                <w:lang w:val="el-GR"/>
              </w:rPr>
              <w:pPrChange w:id="5909" w:author="Στάθης Καπ" w:date="2023-02-01T08:46:00Z">
                <w:pPr/>
              </w:pPrChange>
            </w:pPr>
            <m:oMathPara>
              <m:oMath>
                <m:r>
                  <w:ins w:id="5910" w:author="Στάθης Καπ" w:date="2023-02-01T21:31:00Z">
                    <w:rPr>
                      <w:rFonts w:ascii="Cambria Math" w:hAnsi="Cambria Math"/>
                      <w:lang w:val="el-GR"/>
                    </w:rPr>
                    <m:t>shif</m:t>
                  </w:ins>
                </m:r>
                <m:sSub>
                  <m:sSubPr>
                    <m:ctrlPr>
                      <w:ins w:id="5911" w:author="Στάθης Καπ" w:date="2023-02-01T21:31:00Z">
                        <w:rPr>
                          <w:rFonts w:ascii="Cambria Math" w:hAnsi="Cambria Math"/>
                          <w:i/>
                          <w:lang w:val="el-GR"/>
                        </w:rPr>
                      </w:ins>
                    </m:ctrlPr>
                  </m:sSubPr>
                  <m:e>
                    <m:r>
                      <w:ins w:id="5912" w:author="Στάθης Καπ" w:date="2023-02-01T21:31:00Z">
                        <w:rPr>
                          <w:rFonts w:ascii="Cambria Math" w:hAnsi="Cambria Math"/>
                          <w:lang w:val="el-GR"/>
                        </w:rPr>
                        <m:t>t</m:t>
                      </w:ins>
                    </m:r>
                  </m:e>
                  <m:sub>
                    <m:r>
                      <w:ins w:id="5913" w:author="Στάθης Καπ" w:date="2023-02-01T21:31:00Z">
                        <w:rPr>
                          <w:rFonts w:ascii="Cambria Math" w:hAnsi="Cambria Math"/>
                          <w:lang w:val="el-GR"/>
                        </w:rPr>
                        <m:t>j</m:t>
                      </w:ins>
                    </m:r>
                  </m:sub>
                </m:sSub>
                <m:r>
                  <w:ins w:id="5914" w:author="Στάθης Καπ" w:date="2023-02-01T21:31:00Z">
                    <w:rPr>
                      <w:rFonts w:ascii="Cambria Math" w:hAnsi="Cambria Math"/>
                      <w:lang w:val="el-GR"/>
                    </w:rPr>
                    <m:t>=travelTim</m:t>
                  </w:ins>
                </m:r>
                <m:sSub>
                  <m:sSubPr>
                    <m:ctrlPr>
                      <w:ins w:id="5915" w:author="Στάθης Καπ" w:date="2023-02-01T21:31:00Z">
                        <w:rPr>
                          <w:rFonts w:ascii="Cambria Math" w:hAnsi="Cambria Math"/>
                          <w:i/>
                        </w:rPr>
                      </w:ins>
                    </m:ctrlPr>
                  </m:sSubPr>
                  <m:e>
                    <m:r>
                      <w:ins w:id="5916" w:author="Στάθης Καπ" w:date="2023-02-01T21:31:00Z">
                        <w:rPr>
                          <w:rFonts w:ascii="Cambria Math" w:hAnsi="Cambria Math"/>
                        </w:rPr>
                        <m:t>e</m:t>
                      </w:ins>
                    </m:r>
                  </m:e>
                  <m:sub>
                    <m:r>
                      <w:ins w:id="5917" w:author="Στάθης Καπ" w:date="2023-02-01T21:31:00Z">
                        <w:rPr>
                          <w:rFonts w:ascii="Cambria Math" w:hAnsi="Cambria Math"/>
                        </w:rPr>
                        <m:t>i→j</m:t>
                      </w:ins>
                    </m:r>
                  </m:sub>
                </m:sSub>
                <m:r>
                  <w:ins w:id="5918" w:author="Στάθης Καπ" w:date="2023-02-01T21:31:00Z">
                    <w:rPr>
                      <w:rFonts w:ascii="Cambria Math" w:hAnsi="Cambria Math"/>
                      <w:lang w:val="el-GR"/>
                    </w:rPr>
                    <m:t>+wai</m:t>
                  </w:ins>
                </m:r>
                <m:sSub>
                  <m:sSubPr>
                    <m:ctrlPr>
                      <w:ins w:id="5919" w:author="Στάθης Καπ" w:date="2023-02-01T21:31:00Z">
                        <w:rPr>
                          <w:rFonts w:ascii="Cambria Math" w:hAnsi="Cambria Math"/>
                          <w:i/>
                          <w:lang w:val="el-GR"/>
                        </w:rPr>
                      </w:ins>
                    </m:ctrlPr>
                  </m:sSubPr>
                  <m:e>
                    <m:r>
                      <w:ins w:id="5920" w:author="Στάθης Καπ" w:date="2023-02-01T21:31:00Z">
                        <w:rPr>
                          <w:rFonts w:ascii="Cambria Math" w:hAnsi="Cambria Math"/>
                          <w:lang w:val="el-GR"/>
                        </w:rPr>
                        <m:t>t</m:t>
                      </w:ins>
                    </m:r>
                  </m:e>
                  <m:sub>
                    <m:r>
                      <w:ins w:id="5921" w:author="Στάθης Καπ" w:date="2023-02-01T21:31:00Z">
                        <w:rPr>
                          <w:rFonts w:ascii="Cambria Math" w:hAnsi="Cambria Math"/>
                          <w:lang w:val="el-GR"/>
                        </w:rPr>
                        <m:t>j</m:t>
                      </w:ins>
                    </m:r>
                  </m:sub>
                </m:sSub>
                <m:r>
                  <w:ins w:id="5922" w:author="Στάθης Καπ" w:date="2023-02-01T21:31:00Z">
                    <w:rPr>
                      <w:rFonts w:ascii="Cambria Math" w:hAnsi="Cambria Math"/>
                      <w:lang w:val="el-GR"/>
                    </w:rPr>
                    <m:t>+visitDu</m:t>
                  </w:ins>
                </m:r>
                <m:sSub>
                  <m:sSubPr>
                    <m:ctrlPr>
                      <w:ins w:id="5923" w:author="Στάθης Καπ" w:date="2023-02-01T21:31:00Z">
                        <w:rPr>
                          <w:rFonts w:ascii="Cambria Math" w:hAnsi="Cambria Math"/>
                          <w:i/>
                          <w:lang w:val="el-GR"/>
                        </w:rPr>
                      </w:ins>
                    </m:ctrlPr>
                  </m:sSubPr>
                  <m:e>
                    <m:r>
                      <w:ins w:id="5924" w:author="Στάθης Καπ" w:date="2023-02-01T21:31:00Z">
                        <w:rPr>
                          <w:rFonts w:ascii="Cambria Math" w:hAnsi="Cambria Math"/>
                          <w:lang w:val="el-GR"/>
                        </w:rPr>
                        <m:t>r</m:t>
                      </w:ins>
                    </m:r>
                  </m:e>
                  <m:sub>
                    <m:r>
                      <w:ins w:id="5925" w:author="Στάθης Καπ" w:date="2023-02-01T21:31:00Z">
                        <w:rPr>
                          <w:rFonts w:ascii="Cambria Math" w:hAnsi="Cambria Math"/>
                          <w:lang w:val="el-GR"/>
                        </w:rPr>
                        <m:t>j</m:t>
                      </w:ins>
                    </m:r>
                  </m:sub>
                </m:sSub>
              </m:oMath>
            </m:oMathPara>
          </w:p>
        </w:tc>
        <w:tc>
          <w:tcPr>
            <w:tcW w:w="350" w:type="pct"/>
            <w:vAlign w:val="center"/>
            <w:tcPrChange w:id="5926" w:author="Στάθης Καπ" w:date="2023-02-01T08:48:00Z">
              <w:tcPr>
                <w:tcW w:w="350" w:type="pct"/>
                <w:vAlign w:val="bottom"/>
              </w:tcPr>
            </w:tcPrChange>
          </w:tcPr>
          <w:p w14:paraId="32D7B81C" w14:textId="3C99C1DE" w:rsidR="00180EF4" w:rsidRPr="00603993" w:rsidRDefault="00180EF4">
            <w:pPr>
              <w:pStyle w:val="Caption"/>
              <w:spacing w:after="160"/>
              <w:rPr>
                <w:ins w:id="5927" w:author="Στάθης Καπ" w:date="2023-02-01T21:31:00Z"/>
                <w:sz w:val="18"/>
                <w:rPrChange w:id="5928" w:author="Στάθης Καπ" w:date="2023-02-01T08:49:00Z">
                  <w:rPr>
                    <w:ins w:id="5929" w:author="Στάθης Καπ" w:date="2023-02-01T21:31:00Z"/>
                    <w:lang w:val="el-GR"/>
                  </w:rPr>
                </w:rPrChange>
              </w:rPr>
              <w:pPrChange w:id="5930" w:author="Στάθης Καπ" w:date="2023-02-01T08:47:00Z">
                <w:pPr/>
              </w:pPrChange>
            </w:pPr>
            <w:ins w:id="5931"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932"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933" w:author="Στάθης Καπ" w:date="2023-03-11T10:39:00Z">
              <w:r w:rsidR="00657928">
                <w:rPr>
                  <w:noProof/>
                  <w:lang w:val="el-GR"/>
                </w:rPr>
                <w:t>9</w:t>
              </w:r>
            </w:ins>
            <w:del w:id="5934" w:author="Στάθης Καπ" w:date="2023-02-12T05:59:00Z">
              <w:r w:rsidDel="00237FE3">
                <w:rPr>
                  <w:noProof/>
                  <w:lang w:val="el-GR"/>
                </w:rPr>
                <w:delText>7</w:delText>
              </w:r>
            </w:del>
            <w:ins w:id="5935" w:author="Στάθης Καπ" w:date="2023-02-01T21:31:00Z">
              <w:r>
                <w:rPr>
                  <w:lang w:val="el-GR"/>
                </w:rPr>
                <w:fldChar w:fldCharType="end"/>
              </w:r>
              <w:r>
                <w:t>)</w:t>
              </w:r>
            </w:ins>
          </w:p>
        </w:tc>
      </w:tr>
    </w:tbl>
    <w:p w14:paraId="510540AF" w14:textId="40FB1319" w:rsidR="00180EF4" w:rsidDel="00BC49CF" w:rsidRDefault="00BC49CF" w:rsidP="002220AE">
      <w:pPr>
        <w:rPr>
          <w:del w:id="5936" w:author="Στάθης Καπ" w:date="2023-02-01T21:31:00Z"/>
          <w:rFonts w:eastAsiaTheme="minorEastAsia"/>
          <w:lang w:val="el-GR"/>
        </w:rPr>
      </w:pPr>
      <w:ins w:id="5937" w:author="Στάθης Καπ" w:date="2023-03-08T05:17:00Z">
        <w:r>
          <w:rPr>
            <w:rFonts w:eastAsiaTheme="minorEastAsia"/>
            <w:lang w:val="el-GR"/>
          </w:rPr>
          <w:t xml:space="preserve">Η θέση εισαγωγής, που δίνει το καλύτερο σκορ </w:t>
        </w:r>
      </w:ins>
      <w:ins w:id="5938"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5939" w:author="Στάθης Καπ" w:date="2023-03-08T05:18:00Z">
              <w:rPr>
                <w:rFonts w:eastAsiaTheme="minorEastAsia"/>
              </w:rPr>
            </w:rPrChange>
          </w:rPr>
          <w:t xml:space="preserve">. </w:t>
        </w:r>
        <w:r>
          <w:rPr>
            <w:rFonts w:eastAsiaTheme="minorEastAsia"/>
            <w:lang w:val="el-GR"/>
          </w:rPr>
          <w:t xml:space="preserve">Στον αλγόριθμο των </w:t>
        </w:r>
      </w:ins>
      <w:ins w:id="5940" w:author="Στάθης Καπ" w:date="2023-03-08T05:20:00Z">
        <w:r>
          <w:rPr>
            <w:rFonts w:eastAsiaTheme="minorEastAsia"/>
          </w:rPr>
          <w:t>Vansteenwegen</w:t>
        </w:r>
      </w:ins>
      <w:ins w:id="5941" w:author="Στάθης Καπ" w:date="2023-03-08T05:18:00Z">
        <w:r w:rsidRPr="00BC49CF">
          <w:rPr>
            <w:rFonts w:eastAsiaTheme="minorEastAsia"/>
            <w:lang w:val="el-GR"/>
            <w:rPrChange w:id="5942"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5943"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5944" w:author="Στάθης Καπ" w:date="2023-03-08T05:18:00Z">
              <w:rPr>
                <w:rFonts w:eastAsiaTheme="minorEastAsia"/>
              </w:rPr>
            </w:rPrChange>
          </w:rPr>
          <w:t xml:space="preserve">. </w:t>
        </w:r>
        <w:r w:rsidRPr="00BC49CF">
          <w:rPr>
            <w:rFonts w:eastAsiaTheme="minorEastAsia"/>
            <w:lang w:val="el-GR"/>
            <w:rPrChange w:id="5945" w:author="Στάθης Καπ" w:date="2023-03-08T05:19:00Z">
              <w:rPr>
                <w:rFonts w:eastAsiaTheme="minorEastAsia"/>
              </w:rPr>
            </w:rPrChange>
          </w:rPr>
          <w:t>(2009)</w:t>
        </w:r>
      </w:ins>
      <w:customXmlInsRangeStart w:id="5946" w:author="Στάθης Καπ" w:date="2023-03-08T05:21:00Z"/>
      <w:sdt>
        <w:sdtPr>
          <w:rPr>
            <w:rFonts w:eastAsiaTheme="minorEastAsia"/>
            <w:lang w:val="el-GR"/>
          </w:rPr>
          <w:id w:val="-1443605635"/>
          <w:citation/>
        </w:sdtPr>
        <w:sdtEndPr/>
        <w:sdtContent>
          <w:customXmlInsRangeEnd w:id="5946"/>
          <w:ins w:id="5947" w:author="Στάθης Καπ" w:date="2023-03-08T05:21:00Z">
            <w:r>
              <w:rPr>
                <w:rFonts w:eastAsiaTheme="minorEastAsia"/>
                <w:lang w:val="el-GR"/>
              </w:rPr>
              <w:fldChar w:fldCharType="begin"/>
            </w:r>
            <w:r w:rsidRPr="00BC49CF">
              <w:rPr>
                <w:rFonts w:eastAsiaTheme="minorEastAsia"/>
                <w:lang w:val="el-GR"/>
                <w:rPrChange w:id="5948"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5949"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5950"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5951" w:author="Στάθης Καπ" w:date="2023-03-08T05:21:00Z">
                  <w:rPr>
                    <w:rFonts w:eastAsiaTheme="minorEastAsia"/>
                  </w:rPr>
                </w:rPrChange>
              </w:rPr>
              <w:instrText xml:space="preserve"> 1033 </w:instrText>
            </w:r>
          </w:ins>
          <w:r>
            <w:rPr>
              <w:rFonts w:eastAsiaTheme="minorEastAsia"/>
              <w:lang w:val="el-GR"/>
            </w:rPr>
            <w:fldChar w:fldCharType="separate"/>
          </w:r>
          <w:r w:rsidR="00870BDB" w:rsidRPr="00F25D53">
            <w:rPr>
              <w:rFonts w:eastAsiaTheme="minorEastAsia"/>
              <w:noProof/>
              <w:lang w:val="el-GR"/>
              <w:rPrChange w:id="5952" w:author="Στάθης Καπ" w:date="2023-03-12T01:12:00Z">
                <w:rPr>
                  <w:rFonts w:eastAsiaTheme="minorEastAsia"/>
                  <w:noProof/>
                </w:rPr>
              </w:rPrChange>
            </w:rPr>
            <w:t xml:space="preserve"> [6]</w:t>
          </w:r>
          <w:ins w:id="5953" w:author="Στάθης Καπ" w:date="2023-03-08T05:21:00Z">
            <w:r>
              <w:rPr>
                <w:rFonts w:eastAsiaTheme="minorEastAsia"/>
                <w:lang w:val="el-GR"/>
              </w:rPr>
              <w:fldChar w:fldCharType="end"/>
            </w:r>
          </w:ins>
          <w:customXmlInsRangeStart w:id="5954" w:author="Στάθης Καπ" w:date="2023-03-08T05:21:00Z"/>
        </w:sdtContent>
      </w:sdt>
      <w:customXmlInsRangeEnd w:id="5954"/>
      <w:ins w:id="5955" w:author="Στάθης Καπ" w:date="2023-03-08T05:18:00Z">
        <w:r w:rsidRPr="00BC49CF">
          <w:rPr>
            <w:rFonts w:eastAsiaTheme="minorEastAsia"/>
            <w:lang w:val="el-GR"/>
            <w:rPrChange w:id="5956"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5957" w:author="Στάθης Καπ" w:date="2023-02-01T21:31:00Z"/>
          <w:rFonts w:eastAsiaTheme="minorEastAsia"/>
          <w:lang w:val="el-GR"/>
          <w:rPrChange w:id="5958" w:author="Στάθης Καπ" w:date="2023-02-01T21:31:00Z">
            <w:rPr>
              <w:del w:id="5959" w:author="Στάθης Καπ" w:date="2023-02-01T21:31:00Z"/>
              <w:rFonts w:ascii="Cambria Math" w:hAnsi="Cambria Math"/>
              <w:i/>
              <w:lang w:val="el-GR"/>
            </w:rPr>
          </w:rPrChange>
        </w:rPr>
      </w:pPr>
      <w:ins w:id="5960" w:author="Στάθης Καπ" w:date="2023-03-08T05:20:00Z">
        <w:r w:rsidRPr="00BC49CF">
          <w:rPr>
            <w:rFonts w:eastAsiaTheme="minorEastAsia"/>
            <w:lang w:val="el-GR"/>
            <w:rPrChange w:id="5961" w:author="Στάθης Καπ" w:date="2023-03-08T05:21:00Z">
              <w:rPr>
                <w:rFonts w:eastAsiaTheme="minorEastAsia"/>
              </w:rPr>
            </w:rPrChange>
          </w:rPr>
          <w:t xml:space="preserve"> </w:t>
        </w:r>
      </w:ins>
      <m:oMath>
        <m:r>
          <w:del w:id="5962" w:author="Στάθης Καπ" w:date="2023-03-08T05:19:00Z">
            <m:rPr>
              <m:sty m:val="p"/>
            </m:rPr>
            <w:rPr>
              <w:rFonts w:ascii="Cambria Math" w:hAnsi="Cambria Math"/>
              <w:lang w:val="el-GR"/>
            </w:rPr>
            <m:t>min⁡</m:t>
          </w:del>
        </m:r>
        <m:r>
          <w:del w:id="5963" w:author="Στάθης Καπ" w:date="2023-02-01T21:31:00Z">
            <w:rPr>
              <w:rFonts w:ascii="Cambria Math" w:hAnsi="Cambria Math"/>
              <w:lang w:val="el-GR"/>
            </w:rPr>
            <m:t>shif</m:t>
          </w:del>
        </m:r>
        <m:sSub>
          <m:sSubPr>
            <m:ctrlPr>
              <w:del w:id="5964" w:author="Στάθης Καπ" w:date="2023-02-01T21:31:00Z">
                <w:rPr>
                  <w:rFonts w:ascii="Cambria Math" w:hAnsi="Cambria Math"/>
                  <w:i/>
                  <w:lang w:val="el-GR"/>
                </w:rPr>
              </w:del>
            </m:ctrlPr>
          </m:sSubPr>
          <m:e>
            <m:r>
              <w:del w:id="5965" w:author="Στάθης Καπ" w:date="2023-02-01T21:31:00Z">
                <w:rPr>
                  <w:rFonts w:ascii="Cambria Math" w:hAnsi="Cambria Math"/>
                  <w:lang w:val="el-GR"/>
                </w:rPr>
                <m:t>t</m:t>
              </w:del>
            </m:r>
          </m:e>
          <m:sub>
            <m:r>
              <w:del w:id="5966" w:author="Στάθης Καπ" w:date="2023-02-01T21:31:00Z">
                <w:rPr>
                  <w:rFonts w:ascii="Cambria Math" w:hAnsi="Cambria Math"/>
                  <w:lang w:val="el-GR"/>
                </w:rPr>
                <m:t>j</m:t>
              </w:del>
            </m:r>
          </m:sub>
        </m:sSub>
        <m:r>
          <w:del w:id="5967" w:author="Στάθης Καπ" w:date="2023-02-01T21:31:00Z">
            <w:rPr>
              <w:rFonts w:ascii="Cambria Math" w:hAnsi="Cambria Math"/>
              <w:lang w:val="el-GR"/>
            </w:rPr>
            <m:t>=travelTim</m:t>
          </w:del>
        </m:r>
        <m:sSub>
          <m:sSubPr>
            <m:ctrlPr>
              <w:del w:id="5968" w:author="Στάθης Καπ" w:date="2023-02-01T21:31:00Z">
                <w:rPr>
                  <w:rFonts w:ascii="Cambria Math" w:hAnsi="Cambria Math"/>
                  <w:i/>
                </w:rPr>
              </w:del>
            </m:ctrlPr>
          </m:sSubPr>
          <m:e>
            <m:r>
              <w:del w:id="5969" w:author="Στάθης Καπ" w:date="2023-02-01T21:31:00Z">
                <w:rPr>
                  <w:rFonts w:ascii="Cambria Math" w:hAnsi="Cambria Math"/>
                </w:rPr>
                <m:t>e</m:t>
              </w:del>
            </m:r>
          </m:e>
          <m:sub>
            <m:r>
              <w:del w:id="5970" w:author="Στάθης Καπ" w:date="2023-02-01T21:31:00Z">
                <w:rPr>
                  <w:rFonts w:ascii="Cambria Math" w:hAnsi="Cambria Math"/>
                </w:rPr>
                <m:t>i</m:t>
              </w:del>
            </m:r>
            <m:r>
              <w:del w:id="5971" w:author="Στάθης Καπ" w:date="2023-02-01T21:31:00Z">
                <w:rPr>
                  <w:rFonts w:ascii="Cambria Math" w:hAnsi="Cambria Math"/>
                  <w:lang w:val="el-GR"/>
                  <w:rPrChange w:id="5972" w:author="Στάθης Καπ" w:date="2023-03-08T05:21:00Z">
                    <w:rPr>
                      <w:rFonts w:ascii="Cambria Math" w:hAnsi="Cambria Math"/>
                    </w:rPr>
                  </w:rPrChange>
                </w:rPr>
                <m:t>→</m:t>
              </w:del>
            </m:r>
            <m:r>
              <w:del w:id="5973" w:author="Στάθης Καπ" w:date="2023-02-01T21:31:00Z">
                <w:rPr>
                  <w:rFonts w:ascii="Cambria Math" w:hAnsi="Cambria Math"/>
                </w:rPr>
                <m:t>j</m:t>
              </w:del>
            </m:r>
          </m:sub>
        </m:sSub>
        <m:r>
          <w:del w:id="5974" w:author="Στάθης Καπ" w:date="2023-02-01T21:31:00Z">
            <w:rPr>
              <w:rFonts w:ascii="Cambria Math" w:hAnsi="Cambria Math"/>
              <w:lang w:val="el-GR"/>
            </w:rPr>
            <m:t>+wai</m:t>
          </w:del>
        </m:r>
        <m:sSub>
          <m:sSubPr>
            <m:ctrlPr>
              <w:del w:id="5975" w:author="Στάθης Καπ" w:date="2023-02-01T21:31:00Z">
                <w:rPr>
                  <w:rFonts w:ascii="Cambria Math" w:hAnsi="Cambria Math"/>
                  <w:i/>
                  <w:lang w:val="el-GR"/>
                </w:rPr>
              </w:del>
            </m:ctrlPr>
          </m:sSubPr>
          <m:e>
            <m:r>
              <w:del w:id="5976" w:author="Στάθης Καπ" w:date="2023-02-01T21:31:00Z">
                <w:rPr>
                  <w:rFonts w:ascii="Cambria Math" w:hAnsi="Cambria Math"/>
                  <w:lang w:val="el-GR"/>
                </w:rPr>
                <m:t>t</m:t>
              </w:del>
            </m:r>
          </m:e>
          <m:sub>
            <m:r>
              <w:del w:id="5977" w:author="Στάθης Καπ" w:date="2023-02-01T21:31:00Z">
                <w:rPr>
                  <w:rFonts w:ascii="Cambria Math" w:hAnsi="Cambria Math"/>
                  <w:lang w:val="el-GR"/>
                </w:rPr>
                <m:t>j</m:t>
              </w:del>
            </m:r>
          </m:sub>
        </m:sSub>
        <m:r>
          <w:del w:id="5978" w:author="Στάθης Καπ" w:date="2023-02-01T21:31:00Z">
            <w:rPr>
              <w:rFonts w:ascii="Cambria Math" w:hAnsi="Cambria Math"/>
              <w:lang w:val="el-GR"/>
            </w:rPr>
            <m:t>+visitDu</m:t>
          </w:del>
        </m:r>
        <m:sSub>
          <m:sSubPr>
            <m:ctrlPr>
              <w:del w:id="5979" w:author="Στάθης Καπ" w:date="2023-02-01T21:31:00Z">
                <w:rPr>
                  <w:rFonts w:ascii="Cambria Math" w:hAnsi="Cambria Math"/>
                  <w:i/>
                  <w:lang w:val="el-GR"/>
                </w:rPr>
              </w:del>
            </m:ctrlPr>
          </m:sSubPr>
          <m:e>
            <m:r>
              <w:del w:id="5980" w:author="Στάθης Καπ" w:date="2023-02-01T21:31:00Z">
                <w:rPr>
                  <w:rFonts w:ascii="Cambria Math" w:hAnsi="Cambria Math"/>
                  <w:lang w:val="el-GR"/>
                </w:rPr>
                <m:t>r</m:t>
              </w:del>
            </m:r>
          </m:e>
          <m:sub>
            <m:r>
              <w:del w:id="5981"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5982" w:author="Στάθης Καπ" w:date="2023-03-08T05:21:00Z">
        <w:r w:rsidRPr="003A2AA6" w:rsidDel="00BC49CF">
          <w:rPr>
            <w:lang w:val="el-GR"/>
          </w:rPr>
          <w:delText xml:space="preserve">αι </w:delText>
        </w:r>
      </w:del>
      <w:ins w:id="5983"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5984" w:author="Στάθης Καπ" w:date="2023-03-08T05:22:00Z">
              <w:rPr/>
            </w:rPrChange>
          </w:rPr>
          <w:t>(</w:t>
        </w:r>
        <w:r w:rsidR="00BC49CF">
          <w:t>cnext</w:t>
        </w:r>
        <w:r w:rsidR="00BC49CF" w:rsidRPr="00BC49CF">
          <w:rPr>
            <w:lang w:val="el-GR"/>
            <w:rPrChange w:id="5985" w:author="Στάθης Καπ" w:date="2023-03-08T05:22:00Z">
              <w:rPr/>
            </w:rPrChange>
          </w:rPr>
          <w:t>)</w:t>
        </w:r>
      </w:ins>
      <w:del w:id="5986"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5987" w:author="Στάθης Καπ" w:date="2023-03-08T05:22:00Z">
        <w:r w:rsidDel="00BC49CF">
          <w:delText>t</w:delText>
        </w:r>
        <w:r w:rsidRPr="003A2AA6" w:rsidDel="00BC49CF">
          <w:rPr>
            <w:lang w:val="el-GR"/>
          </w:rPr>
          <w:delText xml:space="preserve"> της επόμενης λύσης</w:delText>
        </w:r>
      </w:del>
      <w:ins w:id="5988" w:author="Στάθης Καπ" w:date="2023-03-08T05:22:00Z">
        <w:r w:rsidR="00BC49CF">
          <w:t>t</w:t>
        </w:r>
        <w:r w:rsidR="00BC49CF" w:rsidRPr="00DA5168">
          <w:rPr>
            <w:lang w:val="el-GR"/>
            <w:rPrChange w:id="5989" w:author="Στάθης Καπ" w:date="2023-03-08T05:22:00Z">
              <w:rPr/>
            </w:rPrChange>
          </w:rPr>
          <w:t>:</w:t>
        </w:r>
      </w:ins>
      <w:del w:id="5990"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9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5992">
          <w:tblGrid>
            <w:gridCol w:w="618"/>
            <w:gridCol w:w="7601"/>
            <w:gridCol w:w="619"/>
          </w:tblGrid>
        </w:tblGridChange>
      </w:tblGrid>
      <w:tr w:rsidR="00F000B6" w14:paraId="749FF93E" w14:textId="77777777" w:rsidTr="00603993">
        <w:trPr>
          <w:ins w:id="5993" w:author="Στάθης Καπ" w:date="2023-02-01T21:32:00Z"/>
        </w:trPr>
        <w:tc>
          <w:tcPr>
            <w:tcW w:w="350" w:type="pct"/>
            <w:tcPrChange w:id="5994" w:author="Στάθης Καπ" w:date="2023-02-01T08:48:00Z">
              <w:tcPr>
                <w:tcW w:w="350" w:type="pct"/>
              </w:tcPr>
            </w:tcPrChange>
          </w:tcPr>
          <w:p w14:paraId="724CD3F9" w14:textId="77777777" w:rsidR="00F000B6" w:rsidRDefault="00F000B6">
            <w:pPr>
              <w:spacing w:after="160"/>
              <w:rPr>
                <w:ins w:id="5995" w:author="Στάθης Καπ" w:date="2023-02-01T21:32:00Z"/>
                <w:lang w:val="el-GR"/>
              </w:rPr>
              <w:pPrChange w:id="5996" w:author="Στάθης Καπ" w:date="2023-02-01T08:46:00Z">
                <w:pPr/>
              </w:pPrChange>
            </w:pPr>
          </w:p>
        </w:tc>
        <w:tc>
          <w:tcPr>
            <w:tcW w:w="4300" w:type="pct"/>
            <w:tcPrChange w:id="5997" w:author="Στάθης Καπ" w:date="2023-02-01T08:48:00Z">
              <w:tcPr>
                <w:tcW w:w="4300" w:type="pct"/>
              </w:tcPr>
            </w:tcPrChange>
          </w:tcPr>
          <w:p w14:paraId="086CEF92" w14:textId="3565B03F" w:rsidR="00F000B6" w:rsidRPr="005846FF" w:rsidRDefault="00BC49CF">
            <w:pPr>
              <w:spacing w:after="160"/>
              <w:rPr>
                <w:ins w:id="5998" w:author="Στάθης Καπ" w:date="2023-02-01T21:32:00Z"/>
                <w:lang w:val="el-GR"/>
              </w:rPr>
              <w:pPrChange w:id="5999" w:author="Στάθης Καπ" w:date="2023-02-01T08:46:00Z">
                <w:pPr/>
              </w:pPrChange>
            </w:pPr>
            <m:oMathPara>
              <m:oMath>
                <m:r>
                  <w:ins w:id="6000" w:author="Στάθης Καπ" w:date="2023-03-08T05:20:00Z">
                    <w:rPr>
                      <w:rFonts w:ascii="Cambria Math" w:hAnsi="Cambria Math"/>
                    </w:rPr>
                    <m:t>posScor</m:t>
                  </w:ins>
                </m:r>
                <m:sSub>
                  <m:sSubPr>
                    <m:ctrlPr>
                      <w:ins w:id="6001" w:author="Στάθης Καπ" w:date="2023-03-08T05:20:00Z">
                        <w:rPr>
                          <w:rFonts w:ascii="Cambria Math" w:hAnsi="Cambria Math"/>
                          <w:i/>
                        </w:rPr>
                      </w:ins>
                    </m:ctrlPr>
                  </m:sSubPr>
                  <m:e>
                    <m:r>
                      <w:ins w:id="6002" w:author="Στάθης Καπ" w:date="2023-03-08T05:20:00Z">
                        <w:rPr>
                          <w:rFonts w:ascii="Cambria Math" w:hAnsi="Cambria Math"/>
                        </w:rPr>
                        <m:t>e</m:t>
                      </w:ins>
                    </m:r>
                  </m:e>
                  <m:sub>
                    <m:r>
                      <w:ins w:id="6003" w:author="Στάθης Καπ" w:date="2023-03-08T05:20:00Z">
                        <w:rPr>
                          <w:rFonts w:ascii="Cambria Math" w:hAnsi="Cambria Math"/>
                        </w:rPr>
                        <m:t>j</m:t>
                      </w:ins>
                    </m:r>
                  </m:sub>
                </m:sSub>
                <m:r>
                  <w:ins w:id="6004" w:author="Στάθης Καπ" w:date="2023-02-01T21:32:00Z">
                    <w:rPr>
                      <w:rFonts w:ascii="Cambria Math" w:hAnsi="Cambria Math"/>
                    </w:rPr>
                    <m:t>=</m:t>
                  </w:ins>
                </m:r>
                <m:r>
                  <w:ins w:id="6005" w:author="Στάθης Καπ" w:date="2023-03-08T05:20:00Z">
                    <w:rPr>
                      <w:rFonts w:ascii="Cambria Math" w:hAnsi="Cambria Math"/>
                      <w:lang w:val="el-GR"/>
                    </w:rPr>
                    <m:t>shif</m:t>
                  </w:ins>
                </m:r>
                <m:sSub>
                  <m:sSubPr>
                    <m:ctrlPr>
                      <w:ins w:id="6006" w:author="Στάθης Καπ" w:date="2023-03-08T05:20:00Z">
                        <w:rPr>
                          <w:rFonts w:ascii="Cambria Math" w:hAnsi="Cambria Math"/>
                          <w:i/>
                          <w:lang w:val="el-GR"/>
                        </w:rPr>
                      </w:ins>
                    </m:ctrlPr>
                  </m:sSubPr>
                  <m:e>
                    <m:r>
                      <w:ins w:id="6007" w:author="Στάθης Καπ" w:date="2023-03-08T05:20:00Z">
                        <w:rPr>
                          <w:rFonts w:ascii="Cambria Math" w:hAnsi="Cambria Math"/>
                          <w:lang w:val="el-GR"/>
                        </w:rPr>
                        <m:t>t</m:t>
                      </w:ins>
                    </m:r>
                  </m:e>
                  <m:sub>
                    <m:r>
                      <w:ins w:id="6008" w:author="Στάθης Καπ" w:date="2023-03-08T05:20:00Z">
                        <w:rPr>
                          <w:rFonts w:ascii="Cambria Math" w:hAnsi="Cambria Math"/>
                          <w:lang w:val="el-GR"/>
                        </w:rPr>
                        <m:t>j</m:t>
                      </w:ins>
                    </m:r>
                  </m:sub>
                </m:sSub>
                <m:r>
                  <w:ins w:id="6009" w:author="Στάθης Καπ" w:date="2023-02-01T21:32:00Z">
                    <w:rPr>
                      <w:rFonts w:ascii="Cambria Math" w:hAnsi="Cambria Math"/>
                    </w:rPr>
                    <m:t>+distance(j, cnext)</m:t>
                  </w:ins>
                </m:r>
              </m:oMath>
            </m:oMathPara>
          </w:p>
        </w:tc>
        <w:tc>
          <w:tcPr>
            <w:tcW w:w="350" w:type="pct"/>
            <w:vAlign w:val="center"/>
            <w:tcPrChange w:id="6010" w:author="Στάθης Καπ" w:date="2023-02-01T08:48:00Z">
              <w:tcPr>
                <w:tcW w:w="350" w:type="pct"/>
                <w:vAlign w:val="bottom"/>
              </w:tcPr>
            </w:tcPrChange>
          </w:tcPr>
          <w:p w14:paraId="562F6E1C" w14:textId="1A742BE3" w:rsidR="00F000B6" w:rsidRPr="00603993" w:rsidRDefault="00F000B6">
            <w:pPr>
              <w:pStyle w:val="Caption"/>
              <w:spacing w:after="160"/>
              <w:rPr>
                <w:ins w:id="6011" w:author="Στάθης Καπ" w:date="2023-02-01T21:32:00Z"/>
                <w:sz w:val="18"/>
                <w:rPrChange w:id="6012" w:author="Στάθης Καπ" w:date="2023-02-01T08:49:00Z">
                  <w:rPr>
                    <w:ins w:id="6013" w:author="Στάθης Καπ" w:date="2023-02-01T21:32:00Z"/>
                    <w:lang w:val="el-GR"/>
                  </w:rPr>
                </w:rPrChange>
              </w:rPr>
              <w:pPrChange w:id="6014" w:author="Στάθης Καπ" w:date="2023-02-01T08:47:00Z">
                <w:pPr/>
              </w:pPrChange>
            </w:pPr>
            <w:ins w:id="6015"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16"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17" w:author="Στάθης Καπ" w:date="2023-03-11T10:39:00Z">
              <w:r w:rsidR="00657928">
                <w:rPr>
                  <w:noProof/>
                  <w:lang w:val="el-GR"/>
                </w:rPr>
                <w:t>10</w:t>
              </w:r>
            </w:ins>
            <w:del w:id="6018" w:author="Στάθης Καπ" w:date="2023-02-12T05:59:00Z">
              <w:r w:rsidDel="00237FE3">
                <w:rPr>
                  <w:noProof/>
                  <w:lang w:val="el-GR"/>
                </w:rPr>
                <w:delText>8</w:delText>
              </w:r>
            </w:del>
            <w:ins w:id="6019"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6020" w:author="Στάθης Καπ" w:date="2023-02-01T21:32:00Z"/>
          <w:rFonts w:eastAsiaTheme="minorEastAsia"/>
        </w:rPr>
      </w:pPr>
    </w:p>
    <w:p w14:paraId="57B77542" w14:textId="26ECFE89" w:rsidR="003A2AA6" w:rsidRPr="00F000B6" w:rsidDel="00F000B6" w:rsidRDefault="009D12F2" w:rsidP="002220AE">
      <w:pPr>
        <w:rPr>
          <w:del w:id="6021" w:author="Στάθης Καπ" w:date="2023-02-01T21:32:00Z"/>
          <w:rFonts w:eastAsiaTheme="minorEastAsia"/>
          <w:rPrChange w:id="6022" w:author="Στάθης Καπ" w:date="2023-02-01T21:32:00Z">
            <w:rPr>
              <w:del w:id="6023" w:author="Στάθης Καπ" w:date="2023-02-01T21:32:00Z"/>
              <w:rFonts w:ascii="Cambria Math" w:hAnsi="Cambria Math"/>
              <w:i/>
            </w:rPr>
          </w:rPrChange>
        </w:rPr>
      </w:pPr>
      <m:oMathPara>
        <m:oMath>
          <m:r>
            <w:del w:id="6024" w:author="Στάθης Καπ" w:date="2023-02-01T21:32:00Z">
              <w:rPr>
                <w:rFonts w:ascii="Cambria Math" w:hAnsi="Cambria Math"/>
              </w:rPr>
              <w:lastRenderedPageBreak/>
              <m:t>shif</m:t>
            </w:del>
          </m:r>
          <m:sSub>
            <m:sSubPr>
              <m:ctrlPr>
                <w:del w:id="6025" w:author="Στάθης Καπ" w:date="2023-02-01T21:32:00Z">
                  <w:rPr>
                    <w:rFonts w:ascii="Cambria Math" w:hAnsi="Cambria Math"/>
                    <w:i/>
                  </w:rPr>
                </w:del>
              </m:ctrlPr>
            </m:sSubPr>
            <m:e>
              <m:r>
                <w:del w:id="6026" w:author="Στάθης Καπ" w:date="2023-02-01T21:32:00Z">
                  <w:rPr>
                    <w:rFonts w:ascii="Cambria Math" w:hAnsi="Cambria Math"/>
                  </w:rPr>
                  <m:t>t</m:t>
                </w:del>
              </m:r>
            </m:e>
            <m:sub>
              <m:r>
                <w:del w:id="6027" w:author="Στάθης Καπ" w:date="2023-02-01T21:32:00Z">
                  <w:rPr>
                    <w:rFonts w:ascii="Cambria Math" w:hAnsi="Cambria Math"/>
                  </w:rPr>
                  <m:t>j</m:t>
                </w:del>
              </m:r>
            </m:sub>
          </m:sSub>
          <m:r>
            <w:del w:id="6028" w:author="Στάθης Καπ" w:date="2023-02-01T21:32:00Z">
              <w:rPr>
                <w:rFonts w:ascii="Cambria Math" w:hAnsi="Cambria Math"/>
              </w:rPr>
              <m:t>=</m:t>
            </w:del>
          </m:r>
          <m:r>
            <w:del w:id="6029" w:author="Στάθης Καπ" w:date="2023-02-01T21:32:00Z">
              <w:rPr>
                <w:rFonts w:ascii="Cambria Math" w:hAnsi="Cambria Math"/>
                <w:lang w:val="el-GR"/>
              </w:rPr>
              <m:t>travelTim</m:t>
            </w:del>
          </m:r>
          <m:sSub>
            <m:sSubPr>
              <m:ctrlPr>
                <w:del w:id="6030" w:author="Στάθης Καπ" w:date="2023-02-01T21:32:00Z">
                  <w:rPr>
                    <w:rFonts w:ascii="Cambria Math" w:hAnsi="Cambria Math"/>
                    <w:i/>
                  </w:rPr>
                </w:del>
              </m:ctrlPr>
            </m:sSubPr>
            <m:e>
              <m:r>
                <w:del w:id="6031" w:author="Στάθης Καπ" w:date="2023-02-01T21:32:00Z">
                  <w:rPr>
                    <w:rFonts w:ascii="Cambria Math" w:hAnsi="Cambria Math"/>
                  </w:rPr>
                  <m:t>e</m:t>
                </w:del>
              </m:r>
            </m:e>
            <m:sub>
              <m:r>
                <w:del w:id="6032" w:author="Στάθης Καπ" w:date="2023-02-01T21:32:00Z">
                  <w:rPr>
                    <w:rFonts w:ascii="Cambria Math" w:hAnsi="Cambria Math"/>
                  </w:rPr>
                  <m:t>i→j</m:t>
                </w:del>
              </m:r>
            </m:sub>
          </m:sSub>
          <m:r>
            <w:del w:id="6033" w:author="Στάθης Καπ" w:date="2023-02-01T21:32:00Z">
              <w:rPr>
                <w:rFonts w:ascii="Cambria Math" w:hAnsi="Cambria Math"/>
              </w:rPr>
              <m:t>+wai</m:t>
            </w:del>
          </m:r>
          <m:sSub>
            <m:sSubPr>
              <m:ctrlPr>
                <w:del w:id="6034" w:author="Στάθης Καπ" w:date="2023-02-01T21:32:00Z">
                  <w:rPr>
                    <w:rFonts w:ascii="Cambria Math" w:hAnsi="Cambria Math"/>
                    <w:i/>
                  </w:rPr>
                </w:del>
              </m:ctrlPr>
            </m:sSubPr>
            <m:e>
              <m:r>
                <w:del w:id="6035" w:author="Στάθης Καπ" w:date="2023-02-01T21:32:00Z">
                  <w:rPr>
                    <w:rFonts w:ascii="Cambria Math" w:hAnsi="Cambria Math"/>
                  </w:rPr>
                  <m:t>t</m:t>
                </w:del>
              </m:r>
            </m:e>
            <m:sub>
              <m:r>
                <w:del w:id="6036" w:author="Στάθης Καπ" w:date="2023-02-01T21:32:00Z">
                  <w:rPr>
                    <w:rFonts w:ascii="Cambria Math" w:hAnsi="Cambria Math"/>
                  </w:rPr>
                  <m:t>j</m:t>
                </w:del>
              </m:r>
            </m:sub>
          </m:sSub>
          <m:r>
            <w:del w:id="6037" w:author="Στάθης Καπ" w:date="2023-02-01T21:32:00Z">
              <w:rPr>
                <w:rFonts w:ascii="Cambria Math" w:hAnsi="Cambria Math"/>
              </w:rPr>
              <m:t>+visitDu</m:t>
            </w:del>
          </m:r>
          <m:sSub>
            <m:sSubPr>
              <m:ctrlPr>
                <w:del w:id="6038" w:author="Στάθης Καπ" w:date="2023-02-01T21:32:00Z">
                  <w:rPr>
                    <w:rFonts w:ascii="Cambria Math" w:hAnsi="Cambria Math"/>
                    <w:i/>
                  </w:rPr>
                </w:del>
              </m:ctrlPr>
            </m:sSubPr>
            <m:e>
              <m:r>
                <w:del w:id="6039" w:author="Στάθης Καπ" w:date="2023-02-01T21:32:00Z">
                  <w:rPr>
                    <w:rFonts w:ascii="Cambria Math" w:hAnsi="Cambria Math"/>
                  </w:rPr>
                  <m:t>r</m:t>
                </w:del>
              </m:r>
            </m:e>
            <m:sub>
              <m:r>
                <w:del w:id="6040" w:author="Στάθης Καπ" w:date="2023-02-01T21:32:00Z">
                  <w:rPr>
                    <w:rFonts w:ascii="Cambria Math" w:hAnsi="Cambria Math"/>
                  </w:rPr>
                  <m:t>j</m:t>
                </w:del>
              </m:r>
            </m:sub>
          </m:sSub>
          <m:r>
            <w:del w:id="6041"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6042"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6043" w:author="Στάθης Καπ" w:date="2023-03-08T05:22:00Z">
        <w:r w:rsidRPr="00EA5374" w:rsidDel="00DA5168">
          <w:rPr>
            <w:lang w:val="el-GR"/>
          </w:rPr>
          <w:delText xml:space="preserve">και </w:delText>
        </w:r>
      </w:del>
      <w:r w:rsidRPr="00EA5374">
        <w:rPr>
          <w:lang w:val="el-GR"/>
        </w:rPr>
        <w:t xml:space="preserve">νόημα να </w:t>
      </w:r>
      <w:ins w:id="6044" w:author="Στάθης Καπ" w:date="2023-02-01T06:01:00Z">
        <w:r w:rsidR="008A7620">
          <w:rPr>
            <w:lang w:val="el-GR"/>
          </w:rPr>
          <w:t>λαμβάνεται</w:t>
        </w:r>
      </w:ins>
      <w:del w:id="6045"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6046" w:author="Στάθης Καπ" w:date="2023-02-01T06:01:00Z">
        <w:r w:rsidR="008A7620">
          <w:rPr>
            <w:lang w:val="el-GR"/>
          </w:rPr>
          <w:t>η</w:t>
        </w:r>
      </w:ins>
      <w:del w:id="6047"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6048" w:author="Στάθης Καπ" w:date="2023-02-01T06:01:00Z">
        <w:r w:rsidR="00BC424C">
          <w:rPr>
            <w:lang w:val="el-GR"/>
          </w:rPr>
          <w:t>εξετάζεται</w:t>
        </w:r>
      </w:ins>
      <w:del w:id="6049" w:author="Στάθης Καπ" w:date="2023-02-01T06:01:00Z">
        <w:r w:rsidRPr="00EA5374">
          <w:rPr>
            <w:lang w:val="el-GR"/>
          </w:rPr>
          <w:delText>εξετάζουμε</w:delText>
        </w:r>
      </w:del>
      <w:r w:rsidRPr="00EA5374">
        <w:rPr>
          <w:lang w:val="el-GR"/>
        </w:rPr>
        <w:t xml:space="preserve"> </w:t>
      </w:r>
      <w:del w:id="6050" w:author="Στάθης Καπ" w:date="2023-03-13T03:04:00Z">
        <w:r w:rsidRPr="00EA5374" w:rsidDel="00A92199">
          <w:rPr>
            <w:lang w:val="el-GR"/>
          </w:rPr>
          <w:delText xml:space="preserve">την </w:delText>
        </w:r>
      </w:del>
      <w:ins w:id="6051"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6052"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5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6054">
          <w:tblGrid>
            <w:gridCol w:w="618"/>
            <w:gridCol w:w="7601"/>
            <w:gridCol w:w="619"/>
          </w:tblGrid>
        </w:tblGridChange>
      </w:tblGrid>
      <w:tr w:rsidR="00CA3FD3" w14:paraId="6905173A" w14:textId="77777777" w:rsidTr="00603993">
        <w:trPr>
          <w:ins w:id="6055" w:author="Στάθης Καπ" w:date="2023-02-01T21:32:00Z"/>
        </w:trPr>
        <w:tc>
          <w:tcPr>
            <w:tcW w:w="350" w:type="pct"/>
            <w:tcPrChange w:id="6056" w:author="Στάθης Καπ" w:date="2023-02-01T08:48:00Z">
              <w:tcPr>
                <w:tcW w:w="350" w:type="pct"/>
              </w:tcPr>
            </w:tcPrChange>
          </w:tcPr>
          <w:p w14:paraId="0C87E077" w14:textId="77777777" w:rsidR="00CA3FD3" w:rsidRDefault="00CA3FD3">
            <w:pPr>
              <w:spacing w:after="160"/>
              <w:rPr>
                <w:ins w:id="6057" w:author="Στάθης Καπ" w:date="2023-02-01T21:32:00Z"/>
                <w:lang w:val="el-GR"/>
              </w:rPr>
              <w:pPrChange w:id="6058" w:author="Στάθης Καπ" w:date="2023-02-01T08:46:00Z">
                <w:pPr/>
              </w:pPrChange>
            </w:pPr>
          </w:p>
        </w:tc>
        <w:tc>
          <w:tcPr>
            <w:tcW w:w="4300" w:type="pct"/>
            <w:tcPrChange w:id="6059" w:author="Στάθης Καπ" w:date="2023-02-01T08:48:00Z">
              <w:tcPr>
                <w:tcW w:w="4300" w:type="pct"/>
              </w:tcPr>
            </w:tcPrChange>
          </w:tcPr>
          <w:p w14:paraId="53BADB85" w14:textId="2CFA3133" w:rsidR="00CA3FD3" w:rsidRPr="005846FF" w:rsidRDefault="00DA5168">
            <w:pPr>
              <w:spacing w:after="160"/>
              <w:rPr>
                <w:ins w:id="6060" w:author="Στάθης Καπ" w:date="2023-02-01T21:32:00Z"/>
                <w:lang w:val="el-GR"/>
              </w:rPr>
              <w:pPrChange w:id="6061" w:author="Στάθης Καπ" w:date="2023-02-01T08:46:00Z">
                <w:pPr/>
              </w:pPrChange>
            </w:pPr>
            <m:oMathPara>
              <m:oMath>
                <m:r>
                  <w:ins w:id="6062" w:author="Στάθης Καπ" w:date="2023-03-08T05:22:00Z">
                    <w:rPr>
                      <w:rFonts w:ascii="Cambria Math" w:hAnsi="Cambria Math"/>
                    </w:rPr>
                    <m:t>posScor</m:t>
                  </w:ins>
                </m:r>
                <m:sSub>
                  <m:sSubPr>
                    <m:ctrlPr>
                      <w:ins w:id="6063" w:author="Στάθης Καπ" w:date="2023-03-08T05:22:00Z">
                        <w:rPr>
                          <w:rFonts w:ascii="Cambria Math" w:hAnsi="Cambria Math"/>
                          <w:i/>
                        </w:rPr>
                      </w:ins>
                    </m:ctrlPr>
                  </m:sSubPr>
                  <m:e>
                    <m:r>
                      <w:ins w:id="6064" w:author="Στάθης Καπ" w:date="2023-03-08T05:22:00Z">
                        <w:rPr>
                          <w:rFonts w:ascii="Cambria Math" w:hAnsi="Cambria Math"/>
                        </w:rPr>
                        <m:t>e</m:t>
                      </w:ins>
                    </m:r>
                  </m:e>
                  <m:sub>
                    <m:r>
                      <w:ins w:id="6065" w:author="Στάθης Καπ" w:date="2023-03-08T05:22:00Z">
                        <w:rPr>
                          <w:rFonts w:ascii="Cambria Math" w:hAnsi="Cambria Math"/>
                        </w:rPr>
                        <m:t>j</m:t>
                      </w:ins>
                    </m:r>
                  </m:sub>
                </m:sSub>
                <m:r>
                  <w:ins w:id="6066" w:author="Στάθης Καπ" w:date="2023-03-08T05:22:00Z">
                    <w:rPr>
                      <w:rFonts w:ascii="Cambria Math" w:hAnsi="Cambria Math"/>
                    </w:rPr>
                    <m:t>=</m:t>
                  </w:ins>
                </m:r>
                <m:r>
                  <w:ins w:id="6067" w:author="Στάθης Καπ" w:date="2023-03-08T05:22:00Z">
                    <w:rPr>
                      <w:rFonts w:ascii="Cambria Math" w:hAnsi="Cambria Math"/>
                      <w:lang w:val="el-GR"/>
                    </w:rPr>
                    <m:t>shif</m:t>
                  </w:ins>
                </m:r>
                <m:sSub>
                  <m:sSubPr>
                    <m:ctrlPr>
                      <w:ins w:id="6068" w:author="Στάθης Καπ" w:date="2023-03-08T05:22:00Z">
                        <w:rPr>
                          <w:rFonts w:ascii="Cambria Math" w:hAnsi="Cambria Math"/>
                          <w:i/>
                          <w:lang w:val="el-GR"/>
                        </w:rPr>
                      </w:ins>
                    </m:ctrlPr>
                  </m:sSubPr>
                  <m:e>
                    <m:r>
                      <w:ins w:id="6069" w:author="Στάθης Καπ" w:date="2023-03-08T05:22:00Z">
                        <w:rPr>
                          <w:rFonts w:ascii="Cambria Math" w:hAnsi="Cambria Math"/>
                          <w:lang w:val="el-GR"/>
                        </w:rPr>
                        <m:t>t</m:t>
                      </w:ins>
                    </m:r>
                  </m:e>
                  <m:sub>
                    <m:r>
                      <w:ins w:id="6070" w:author="Στάθης Καπ" w:date="2023-03-08T05:22:00Z">
                        <w:rPr>
                          <w:rFonts w:ascii="Cambria Math" w:hAnsi="Cambria Math"/>
                          <w:lang w:val="el-GR"/>
                        </w:rPr>
                        <m:t>j</m:t>
                      </w:ins>
                    </m:r>
                  </m:sub>
                </m:sSub>
                <m:r>
                  <w:ins w:id="6071" w:author="Στάθης Καπ" w:date="2023-03-08T05:22:00Z">
                    <w:rPr>
                      <w:rFonts w:ascii="Cambria Math" w:hAnsi="Cambria Math"/>
                    </w:rPr>
                    <m:t>+distance(j, cnext)</m:t>
                  </w:ins>
                </m:r>
                <m:r>
                  <w:ins w:id="6072" w:author="Στάθης Καπ" w:date="2023-02-01T21:32:00Z">
                    <w:rPr>
                      <w:rFonts w:ascii="Cambria Math" w:eastAsiaTheme="minorEastAsia" w:hAnsi="Cambria Math"/>
                    </w:rPr>
                    <m:t>∙(p/t)</m:t>
                  </w:ins>
                </m:r>
              </m:oMath>
            </m:oMathPara>
          </w:p>
        </w:tc>
        <w:tc>
          <w:tcPr>
            <w:tcW w:w="350" w:type="pct"/>
            <w:vAlign w:val="center"/>
            <w:tcPrChange w:id="6073" w:author="Στάθης Καπ" w:date="2023-02-01T08:48:00Z">
              <w:tcPr>
                <w:tcW w:w="350" w:type="pct"/>
                <w:vAlign w:val="bottom"/>
              </w:tcPr>
            </w:tcPrChange>
          </w:tcPr>
          <w:p w14:paraId="42845030" w14:textId="4F8EFAD5" w:rsidR="00CA3FD3" w:rsidRPr="00603993" w:rsidRDefault="00CA3FD3">
            <w:pPr>
              <w:pStyle w:val="Caption"/>
              <w:spacing w:after="160"/>
              <w:rPr>
                <w:ins w:id="6074" w:author="Στάθης Καπ" w:date="2023-02-01T21:32:00Z"/>
                <w:sz w:val="18"/>
                <w:rPrChange w:id="6075" w:author="Στάθης Καπ" w:date="2023-02-01T08:49:00Z">
                  <w:rPr>
                    <w:ins w:id="6076" w:author="Στάθης Καπ" w:date="2023-02-01T21:32:00Z"/>
                    <w:lang w:val="el-GR"/>
                  </w:rPr>
                </w:rPrChange>
              </w:rPr>
              <w:pPrChange w:id="6077" w:author="Στάθης Καπ" w:date="2023-02-01T08:47:00Z">
                <w:pPr/>
              </w:pPrChange>
            </w:pPr>
            <w:ins w:id="6078"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79"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80" w:author="Στάθης Καπ" w:date="2023-03-11T10:39:00Z">
              <w:r w:rsidR="00657928">
                <w:rPr>
                  <w:noProof/>
                  <w:lang w:val="el-GR"/>
                </w:rPr>
                <w:t>11</w:t>
              </w:r>
            </w:ins>
            <w:del w:id="6081" w:author="Στάθης Καπ" w:date="2023-02-12T05:59:00Z">
              <w:r w:rsidDel="00237FE3">
                <w:rPr>
                  <w:noProof/>
                  <w:lang w:val="el-GR"/>
                </w:rPr>
                <w:delText>9</w:delText>
              </w:r>
            </w:del>
            <w:ins w:id="6082"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6083" w:author="Στάθης Καπ" w:date="2023-02-01T21:32:00Z"/>
          <w:rFonts w:eastAsiaTheme="minorEastAsia"/>
          <w:i/>
        </w:rPr>
      </w:pPr>
    </w:p>
    <w:p w14:paraId="67D8CB43" w14:textId="42E22F33" w:rsidR="00EA5374" w:rsidRPr="001872CC" w:rsidDel="00F0569C" w:rsidRDefault="00403263" w:rsidP="002220AE">
      <w:pPr>
        <w:rPr>
          <w:del w:id="6084" w:author="Στάθης Καπ" w:date="2023-02-01T21:32:00Z"/>
          <w:rFonts w:eastAsiaTheme="minorEastAsia"/>
          <w:i/>
        </w:rPr>
      </w:pPr>
      <m:oMathPara>
        <m:oMath>
          <m:r>
            <w:del w:id="6085" w:author="Στάθης Καπ" w:date="2023-02-01T21:32:00Z">
              <w:rPr>
                <w:rFonts w:ascii="Cambria Math" w:hAnsi="Cambria Math"/>
              </w:rPr>
              <m:t>Shif</m:t>
            </w:del>
          </m:r>
          <m:sSub>
            <m:sSubPr>
              <m:ctrlPr>
                <w:del w:id="6086" w:author="Στάθης Καπ" w:date="2023-02-01T21:32:00Z">
                  <w:rPr>
                    <w:rFonts w:ascii="Cambria Math" w:hAnsi="Cambria Math"/>
                    <w:i/>
                  </w:rPr>
                </w:del>
              </m:ctrlPr>
            </m:sSubPr>
            <m:e>
              <m:r>
                <w:del w:id="6087" w:author="Στάθης Καπ" w:date="2023-02-01T21:32:00Z">
                  <w:rPr>
                    <w:rFonts w:ascii="Cambria Math" w:hAnsi="Cambria Math"/>
                  </w:rPr>
                  <m:t>t</m:t>
                </w:del>
              </m:r>
            </m:e>
            <m:sub>
              <m:r>
                <w:del w:id="6088" w:author="Στάθης Καπ" w:date="2023-02-01T21:32:00Z">
                  <w:rPr>
                    <w:rFonts w:ascii="Cambria Math" w:hAnsi="Cambria Math"/>
                  </w:rPr>
                  <m:t>j</m:t>
                </w:del>
              </m:r>
            </m:sub>
          </m:sSub>
          <m:r>
            <w:del w:id="6089" w:author="Στάθης Καπ" w:date="2023-02-01T21:32:00Z">
              <w:rPr>
                <w:rFonts w:ascii="Cambria Math" w:hAnsi="Cambria Math"/>
              </w:rPr>
              <m:t>=</m:t>
            </w:del>
          </m:r>
          <m:r>
            <w:del w:id="6090" w:author="Στάθης Καπ" w:date="2023-02-01T21:32:00Z">
              <w:rPr>
                <w:rFonts w:ascii="Cambria Math" w:hAnsi="Cambria Math"/>
                <w:lang w:val="el-GR"/>
              </w:rPr>
              <m:t>travelTim</m:t>
            </w:del>
          </m:r>
          <m:sSub>
            <m:sSubPr>
              <m:ctrlPr>
                <w:del w:id="6091" w:author="Στάθης Καπ" w:date="2023-02-01T21:32:00Z">
                  <w:rPr>
                    <w:rFonts w:ascii="Cambria Math" w:hAnsi="Cambria Math"/>
                    <w:i/>
                  </w:rPr>
                </w:del>
              </m:ctrlPr>
            </m:sSubPr>
            <m:e>
              <m:r>
                <w:del w:id="6092" w:author="Στάθης Καπ" w:date="2023-02-01T21:32:00Z">
                  <w:rPr>
                    <w:rFonts w:ascii="Cambria Math" w:hAnsi="Cambria Math"/>
                  </w:rPr>
                  <m:t>e</m:t>
                </w:del>
              </m:r>
            </m:e>
            <m:sub>
              <m:r>
                <w:del w:id="6093" w:author="Στάθης Καπ" w:date="2023-02-01T21:32:00Z">
                  <w:rPr>
                    <w:rFonts w:ascii="Cambria Math" w:hAnsi="Cambria Math"/>
                  </w:rPr>
                  <m:t>i→j</m:t>
                </w:del>
              </m:r>
            </m:sub>
          </m:sSub>
          <m:r>
            <w:del w:id="6094" w:author="Στάθης Καπ" w:date="2023-02-01T21:32:00Z">
              <w:rPr>
                <w:rFonts w:ascii="Cambria Math" w:eastAsiaTheme="minorEastAsia" w:hAnsi="Cambria Math"/>
              </w:rPr>
              <m:t>+wai</m:t>
            </w:del>
          </m:r>
          <m:sSub>
            <m:sSubPr>
              <m:ctrlPr>
                <w:del w:id="6095" w:author="Στάθης Καπ" w:date="2023-02-01T21:32:00Z">
                  <w:rPr>
                    <w:rFonts w:ascii="Cambria Math" w:eastAsiaTheme="minorEastAsia" w:hAnsi="Cambria Math"/>
                    <w:i/>
                  </w:rPr>
                </w:del>
              </m:ctrlPr>
            </m:sSubPr>
            <m:e>
              <m:r>
                <w:del w:id="6096" w:author="Στάθης Καπ" w:date="2023-02-01T21:32:00Z">
                  <w:rPr>
                    <w:rFonts w:ascii="Cambria Math" w:eastAsiaTheme="minorEastAsia" w:hAnsi="Cambria Math"/>
                  </w:rPr>
                  <m:t>t</m:t>
                </w:del>
              </m:r>
            </m:e>
            <m:sub>
              <m:r>
                <w:del w:id="6097" w:author="Στάθης Καπ" w:date="2023-02-01T21:32:00Z">
                  <w:rPr>
                    <w:rFonts w:ascii="Cambria Math" w:eastAsiaTheme="minorEastAsia" w:hAnsi="Cambria Math"/>
                  </w:rPr>
                  <m:t>j</m:t>
                </w:del>
              </m:r>
            </m:sub>
          </m:sSub>
          <m:r>
            <w:del w:id="6098" w:author="Στάθης Καπ" w:date="2023-02-01T21:32:00Z">
              <w:rPr>
                <w:rFonts w:ascii="Cambria Math" w:eastAsiaTheme="minorEastAsia" w:hAnsi="Cambria Math"/>
              </w:rPr>
              <m:t>+visitDu</m:t>
            </w:del>
          </m:r>
          <m:sSub>
            <m:sSubPr>
              <m:ctrlPr>
                <w:del w:id="6099" w:author="Στάθης Καπ" w:date="2023-02-01T21:32:00Z">
                  <w:rPr>
                    <w:rFonts w:ascii="Cambria Math" w:eastAsiaTheme="minorEastAsia" w:hAnsi="Cambria Math"/>
                    <w:i/>
                  </w:rPr>
                </w:del>
              </m:ctrlPr>
            </m:sSubPr>
            <m:e>
              <m:r>
                <w:del w:id="6100" w:author="Στάθης Καπ" w:date="2023-02-01T21:32:00Z">
                  <w:rPr>
                    <w:rFonts w:ascii="Cambria Math" w:eastAsiaTheme="minorEastAsia" w:hAnsi="Cambria Math"/>
                  </w:rPr>
                  <m:t>r</m:t>
                </w:del>
              </m:r>
            </m:e>
            <m:sub>
              <m:r>
                <w:del w:id="6101" w:author="Στάθης Καπ" w:date="2023-02-01T21:32:00Z">
                  <w:rPr>
                    <w:rFonts w:ascii="Cambria Math" w:eastAsiaTheme="minorEastAsia" w:hAnsi="Cambria Math"/>
                  </w:rPr>
                  <m:t>j</m:t>
                </w:del>
              </m:r>
            </m:sub>
          </m:sSub>
          <m:r>
            <w:del w:id="6102"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6103"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6104"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6105"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6106" w:author="Στάθης Καπ" w:date="2023-03-08T05:23:00Z">
        <w:r w:rsidR="00DA5168" w:rsidRPr="00DA5168">
          <w:rPr>
            <w:lang w:val="el-GR"/>
            <w:rPrChange w:id="6107" w:author="Στάθης Καπ" w:date="2023-03-08T05:23:00Z">
              <w:rPr/>
            </w:rPrChange>
          </w:rPr>
          <w:t xml:space="preserve">  </w:t>
        </w:r>
        <w:r w:rsidR="00DA5168">
          <w:rPr>
            <w:lang w:val="el-GR"/>
          </w:rPr>
          <w:t xml:space="preserve">Η θέση εισαγωγής, λοιπόν, με </w:t>
        </w:r>
      </w:ins>
      <w:ins w:id="6108" w:author="Στάθης Καπ" w:date="2023-03-08T05:24:00Z">
        <w:r w:rsidR="002738E9">
          <w:rPr>
            <w:lang w:val="el-GR"/>
          </w:rPr>
          <w:t>τη</w:t>
        </w:r>
      </w:ins>
      <w:ins w:id="6109" w:author="Στάθης Καπ" w:date="2023-03-08T05:23:00Z">
        <w:r w:rsidR="00DA5168">
          <w:rPr>
            <w:lang w:val="el-GR"/>
          </w:rPr>
          <w:t xml:space="preserve"> μικρότερ</w:t>
        </w:r>
      </w:ins>
      <w:ins w:id="6110" w:author="Στάθης Καπ" w:date="2023-03-08T05:24:00Z">
        <w:r w:rsidR="002738E9">
          <w:rPr>
            <w:lang w:val="el-GR"/>
          </w:rPr>
          <w:t xml:space="preserve">η τιμή του </w:t>
        </w:r>
      </w:ins>
      <w:ins w:id="6111" w:author="Στάθης Καπ" w:date="2023-03-08T05:23:00Z">
        <w:r w:rsidR="00DA5168">
          <w:t>posScore</w:t>
        </w:r>
        <w:r w:rsidR="00DA5168" w:rsidRPr="00DA5168">
          <w:rPr>
            <w:lang w:val="el-GR"/>
            <w:rPrChange w:id="6112" w:author="Στάθης Καπ" w:date="2023-03-08T05:23:00Z">
              <w:rPr/>
            </w:rPrChange>
          </w:rPr>
          <w:t xml:space="preserve"> </w:t>
        </w:r>
        <w:r w:rsidR="00DA5168">
          <w:rPr>
            <w:lang w:val="el-GR"/>
          </w:rPr>
          <w:t xml:space="preserve">θα </w:t>
        </w:r>
      </w:ins>
      <w:ins w:id="6113" w:author="Στάθης Καπ" w:date="2023-03-08T05:24:00Z">
        <w:r w:rsidR="00DA5168">
          <w:rPr>
            <w:lang w:val="el-GR"/>
          </w:rPr>
          <w:t>θεωρηθεί</w:t>
        </w:r>
      </w:ins>
      <w:ins w:id="6114" w:author="Στάθης Καπ" w:date="2023-03-08T05:23:00Z">
        <w:r w:rsidR="00DA5168">
          <w:rPr>
            <w:lang w:val="el-GR"/>
          </w:rPr>
          <w:t xml:space="preserve"> ως</w:t>
        </w:r>
      </w:ins>
      <w:ins w:id="6115" w:author="Στάθης Καπ" w:date="2023-03-08T05:24:00Z">
        <w:r w:rsidR="00DA5168">
          <w:rPr>
            <w:lang w:val="el-GR"/>
          </w:rPr>
          <w:t xml:space="preserve"> η</w:t>
        </w:r>
      </w:ins>
      <w:ins w:id="6116" w:author="Στάθης Καπ" w:date="2023-03-08T05:23:00Z">
        <w:r w:rsidR="00DA5168">
          <w:rPr>
            <w:lang w:val="el-GR"/>
          </w:rPr>
          <w:t xml:space="preserve"> βέλτιστη</w:t>
        </w:r>
      </w:ins>
      <w:ins w:id="6117" w:author="Στάθης Καπ" w:date="2023-03-08T05:24:00Z">
        <w:r w:rsidR="00DA5168">
          <w:rPr>
            <w:lang w:val="el-GR"/>
          </w:rPr>
          <w:t xml:space="preserve"> θέση </w:t>
        </w:r>
      </w:ins>
      <w:ins w:id="6118" w:author="Στάθης Καπ" w:date="2023-03-08T05:23:00Z">
        <w:r w:rsidR="00DA5168">
          <w:rPr>
            <w:lang w:val="el-GR"/>
          </w:rPr>
          <w:t xml:space="preserve">εισαγωγής για τον κόμβο </w:t>
        </w:r>
        <w:r w:rsidR="00DA5168">
          <w:t>j</w:t>
        </w:r>
        <w:r w:rsidR="00DA5168" w:rsidRPr="00DA5168">
          <w:rPr>
            <w:lang w:val="el-GR"/>
            <w:rPrChange w:id="6119" w:author="Στάθης Καπ" w:date="2023-03-08T05:23:00Z">
              <w:rPr/>
            </w:rPrChange>
          </w:rPr>
          <w:t>.</w:t>
        </w:r>
      </w:ins>
    </w:p>
    <w:p w14:paraId="5528D6D6" w14:textId="2E5239A1" w:rsidR="005C6AD6" w:rsidRDefault="005C6AD6">
      <w:pPr>
        <w:pStyle w:val="Heading3"/>
        <w:rPr>
          <w:lang w:val="el-GR"/>
        </w:rPr>
        <w:pPrChange w:id="6120" w:author="Στάθης Καπ" w:date="2023-02-26T00:55:00Z">
          <w:pPr>
            <w:pStyle w:val="Heading3"/>
            <w:numPr>
              <w:numId w:val="4"/>
            </w:numPr>
            <w:ind w:left="1080"/>
          </w:pPr>
        </w:pPrChange>
      </w:pPr>
      <w:bookmarkStart w:id="6121" w:name="_Toc129300384"/>
      <w:r w:rsidRPr="00093B36">
        <w:rPr>
          <w:rPrChange w:id="6122" w:author="Στάθης Καπ" w:date="2023-02-26T00:55:00Z">
            <w:rPr>
              <w:lang w:val="el-GR"/>
            </w:rPr>
          </w:rPrChange>
        </w:rPr>
        <w:t>Προσθήκη</w:t>
      </w:r>
      <w:r>
        <w:rPr>
          <w:lang w:val="el-GR"/>
        </w:rPr>
        <w:t xml:space="preserve"> αρχικών κόμβων</w:t>
      </w:r>
      <w:bookmarkEnd w:id="6121"/>
    </w:p>
    <w:p w14:paraId="449392FB" w14:textId="4AFC6C43" w:rsidR="008A3936" w:rsidRDefault="008C473E" w:rsidP="008A3936">
      <w:pPr>
        <w:rPr>
          <w:lang w:val="el-GR"/>
        </w:rPr>
      </w:pPr>
      <w:r w:rsidRPr="004D7D74">
        <w:rPr>
          <w:lang w:val="el-GR"/>
        </w:rPr>
        <w:t>Στην προσθήκη αρχικών κόμβω</w:t>
      </w:r>
      <w:ins w:id="6123" w:author="Στάθης Καπ" w:date="2023-02-14T21:39:00Z">
        <w:r w:rsidR="009659CD">
          <w:rPr>
            <w:lang w:val="el-GR"/>
          </w:rPr>
          <w:t xml:space="preserve">ν </w:t>
        </w:r>
      </w:ins>
      <w:del w:id="6124"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6125"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6126" w:author="Στάθης Καπ" w:date="2023-02-14T21:39:00Z">
        <w:r w:rsidR="009659CD">
          <w:rPr>
            <w:lang w:val="el-GR"/>
          </w:rPr>
          <w:t>κατασκευής του προηγούμενου διαστήματος</w:t>
        </w:r>
      </w:ins>
      <w:del w:id="6127"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6128" w:author="Στάθης Καπ" w:date="2023-02-14T22:45:00Z"/>
          <w:rFonts w:eastAsiaTheme="minorEastAsia"/>
          <w:lang w:val="el-GR"/>
        </w:rPr>
      </w:pPr>
      <w:r w:rsidRPr="005D19C5">
        <w:rPr>
          <w:lang w:val="el-GR"/>
        </w:rPr>
        <w:t>Έστ</w:t>
      </w:r>
      <w:ins w:id="6129" w:author="Στάθης Καπ" w:date="2023-02-14T21:42:00Z">
        <w:r w:rsidR="009659CD">
          <w:rPr>
            <w:lang w:val="el-GR"/>
          </w:rPr>
          <w:t xml:space="preserve">ω </w:t>
        </w:r>
      </w:ins>
      <m:oMath>
        <m:sSub>
          <m:sSubPr>
            <m:ctrlPr>
              <w:ins w:id="6130" w:author="Στάθης Καπ" w:date="2023-02-14T21:59:00Z">
                <w:rPr>
                  <w:rFonts w:ascii="Cambria Math" w:hAnsi="Cambria Math"/>
                  <w:i/>
                  <w:lang w:val="el-GR"/>
                </w:rPr>
              </w:ins>
            </m:ctrlPr>
          </m:sSubPr>
          <m:e>
            <m:r>
              <w:ins w:id="6131" w:author="Στάθης Καπ" w:date="2023-02-14T21:59:00Z">
                <w:rPr>
                  <w:rFonts w:ascii="Cambria Math" w:hAnsi="Cambria Math"/>
                  <w:lang w:val="el-GR"/>
                </w:rPr>
                <m:t>z</m:t>
              </w:ins>
            </m:r>
          </m:e>
          <m:sub>
            <m:r>
              <w:ins w:id="6132" w:author="Στάθης Καπ" w:date="2023-02-14T21:59:00Z">
                <w:rPr>
                  <w:rFonts w:ascii="Cambria Math" w:hAnsi="Cambria Math"/>
                  <w:lang w:val="el-GR"/>
                </w:rPr>
                <m:t>i</m:t>
              </w:ins>
            </m:r>
            <m:r>
              <w:ins w:id="6133" w:author="Στάθης Καπ" w:date="2023-02-14T22:59:00Z">
                <w:rPr>
                  <w:rFonts w:ascii="Cambria Math" w:hAnsi="Cambria Math"/>
                  <w:lang w:val="el-GR"/>
                </w:rPr>
                <m:t>,</m:t>
              </w:ins>
            </m:r>
            <m:r>
              <w:ins w:id="6134" w:author="Στάθης Καπ" w:date="2023-02-14T22:59:00Z">
                <w:rPr>
                  <w:rFonts w:ascii="Cambria Math" w:hAnsi="Cambria Math"/>
                </w:rPr>
                <m:t>j</m:t>
              </w:ins>
            </m:r>
          </m:sub>
        </m:sSub>
      </m:oMath>
      <w:ins w:id="6135" w:author="Στάθης Καπ" w:date="2023-02-14T21:42:00Z">
        <w:r w:rsidR="009659CD" w:rsidRPr="009659CD">
          <w:rPr>
            <w:lang w:val="el-GR"/>
            <w:rPrChange w:id="6136" w:author="Στάθης Καπ" w:date="2023-02-14T21:42:00Z">
              <w:rPr/>
            </w:rPrChange>
          </w:rPr>
          <w:t xml:space="preserve"> </w:t>
        </w:r>
        <w:r w:rsidR="009659CD">
          <w:rPr>
            <w:lang w:val="el-GR"/>
          </w:rPr>
          <w:t xml:space="preserve">ο τελευταίος κόμβος μιας </w:t>
        </w:r>
      </w:ins>
      <w:del w:id="6137"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6138" w:author="Στάθης Καπ" w:date="2023-02-14T21:39:00Z">
        <w:r w:rsidR="004D7D74" w:rsidRPr="005D19C5" w:rsidDel="009659CD">
          <w:rPr>
            <w:lang w:val="el-GR"/>
          </w:rPr>
          <w:delText xml:space="preserve">της </w:delText>
        </w:r>
      </w:del>
      <w:r w:rsidR="004D7D74" w:rsidRPr="005D19C5">
        <w:rPr>
          <w:lang w:val="el-GR"/>
        </w:rPr>
        <w:t>διαδρομής</w:t>
      </w:r>
      <w:ins w:id="6139" w:author="Στάθης Καπ" w:date="2023-02-14T21:39:00Z">
        <w:r w:rsidR="009659CD" w:rsidRPr="009659CD">
          <w:rPr>
            <w:lang w:val="el-GR"/>
            <w:rPrChange w:id="6140" w:author="Στάθης Καπ" w:date="2023-02-14T21:39:00Z">
              <w:rPr/>
            </w:rPrChange>
          </w:rPr>
          <w:t xml:space="preserve"> </w:t>
        </w:r>
      </w:ins>
      <m:oMath>
        <m:sSub>
          <m:sSubPr>
            <m:ctrlPr>
              <w:ins w:id="6141" w:author="Στάθης Καπ" w:date="2023-02-14T21:45:00Z">
                <w:rPr>
                  <w:rFonts w:ascii="Cambria Math" w:hAnsi="Cambria Math"/>
                  <w:i/>
                  <w:lang w:val="el-GR"/>
                </w:rPr>
              </w:ins>
            </m:ctrlPr>
          </m:sSubPr>
          <m:e>
            <m:r>
              <w:ins w:id="6142" w:author="Στάθης Καπ" w:date="2023-02-14T21:45:00Z">
                <w:rPr>
                  <w:rFonts w:ascii="Cambria Math" w:hAnsi="Cambria Math"/>
                  <w:lang w:val="el-GR"/>
                </w:rPr>
                <m:t>R</m:t>
              </w:ins>
            </m:r>
          </m:e>
          <m:sub>
            <m:r>
              <w:ins w:id="6143" w:author="Στάθης Καπ" w:date="2023-02-14T21:45:00Z">
                <w:rPr>
                  <w:rFonts w:ascii="Cambria Math" w:hAnsi="Cambria Math"/>
                  <w:lang w:val="el-GR"/>
                </w:rPr>
                <m:t>i</m:t>
              </w:ins>
            </m:r>
            <m:r>
              <w:ins w:id="6144" w:author="Στάθης Καπ" w:date="2023-02-14T22:35:00Z">
                <w:rPr>
                  <w:rFonts w:ascii="Cambria Math" w:hAnsi="Cambria Math"/>
                  <w:lang w:val="el-GR"/>
                </w:rPr>
                <m:t>,</m:t>
              </w:ins>
            </m:r>
            <m:r>
              <w:ins w:id="6145" w:author="Στάθης Καπ" w:date="2023-02-14T22:35:00Z">
                <w:rPr>
                  <w:rFonts w:ascii="Cambria Math" w:hAnsi="Cambria Math"/>
                </w:rPr>
                <m:t>j</m:t>
              </w:ins>
            </m:r>
          </m:sub>
        </m:sSub>
      </m:oMath>
      <w:r w:rsidR="004D7D74" w:rsidRPr="005D19C5">
        <w:rPr>
          <w:lang w:val="el-GR"/>
        </w:rPr>
        <w:t xml:space="preserve"> </w:t>
      </w:r>
      <w:del w:id="6146" w:author="Στάθης Καπ" w:date="2023-02-14T21:43:00Z">
        <w:r w:rsidR="004D7D74" w:rsidRPr="005D19C5" w:rsidDel="009659CD">
          <w:rPr>
            <w:lang w:val="el-GR"/>
          </w:rPr>
          <w:delText>του</w:delText>
        </w:r>
      </w:del>
      <w:del w:id="6147" w:author="Στάθης Καπ" w:date="2023-02-14T21:42:00Z">
        <w:r w:rsidR="004D7D74" w:rsidRPr="005D19C5" w:rsidDel="009659CD">
          <w:rPr>
            <w:lang w:val="el-GR"/>
          </w:rPr>
          <w:delText xml:space="preserve"> προηγούμενου </w:delText>
        </w:r>
      </w:del>
      <w:del w:id="6148" w:author="Στάθης Καπ" w:date="2023-02-02T18:01:00Z">
        <w:r w:rsidR="004D7D74" w:rsidDel="002F10D4">
          <w:delText>Solution</w:delText>
        </w:r>
        <w:r w:rsidR="004D7D74" w:rsidRPr="005D19C5" w:rsidDel="002F10D4">
          <w:rPr>
            <w:lang w:val="el-GR"/>
          </w:rPr>
          <w:delText xml:space="preserve"> </w:delText>
        </w:r>
      </w:del>
      <w:ins w:id="6149" w:author="Στάθης Καπ" w:date="2023-02-14T21:45:00Z">
        <w:r w:rsidR="009659CD">
          <w:rPr>
            <w:lang w:val="el-GR"/>
          </w:rPr>
          <w:t>με</w:t>
        </w:r>
      </w:ins>
      <w:ins w:id="6150" w:author="Στάθης Καπ" w:date="2023-02-14T21:53:00Z">
        <w:r w:rsidR="000A27F6" w:rsidRPr="000A27F6">
          <w:rPr>
            <w:lang w:val="el-GR"/>
            <w:rPrChange w:id="6151" w:author="Στάθης Καπ" w:date="2023-02-14T21:53:00Z">
              <w:rPr/>
            </w:rPrChange>
          </w:rPr>
          <w:t xml:space="preserve"> </w:t>
        </w:r>
      </w:ins>
      <m:oMath>
        <m:r>
          <w:ins w:id="6152" w:author="Στάθης Καπ" w:date="2023-02-14T21:53:00Z">
            <w:rPr>
              <w:rFonts w:ascii="Cambria Math" w:hAnsi="Cambria Math"/>
            </w:rPr>
            <m:t>i</m:t>
          </w:ins>
        </m:r>
        <m:r>
          <w:ins w:id="6153" w:author="Στάθης Καπ" w:date="2023-02-14T21:53:00Z">
            <w:rPr>
              <w:rFonts w:ascii="Cambria Math" w:hAnsi="Cambria Math"/>
              <w:lang w:val="el-GR"/>
              <w:rPrChange w:id="6154" w:author="Στάθης Καπ" w:date="2023-02-14T21:53:00Z">
                <w:rPr>
                  <w:rFonts w:ascii="Cambria Math" w:hAnsi="Cambria Math"/>
                </w:rPr>
              </w:rPrChange>
            </w:rPr>
            <m:t>∈[1,</m:t>
          </w:ins>
        </m:r>
        <m:r>
          <w:ins w:id="6155" w:author="Στάθης Καπ" w:date="2023-02-14T21:53:00Z">
            <w:rPr>
              <w:rFonts w:ascii="Cambria Math" w:hAnsi="Cambria Math"/>
            </w:rPr>
            <m:t>m</m:t>
          </w:ins>
        </m:r>
        <m:r>
          <w:ins w:id="6156" w:author="Στάθης Καπ" w:date="2023-02-14T21:53:00Z">
            <w:rPr>
              <w:rFonts w:ascii="Cambria Math" w:eastAsiaTheme="minorEastAsia" w:hAnsi="Cambria Math"/>
              <w:lang w:val="el-GR"/>
              <w:rPrChange w:id="6157" w:author="Στάθης Καπ" w:date="2023-02-14T21:53:00Z">
                <w:rPr>
                  <w:rFonts w:ascii="Cambria Math" w:eastAsiaTheme="minorEastAsia" w:hAnsi="Cambria Math"/>
                </w:rPr>
              </w:rPrChange>
            </w:rPr>
            <m:t>]</m:t>
          </w:ins>
        </m:r>
      </m:oMath>
      <w:ins w:id="6158" w:author="Στάθης Καπ" w:date="2023-02-14T21:53:00Z">
        <w:r w:rsidR="000A27F6">
          <w:rPr>
            <w:rFonts w:eastAsiaTheme="minorEastAsia"/>
            <w:lang w:val="el-GR"/>
          </w:rPr>
          <w:t xml:space="preserve"> και </w:t>
        </w:r>
      </w:ins>
      <m:oMath>
        <m:r>
          <w:ins w:id="6159" w:author="Στάθης Καπ" w:date="2023-02-14T21:53:00Z">
            <w:rPr>
              <w:rFonts w:ascii="Cambria Math" w:eastAsiaTheme="minorEastAsia" w:hAnsi="Cambria Math"/>
              <w:lang w:val="el-GR"/>
            </w:rPr>
            <m:t>j∈[</m:t>
          </w:ins>
        </m:r>
        <m:r>
          <w:ins w:id="6160" w:author="Στάθης Καπ" w:date="2023-02-14T21:54:00Z">
            <w:rPr>
              <w:rFonts w:ascii="Cambria Math" w:eastAsiaTheme="minorEastAsia" w:hAnsi="Cambria Math"/>
              <w:lang w:val="el-GR"/>
            </w:rPr>
            <m:t>1,s</m:t>
          </w:ins>
        </m:r>
        <m:r>
          <w:ins w:id="6161" w:author="Στάθης Καπ" w:date="2023-02-14T21:53:00Z">
            <w:rPr>
              <w:rFonts w:ascii="Cambria Math" w:eastAsiaTheme="minorEastAsia" w:hAnsi="Cambria Math"/>
              <w:lang w:val="el-GR"/>
            </w:rPr>
            <m:t>]</m:t>
          </w:ins>
        </m:r>
      </m:oMath>
      <w:del w:id="6162" w:author="Στάθης Καπ" w:date="2023-02-14T21:42:00Z">
        <w:r w:rsidR="004D7D74" w:rsidRPr="005D19C5" w:rsidDel="009659CD">
          <w:rPr>
            <w:lang w:val="el-GR"/>
          </w:rPr>
          <w:delText xml:space="preserve">είναι ο κόμβος </w:delText>
        </w:r>
        <w:r w:rsidR="004D7D74" w:rsidDel="009659CD">
          <w:delText>z</w:delText>
        </w:r>
      </w:del>
      <w:del w:id="6163" w:author="Στάθης Καπ" w:date="2023-02-14T22:36:00Z">
        <w:r w:rsidR="004D7D74" w:rsidRPr="005D19C5" w:rsidDel="002C69A2">
          <w:rPr>
            <w:lang w:val="el-GR"/>
          </w:rPr>
          <w:delText xml:space="preserve">. </w:delText>
        </w:r>
      </w:del>
      <w:ins w:id="6164"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6165" w:author="Στάθης Καπ" w:date="2023-02-14T22:40:00Z">
              <w:rPr>
                <w:rFonts w:eastAsiaTheme="minorEastAsia"/>
              </w:rPr>
            </w:rPrChange>
          </w:rPr>
          <w:t xml:space="preserve">, </w:t>
        </w:r>
        <w:r w:rsidR="004E54EE">
          <w:rPr>
            <w:rFonts w:eastAsiaTheme="minorEastAsia"/>
            <w:lang w:val="el-GR"/>
          </w:rPr>
          <w:t>ο αλγόριθμος</w:t>
        </w:r>
      </w:ins>
      <w:ins w:id="6166" w:author="Στάθης Καπ" w:date="2023-02-14T22:40:00Z">
        <w:r w:rsidR="004E54EE">
          <w:rPr>
            <w:rFonts w:eastAsiaTheme="minorEastAsia"/>
            <w:lang w:val="el-GR"/>
          </w:rPr>
          <w:t xml:space="preserve"> εξετάζει το διάστημα </w:t>
        </w:r>
      </w:ins>
      <m:oMath>
        <m:sSub>
          <m:sSubPr>
            <m:ctrlPr>
              <w:ins w:id="6167" w:author="Στάθης Καπ" w:date="2023-02-14T22:40:00Z">
                <w:rPr>
                  <w:rFonts w:ascii="Cambria Math" w:eastAsiaTheme="minorEastAsia" w:hAnsi="Cambria Math"/>
                  <w:i/>
                  <w:lang w:val="el-GR"/>
                </w:rPr>
              </w:ins>
            </m:ctrlPr>
          </m:sSubPr>
          <m:e>
            <m:r>
              <w:ins w:id="6168" w:author="Στάθης Καπ" w:date="2023-02-14T22:40:00Z">
                <w:rPr>
                  <w:rFonts w:ascii="Cambria Math" w:eastAsiaTheme="minorEastAsia" w:hAnsi="Cambria Math"/>
                  <w:lang w:val="el-GR"/>
                </w:rPr>
                <m:t>I</m:t>
              </w:ins>
            </m:r>
          </m:e>
          <m:sub>
            <m:r>
              <w:ins w:id="6169" w:author="Στάθης Καπ" w:date="2023-02-14T22:42:00Z">
                <w:rPr>
                  <w:rFonts w:ascii="Cambria Math" w:eastAsiaTheme="minorEastAsia" w:hAnsi="Cambria Math"/>
                </w:rPr>
                <m:t>j</m:t>
              </w:ins>
            </m:r>
            <m:r>
              <w:ins w:id="6170" w:author="Στάθης Καπ" w:date="2023-02-14T22:40:00Z">
                <w:rPr>
                  <w:rFonts w:ascii="Cambria Math" w:eastAsiaTheme="minorEastAsia" w:hAnsi="Cambria Math"/>
                  <w:lang w:val="el-GR"/>
                </w:rPr>
                <m:t>+1</m:t>
              </w:ins>
            </m:r>
          </m:sub>
        </m:sSub>
      </m:oMath>
      <w:ins w:id="6171" w:author="Στάθης Καπ" w:date="2023-02-14T22:40:00Z">
        <w:r w:rsidR="004E54EE">
          <w:rPr>
            <w:rFonts w:eastAsiaTheme="minorEastAsia"/>
            <w:lang w:val="el-GR"/>
          </w:rPr>
          <w:t>. Αρχικά θα θεωρηθεί ως υποψήφιος αρχικός κόμβος</w:t>
        </w:r>
      </w:ins>
      <w:ins w:id="6172" w:author="Στάθης Καπ" w:date="2023-02-14T22:41:00Z">
        <w:r w:rsidR="004E54EE" w:rsidRPr="004E54EE">
          <w:rPr>
            <w:rFonts w:eastAsiaTheme="minorEastAsia"/>
            <w:lang w:val="el-GR"/>
            <w:rPrChange w:id="6173" w:author="Στάθης Καπ" w:date="2023-02-14T22:41:00Z">
              <w:rPr>
                <w:rFonts w:eastAsiaTheme="minorEastAsia"/>
              </w:rPr>
            </w:rPrChange>
          </w:rPr>
          <w:t xml:space="preserve"> (</w:t>
        </w:r>
      </w:ins>
      <m:oMath>
        <m:sSub>
          <m:sSubPr>
            <m:ctrlPr>
              <w:ins w:id="6174" w:author="Στάθης Καπ" w:date="2023-02-14T22:46:00Z">
                <w:rPr>
                  <w:rFonts w:ascii="Cambria Math" w:eastAsiaTheme="minorEastAsia" w:hAnsi="Cambria Math"/>
                  <w:i/>
                  <w:lang w:val="el-GR"/>
                </w:rPr>
              </w:ins>
            </m:ctrlPr>
          </m:sSubPr>
          <m:e>
            <m:r>
              <w:ins w:id="6175" w:author="Στάθης Καπ" w:date="2023-02-14T22:46:00Z">
                <w:rPr>
                  <w:rFonts w:ascii="Cambria Math" w:eastAsiaTheme="minorEastAsia" w:hAnsi="Cambria Math"/>
                  <w:lang w:val="el-GR"/>
                </w:rPr>
                <m:t>c</m:t>
              </w:ins>
            </m:r>
          </m:e>
          <m:sub>
            <m:r>
              <w:ins w:id="6176" w:author="Στάθης Καπ" w:date="2023-02-14T22:46:00Z">
                <w:rPr>
                  <w:rFonts w:ascii="Cambria Math" w:eastAsiaTheme="minorEastAsia" w:hAnsi="Cambria Math"/>
                  <w:lang w:val="el-GR"/>
                </w:rPr>
                <m:t>i,j</m:t>
              </w:ins>
            </m:r>
            <m:r>
              <w:ins w:id="6177" w:author="Στάθης Καπ" w:date="2023-02-14T22:54:00Z">
                <w:rPr>
                  <w:rFonts w:ascii="Cambria Math" w:eastAsiaTheme="minorEastAsia" w:hAnsi="Cambria Math"/>
                  <w:lang w:val="el-GR"/>
                </w:rPr>
                <m:t>+1</m:t>
              </w:ins>
            </m:r>
          </m:sub>
        </m:sSub>
      </m:oMath>
      <w:ins w:id="6178" w:author="Στάθης Καπ" w:date="2023-02-14T22:41:00Z">
        <w:r w:rsidR="004E54EE" w:rsidRPr="004E54EE">
          <w:rPr>
            <w:rFonts w:eastAsiaTheme="minorEastAsia"/>
            <w:lang w:val="el-GR"/>
            <w:rPrChange w:id="6179" w:author="Στάθης Καπ" w:date="2023-02-14T22:41:00Z">
              <w:rPr>
                <w:rFonts w:eastAsiaTheme="minorEastAsia"/>
              </w:rPr>
            </w:rPrChange>
          </w:rPr>
          <w:t>)</w:t>
        </w:r>
      </w:ins>
      <w:ins w:id="6180" w:author="Στάθης Καπ" w:date="2023-02-14T22:40:00Z">
        <w:r w:rsidR="004E54EE">
          <w:rPr>
            <w:rFonts w:eastAsiaTheme="minorEastAsia"/>
            <w:lang w:val="el-GR"/>
          </w:rPr>
          <w:t xml:space="preserve"> </w:t>
        </w:r>
      </w:ins>
      <w:ins w:id="6181" w:author="Στάθης Καπ" w:date="2023-02-14T22:41:00Z">
        <w:r w:rsidR="004E54EE">
          <w:rPr>
            <w:rFonts w:eastAsiaTheme="minorEastAsia"/>
            <w:lang w:val="el-GR"/>
          </w:rPr>
          <w:t xml:space="preserve">της διαδρομής </w:t>
        </w:r>
      </w:ins>
      <w:ins w:id="6182" w:author="Στάθης Καπ" w:date="2023-02-14T22:00:00Z">
        <w:r w:rsidR="004E531B">
          <w:rPr>
            <w:lang w:val="el-GR"/>
          </w:rPr>
          <w:t xml:space="preserve"> </w:t>
        </w:r>
      </w:ins>
      <m:oMath>
        <m:sSub>
          <m:sSubPr>
            <m:ctrlPr>
              <w:ins w:id="6183" w:author="Στάθης Καπ" w:date="2023-02-14T22:41:00Z">
                <w:rPr>
                  <w:rFonts w:ascii="Cambria Math" w:hAnsi="Cambria Math"/>
                  <w:i/>
                  <w:lang w:val="el-GR"/>
                </w:rPr>
              </w:ins>
            </m:ctrlPr>
          </m:sSubPr>
          <m:e>
            <m:r>
              <w:ins w:id="6184" w:author="Στάθης Καπ" w:date="2023-02-14T22:41:00Z">
                <w:rPr>
                  <w:rFonts w:ascii="Cambria Math" w:hAnsi="Cambria Math"/>
                  <w:lang w:val="el-GR"/>
                </w:rPr>
                <m:t>R</m:t>
              </w:ins>
            </m:r>
          </m:e>
          <m:sub>
            <m:r>
              <w:ins w:id="6185" w:author="Στάθης Καπ" w:date="2023-02-14T22:41:00Z">
                <w:rPr>
                  <w:rFonts w:ascii="Cambria Math" w:hAnsi="Cambria Math"/>
                  <w:lang w:val="el-GR"/>
                </w:rPr>
                <m:t>i,j+1</m:t>
              </w:ins>
            </m:r>
          </m:sub>
        </m:sSub>
      </m:oMath>
      <w:ins w:id="6186" w:author="Στάθης Καπ" w:date="2023-02-14T22:42:00Z">
        <w:r w:rsidR="004E54EE">
          <w:rPr>
            <w:rFonts w:eastAsiaTheme="minorEastAsia"/>
            <w:lang w:val="el-GR"/>
          </w:rPr>
          <w:t xml:space="preserve"> </w:t>
        </w:r>
      </w:ins>
      <w:ins w:id="6187" w:author="Στάθης Καπ" w:date="2023-02-14T22:48:00Z">
        <w:r w:rsidR="004E54EE">
          <w:rPr>
            <w:rFonts w:eastAsiaTheme="minorEastAsia"/>
            <w:lang w:val="el-GR"/>
          </w:rPr>
          <w:t>ένας κλώνος τ</w:t>
        </w:r>
      </w:ins>
      <w:ins w:id="6188" w:author="Στάθης Καπ" w:date="2023-02-14T22:42:00Z">
        <w:r w:rsidR="004E54EE">
          <w:rPr>
            <w:rFonts w:eastAsiaTheme="minorEastAsia"/>
            <w:lang w:val="el-GR"/>
          </w:rPr>
          <w:t>ο</w:t>
        </w:r>
      </w:ins>
      <w:ins w:id="6189" w:author="Στάθης Καπ" w:date="2023-02-14T22:48:00Z">
        <w:r w:rsidR="004E54EE">
          <w:rPr>
            <w:rFonts w:eastAsiaTheme="minorEastAsia"/>
            <w:lang w:val="el-GR"/>
          </w:rPr>
          <w:t>υ</w:t>
        </w:r>
      </w:ins>
      <w:ins w:id="6190" w:author="Στάθης Καπ" w:date="2023-02-14T22:42:00Z">
        <w:r w:rsidR="004E54EE">
          <w:rPr>
            <w:rFonts w:eastAsiaTheme="minorEastAsia"/>
            <w:lang w:val="el-GR"/>
          </w:rPr>
          <w:t xml:space="preserve"> κόμβο</w:t>
        </w:r>
      </w:ins>
      <w:ins w:id="6191" w:author="Στάθης Καπ" w:date="2023-02-14T22:48:00Z">
        <w:r w:rsidR="004E54EE">
          <w:rPr>
            <w:rFonts w:eastAsiaTheme="minorEastAsia"/>
            <w:lang w:val="el-GR"/>
          </w:rPr>
          <w:t>υ</w:t>
        </w:r>
      </w:ins>
      <w:ins w:id="6192" w:author="Στάθης Καπ" w:date="2023-02-14T22:42:00Z">
        <w:r w:rsidR="004E54EE" w:rsidRPr="004E54EE">
          <w:rPr>
            <w:rFonts w:eastAsiaTheme="minorEastAsia"/>
            <w:lang w:val="el-GR"/>
            <w:rPrChange w:id="6193" w:author="Στάθης Καπ" w:date="2023-02-14T22:43:00Z">
              <w:rPr>
                <w:rFonts w:eastAsiaTheme="minorEastAsia"/>
              </w:rPr>
            </w:rPrChange>
          </w:rPr>
          <w:t xml:space="preserve"> </w:t>
        </w:r>
      </w:ins>
      <m:oMath>
        <m:sSub>
          <m:sSubPr>
            <m:ctrlPr>
              <w:ins w:id="6194" w:author="Στάθης Καπ" w:date="2023-02-14T22:43:00Z">
                <w:rPr>
                  <w:rFonts w:ascii="Cambria Math" w:eastAsiaTheme="minorEastAsia" w:hAnsi="Cambria Math"/>
                  <w:i/>
                  <w:lang w:val="el-GR"/>
                </w:rPr>
              </w:ins>
            </m:ctrlPr>
          </m:sSubPr>
          <m:e>
            <m:r>
              <w:ins w:id="6195" w:author="Στάθης Καπ" w:date="2023-02-14T22:43:00Z">
                <w:rPr>
                  <w:rFonts w:ascii="Cambria Math" w:eastAsiaTheme="minorEastAsia" w:hAnsi="Cambria Math"/>
                </w:rPr>
                <m:t>z</m:t>
              </w:ins>
            </m:r>
            <m:ctrlPr>
              <w:ins w:id="6196" w:author="Στάθης Καπ" w:date="2023-02-14T22:43:00Z">
                <w:rPr>
                  <w:rFonts w:ascii="Cambria Math" w:eastAsiaTheme="minorEastAsia" w:hAnsi="Cambria Math"/>
                  <w:i/>
                </w:rPr>
              </w:ins>
            </m:ctrlPr>
          </m:e>
          <m:sub>
            <m:r>
              <w:ins w:id="6197" w:author="Στάθης Καπ" w:date="2023-02-14T22:43:00Z">
                <w:rPr>
                  <w:rFonts w:ascii="Cambria Math" w:eastAsiaTheme="minorEastAsia" w:hAnsi="Cambria Math"/>
                </w:rPr>
                <m:t>i</m:t>
              </w:ins>
            </m:r>
            <m:r>
              <w:ins w:id="6198" w:author="Στάθης Καπ" w:date="2023-02-14T22:59:00Z">
                <w:rPr>
                  <w:rFonts w:ascii="Cambria Math" w:eastAsiaTheme="minorEastAsia" w:hAnsi="Cambria Math"/>
                  <w:lang w:val="el-GR"/>
                  <w:rPrChange w:id="6199" w:author="Στάθης Καπ" w:date="2023-02-15T23:09:00Z">
                    <w:rPr>
                      <w:rFonts w:ascii="Cambria Math" w:eastAsiaTheme="minorEastAsia" w:hAnsi="Cambria Math"/>
                    </w:rPr>
                  </w:rPrChange>
                </w:rPr>
                <m:t>,</m:t>
              </w:ins>
            </m:r>
            <m:r>
              <w:ins w:id="6200" w:author="Στάθης Καπ" w:date="2023-02-14T22:59:00Z">
                <w:rPr>
                  <w:rFonts w:ascii="Cambria Math" w:eastAsiaTheme="minorEastAsia" w:hAnsi="Cambria Math"/>
                </w:rPr>
                <m:t>j</m:t>
              </w:ins>
            </m:r>
          </m:sub>
        </m:sSub>
      </m:oMath>
      <w:ins w:id="6201" w:author="Στάθης Καπ" w:date="2023-02-14T22:43:00Z">
        <w:r w:rsidR="004E54EE">
          <w:rPr>
            <w:rFonts w:eastAsiaTheme="minorEastAsia"/>
            <w:lang w:val="el-GR"/>
          </w:rPr>
          <w:t xml:space="preserve"> του διαστήματος </w:t>
        </w:r>
      </w:ins>
      <m:oMath>
        <m:sSub>
          <m:sSubPr>
            <m:ctrlPr>
              <w:ins w:id="6202" w:author="Στάθης Καπ" w:date="2023-02-14T22:43:00Z">
                <w:rPr>
                  <w:rFonts w:ascii="Cambria Math" w:eastAsiaTheme="minorEastAsia" w:hAnsi="Cambria Math"/>
                  <w:i/>
                  <w:lang w:val="el-GR"/>
                </w:rPr>
              </w:ins>
            </m:ctrlPr>
          </m:sSubPr>
          <m:e>
            <m:r>
              <w:ins w:id="6203" w:author="Στάθης Καπ" w:date="2023-02-14T22:43:00Z">
                <w:rPr>
                  <w:rFonts w:ascii="Cambria Math" w:eastAsiaTheme="minorEastAsia" w:hAnsi="Cambria Math"/>
                  <w:lang w:val="el-GR"/>
                </w:rPr>
                <m:t>I</m:t>
              </w:ins>
            </m:r>
          </m:e>
          <m:sub>
            <m:r>
              <w:ins w:id="6204" w:author="Στάθης Καπ" w:date="2023-02-14T22:43:00Z">
                <w:rPr>
                  <w:rFonts w:ascii="Cambria Math" w:eastAsiaTheme="minorEastAsia" w:hAnsi="Cambria Math"/>
                </w:rPr>
                <m:t>j</m:t>
              </w:ins>
            </m:r>
          </m:sub>
        </m:sSub>
      </m:oMath>
      <w:ins w:id="6205" w:author="Στάθης Καπ" w:date="2023-02-14T22:43:00Z">
        <w:r w:rsidR="004E54EE">
          <w:rPr>
            <w:rFonts w:eastAsiaTheme="minorEastAsia"/>
            <w:lang w:val="el-GR"/>
          </w:rPr>
          <w:t xml:space="preserve">. Για να είναι </w:t>
        </w:r>
      </w:ins>
      <w:ins w:id="6206" w:author="Στάθης Καπ" w:date="2023-02-14T22:44:00Z">
        <w:r w:rsidR="004E54EE">
          <w:rPr>
            <w:rFonts w:eastAsiaTheme="minorEastAsia"/>
            <w:lang w:val="el-GR"/>
          </w:rPr>
          <w:t>έγκυρη</w:t>
        </w:r>
      </w:ins>
      <w:ins w:id="6207" w:author="Στάθης Καπ" w:date="2023-02-14T22:43:00Z">
        <w:r w:rsidR="004E54EE">
          <w:rPr>
            <w:rFonts w:eastAsiaTheme="minorEastAsia"/>
            <w:lang w:val="el-GR"/>
          </w:rPr>
          <w:t xml:space="preserve"> η εισαγωγή του κόμβου </w:t>
        </w:r>
      </w:ins>
      <m:oMath>
        <m:sSub>
          <m:sSubPr>
            <m:ctrlPr>
              <w:ins w:id="6208" w:author="Στάθης Καπ" w:date="2023-02-14T22:44:00Z">
                <w:rPr>
                  <w:rFonts w:ascii="Cambria Math" w:eastAsiaTheme="minorEastAsia" w:hAnsi="Cambria Math"/>
                  <w:i/>
                  <w:lang w:val="el-GR"/>
                </w:rPr>
              </w:ins>
            </m:ctrlPr>
          </m:sSubPr>
          <m:e>
            <m:r>
              <w:ins w:id="6209" w:author="Στάθης Καπ" w:date="2023-02-14T22:54:00Z">
                <w:rPr>
                  <w:rFonts w:ascii="Cambria Math" w:eastAsiaTheme="minorEastAsia" w:hAnsi="Cambria Math"/>
                  <w:lang w:val="el-GR"/>
                </w:rPr>
                <m:t>c</m:t>
              </w:ins>
            </m:r>
          </m:e>
          <m:sub>
            <m:r>
              <w:ins w:id="6210" w:author="Στάθης Καπ" w:date="2023-02-14T22:44:00Z">
                <w:rPr>
                  <w:rFonts w:ascii="Cambria Math" w:eastAsiaTheme="minorEastAsia" w:hAnsi="Cambria Math"/>
                  <w:lang w:val="el-GR"/>
                </w:rPr>
                <m:t>i</m:t>
              </w:ins>
            </m:r>
            <m:r>
              <w:ins w:id="6211" w:author="Στάθης Καπ" w:date="2023-02-14T22:54:00Z">
                <w:rPr>
                  <w:rFonts w:ascii="Cambria Math" w:eastAsiaTheme="minorEastAsia" w:hAnsi="Cambria Math"/>
                  <w:lang w:val="el-GR"/>
                </w:rPr>
                <m:t>,j+1</m:t>
              </w:ins>
            </m:r>
          </m:sub>
        </m:sSub>
      </m:oMath>
      <w:ins w:id="6212" w:author="Στάθης Καπ" w:date="2023-02-14T22:44:00Z">
        <w:r w:rsidR="004E54EE">
          <w:rPr>
            <w:rFonts w:eastAsiaTheme="minorEastAsia"/>
            <w:lang w:val="el-GR"/>
          </w:rPr>
          <w:t xml:space="preserve"> στην αρχή του </w:t>
        </w:r>
      </w:ins>
      <m:oMath>
        <m:sSub>
          <m:sSubPr>
            <m:ctrlPr>
              <w:ins w:id="6213" w:author="Στάθης Καπ" w:date="2023-02-14T22:45:00Z">
                <w:rPr>
                  <w:rFonts w:ascii="Cambria Math" w:hAnsi="Cambria Math"/>
                  <w:i/>
                  <w:lang w:val="el-GR"/>
                </w:rPr>
              </w:ins>
            </m:ctrlPr>
          </m:sSubPr>
          <m:e>
            <m:r>
              <w:ins w:id="6214" w:author="Στάθης Καπ" w:date="2023-02-14T22:45:00Z">
                <w:rPr>
                  <w:rFonts w:ascii="Cambria Math" w:hAnsi="Cambria Math"/>
                  <w:lang w:val="el-GR"/>
                </w:rPr>
                <m:t>R</m:t>
              </w:ins>
            </m:r>
          </m:e>
          <m:sub>
            <m:r>
              <w:ins w:id="6215" w:author="Στάθης Καπ" w:date="2023-02-14T22:45:00Z">
                <w:rPr>
                  <w:rFonts w:ascii="Cambria Math" w:hAnsi="Cambria Math"/>
                  <w:lang w:val="el-GR"/>
                </w:rPr>
                <m:t>i,j+1</m:t>
              </w:ins>
            </m:r>
          </m:sub>
        </m:sSub>
      </m:oMath>
      <w:ins w:id="6216" w:author="Στάθης Καπ" w:date="2023-02-14T22:42:00Z">
        <w:r w:rsidR="004E54EE">
          <w:rPr>
            <w:rFonts w:eastAsiaTheme="minorEastAsia"/>
            <w:lang w:val="el-GR"/>
          </w:rPr>
          <w:t xml:space="preserve"> </w:t>
        </w:r>
      </w:ins>
      <w:ins w:id="6217"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6218" w:author="Στάθης Καπ" w:date="2023-02-14T22:46:00Z"/>
          <w:rFonts w:eastAsiaTheme="minorEastAsia"/>
          <w:lang w:val="el-GR"/>
        </w:rPr>
      </w:pPr>
      <w:ins w:id="6219" w:author="Στάθης Καπ" w:date="2023-02-14T22:45:00Z">
        <w:r>
          <w:rPr>
            <w:rFonts w:eastAsiaTheme="minorEastAsia"/>
            <w:lang w:val="el-GR"/>
          </w:rPr>
          <w:t xml:space="preserve">Δεν παραβιάζονται οι χρόνοι του </w:t>
        </w:r>
      </w:ins>
      <m:oMath>
        <m:sSub>
          <m:sSubPr>
            <m:ctrlPr>
              <w:ins w:id="6220" w:author="Στάθης Καπ" w:date="2023-02-14T22:46:00Z">
                <w:rPr>
                  <w:rFonts w:ascii="Cambria Math" w:eastAsiaTheme="minorEastAsia" w:hAnsi="Cambria Math"/>
                  <w:i/>
                  <w:lang w:val="el-GR"/>
                </w:rPr>
              </w:ins>
            </m:ctrlPr>
          </m:sSubPr>
          <m:e>
            <m:r>
              <w:ins w:id="6221" w:author="Στάθης Καπ" w:date="2023-02-14T22:46:00Z">
                <w:rPr>
                  <w:rFonts w:ascii="Cambria Math" w:eastAsiaTheme="minorEastAsia" w:hAnsi="Cambria Math"/>
                  <w:lang w:val="el-GR"/>
                </w:rPr>
                <m:t>c</m:t>
              </w:ins>
            </m:r>
          </m:e>
          <m:sub>
            <m:r>
              <w:ins w:id="6222" w:author="Στάθης Καπ" w:date="2023-02-14T22:46:00Z">
                <w:rPr>
                  <w:rFonts w:ascii="Cambria Math" w:eastAsiaTheme="minorEastAsia" w:hAnsi="Cambria Math"/>
                  <w:lang w:val="el-GR"/>
                </w:rPr>
                <m:t>i</m:t>
              </w:ins>
            </m:r>
            <m:r>
              <w:ins w:id="6223" w:author="Στάθης Καπ" w:date="2023-02-14T22:49:00Z">
                <w:rPr>
                  <w:rFonts w:ascii="Cambria Math" w:eastAsiaTheme="minorEastAsia" w:hAnsi="Cambria Math"/>
                  <w:lang w:val="el-GR"/>
                </w:rPr>
                <m:t>,</m:t>
              </w:ins>
            </m:r>
            <m:r>
              <w:ins w:id="6224" w:author="Στάθης Καπ" w:date="2023-02-14T22:46:00Z">
                <w:rPr>
                  <w:rFonts w:ascii="Cambria Math" w:eastAsiaTheme="minorEastAsia" w:hAnsi="Cambria Math"/>
                  <w:lang w:val="el-GR"/>
                </w:rPr>
                <m:t>j</m:t>
              </w:ins>
            </m:r>
            <m:r>
              <w:ins w:id="6225"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6226" w:author="Στάθης Καπ" w:date="2023-02-14T22:49:00Z"/>
          <w:rFonts w:eastAsiaTheme="minorEastAsia"/>
          <w:lang w:val="el-GR"/>
        </w:rPr>
      </w:pPr>
      <w:ins w:id="6227"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6228" w:author="Στάθης Καπ" w:date="2023-02-14T22:47:00Z">
                <w:rPr>
                  <w:rFonts w:ascii="Cambria Math" w:eastAsiaTheme="minorEastAsia" w:hAnsi="Cambria Math"/>
                  <w:i/>
                  <w:lang w:val="el-GR"/>
                </w:rPr>
              </w:ins>
            </m:ctrlPr>
          </m:sSubPr>
          <m:e>
            <m:r>
              <w:ins w:id="6229" w:author="Στάθης Καπ" w:date="2023-02-14T22:47:00Z">
                <w:rPr>
                  <w:rFonts w:ascii="Cambria Math" w:eastAsiaTheme="minorEastAsia" w:hAnsi="Cambria Math"/>
                  <w:lang w:val="el-GR"/>
                </w:rPr>
                <m:t>c</m:t>
              </w:ins>
            </m:r>
          </m:e>
          <m:sub>
            <m:r>
              <w:ins w:id="6230" w:author="Στάθης Καπ" w:date="2023-02-14T22:47:00Z">
                <w:rPr>
                  <w:rFonts w:ascii="Cambria Math" w:eastAsiaTheme="minorEastAsia" w:hAnsi="Cambria Math"/>
                  <w:lang w:val="el-GR"/>
                </w:rPr>
                <m:t>i</m:t>
              </w:ins>
            </m:r>
            <m:r>
              <w:ins w:id="6231" w:author="Στάθης Καπ" w:date="2023-02-14T22:49:00Z">
                <w:rPr>
                  <w:rFonts w:ascii="Cambria Math" w:eastAsiaTheme="minorEastAsia" w:hAnsi="Cambria Math"/>
                  <w:lang w:val="el-GR"/>
                </w:rPr>
                <m:t>,</m:t>
              </w:ins>
            </m:r>
            <m:r>
              <w:ins w:id="6232" w:author="Στάθης Καπ" w:date="2023-02-14T22:47:00Z">
                <w:rPr>
                  <w:rFonts w:ascii="Cambria Math" w:eastAsiaTheme="minorEastAsia" w:hAnsi="Cambria Math"/>
                  <w:lang w:val="el-GR"/>
                </w:rPr>
                <m:t>j</m:t>
              </w:ins>
            </m:r>
            <m:r>
              <w:ins w:id="6233" w:author="Στάθης Καπ" w:date="2023-02-14T22:55:00Z">
                <w:rPr>
                  <w:rFonts w:ascii="Cambria Math" w:eastAsiaTheme="minorEastAsia" w:hAnsi="Cambria Math"/>
                  <w:lang w:val="el-GR"/>
                </w:rPr>
                <m:t>+1</m:t>
              </w:ins>
            </m:r>
          </m:sub>
        </m:sSub>
      </m:oMath>
      <w:ins w:id="6234" w:author="Στάθης Καπ" w:date="2023-02-14T22:47:00Z">
        <w:r>
          <w:rPr>
            <w:rFonts w:eastAsiaTheme="minorEastAsia"/>
            <w:lang w:val="el-GR"/>
          </w:rPr>
          <w:t xml:space="preserve"> δε</w:t>
        </w:r>
      </w:ins>
      <w:ins w:id="6235"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6236" w:author="Στάθης Καπ" w:date="2023-02-14T22:53:00Z"/>
          <w:rFonts w:eastAsiaTheme="minorEastAsia"/>
          <w:lang w:val="el-GR"/>
        </w:rPr>
      </w:pPr>
      <w:ins w:id="6237" w:author="Στάθης Καπ" w:date="2023-02-14T22:49:00Z">
        <w:r>
          <w:rPr>
            <w:rFonts w:eastAsiaTheme="minorEastAsia"/>
            <w:lang w:val="el-GR"/>
          </w:rPr>
          <w:t xml:space="preserve">Ο κόμβος </w:t>
        </w:r>
      </w:ins>
      <m:oMath>
        <m:sSub>
          <m:sSubPr>
            <m:ctrlPr>
              <w:ins w:id="6238" w:author="Στάθης Καπ" w:date="2023-02-14T22:49:00Z">
                <w:rPr>
                  <w:rFonts w:ascii="Cambria Math" w:eastAsiaTheme="minorEastAsia" w:hAnsi="Cambria Math"/>
                  <w:i/>
                  <w:lang w:val="el-GR"/>
                </w:rPr>
              </w:ins>
            </m:ctrlPr>
          </m:sSubPr>
          <m:e>
            <m:r>
              <w:ins w:id="6239" w:author="Στάθης Καπ" w:date="2023-02-14T22:49:00Z">
                <w:rPr>
                  <w:rFonts w:ascii="Cambria Math" w:eastAsiaTheme="minorEastAsia" w:hAnsi="Cambria Math"/>
                  <w:lang w:val="el-GR"/>
                </w:rPr>
                <m:t>c</m:t>
              </w:ins>
            </m:r>
          </m:e>
          <m:sub>
            <m:r>
              <w:ins w:id="6240" w:author="Στάθης Καπ" w:date="2023-02-14T22:50:00Z">
                <w:rPr>
                  <w:rFonts w:ascii="Cambria Math" w:eastAsiaTheme="minorEastAsia" w:hAnsi="Cambria Math"/>
                  <w:lang w:val="el-GR"/>
                </w:rPr>
                <m:t>i,j</m:t>
              </w:ins>
            </m:r>
            <m:r>
              <w:ins w:id="6241" w:author="Στάθης Καπ" w:date="2023-02-14T22:55:00Z">
                <w:rPr>
                  <w:rFonts w:ascii="Cambria Math" w:eastAsiaTheme="minorEastAsia" w:hAnsi="Cambria Math"/>
                  <w:lang w:val="el-GR"/>
                </w:rPr>
                <m:t>+1</m:t>
              </w:ins>
            </m:r>
          </m:sub>
        </m:sSub>
      </m:oMath>
      <w:ins w:id="6242" w:author="Στάθης Καπ" w:date="2023-02-14T22:50:00Z">
        <w:r>
          <w:rPr>
            <w:rFonts w:eastAsiaTheme="minorEastAsia"/>
            <w:lang w:val="el-GR"/>
          </w:rPr>
          <w:t xml:space="preserve"> θεωρείται ουδέτερος κόμβος, καθώς έχει μηδενική διάρκεια επίσκεψης</w:t>
        </w:r>
      </w:ins>
      <w:ins w:id="6243"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6244" w:author="Στάθης Καπ" w:date="2023-02-14T22:51:00Z">
                <w:rPr>
                  <w:rFonts w:ascii="Cambria Math" w:eastAsiaTheme="minorEastAsia" w:hAnsi="Cambria Math"/>
                  <w:i/>
                  <w:lang w:val="el-GR"/>
                </w:rPr>
              </w:ins>
            </m:ctrlPr>
          </m:sSubPr>
          <m:e>
            <m:r>
              <w:ins w:id="6245" w:author="Στάθης Καπ" w:date="2023-02-14T22:51:00Z">
                <w:rPr>
                  <w:rFonts w:ascii="Cambria Math" w:eastAsiaTheme="minorEastAsia" w:hAnsi="Cambria Math"/>
                  <w:lang w:val="el-GR"/>
                </w:rPr>
                <m:t>I</m:t>
              </w:ins>
            </m:r>
          </m:e>
          <m:sub>
            <m:r>
              <w:ins w:id="6246" w:author="Στάθης Καπ" w:date="2023-02-14T22:51:00Z">
                <w:rPr>
                  <w:rFonts w:ascii="Cambria Math" w:eastAsiaTheme="minorEastAsia" w:hAnsi="Cambria Math"/>
                  <w:lang w:val="el-GR"/>
                </w:rPr>
                <m:t>j</m:t>
              </w:ins>
            </m:r>
            <m:r>
              <w:ins w:id="6247" w:author="Στάθης Καπ" w:date="2023-02-14T22:55:00Z">
                <w:rPr>
                  <w:rFonts w:ascii="Cambria Math" w:eastAsiaTheme="minorEastAsia" w:hAnsi="Cambria Math"/>
                  <w:lang w:val="el-GR"/>
                </w:rPr>
                <m:t>+1</m:t>
              </w:ins>
            </m:r>
          </m:sub>
        </m:sSub>
      </m:oMath>
      <w:ins w:id="6248" w:author="Στάθης Καπ" w:date="2023-02-14T22:51:00Z">
        <w:r w:rsidRPr="007A5C11">
          <w:rPr>
            <w:rFonts w:eastAsiaTheme="minorEastAsia"/>
            <w:lang w:val="el-GR"/>
            <w:rPrChange w:id="6249" w:author="Στάθης Καπ" w:date="2023-02-14T22:51:00Z">
              <w:rPr>
                <w:rFonts w:eastAsiaTheme="minorEastAsia"/>
              </w:rPr>
            </w:rPrChange>
          </w:rPr>
          <w:t>.</w:t>
        </w:r>
      </w:ins>
      <w:ins w:id="6250" w:author="Στάθης Καπ" w:date="2023-02-14T22:52:00Z">
        <w:r w:rsidRPr="007A5C11">
          <w:rPr>
            <w:rFonts w:eastAsiaTheme="minorEastAsia"/>
            <w:lang w:val="el-GR"/>
            <w:rPrChange w:id="6251"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6252" w:author="Στάθης Καπ" w:date="2023-02-14T22:52:00Z">
                <w:rPr>
                  <w:rFonts w:ascii="Cambria Math" w:eastAsiaTheme="minorEastAsia" w:hAnsi="Cambria Math"/>
                  <w:i/>
                  <w:lang w:val="el-GR"/>
                </w:rPr>
              </w:ins>
            </m:ctrlPr>
          </m:sSubPr>
          <m:e>
            <m:r>
              <w:ins w:id="6253" w:author="Στάθης Καπ" w:date="2023-02-14T22:52:00Z">
                <w:rPr>
                  <w:rFonts w:ascii="Cambria Math" w:eastAsiaTheme="minorEastAsia" w:hAnsi="Cambria Math"/>
                  <w:lang w:val="el-GR"/>
                </w:rPr>
                <m:t>c</m:t>
              </w:ins>
            </m:r>
          </m:e>
          <m:sub>
            <m:r>
              <w:ins w:id="6254" w:author="Στάθης Καπ" w:date="2023-02-14T22:52:00Z">
                <w:rPr>
                  <w:rFonts w:ascii="Cambria Math" w:eastAsiaTheme="minorEastAsia" w:hAnsi="Cambria Math"/>
                  <w:lang w:val="el-GR"/>
                </w:rPr>
                <m:t>i,j</m:t>
              </w:ins>
            </m:r>
            <m:r>
              <w:ins w:id="6255" w:author="Στάθης Καπ" w:date="2023-02-14T22:55:00Z">
                <w:rPr>
                  <w:rFonts w:ascii="Cambria Math" w:eastAsiaTheme="minorEastAsia" w:hAnsi="Cambria Math"/>
                  <w:lang w:val="el-GR"/>
                </w:rPr>
                <m:t>+1</m:t>
              </w:ins>
            </m:r>
          </m:sub>
        </m:sSub>
      </m:oMath>
      <w:ins w:id="6256" w:author="Στάθης Καπ" w:date="2023-02-14T22:52:00Z">
        <w:r>
          <w:rPr>
            <w:rFonts w:eastAsiaTheme="minorEastAsia"/>
            <w:lang w:val="el-GR"/>
          </w:rPr>
          <w:t>.</w:t>
        </w:r>
      </w:ins>
    </w:p>
    <w:p w14:paraId="08E9A24A" w14:textId="507319FF" w:rsidR="007A5C11" w:rsidRPr="006444E0" w:rsidRDefault="007A5C11" w:rsidP="007A5C11">
      <w:pPr>
        <w:rPr>
          <w:ins w:id="6257" w:author="Στάθης Καπ" w:date="2023-02-14T22:45:00Z"/>
          <w:rFonts w:eastAsiaTheme="minorEastAsia"/>
          <w:i/>
          <w:lang w:val="el-GR"/>
          <w:rPrChange w:id="6258" w:author="Στάθης Καπ" w:date="2023-02-15T23:09:00Z">
            <w:rPr>
              <w:ins w:id="6259" w:author="Στάθης Καπ" w:date="2023-02-14T22:45:00Z"/>
              <w:lang w:val="el-GR"/>
            </w:rPr>
          </w:rPrChange>
        </w:rPr>
      </w:pPr>
      <w:ins w:id="6260" w:author="Στάθης Καπ" w:date="2023-02-14T22:58:00Z">
        <w:r>
          <w:rPr>
            <w:rFonts w:eastAsiaTheme="minorEastAsia"/>
            <w:lang w:val="el-GR"/>
          </w:rPr>
          <w:lastRenderedPageBreak/>
          <w:t>Παρ ’όλα</w:t>
        </w:r>
      </w:ins>
      <w:ins w:id="6261" w:author="Στάθης Καπ" w:date="2023-02-14T22:53:00Z">
        <w:r>
          <w:rPr>
            <w:rFonts w:eastAsiaTheme="minorEastAsia"/>
            <w:lang w:val="el-GR"/>
          </w:rPr>
          <w:t xml:space="preserve"> αυτά το </w:t>
        </w:r>
      </w:ins>
      <m:oMath>
        <m:sSub>
          <m:sSubPr>
            <m:ctrlPr>
              <w:ins w:id="6262" w:author="Στάθης Καπ" w:date="2023-02-14T22:54:00Z">
                <w:rPr>
                  <w:rFonts w:ascii="Cambria Math" w:eastAsiaTheme="minorEastAsia" w:hAnsi="Cambria Math"/>
                  <w:i/>
                  <w:lang w:val="el-GR"/>
                </w:rPr>
              </w:ins>
            </m:ctrlPr>
          </m:sSubPr>
          <m:e>
            <m:r>
              <w:ins w:id="6263" w:author="Στάθης Καπ" w:date="2023-02-14T22:54:00Z">
                <w:rPr>
                  <w:rFonts w:ascii="Cambria Math" w:eastAsiaTheme="minorEastAsia" w:hAnsi="Cambria Math"/>
                  <w:lang w:val="el-GR"/>
                </w:rPr>
                <m:t>c</m:t>
              </w:ins>
            </m:r>
          </m:e>
          <m:sub>
            <m:r>
              <w:ins w:id="6264" w:author="Στάθης Καπ" w:date="2023-02-14T22:54:00Z">
                <w:rPr>
                  <w:rFonts w:ascii="Cambria Math" w:eastAsiaTheme="minorEastAsia" w:hAnsi="Cambria Math"/>
                  <w:lang w:val="el-GR"/>
                </w:rPr>
                <m:t>i,j</m:t>
              </w:ins>
            </m:r>
            <m:r>
              <w:ins w:id="6265" w:author="Στάθης Καπ" w:date="2023-02-14T22:55:00Z">
                <w:rPr>
                  <w:rFonts w:ascii="Cambria Math" w:eastAsiaTheme="minorEastAsia" w:hAnsi="Cambria Math"/>
                  <w:lang w:val="el-GR"/>
                </w:rPr>
                <m:t>+1</m:t>
              </w:ins>
            </m:r>
          </m:sub>
        </m:sSub>
      </m:oMath>
      <w:ins w:id="6266" w:author="Στάθης Καπ" w:date="2023-02-14T22:54:00Z">
        <w:r>
          <w:rPr>
            <w:rFonts w:eastAsiaTheme="minorEastAsia"/>
            <w:lang w:val="el-GR"/>
          </w:rPr>
          <w:t xml:space="preserve"> διατηρεί τις συντεταγμένες του </w:t>
        </w:r>
      </w:ins>
      <m:oMath>
        <m:sSub>
          <m:sSubPr>
            <m:ctrlPr>
              <w:ins w:id="6267" w:author="Στάθης Καπ" w:date="2023-02-14T22:55:00Z">
                <w:rPr>
                  <w:rFonts w:ascii="Cambria Math" w:eastAsiaTheme="minorEastAsia" w:hAnsi="Cambria Math"/>
                  <w:i/>
                  <w:lang w:val="el-GR"/>
                </w:rPr>
              </w:ins>
            </m:ctrlPr>
          </m:sSubPr>
          <m:e>
            <m:r>
              <w:ins w:id="6268" w:author="Στάθης Καπ" w:date="2023-02-14T22:55:00Z">
                <w:rPr>
                  <w:rFonts w:ascii="Cambria Math" w:eastAsiaTheme="minorEastAsia" w:hAnsi="Cambria Math"/>
                  <w:lang w:val="el-GR"/>
                </w:rPr>
                <m:t>z</m:t>
              </w:ins>
            </m:r>
          </m:e>
          <m:sub>
            <m:r>
              <w:ins w:id="6269" w:author="Στάθης Καπ" w:date="2023-02-14T22:55:00Z">
                <w:rPr>
                  <w:rFonts w:ascii="Cambria Math" w:eastAsiaTheme="minorEastAsia" w:hAnsi="Cambria Math"/>
                  <w:lang w:val="el-GR"/>
                </w:rPr>
                <m:t>i</m:t>
              </w:ins>
            </m:r>
            <m:r>
              <w:ins w:id="6270" w:author="Στάθης Καπ" w:date="2023-02-14T23:00:00Z">
                <w:rPr>
                  <w:rFonts w:ascii="Cambria Math" w:eastAsiaTheme="minorEastAsia" w:hAnsi="Cambria Math"/>
                  <w:lang w:val="el-GR"/>
                </w:rPr>
                <m:t>,j</m:t>
              </w:ins>
            </m:r>
          </m:sub>
        </m:sSub>
      </m:oMath>
      <w:ins w:id="6271" w:author="Στάθης Καπ" w:date="2023-02-14T22:55:00Z">
        <w:r>
          <w:rPr>
            <w:rFonts w:eastAsiaTheme="minorEastAsia"/>
            <w:lang w:val="el-GR"/>
          </w:rPr>
          <w:t xml:space="preserve"> </w:t>
        </w:r>
      </w:ins>
      <w:ins w:id="6272" w:author="Στάθης Καπ" w:date="2023-02-14T22:56:00Z">
        <w:r>
          <w:rPr>
            <w:rFonts w:eastAsiaTheme="minorEastAsia"/>
            <w:lang w:val="el-GR"/>
          </w:rPr>
          <w:t xml:space="preserve">οπότε ο χρόνος ταξιδιού από τον </w:t>
        </w:r>
      </w:ins>
      <m:oMath>
        <m:sSub>
          <m:sSubPr>
            <m:ctrlPr>
              <w:ins w:id="6273" w:author="Στάθης Καπ" w:date="2023-02-14T22:56:00Z">
                <w:rPr>
                  <w:rFonts w:ascii="Cambria Math" w:eastAsiaTheme="minorEastAsia" w:hAnsi="Cambria Math"/>
                  <w:i/>
                  <w:lang w:val="el-GR"/>
                </w:rPr>
              </w:ins>
            </m:ctrlPr>
          </m:sSubPr>
          <m:e>
            <m:r>
              <w:ins w:id="6274" w:author="Στάθης Καπ" w:date="2023-02-14T22:56:00Z">
                <w:rPr>
                  <w:rFonts w:ascii="Cambria Math" w:eastAsiaTheme="minorEastAsia" w:hAnsi="Cambria Math"/>
                  <w:lang w:val="el-GR"/>
                </w:rPr>
                <m:t>c</m:t>
              </w:ins>
            </m:r>
          </m:e>
          <m:sub>
            <m:r>
              <w:ins w:id="6275" w:author="Στάθης Καπ" w:date="2023-02-14T22:56:00Z">
                <w:rPr>
                  <w:rFonts w:ascii="Cambria Math" w:eastAsiaTheme="minorEastAsia" w:hAnsi="Cambria Math"/>
                  <w:lang w:val="el-GR"/>
                </w:rPr>
                <m:t>i,j+1</m:t>
              </w:ins>
            </m:r>
          </m:sub>
        </m:sSub>
      </m:oMath>
      <w:ins w:id="6276" w:author="Στάθης Καπ" w:date="2023-02-14T22:56:00Z">
        <w:r>
          <w:rPr>
            <w:rFonts w:eastAsiaTheme="minorEastAsia"/>
            <w:lang w:val="el-GR"/>
          </w:rPr>
          <w:t xml:space="preserve"> προς τον τρέχων αρχικό κόμβο της διαδρομής </w:t>
        </w:r>
      </w:ins>
      <m:oMath>
        <m:sSub>
          <m:sSubPr>
            <m:ctrlPr>
              <w:ins w:id="6277" w:author="Στάθης Καπ" w:date="2023-02-14T22:56:00Z">
                <w:rPr>
                  <w:rFonts w:ascii="Cambria Math" w:eastAsiaTheme="minorEastAsia" w:hAnsi="Cambria Math"/>
                  <w:i/>
                  <w:lang w:val="el-GR"/>
                </w:rPr>
              </w:ins>
            </m:ctrlPr>
          </m:sSubPr>
          <m:e>
            <m:r>
              <w:ins w:id="6278" w:author="Στάθης Καπ" w:date="2023-02-14T22:56:00Z">
                <w:rPr>
                  <w:rFonts w:ascii="Cambria Math" w:eastAsiaTheme="minorEastAsia" w:hAnsi="Cambria Math"/>
                  <w:lang w:val="el-GR"/>
                </w:rPr>
                <m:t>R</m:t>
              </w:ins>
            </m:r>
          </m:e>
          <m:sub>
            <m:r>
              <w:ins w:id="6279" w:author="Στάθης Καπ" w:date="2023-02-14T22:56:00Z">
                <w:rPr>
                  <w:rFonts w:ascii="Cambria Math" w:eastAsiaTheme="minorEastAsia" w:hAnsi="Cambria Math"/>
                  <w:lang w:val="el-GR"/>
                </w:rPr>
                <m:t>i,j</m:t>
              </w:ins>
            </m:r>
            <m:r>
              <w:ins w:id="6280" w:author="Στάθης Καπ" w:date="2023-02-14T22:57:00Z">
                <w:rPr>
                  <w:rFonts w:ascii="Cambria Math" w:eastAsiaTheme="minorEastAsia" w:hAnsi="Cambria Math"/>
                  <w:lang w:val="el-GR"/>
                </w:rPr>
                <m:t>+1</m:t>
              </w:ins>
            </m:r>
          </m:sub>
        </m:sSub>
      </m:oMath>
      <w:ins w:id="6281" w:author="Στάθης Καπ" w:date="2023-02-14T22:57:00Z">
        <w:r>
          <w:rPr>
            <w:rFonts w:eastAsiaTheme="minorEastAsia"/>
            <w:lang w:val="el-GR"/>
          </w:rPr>
          <w:t xml:space="preserve"> θα προκαλέσει μια ολίσθηση των χρόνων άφιξης, αναχώρησης </w:t>
        </w:r>
      </w:ins>
      <w:ins w:id="6282" w:author="Στάθης Καπ" w:date="2023-02-14T22:58:00Z">
        <w:r>
          <w:rPr>
            <w:rFonts w:eastAsiaTheme="minorEastAsia"/>
            <w:lang w:val="el-GR"/>
          </w:rPr>
          <w:t>κ.λπ.</w:t>
        </w:r>
      </w:ins>
      <w:ins w:id="6283" w:author="Στάθης Καπ" w:date="2023-02-14T22:57:00Z">
        <w:r>
          <w:rPr>
            <w:rFonts w:eastAsiaTheme="minorEastAsia"/>
            <w:lang w:val="el-GR"/>
          </w:rPr>
          <w:t xml:space="preserve"> των </w:t>
        </w:r>
      </w:ins>
      <w:ins w:id="6284" w:author="Στάθης Καπ" w:date="2023-02-14T22:58:00Z">
        <w:r>
          <w:rPr>
            <w:rFonts w:eastAsiaTheme="minorEastAsia"/>
            <w:lang w:val="el-GR"/>
          </w:rPr>
          <w:t xml:space="preserve">υπόλοιπων κόμβων της διαδρομής </w:t>
        </w:r>
      </w:ins>
      <m:oMath>
        <m:sSub>
          <m:sSubPr>
            <m:ctrlPr>
              <w:ins w:id="6285" w:author="Στάθης Καπ" w:date="2023-02-14T22:58:00Z">
                <w:rPr>
                  <w:rFonts w:ascii="Cambria Math" w:eastAsiaTheme="minorEastAsia" w:hAnsi="Cambria Math"/>
                  <w:i/>
                  <w:lang w:val="el-GR"/>
                </w:rPr>
              </w:ins>
            </m:ctrlPr>
          </m:sSubPr>
          <m:e>
            <m:r>
              <w:ins w:id="6286" w:author="Στάθης Καπ" w:date="2023-02-14T22:58:00Z">
                <w:rPr>
                  <w:rFonts w:ascii="Cambria Math" w:eastAsiaTheme="minorEastAsia" w:hAnsi="Cambria Math"/>
                  <w:lang w:val="el-GR"/>
                </w:rPr>
                <m:t>R</m:t>
              </w:ins>
            </m:r>
          </m:e>
          <m:sub>
            <m:r>
              <w:ins w:id="6287" w:author="Στάθης Καπ" w:date="2023-02-14T22:58:00Z">
                <w:rPr>
                  <w:rFonts w:ascii="Cambria Math" w:eastAsiaTheme="minorEastAsia" w:hAnsi="Cambria Math"/>
                  <w:lang w:val="el-GR"/>
                </w:rPr>
                <m:t>i,j+1</m:t>
              </w:ins>
            </m:r>
          </m:sub>
        </m:sSub>
      </m:oMath>
      <w:ins w:id="6288"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6289"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6290" w:author="Στάθης Καπ" w:date="2023-02-14T23:02:00Z">
        <w:r w:rsidR="00FE275F">
          <w:rPr>
            <w:rFonts w:eastAsiaTheme="minorEastAsia"/>
            <w:lang w:val="el-GR"/>
          </w:rPr>
          <w:t xml:space="preserve">αφαιρείται ο αρχικός κόμβος της διαδρομής </w:t>
        </w:r>
      </w:ins>
      <m:oMath>
        <m:sSub>
          <m:sSubPr>
            <m:ctrlPr>
              <w:ins w:id="6291" w:author="Στάθης Καπ" w:date="2023-02-14T23:02:00Z">
                <w:rPr>
                  <w:rFonts w:ascii="Cambria Math" w:eastAsiaTheme="minorEastAsia" w:hAnsi="Cambria Math"/>
                  <w:i/>
                  <w:lang w:val="el-GR"/>
                </w:rPr>
              </w:ins>
            </m:ctrlPr>
          </m:sSubPr>
          <m:e>
            <m:r>
              <w:ins w:id="6292" w:author="Στάθης Καπ" w:date="2023-02-14T23:02:00Z">
                <w:rPr>
                  <w:rFonts w:ascii="Cambria Math" w:eastAsiaTheme="minorEastAsia" w:hAnsi="Cambria Math"/>
                  <w:lang w:val="el-GR"/>
                </w:rPr>
                <m:t>R</m:t>
              </w:ins>
            </m:r>
          </m:e>
          <m:sub>
            <m:r>
              <w:ins w:id="6293" w:author="Στάθης Καπ" w:date="2023-02-14T23:02:00Z">
                <w:rPr>
                  <w:rFonts w:ascii="Cambria Math" w:eastAsiaTheme="minorEastAsia" w:hAnsi="Cambria Math"/>
                  <w:lang w:val="el-GR"/>
                </w:rPr>
                <m:t>i,j</m:t>
              </w:ins>
            </m:r>
          </m:sub>
        </m:sSub>
      </m:oMath>
      <w:ins w:id="6294"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6295" w:author="Στάθης Καπ" w:date="2023-02-14T23:03:00Z">
              <w:rPr>
                <w:rFonts w:eastAsiaTheme="minorEastAsia"/>
              </w:rPr>
            </w:rPrChange>
          </w:rPr>
          <w:t xml:space="preserve"> </w:t>
        </w:r>
      </w:ins>
      <w:ins w:id="6296" w:author="Στάθης Καπ" w:date="2023-02-14T23:03:00Z">
        <w:r w:rsidR="00FE275F">
          <w:rPr>
            <w:rFonts w:eastAsiaTheme="minorEastAsia"/>
            <w:lang w:val="el-GR"/>
          </w:rPr>
          <w:t xml:space="preserve">του διαστήματος </w:t>
        </w:r>
      </w:ins>
      <m:oMath>
        <m:sSub>
          <m:sSubPr>
            <m:ctrlPr>
              <w:ins w:id="6297" w:author="Στάθης Καπ" w:date="2023-02-14T23:03:00Z">
                <w:rPr>
                  <w:rFonts w:ascii="Cambria Math" w:eastAsiaTheme="minorEastAsia" w:hAnsi="Cambria Math"/>
                  <w:i/>
                  <w:lang w:val="el-GR"/>
                </w:rPr>
              </w:ins>
            </m:ctrlPr>
          </m:sSubPr>
          <m:e>
            <m:r>
              <w:ins w:id="6298" w:author="Στάθης Καπ" w:date="2023-02-14T23:03:00Z">
                <w:rPr>
                  <w:rFonts w:ascii="Cambria Math" w:eastAsiaTheme="minorEastAsia" w:hAnsi="Cambria Math"/>
                  <w:lang w:val="el-GR"/>
                </w:rPr>
                <m:t>I</m:t>
              </w:ins>
            </m:r>
          </m:e>
          <m:sub>
            <m:r>
              <w:ins w:id="6299" w:author="Στάθης Καπ" w:date="2023-02-14T23:03:00Z">
                <w:rPr>
                  <w:rFonts w:ascii="Cambria Math" w:eastAsiaTheme="minorEastAsia" w:hAnsi="Cambria Math"/>
                  <w:lang w:val="el-GR"/>
                </w:rPr>
                <m:t>j+1</m:t>
              </w:ins>
            </m:r>
          </m:sub>
        </m:sSub>
      </m:oMath>
      <w:ins w:id="6300" w:author="Στάθης Καπ" w:date="2023-02-14T22:59:00Z">
        <w:r w:rsidR="00881D02">
          <w:rPr>
            <w:rFonts w:eastAsiaTheme="minorEastAsia"/>
            <w:lang w:val="el-GR"/>
          </w:rPr>
          <w:t xml:space="preserve"> </w:t>
        </w:r>
      </w:ins>
      <w:ins w:id="6301" w:author="Στάθης Καπ" w:date="2023-02-14T23:03:00Z">
        <w:r w:rsidR="00FE275F" w:rsidRPr="00FE275F">
          <w:rPr>
            <w:rFonts w:eastAsiaTheme="minorEastAsia"/>
            <w:lang w:val="el-GR"/>
            <w:rPrChange w:id="6302" w:author="Στάθης Καπ" w:date="2023-02-14T23:03:00Z">
              <w:rPr>
                <w:rFonts w:eastAsiaTheme="minorEastAsia"/>
              </w:rPr>
            </w:rPrChange>
          </w:rPr>
          <w:t>.</w:t>
        </w:r>
      </w:ins>
    </w:p>
    <w:p w14:paraId="56738131" w14:textId="77D5B273" w:rsidR="00E609DD" w:rsidRPr="006444E0" w:rsidRDefault="004D7D74" w:rsidP="008A3936">
      <w:pPr>
        <w:rPr>
          <w:ins w:id="6303" w:author="Στάθης Καπ" w:date="2023-02-02T18:06:00Z"/>
          <w:lang w:val="el-GR"/>
        </w:rPr>
      </w:pPr>
      <w:del w:id="6304" w:author="Στάθης Καπ" w:date="2023-02-14T23:03:00Z">
        <w:r w:rsidRPr="005D19C5" w:rsidDel="00FE275F">
          <w:rPr>
            <w:lang w:val="el-GR"/>
          </w:rPr>
          <w:delText xml:space="preserve">Δεν </w:delText>
        </w:r>
      </w:del>
      <w:del w:id="6305" w:author="Στάθης Καπ" w:date="2023-02-01T06:01:00Z">
        <w:r w:rsidRPr="005D19C5">
          <w:rPr>
            <w:lang w:val="el-GR"/>
          </w:rPr>
          <w:delText>μπορούμε</w:delText>
        </w:r>
      </w:del>
      <w:del w:id="6306" w:author="Στάθης Καπ" w:date="2023-02-14T23:03:00Z">
        <w:r w:rsidRPr="005D19C5" w:rsidDel="00FE275F">
          <w:rPr>
            <w:lang w:val="el-GR"/>
          </w:rPr>
          <w:delText xml:space="preserve"> να </w:delText>
        </w:r>
      </w:del>
      <w:del w:id="6307" w:author="Στάθης Καπ" w:date="2023-02-01T06:01:00Z">
        <w:r w:rsidRPr="005D19C5">
          <w:rPr>
            <w:lang w:val="el-GR"/>
          </w:rPr>
          <w:delText>εισάγουμε</w:delText>
        </w:r>
      </w:del>
      <w:del w:id="6308" w:author="Στάθης Καπ" w:date="2023-02-14T23:03:00Z">
        <w:r w:rsidRPr="005D19C5" w:rsidDel="00FE275F">
          <w:rPr>
            <w:lang w:val="el-GR"/>
          </w:rPr>
          <w:delText xml:space="preserve"> αυθαίρετα </w:delText>
        </w:r>
      </w:del>
      <w:del w:id="6309"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6310" w:author="Στάθης Καπ" w:date="2023-02-14T23:03:00Z">
        <w:r w:rsidRPr="005D19C5" w:rsidDel="00FE275F">
          <w:rPr>
            <w:lang w:val="el-GR"/>
          </w:rPr>
          <w:delText xml:space="preserve"> διαδρομή και να </w:delText>
        </w:r>
      </w:del>
      <w:del w:id="6311" w:author="Στάθης Καπ" w:date="2023-02-01T06:01:00Z">
        <w:r w:rsidRPr="005D19C5">
          <w:rPr>
            <w:lang w:val="el-GR"/>
          </w:rPr>
          <w:delText xml:space="preserve">ξεκινήσουμε το </w:delText>
        </w:r>
        <w:r>
          <w:delText>construction</w:delText>
        </w:r>
        <w:r w:rsidRPr="005D19C5">
          <w:rPr>
            <w:lang w:val="el-GR"/>
          </w:rPr>
          <w:delText>.</w:delText>
        </w:r>
      </w:del>
      <w:del w:id="6312"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6313" w:author="Στάθης Καπ" w:date="2023-02-01T06:01:00Z">
        <w:r w:rsidRPr="005D19C5">
          <w:rPr>
            <w:lang w:val="el-GR"/>
          </w:rPr>
          <w:delText xml:space="preserve">βάζουμε έναν καινούριο κόμβο, είτε στην αρχή της </w:delText>
        </w:r>
      </w:del>
      <w:del w:id="6314" w:author="Στάθης Καπ" w:date="2023-02-14T23:03:00Z">
        <w:r w:rsidRPr="005D19C5" w:rsidDel="00FE275F">
          <w:rPr>
            <w:lang w:val="el-GR"/>
          </w:rPr>
          <w:delText xml:space="preserve">διαδρομής, </w:delText>
        </w:r>
      </w:del>
      <w:del w:id="6315" w:author="Στάθης Καπ" w:date="2023-02-01T06:01:00Z">
        <w:r w:rsidRPr="005D19C5">
          <w:rPr>
            <w:lang w:val="el-GR"/>
          </w:rPr>
          <w:delText xml:space="preserve">είτε στη μέση, είτε στο τέλος </w:delText>
        </w:r>
      </w:del>
      <w:del w:id="6316" w:author="Στάθης Καπ" w:date="2023-02-14T23:03:00Z">
        <w:r w:rsidRPr="005D19C5" w:rsidDel="00FE275F">
          <w:rPr>
            <w:lang w:val="el-GR"/>
          </w:rPr>
          <w:delText xml:space="preserve">πρέπει </w:delText>
        </w:r>
      </w:del>
      <w:del w:id="6317" w:author="Στάθης Καπ" w:date="2023-02-01T06:01:00Z">
        <w:r w:rsidRPr="005D19C5">
          <w:rPr>
            <w:lang w:val="el-GR"/>
          </w:rPr>
          <w:delText xml:space="preserve">να βεβαιωθούμε ότι </w:delText>
        </w:r>
      </w:del>
      <w:del w:id="6318" w:author="Στάθης Καπ" w:date="2023-02-14T23:03:00Z">
        <w:r w:rsidRPr="005D19C5" w:rsidDel="00FE275F">
          <w:rPr>
            <w:lang w:val="el-GR"/>
          </w:rPr>
          <w:delText xml:space="preserve">η διαδρομή </w:delText>
        </w:r>
      </w:del>
      <w:del w:id="6319" w:author="Στάθης Καπ" w:date="2023-02-01T06:01:00Z">
        <w:r w:rsidRPr="005D19C5">
          <w:rPr>
            <w:lang w:val="el-GR"/>
          </w:rPr>
          <w:delText>συνεχίζει</w:delText>
        </w:r>
      </w:del>
      <w:del w:id="6320" w:author="Στάθης Καπ" w:date="2023-02-14T23:03:00Z">
        <w:r w:rsidRPr="005D19C5" w:rsidDel="00FE275F">
          <w:rPr>
            <w:lang w:val="el-GR"/>
          </w:rPr>
          <w:delText xml:space="preserve"> να είναι έγκυρη</w:delText>
        </w:r>
      </w:del>
      <w:del w:id="6321"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6322" w:author="Στάθης Καπ" w:date="2023-02-14T23:03:00Z">
        <w:r w:rsidRPr="005D19C5" w:rsidDel="00FE275F">
          <w:rPr>
            <w:lang w:val="el-GR"/>
          </w:rPr>
          <w:delText xml:space="preserve"> Για </w:delText>
        </w:r>
      </w:del>
      <w:del w:id="6323" w:author="Στάθης Καπ" w:date="2023-02-01T06:01:00Z">
        <w:r w:rsidRPr="005D19C5">
          <w:rPr>
            <w:lang w:val="el-GR"/>
          </w:rPr>
          <w:delText>να επιτευχθεί</w:delText>
        </w:r>
      </w:del>
      <w:del w:id="6324"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6325" w:author="Στάθης Καπ" w:date="2023-02-02T18:02:00Z">
        <w:r w:rsidRPr="005D19C5" w:rsidDel="00E609DD">
          <w:rPr>
            <w:lang w:val="el-GR"/>
          </w:rPr>
          <w:delText xml:space="preserve"> της διαδρομής</w:delText>
        </w:r>
      </w:del>
      <w:del w:id="6326" w:author="Στάθης Καπ" w:date="2023-02-14T23:03:00Z">
        <w:r w:rsidRPr="005D19C5" w:rsidDel="00FE275F">
          <w:rPr>
            <w:lang w:val="el-GR"/>
          </w:rPr>
          <w:delText xml:space="preserve"> </w:delText>
        </w:r>
      </w:del>
      <w:del w:id="6327" w:author="Στάθης Καπ" w:date="2023-02-01T06:01:00Z">
        <w:r w:rsidRPr="005D19C5">
          <w:rPr>
            <w:lang w:val="el-GR"/>
          </w:rPr>
          <w:delText xml:space="preserve">μέχρι η </w:delText>
        </w:r>
      </w:del>
      <w:del w:id="6328" w:author="Στάθης Καπ" w:date="2023-02-14T23:03:00Z">
        <w:r w:rsidRPr="005D19C5" w:rsidDel="00FE275F">
          <w:rPr>
            <w:lang w:val="el-GR"/>
          </w:rPr>
          <w:delText xml:space="preserve">εισαγωγή </w:delText>
        </w:r>
      </w:del>
      <w:ins w:id="6329" w:author="Στάθης Καπ" w:date="2023-02-02T18:04:00Z">
        <w:r w:rsidR="00E609DD">
          <w:rPr>
            <w:lang w:val="el-GR"/>
          </w:rPr>
          <w:t xml:space="preserve">Έστω λοιπόν ένα πρόβλημα </w:t>
        </w:r>
      </w:ins>
      <w:ins w:id="6330" w:author="Στάθης Καπ" w:date="2023-02-14T23:03:00Z">
        <w:r w:rsidR="00FE275F">
          <w:t>T</w:t>
        </w:r>
      </w:ins>
      <w:ins w:id="6331" w:author="Στάθης Καπ" w:date="2023-02-02T18:04:00Z">
        <w:r w:rsidR="00E609DD">
          <w:t>OPTW</w:t>
        </w:r>
        <w:r w:rsidR="00E609DD" w:rsidRPr="00E609DD">
          <w:rPr>
            <w:lang w:val="el-GR"/>
            <w:rPrChange w:id="6332" w:author="Στάθης Καπ" w:date="2023-02-02T18:04:00Z">
              <w:rPr/>
            </w:rPrChange>
          </w:rPr>
          <w:t xml:space="preserve"> </w:t>
        </w:r>
        <w:r w:rsidR="00E609DD">
          <w:rPr>
            <w:lang w:val="el-GR"/>
          </w:rPr>
          <w:t>που έχει χωριστεί σε 2 διαστήματα</w:t>
        </w:r>
      </w:ins>
      <w:ins w:id="6333" w:author="Στάθης Καπ" w:date="2023-02-02T18:05:00Z">
        <w:r w:rsidR="00E609DD">
          <w:rPr>
            <w:lang w:val="el-GR"/>
          </w:rPr>
          <w:t xml:space="preserve"> Α και </w:t>
        </w:r>
      </w:ins>
      <w:ins w:id="6334" w:author="Στάθης Καπ" w:date="2023-02-02T18:09:00Z">
        <w:r w:rsidR="00771290">
          <w:rPr>
            <w:lang w:val="el-GR"/>
          </w:rPr>
          <w:t xml:space="preserve">Β και μια χρονική στιγμή </w:t>
        </w:r>
        <w:r w:rsidR="00771290">
          <w:t>t</w:t>
        </w:r>
        <w:r w:rsidR="00771290" w:rsidRPr="00771290">
          <w:rPr>
            <w:lang w:val="el-GR"/>
            <w:rPrChange w:id="6335"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6336" w:author="Στάθης Καπ" w:date="2023-02-07T22:28:00Z"/>
        </w:rPr>
        <w:pPrChange w:id="6337" w:author="Στάθης Καπ" w:date="2023-02-07T22:28:00Z">
          <w:pPr>
            <w:jc w:val="center"/>
          </w:pPr>
        </w:pPrChange>
      </w:pPr>
      <w:ins w:id="6338"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6339" w:author="Στάθης Καπ" w:date="2023-02-14T23:05:00Z"/>
          <w:i/>
          <w:lang w:val="el-GR"/>
          <w:rPrChange w:id="6340" w:author="Στάθης Καπ" w:date="2023-02-14T23:07:00Z">
            <w:rPr>
              <w:ins w:id="6341" w:author="Στάθης Καπ" w:date="2023-02-14T23:05:00Z"/>
              <w:lang w:val="el-GR"/>
            </w:rPr>
          </w:rPrChange>
        </w:rPr>
      </w:pPr>
      <w:ins w:id="6342" w:author="Στάθης Καπ" w:date="2023-02-14T23:05:00Z">
        <w:r>
          <w:rPr>
            <w:lang w:val="el-GR"/>
          </w:rPr>
          <w:t>Η προεργασία που π</w:t>
        </w:r>
      </w:ins>
      <w:ins w:id="6343" w:author="Στάθης Καπ" w:date="2023-02-14T23:06:00Z">
        <w:r>
          <w:rPr>
            <w:lang w:val="el-GR"/>
          </w:rPr>
          <w:t xml:space="preserve">εριεγράφηκε παραπάνω, εφαρμόζεται σε κάθε διαδρομή </w:t>
        </w:r>
      </w:ins>
      <w:ins w:id="6344" w:author="Στάθης Καπ" w:date="2023-03-13T03:09:00Z">
        <w:r w:rsidR="00BE268B">
          <w:rPr>
            <w:lang w:val="el-GR"/>
          </w:rPr>
          <w:t xml:space="preserve">του </w:t>
        </w:r>
      </w:ins>
      <w:ins w:id="6345" w:author="Στάθης Καπ" w:date="2023-03-13T03:10:00Z">
        <w:r w:rsidR="00BE268B">
          <w:rPr>
            <w:lang w:val="el-GR"/>
          </w:rPr>
          <w:t>υποπροβλήματος σειριακά</w:t>
        </w:r>
      </w:ins>
      <w:ins w:id="6346" w:author="Στάθης Καπ" w:date="2023-02-14T23:06:00Z">
        <w:r>
          <w:rPr>
            <w:lang w:val="el-GR"/>
          </w:rPr>
          <w:t xml:space="preserve">. Οπότε αρχικά θα εξεταστεί η διαδρομή </w:t>
        </w:r>
      </w:ins>
      <m:oMath>
        <m:sSub>
          <m:sSubPr>
            <m:ctrlPr>
              <w:ins w:id="6347" w:author="Στάθης Καπ" w:date="2023-02-14T23:06:00Z">
                <w:rPr>
                  <w:rFonts w:ascii="Cambria Math" w:hAnsi="Cambria Math"/>
                  <w:i/>
                  <w:lang w:val="el-GR"/>
                </w:rPr>
              </w:ins>
            </m:ctrlPr>
          </m:sSubPr>
          <m:e>
            <m:r>
              <w:ins w:id="6348" w:author="Στάθης Καπ" w:date="2023-02-14T23:06:00Z">
                <w:rPr>
                  <w:rFonts w:ascii="Cambria Math" w:hAnsi="Cambria Math"/>
                  <w:lang w:val="el-GR"/>
                </w:rPr>
                <m:t>w</m:t>
              </w:ins>
            </m:r>
          </m:e>
          <m:sub>
            <m:r>
              <w:ins w:id="6349" w:author="Στάθης Καπ" w:date="2023-02-14T23:06:00Z">
                <w:rPr>
                  <w:rFonts w:ascii="Cambria Math" w:hAnsi="Cambria Math"/>
                  <w:lang w:val="el-GR"/>
                </w:rPr>
                <m:t>a</m:t>
              </w:ins>
            </m:r>
          </m:sub>
        </m:sSub>
      </m:oMath>
      <w:ins w:id="6350" w:author="Στάθης Καπ" w:date="2023-02-14T23:06:00Z">
        <w:r>
          <w:rPr>
            <w:rFonts w:eastAsiaTheme="minorEastAsia"/>
            <w:lang w:val="el-GR"/>
          </w:rPr>
          <w:t xml:space="preserve"> του </w:t>
        </w:r>
      </w:ins>
      <w:ins w:id="6351" w:author="Στάθης Καπ" w:date="2023-02-14T23:07:00Z">
        <w:r>
          <w:rPr>
            <w:rFonts w:eastAsiaTheme="minorEastAsia"/>
            <w:lang w:val="el-GR"/>
          </w:rPr>
          <w:t xml:space="preserve">προβλήματος </w:t>
        </w:r>
      </w:ins>
      <m:oMath>
        <m:r>
          <w:ins w:id="6352" w:author="Στάθης Καπ" w:date="2023-02-14T23:07:00Z">
            <w:rPr>
              <w:rFonts w:ascii="Cambria Math" w:eastAsiaTheme="minorEastAsia" w:hAnsi="Cambria Math"/>
              <w:lang w:val="el-GR"/>
            </w:rPr>
            <m:t>topt</m:t>
          </w:ins>
        </m:r>
        <m:sSub>
          <m:sSubPr>
            <m:ctrlPr>
              <w:ins w:id="6353" w:author="Στάθης Καπ" w:date="2023-02-14T23:07:00Z">
                <w:rPr>
                  <w:rFonts w:ascii="Cambria Math" w:eastAsiaTheme="minorEastAsia" w:hAnsi="Cambria Math"/>
                  <w:i/>
                  <w:lang w:val="el-GR"/>
                </w:rPr>
              </w:ins>
            </m:ctrlPr>
          </m:sSubPr>
          <m:e>
            <m:r>
              <w:ins w:id="6354" w:author="Στάθης Καπ" w:date="2023-02-14T23:07:00Z">
                <w:rPr>
                  <w:rFonts w:ascii="Cambria Math" w:eastAsiaTheme="minorEastAsia" w:hAnsi="Cambria Math"/>
                  <w:lang w:val="el-GR"/>
                </w:rPr>
                <m:t>w</m:t>
              </w:ins>
            </m:r>
          </m:e>
          <m:sub>
            <m:r>
              <w:ins w:id="6355" w:author="Στάθης Καπ" w:date="2023-02-14T23:07:00Z">
                <w:rPr>
                  <w:rFonts w:ascii="Cambria Math" w:eastAsiaTheme="minorEastAsia" w:hAnsi="Cambria Math"/>
                  <w:lang w:val="el-GR"/>
                </w:rPr>
                <m:t>b</m:t>
              </w:ins>
            </m:r>
          </m:sub>
        </m:sSub>
      </m:oMath>
      <w:ins w:id="6356" w:author="Στάθης Καπ" w:date="2023-02-14T23:07:00Z">
        <w:r w:rsidRPr="00FB12EA">
          <w:rPr>
            <w:rFonts w:eastAsiaTheme="minorEastAsia"/>
            <w:lang w:val="el-GR"/>
            <w:rPrChange w:id="6357" w:author="Στάθης Καπ" w:date="2023-02-14T23:07:00Z">
              <w:rPr>
                <w:rFonts w:eastAsiaTheme="minorEastAsia"/>
              </w:rPr>
            </w:rPrChange>
          </w:rPr>
          <w:t>.</w:t>
        </w:r>
      </w:ins>
    </w:p>
    <w:p w14:paraId="5DC2B78D" w14:textId="248CDC89" w:rsidR="00771290" w:rsidRPr="009F2340" w:rsidRDefault="00771290" w:rsidP="008A3936">
      <w:pPr>
        <w:rPr>
          <w:ins w:id="6358" w:author="Στάθης Καπ" w:date="2023-02-07T19:17:00Z"/>
          <w:lang w:val="el-GR"/>
          <w:rPrChange w:id="6359" w:author="Στάθης Καπ" w:date="2023-02-07T19:20:00Z">
            <w:rPr>
              <w:ins w:id="6360" w:author="Στάθης Καπ" w:date="2023-02-07T19:17:00Z"/>
            </w:rPr>
          </w:rPrChange>
        </w:rPr>
      </w:pPr>
      <w:ins w:id="6361" w:author="Στάθης Καπ" w:date="2023-02-02T18:09:00Z">
        <w:r>
          <w:rPr>
            <w:lang w:val="el-GR"/>
          </w:rPr>
          <w:t xml:space="preserve">Αρχικά, </w:t>
        </w:r>
      </w:ins>
      <w:ins w:id="6362" w:author="Στάθης Καπ" w:date="2023-02-07T22:19:00Z">
        <w:r w:rsidR="00AB1CD1">
          <w:rPr>
            <w:lang w:val="el-GR"/>
          </w:rPr>
          <w:t xml:space="preserve">ως αφετηρία κάθε τροχιάς του προβλήματος </w:t>
        </w:r>
      </w:ins>
      <m:oMath>
        <m:r>
          <w:ins w:id="6363" w:author="Στάθης Καπ" w:date="2023-02-07T22:18:00Z">
            <w:rPr>
              <w:rFonts w:ascii="Cambria Math" w:hAnsi="Cambria Math"/>
              <w:lang w:val="el-GR"/>
            </w:rPr>
            <m:t>topt</m:t>
          </w:ins>
        </m:r>
        <m:sSub>
          <m:sSubPr>
            <m:ctrlPr>
              <w:ins w:id="6364" w:author="Στάθης Καπ" w:date="2023-02-07T22:18:00Z">
                <w:rPr>
                  <w:rFonts w:ascii="Cambria Math" w:hAnsi="Cambria Math"/>
                  <w:i/>
                  <w:lang w:val="el-GR"/>
                </w:rPr>
              </w:ins>
            </m:ctrlPr>
          </m:sSubPr>
          <m:e>
            <m:r>
              <w:ins w:id="6365" w:author="Στάθης Καπ" w:date="2023-02-07T22:18:00Z">
                <w:rPr>
                  <w:rFonts w:ascii="Cambria Math" w:hAnsi="Cambria Math"/>
                  <w:lang w:val="el-GR"/>
                </w:rPr>
                <m:t>w</m:t>
              </w:ins>
            </m:r>
          </m:e>
          <m:sub>
            <m:r>
              <w:ins w:id="6366" w:author="Στάθης Καπ" w:date="2023-02-07T22:18:00Z">
                <w:rPr>
                  <w:rFonts w:ascii="Cambria Math" w:hAnsi="Cambria Math"/>
                  <w:lang w:val="el-GR"/>
                </w:rPr>
                <m:t>b</m:t>
              </w:ins>
            </m:r>
          </m:sub>
        </m:sSub>
      </m:oMath>
      <w:ins w:id="6367" w:author="Στάθης Καπ" w:date="2023-02-02T18:10:00Z">
        <w:r>
          <w:rPr>
            <w:lang w:val="el-GR"/>
          </w:rPr>
          <w:t>,</w:t>
        </w:r>
      </w:ins>
      <w:ins w:id="6368" w:author="Στάθης Καπ" w:date="2023-02-07T22:19:00Z">
        <w:r w:rsidR="00AB1CD1">
          <w:rPr>
            <w:lang w:val="el-GR"/>
          </w:rPr>
          <w:t xml:space="preserve"> τοποθετείται </w:t>
        </w:r>
      </w:ins>
      <w:ins w:id="6369" w:author="Στάθης Καπ" w:date="2023-02-07T19:20:00Z">
        <w:r w:rsidR="009F2340">
          <w:rPr>
            <w:lang w:val="el-GR"/>
          </w:rPr>
          <w:t>ένας κλώνος του τελευταίου κόμβου</w:t>
        </w:r>
      </w:ins>
      <w:ins w:id="6370" w:author="Στάθης Καπ" w:date="2023-02-07T19:25:00Z">
        <w:r w:rsidR="00417CCE">
          <w:rPr>
            <w:lang w:val="el-GR"/>
          </w:rPr>
          <w:t xml:space="preserve"> της αντίστοιχης </w:t>
        </w:r>
      </w:ins>
      <w:ins w:id="6371" w:author="Στάθης Καπ" w:date="2023-02-07T22:19:00Z">
        <w:r w:rsidR="00AB1CD1">
          <w:rPr>
            <w:lang w:val="el-GR"/>
          </w:rPr>
          <w:t>τροχιάς</w:t>
        </w:r>
      </w:ins>
      <w:ins w:id="6372" w:author="Στάθης Καπ" w:date="2023-02-07T19:20:00Z">
        <w:r w:rsidR="009F2340">
          <w:rPr>
            <w:lang w:val="el-GR"/>
          </w:rPr>
          <w:t xml:space="preserve"> του προηγούμενο</w:t>
        </w:r>
      </w:ins>
      <w:ins w:id="6373" w:author="Στάθης Καπ" w:date="2023-02-07T22:19:00Z">
        <w:r w:rsidR="00AB1CD1">
          <w:rPr>
            <w:lang w:val="el-GR"/>
          </w:rPr>
          <w:t>υ</w:t>
        </w:r>
      </w:ins>
      <w:ins w:id="6374" w:author="Στάθης Καπ" w:date="2023-02-07T19:20:00Z">
        <w:r w:rsidR="009F2340">
          <w:rPr>
            <w:lang w:val="el-GR"/>
          </w:rPr>
          <w:t xml:space="preserve"> </w:t>
        </w:r>
      </w:ins>
      <w:ins w:id="6375" w:author="Στάθης Καπ" w:date="2023-02-07T22:19:00Z">
        <w:r w:rsidR="00AB1CD1">
          <w:rPr>
            <w:lang w:val="el-GR"/>
          </w:rPr>
          <w:t>υποπροβλήματος</w:t>
        </w:r>
      </w:ins>
      <w:ins w:id="6376" w:author="Στάθης Καπ" w:date="2023-02-02T18:13:00Z">
        <w:r w:rsidRPr="00771290">
          <w:rPr>
            <w:lang w:val="el-GR"/>
            <w:rPrChange w:id="6377" w:author="Στάθης Καπ" w:date="2023-02-02T18:13:00Z">
              <w:rPr/>
            </w:rPrChange>
          </w:rPr>
          <w:t xml:space="preserve">, </w:t>
        </w:r>
        <w:r>
          <w:rPr>
            <w:lang w:val="el-GR"/>
          </w:rPr>
          <w:t>δηλαδή στο συγκεκριμένο παράδειγμα</w:t>
        </w:r>
        <w:r w:rsidRPr="00771290">
          <w:rPr>
            <w:lang w:val="el-GR"/>
            <w:rPrChange w:id="6378" w:author="Στάθης Καπ" w:date="2023-02-02T18:13:00Z">
              <w:rPr/>
            </w:rPrChange>
          </w:rPr>
          <w:t>,</w:t>
        </w:r>
        <w:r>
          <w:rPr>
            <w:lang w:val="el-GR"/>
          </w:rPr>
          <w:t xml:space="preserve"> </w:t>
        </w:r>
      </w:ins>
      <w:ins w:id="6379" w:author="Στάθης Καπ" w:date="2023-02-07T22:20:00Z">
        <w:r w:rsidR="00AB1CD1">
          <w:rPr>
            <w:lang w:val="el-GR"/>
          </w:rPr>
          <w:t xml:space="preserve">οι κόμβοι </w:t>
        </w:r>
      </w:ins>
      <w:ins w:id="6380" w:author="Στάθης Καπ" w:date="2023-02-14T23:04:00Z">
        <w:r w:rsidR="007E09DD">
          <w:t>g</w:t>
        </w:r>
      </w:ins>
      <w:ins w:id="6381" w:author="Στάθης Καπ" w:date="2023-02-07T22:20:00Z">
        <w:r w:rsidR="00AB1CD1" w:rsidRPr="00D16A18">
          <w:rPr>
            <w:lang w:val="el-GR"/>
            <w:rPrChange w:id="6382" w:author="Στάθης Καπ" w:date="2023-02-07T22:20:00Z">
              <w:rPr/>
            </w:rPrChange>
          </w:rPr>
          <w:t xml:space="preserve"> </w:t>
        </w:r>
        <w:r w:rsidR="00AB1CD1">
          <w:rPr>
            <w:lang w:val="el-GR"/>
          </w:rPr>
          <w:t xml:space="preserve">και </w:t>
        </w:r>
      </w:ins>
      <w:ins w:id="6383" w:author="Στάθης Καπ" w:date="2023-02-14T23:04:00Z">
        <w:r w:rsidR="007E09DD">
          <w:t>u</w:t>
        </w:r>
      </w:ins>
      <w:ins w:id="6384" w:author="Στάθης Καπ" w:date="2023-02-07T22:20:00Z">
        <w:r w:rsidR="00AB1CD1" w:rsidRPr="00D16A18">
          <w:rPr>
            <w:lang w:val="el-GR"/>
            <w:rPrChange w:id="6385" w:author="Στάθης Καπ" w:date="2023-02-07T22:20:00Z">
              <w:rPr/>
            </w:rPrChange>
          </w:rPr>
          <w:t xml:space="preserve"> </w:t>
        </w:r>
        <w:r w:rsidR="00AB1CD1">
          <w:rPr>
            <w:lang w:val="el-GR"/>
          </w:rPr>
          <w:t xml:space="preserve">για τις τροχιές </w:t>
        </w:r>
      </w:ins>
      <m:oMath>
        <m:sSub>
          <m:sSubPr>
            <m:ctrlPr>
              <w:ins w:id="6386" w:author="Στάθης Καπ" w:date="2023-02-07T22:20:00Z">
                <w:rPr>
                  <w:rFonts w:ascii="Cambria Math" w:hAnsi="Cambria Math"/>
                  <w:i/>
                  <w:lang w:val="el-GR"/>
                </w:rPr>
              </w:ins>
            </m:ctrlPr>
          </m:sSubPr>
          <m:e>
            <m:r>
              <w:ins w:id="6387" w:author="Στάθης Καπ" w:date="2023-02-07T22:20:00Z">
                <w:rPr>
                  <w:rFonts w:ascii="Cambria Math" w:hAnsi="Cambria Math"/>
                  <w:lang w:val="el-GR"/>
                </w:rPr>
                <m:t>w</m:t>
              </w:ins>
            </m:r>
          </m:e>
          <m:sub>
            <m:r>
              <w:ins w:id="6388" w:author="Στάθης Καπ" w:date="2023-02-07T22:20:00Z">
                <w:rPr>
                  <w:rFonts w:ascii="Cambria Math" w:hAnsi="Cambria Math"/>
                  <w:lang w:val="el-GR"/>
                </w:rPr>
                <m:t>a</m:t>
              </w:ins>
            </m:r>
          </m:sub>
        </m:sSub>
      </m:oMath>
      <w:ins w:id="6389" w:author="Στάθης Καπ" w:date="2023-02-07T22:20:00Z">
        <w:r w:rsidR="00AB1CD1">
          <w:rPr>
            <w:rFonts w:eastAsiaTheme="minorEastAsia"/>
            <w:lang w:val="el-GR"/>
          </w:rPr>
          <w:t xml:space="preserve"> και </w:t>
        </w:r>
      </w:ins>
      <m:oMath>
        <m:sSub>
          <m:sSubPr>
            <m:ctrlPr>
              <w:ins w:id="6390" w:author="Στάθης Καπ" w:date="2023-02-07T22:20:00Z">
                <w:rPr>
                  <w:rFonts w:ascii="Cambria Math" w:eastAsiaTheme="minorEastAsia" w:hAnsi="Cambria Math"/>
                  <w:i/>
                  <w:lang w:val="el-GR"/>
                </w:rPr>
              </w:ins>
            </m:ctrlPr>
          </m:sSubPr>
          <m:e>
            <m:r>
              <w:ins w:id="6391" w:author="Στάθης Καπ" w:date="2023-02-07T22:20:00Z">
                <w:rPr>
                  <w:rFonts w:ascii="Cambria Math" w:eastAsiaTheme="minorEastAsia" w:hAnsi="Cambria Math"/>
                  <w:lang w:val="el-GR"/>
                </w:rPr>
                <m:t>w</m:t>
              </w:ins>
            </m:r>
          </m:e>
          <m:sub>
            <m:r>
              <w:ins w:id="6392" w:author="Στάθης Καπ" w:date="2023-02-07T22:20:00Z">
                <w:rPr>
                  <w:rFonts w:ascii="Cambria Math" w:eastAsiaTheme="minorEastAsia" w:hAnsi="Cambria Math"/>
                  <w:lang w:val="el-GR"/>
                </w:rPr>
                <m:t>b</m:t>
              </w:ins>
            </m:r>
          </m:sub>
        </m:sSub>
      </m:oMath>
      <w:ins w:id="6393" w:author="Στάθης Καπ" w:date="2023-02-07T22:20:00Z">
        <w:r w:rsidR="00D16A18" w:rsidRPr="00D16A18">
          <w:rPr>
            <w:rFonts w:eastAsiaTheme="minorEastAsia"/>
            <w:lang w:val="el-GR"/>
            <w:rPrChange w:id="6394" w:author="Στάθης Καπ" w:date="2023-02-07T22:20:00Z">
              <w:rPr>
                <w:rFonts w:eastAsiaTheme="minorEastAsia"/>
              </w:rPr>
            </w:rPrChange>
          </w:rPr>
          <w:t xml:space="preserve"> </w:t>
        </w:r>
        <w:r w:rsidR="00D16A18">
          <w:rPr>
            <w:rFonts w:eastAsiaTheme="minorEastAsia"/>
            <w:lang w:val="el-GR"/>
          </w:rPr>
          <w:t>αντίστοιχα</w:t>
        </w:r>
      </w:ins>
      <w:ins w:id="6395" w:author="Στάθης Καπ" w:date="2023-02-02T18:10:00Z">
        <w:r>
          <w:rPr>
            <w:lang w:val="el-GR"/>
          </w:rPr>
          <w:t xml:space="preserve">. </w:t>
        </w:r>
      </w:ins>
      <w:ins w:id="6396" w:author="Στάθης Καπ" w:date="2023-02-07T19:20:00Z">
        <w:r w:rsidR="009F2340">
          <w:rPr>
            <w:lang w:val="el-GR"/>
          </w:rPr>
          <w:t xml:space="preserve">Έστω </w:t>
        </w:r>
      </w:ins>
      <w:ins w:id="6397" w:author="Στάθης Καπ" w:date="2023-02-14T23:04:00Z">
        <w:r w:rsidR="007E09DD">
          <w:t>g</w:t>
        </w:r>
      </w:ins>
      <w:ins w:id="6398" w:author="Στάθης Καπ" w:date="2023-02-07T19:20:00Z">
        <w:r w:rsidR="009F2340" w:rsidRPr="009F2340">
          <w:rPr>
            <w:lang w:val="el-GR"/>
            <w:rPrChange w:id="6399" w:author="Στάθης Καπ" w:date="2023-02-07T19:20:00Z">
              <w:rPr/>
            </w:rPrChange>
          </w:rPr>
          <w:t xml:space="preserve">’ </w:t>
        </w:r>
        <w:r w:rsidR="009F2340">
          <w:rPr>
            <w:lang w:val="el-GR"/>
          </w:rPr>
          <w:t xml:space="preserve">ο κλώνος του κόμβου </w:t>
        </w:r>
      </w:ins>
      <w:ins w:id="6400" w:author="Στάθης Καπ" w:date="2023-02-14T23:04:00Z">
        <w:r w:rsidR="007E09DD">
          <w:t>g</w:t>
        </w:r>
      </w:ins>
      <w:ins w:id="6401" w:author="Στάθης Καπ" w:date="2023-02-07T22:21:00Z">
        <w:r w:rsidR="00D16A18">
          <w:rPr>
            <w:lang w:val="el-GR"/>
          </w:rPr>
          <w:t xml:space="preserve"> και </w:t>
        </w:r>
      </w:ins>
      <w:ins w:id="6402" w:author="Στάθης Καπ" w:date="2023-02-14T23:04:00Z">
        <w:r w:rsidR="007E09DD">
          <w:t>u</w:t>
        </w:r>
      </w:ins>
      <w:ins w:id="6403" w:author="Στάθης Καπ" w:date="2023-02-07T22:21:00Z">
        <w:r w:rsidR="00D16A18" w:rsidRPr="008F172D">
          <w:rPr>
            <w:lang w:val="el-GR"/>
            <w:rPrChange w:id="6404" w:author="Στάθης Καπ" w:date="2023-02-07T22:21:00Z">
              <w:rPr/>
            </w:rPrChange>
          </w:rPr>
          <w:t xml:space="preserve">’ </w:t>
        </w:r>
        <w:r w:rsidR="00D16A18">
          <w:rPr>
            <w:lang w:val="el-GR"/>
          </w:rPr>
          <w:t xml:space="preserve">ο κλώνος του κόμβου </w:t>
        </w:r>
      </w:ins>
      <w:ins w:id="6405" w:author="Στάθης Καπ" w:date="2023-02-14T23:04:00Z">
        <w:r w:rsidR="00F30746">
          <w:t>u</w:t>
        </w:r>
      </w:ins>
      <w:ins w:id="6406" w:author="Στάθης Καπ" w:date="2023-02-07T19:20:00Z">
        <w:r w:rsidR="009F2340" w:rsidRPr="009F2340">
          <w:rPr>
            <w:lang w:val="el-GR"/>
            <w:rPrChange w:id="6407" w:author="Στάθης Καπ" w:date="2023-02-07T19:20:00Z">
              <w:rPr/>
            </w:rPrChange>
          </w:rPr>
          <w:t>:</w:t>
        </w:r>
      </w:ins>
    </w:p>
    <w:p w14:paraId="6302370B" w14:textId="0B8EB640" w:rsidR="00150596" w:rsidRPr="00DC7177" w:rsidRDefault="00150596" w:rsidP="00150596">
      <w:pPr>
        <w:pStyle w:val="ListParagraph"/>
        <w:numPr>
          <w:ilvl w:val="0"/>
          <w:numId w:val="45"/>
        </w:numPr>
        <w:rPr>
          <w:ins w:id="6408" w:author="Στάθης Καπ" w:date="2023-02-07T19:24:00Z"/>
          <w:lang w:val="el-GR"/>
          <w:rPrChange w:id="6409" w:author="Στάθης Καπ" w:date="2023-02-07T19:24:00Z">
            <w:rPr>
              <w:ins w:id="6410" w:author="Στάθης Καπ" w:date="2023-02-07T19:24:00Z"/>
              <w:rFonts w:eastAsiaTheme="minorEastAsia"/>
              <w:lang w:val="el-GR"/>
            </w:rPr>
          </w:rPrChange>
        </w:rPr>
      </w:pPr>
      <m:oMath>
        <m:r>
          <w:ins w:id="6411" w:author="Στάθης Καπ" w:date="2023-02-07T19:18:00Z">
            <w:rPr>
              <w:rFonts w:ascii="Cambria Math" w:hAnsi="Cambria Math"/>
              <w:lang w:val="el-GR"/>
            </w:rPr>
            <m:t>i</m:t>
          </w:ins>
        </m:r>
        <m:sSub>
          <m:sSubPr>
            <m:ctrlPr>
              <w:ins w:id="6412" w:author="Στάθης Καπ" w:date="2023-02-07T19:18:00Z">
                <w:rPr>
                  <w:rFonts w:ascii="Cambria Math" w:hAnsi="Cambria Math"/>
                  <w:i/>
                  <w:lang w:val="el-GR"/>
                </w:rPr>
              </w:ins>
            </m:ctrlPr>
          </m:sSubPr>
          <m:e>
            <m:r>
              <w:ins w:id="6413" w:author="Στάθης Καπ" w:date="2023-02-07T19:18:00Z">
                <w:rPr>
                  <w:rFonts w:ascii="Cambria Math" w:hAnsi="Cambria Math"/>
                  <w:lang w:val="el-GR"/>
                </w:rPr>
                <m:t>d</m:t>
              </w:ins>
            </m:r>
          </m:e>
          <m:sub>
            <m:r>
              <w:ins w:id="6414" w:author="Στάθης Καπ" w:date="2023-02-14T23:04:00Z">
                <w:rPr>
                  <w:rFonts w:ascii="Cambria Math" w:hAnsi="Cambria Math"/>
                  <w:lang w:val="el-GR"/>
                </w:rPr>
                <m:t>g</m:t>
              </w:ins>
            </m:r>
            <m:r>
              <w:ins w:id="6415" w:author="Στάθης Καπ" w:date="2023-02-07T19:18:00Z">
                <w:rPr>
                  <w:rFonts w:ascii="Cambria Math" w:hAnsi="Cambria Math"/>
                  <w:lang w:val="el-GR"/>
                </w:rPr>
                <m:t>'</m:t>
              </w:ins>
            </m:r>
          </m:sub>
        </m:sSub>
        <m:r>
          <w:ins w:id="6416" w:author="Στάθης Καπ" w:date="2023-02-07T22:21:00Z">
            <w:rPr>
              <w:rFonts w:ascii="Cambria Math" w:eastAsiaTheme="minorEastAsia" w:hAnsi="Cambria Math"/>
              <w:lang w:val="el-GR"/>
            </w:rPr>
            <m:t>=</m:t>
          </w:ins>
        </m:r>
        <m:r>
          <w:ins w:id="6417"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6418" w:author="Στάθης Καπ" w:date="2023-02-07T19:24:00Z"/>
          <w:lang w:val="el-GR"/>
        </w:rPr>
      </w:pPr>
      <m:oMath>
        <m:r>
          <w:ins w:id="6419" w:author="Στάθης Καπ" w:date="2023-02-07T19:24:00Z">
            <w:rPr>
              <w:rFonts w:ascii="Cambria Math" w:hAnsi="Cambria Math"/>
              <w:lang w:val="el-GR"/>
            </w:rPr>
            <m:t>visitDuratio</m:t>
          </w:ins>
        </m:r>
        <m:sSub>
          <m:sSubPr>
            <m:ctrlPr>
              <w:ins w:id="6420" w:author="Στάθης Καπ" w:date="2023-02-07T19:24:00Z">
                <w:rPr>
                  <w:rFonts w:ascii="Cambria Math" w:hAnsi="Cambria Math"/>
                  <w:i/>
                  <w:lang w:val="el-GR"/>
                </w:rPr>
              </w:ins>
            </m:ctrlPr>
          </m:sSubPr>
          <m:e>
            <m:r>
              <w:ins w:id="6421" w:author="Στάθης Καπ" w:date="2023-02-07T19:24:00Z">
                <w:rPr>
                  <w:rFonts w:ascii="Cambria Math" w:hAnsi="Cambria Math"/>
                  <w:lang w:val="el-GR"/>
                </w:rPr>
                <m:t>n</m:t>
              </w:ins>
            </m:r>
          </m:e>
          <m:sub>
            <m:r>
              <w:ins w:id="6422" w:author="Στάθης Καπ" w:date="2023-02-14T23:07:00Z">
                <w:rPr>
                  <w:rFonts w:ascii="Cambria Math" w:hAnsi="Cambria Math"/>
                  <w:lang w:val="el-GR"/>
                </w:rPr>
                <m:t>g</m:t>
              </w:ins>
            </m:r>
            <m:r>
              <w:ins w:id="6423" w:author="Στάθης Καπ" w:date="2023-02-07T19:24:00Z">
                <w:rPr>
                  <w:rFonts w:ascii="Cambria Math" w:hAnsi="Cambria Math"/>
                  <w:lang w:val="el-GR"/>
                </w:rPr>
                <m:t>'</m:t>
              </w:ins>
            </m:r>
          </m:sub>
        </m:sSub>
        <m:r>
          <w:ins w:id="6424" w:author="Στάθης Καπ" w:date="2023-02-07T19:24:00Z">
            <w:rPr>
              <w:rFonts w:ascii="Cambria Math" w:hAnsi="Cambria Math"/>
              <w:lang w:val="el-GR"/>
            </w:rPr>
            <m:t>=waitDuratio</m:t>
          </w:ins>
        </m:r>
        <m:sSub>
          <m:sSubPr>
            <m:ctrlPr>
              <w:ins w:id="6425" w:author="Στάθης Καπ" w:date="2023-02-07T19:24:00Z">
                <w:rPr>
                  <w:rFonts w:ascii="Cambria Math" w:hAnsi="Cambria Math"/>
                  <w:i/>
                  <w:lang w:val="el-GR"/>
                </w:rPr>
              </w:ins>
            </m:ctrlPr>
          </m:sSubPr>
          <m:e>
            <m:r>
              <w:ins w:id="6426" w:author="Στάθης Καπ" w:date="2023-02-07T19:24:00Z">
                <w:rPr>
                  <w:rFonts w:ascii="Cambria Math" w:hAnsi="Cambria Math"/>
                  <w:lang w:val="el-GR"/>
                </w:rPr>
                <m:t>n</m:t>
              </w:ins>
            </m:r>
          </m:e>
          <m:sub>
            <m:r>
              <w:ins w:id="6427" w:author="Στάθης Καπ" w:date="2023-02-14T23:07:00Z">
                <w:rPr>
                  <w:rFonts w:ascii="Cambria Math" w:hAnsi="Cambria Math"/>
                  <w:lang w:val="el-GR"/>
                </w:rPr>
                <m:t>g</m:t>
              </w:ins>
            </m:r>
            <m:r>
              <w:ins w:id="6428" w:author="Στάθης Καπ" w:date="2023-02-07T19:24:00Z">
                <w:rPr>
                  <w:rFonts w:ascii="Cambria Math" w:hAnsi="Cambria Math"/>
                  <w:lang w:val="el-GR"/>
                </w:rPr>
                <m:t>'</m:t>
              </w:ins>
            </m:r>
          </m:sub>
        </m:sSub>
        <m:r>
          <w:ins w:id="6429"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6430" w:author="Στάθης Καπ" w:date="2023-02-07T19:19:00Z"/>
          <w:lang w:val="el-GR"/>
          <w:rPrChange w:id="6431" w:author="Στάθης Καπ" w:date="2023-02-07T19:24:00Z">
            <w:rPr>
              <w:ins w:id="6432" w:author="Στάθης Καπ" w:date="2023-02-07T19:19:00Z"/>
              <w:rFonts w:eastAsiaTheme="minorEastAsia"/>
              <w:lang w:val="el-GR"/>
            </w:rPr>
          </w:rPrChange>
        </w:rPr>
      </w:pPr>
      <m:oMath>
        <m:r>
          <w:ins w:id="6433" w:author="Στάθης Καπ" w:date="2023-02-07T19:24:00Z">
            <w:rPr>
              <w:rFonts w:ascii="Cambria Math" w:hAnsi="Cambria Math"/>
              <w:lang w:val="el-GR"/>
            </w:rPr>
            <m:t>arrTim</m:t>
          </w:ins>
        </m:r>
        <m:sSub>
          <m:sSubPr>
            <m:ctrlPr>
              <w:ins w:id="6434" w:author="Στάθης Καπ" w:date="2023-02-07T19:24:00Z">
                <w:rPr>
                  <w:rFonts w:ascii="Cambria Math" w:hAnsi="Cambria Math"/>
                  <w:i/>
                  <w:lang w:val="el-GR"/>
                </w:rPr>
              </w:ins>
            </m:ctrlPr>
          </m:sSubPr>
          <m:e>
            <m:r>
              <w:ins w:id="6435" w:author="Στάθης Καπ" w:date="2023-02-07T19:24:00Z">
                <w:rPr>
                  <w:rFonts w:ascii="Cambria Math" w:hAnsi="Cambria Math"/>
                  <w:lang w:val="el-GR"/>
                </w:rPr>
                <m:t>e</m:t>
              </w:ins>
            </m:r>
          </m:e>
          <m:sub>
            <m:r>
              <w:ins w:id="6436" w:author="Στάθης Καπ" w:date="2023-02-14T23:08:00Z">
                <w:rPr>
                  <w:rFonts w:ascii="Cambria Math" w:hAnsi="Cambria Math"/>
                  <w:lang w:val="el-GR"/>
                </w:rPr>
                <m:t>g</m:t>
              </w:ins>
            </m:r>
            <m:r>
              <w:ins w:id="6437" w:author="Στάθης Καπ" w:date="2023-02-07T19:24:00Z">
                <w:rPr>
                  <w:rFonts w:ascii="Cambria Math" w:hAnsi="Cambria Math"/>
                  <w:lang w:val="el-GR"/>
                </w:rPr>
                <m:t>'</m:t>
              </w:ins>
            </m:r>
          </m:sub>
        </m:sSub>
        <m:r>
          <w:ins w:id="6438" w:author="Στάθης Καπ" w:date="2023-02-07T19:24:00Z">
            <w:rPr>
              <w:rFonts w:ascii="Cambria Math" w:hAnsi="Cambria Math"/>
              <w:lang w:val="el-GR"/>
            </w:rPr>
            <m:t>=depTim</m:t>
          </w:ins>
        </m:r>
        <m:sSub>
          <m:sSubPr>
            <m:ctrlPr>
              <w:ins w:id="6439" w:author="Στάθης Καπ" w:date="2023-02-07T19:24:00Z">
                <w:rPr>
                  <w:rFonts w:ascii="Cambria Math" w:hAnsi="Cambria Math"/>
                  <w:i/>
                  <w:lang w:val="el-GR"/>
                </w:rPr>
              </w:ins>
            </m:ctrlPr>
          </m:sSubPr>
          <m:e>
            <m:r>
              <w:ins w:id="6440" w:author="Στάθης Καπ" w:date="2023-02-07T19:24:00Z">
                <w:rPr>
                  <w:rFonts w:ascii="Cambria Math" w:hAnsi="Cambria Math"/>
                  <w:lang w:val="el-GR"/>
                </w:rPr>
                <m:t>e</m:t>
              </w:ins>
            </m:r>
          </m:e>
          <m:sub>
            <m:r>
              <w:ins w:id="6441" w:author="Στάθης Καπ" w:date="2023-02-14T23:08:00Z">
                <w:rPr>
                  <w:rFonts w:ascii="Cambria Math" w:hAnsi="Cambria Math"/>
                  <w:lang w:val="el-GR"/>
                </w:rPr>
                <m:t>g</m:t>
              </w:ins>
            </m:r>
            <m:r>
              <w:ins w:id="6442" w:author="Στάθης Καπ" w:date="2023-02-07T19:24:00Z">
                <w:rPr>
                  <w:rFonts w:ascii="Cambria Math" w:hAnsi="Cambria Math"/>
                  <w:lang w:val="el-GR"/>
                </w:rPr>
                <m:t>'</m:t>
              </w:ins>
            </m:r>
          </m:sub>
        </m:sSub>
        <m:r>
          <w:ins w:id="6443" w:author="Στάθης Καπ" w:date="2023-02-07T19:24:00Z">
            <w:rPr>
              <w:rFonts w:ascii="Cambria Math" w:hAnsi="Cambria Math"/>
              <w:lang w:val="el-GR"/>
            </w:rPr>
            <m:t>=</m:t>
          </w:ins>
        </m:r>
        <m:r>
          <w:ins w:id="6444" w:author="Στάθης Καπ" w:date="2023-02-15T00:46:00Z">
            <w:rPr>
              <w:rFonts w:ascii="Cambria Math" w:hAnsi="Cambria Math"/>
              <w:lang w:val="el-GR"/>
            </w:rPr>
            <m:t>timeWindo</m:t>
          </w:ins>
        </m:r>
        <m:sSub>
          <m:sSubPr>
            <m:ctrlPr>
              <w:ins w:id="6445" w:author="Στάθης Καπ" w:date="2023-02-15T00:46:00Z">
                <w:rPr>
                  <w:rFonts w:ascii="Cambria Math" w:hAnsi="Cambria Math"/>
                  <w:i/>
                  <w:lang w:val="el-GR"/>
                </w:rPr>
              </w:ins>
            </m:ctrlPr>
          </m:sSubPr>
          <m:e>
            <m:r>
              <w:ins w:id="6446" w:author="Στάθης Καπ" w:date="2023-02-15T00:46:00Z">
                <w:rPr>
                  <w:rFonts w:ascii="Cambria Math" w:hAnsi="Cambria Math"/>
                  <w:lang w:val="el-GR"/>
                </w:rPr>
                <m:t>w</m:t>
              </w:ins>
            </m:r>
          </m:e>
          <m:sub>
            <m:r>
              <w:ins w:id="6447" w:author="Στάθης Καπ" w:date="2023-02-15T00:52:00Z">
                <w:rPr>
                  <w:rFonts w:ascii="Cambria Math" w:hAnsi="Cambria Math"/>
                  <w:lang w:val="el-GR"/>
                </w:rPr>
                <m:t>b</m:t>
              </w:ins>
            </m:r>
          </m:sub>
        </m:sSub>
        <m:r>
          <w:ins w:id="6448"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6449" w:author="Στάθης Καπ" w:date="2023-02-15T00:47:00Z"/>
          <w:lang w:val="el-GR"/>
          <w:rPrChange w:id="6450" w:author="Στάθης Καπ" w:date="2023-02-15T00:47:00Z">
            <w:rPr>
              <w:ins w:id="6451" w:author="Στάθης Καπ" w:date="2023-02-15T00:47:00Z"/>
              <w:rFonts w:eastAsiaTheme="minorEastAsia"/>
            </w:rPr>
          </w:rPrChange>
        </w:rPr>
      </w:pPr>
      <m:oMath>
        <m:r>
          <w:ins w:id="6452" w:author="Στάθης Καπ" w:date="2023-02-07T19:19:00Z">
            <w:rPr>
              <w:rFonts w:ascii="Cambria Math" w:hAnsi="Cambria Math"/>
              <w:lang w:val="el-GR"/>
            </w:rPr>
            <m:t>timeWindo</m:t>
          </w:ins>
        </m:r>
        <m:sSub>
          <m:sSubPr>
            <m:ctrlPr>
              <w:ins w:id="6453" w:author="Στάθης Καπ" w:date="2023-02-07T19:19:00Z">
                <w:rPr>
                  <w:rFonts w:ascii="Cambria Math" w:hAnsi="Cambria Math"/>
                  <w:i/>
                  <w:lang w:val="el-GR"/>
                </w:rPr>
              </w:ins>
            </m:ctrlPr>
          </m:sSubPr>
          <m:e>
            <m:r>
              <w:ins w:id="6454" w:author="Στάθης Καπ" w:date="2023-02-07T19:19:00Z">
                <w:rPr>
                  <w:rFonts w:ascii="Cambria Math" w:hAnsi="Cambria Math"/>
                  <w:lang w:val="el-GR"/>
                </w:rPr>
                <m:t>w</m:t>
              </w:ins>
            </m:r>
          </m:e>
          <m:sub>
            <m:r>
              <w:ins w:id="6455" w:author="Στάθης Καπ" w:date="2023-02-14T23:08:00Z">
                <w:rPr>
                  <w:rFonts w:ascii="Cambria Math" w:hAnsi="Cambria Math"/>
                  <w:lang w:val="el-GR"/>
                </w:rPr>
                <m:t>g</m:t>
              </w:ins>
            </m:r>
            <m:r>
              <w:ins w:id="6456" w:author="Στάθης Καπ" w:date="2023-02-07T19:19:00Z">
                <w:rPr>
                  <w:rFonts w:ascii="Cambria Math" w:hAnsi="Cambria Math"/>
                  <w:lang w:val="el-GR"/>
                </w:rPr>
                <m:t>'</m:t>
              </w:ins>
            </m:r>
          </m:sub>
        </m:sSub>
        <m:r>
          <w:ins w:id="6457" w:author="Στάθης Καπ" w:date="2023-02-07T19:19:00Z">
            <w:rPr>
              <w:rFonts w:ascii="Cambria Math" w:hAnsi="Cambria Math"/>
              <w:lang w:val="el-GR"/>
            </w:rPr>
            <m:t>=</m:t>
          </w:ins>
        </m:r>
        <m:r>
          <w:ins w:id="6458" w:author="Στάθης Καπ" w:date="2023-02-15T00:46:00Z">
            <w:rPr>
              <w:rFonts w:ascii="Cambria Math" w:eastAsiaTheme="minorEastAsia" w:hAnsi="Cambria Math"/>
            </w:rPr>
            <m:t>timeWindo</m:t>
          </w:ins>
        </m:r>
        <m:sSub>
          <m:sSubPr>
            <m:ctrlPr>
              <w:ins w:id="6459" w:author="Στάθης Καπ" w:date="2023-02-15T00:46:00Z">
                <w:rPr>
                  <w:rFonts w:ascii="Cambria Math" w:eastAsiaTheme="minorEastAsia" w:hAnsi="Cambria Math"/>
                  <w:i/>
                </w:rPr>
              </w:ins>
            </m:ctrlPr>
          </m:sSubPr>
          <m:e>
            <m:r>
              <w:ins w:id="6460" w:author="Στάθης Καπ" w:date="2023-02-15T00:46:00Z">
                <w:rPr>
                  <w:rFonts w:ascii="Cambria Math" w:eastAsiaTheme="minorEastAsia" w:hAnsi="Cambria Math"/>
                </w:rPr>
                <m:t>w</m:t>
              </w:ins>
            </m:r>
          </m:e>
          <m:sub>
            <m:r>
              <w:ins w:id="6461"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6462" w:author="Στάθης Καπ" w:date="2023-02-02T18:14:00Z"/>
          <w:lang w:val="el-GR"/>
        </w:rPr>
      </w:pPr>
      <w:ins w:id="6463"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rsidP="00302E72">
      <w:pPr>
        <w:rPr>
          <w:ins w:id="6464" w:author="Στάθης Καπ" w:date="2023-02-15T00:50:00Z"/>
          <w:lang w:val="el-GR"/>
        </w:rPr>
      </w:pPr>
      <w:ins w:id="6465" w:author="Στάθης Καπ" w:date="2023-02-07T19:26:00Z">
        <w:r>
          <w:rPr>
            <w:lang w:val="el-GR"/>
          </w:rPr>
          <w:t>Εφόσον</w:t>
        </w:r>
      </w:ins>
      <w:ins w:id="6466" w:author="Στάθης Καπ" w:date="2023-02-07T19:27:00Z">
        <w:r w:rsidRPr="00417CCE">
          <w:rPr>
            <w:lang w:val="el-GR"/>
            <w:rPrChange w:id="6467" w:author="Στάθης Καπ" w:date="2023-02-07T19:28:00Z">
              <w:rPr/>
            </w:rPrChange>
          </w:rPr>
          <w:t xml:space="preserve"> </w:t>
        </w:r>
      </w:ins>
      <w:ins w:id="6468" w:author="Στάθης Καπ" w:date="2023-02-07T19:28:00Z">
        <w:r>
          <w:rPr>
            <w:lang w:val="el-GR"/>
          </w:rPr>
          <w:t>για την ώρα αναχώρησης</w:t>
        </w:r>
      </w:ins>
      <w:ins w:id="6469" w:author="Στάθης Καπ" w:date="2023-02-07T19:29:00Z">
        <w:r>
          <w:rPr>
            <w:lang w:val="el-GR"/>
          </w:rPr>
          <w:t xml:space="preserve"> του </w:t>
        </w:r>
      </w:ins>
      <w:ins w:id="6470" w:author="Στάθης Καπ" w:date="2023-02-14T23:08:00Z">
        <w:r w:rsidR="00FB12EA">
          <w:t>g</w:t>
        </w:r>
      </w:ins>
      <w:ins w:id="6471" w:author="Στάθης Καπ" w:date="2023-02-07T19:29:00Z">
        <w:r w:rsidRPr="00417CCE">
          <w:rPr>
            <w:lang w:val="el-GR"/>
            <w:rPrChange w:id="6472" w:author="Στάθης Καπ" w:date="2023-02-07T19:29:00Z">
              <w:rPr/>
            </w:rPrChange>
          </w:rPr>
          <w:t>’</w:t>
        </w:r>
      </w:ins>
      <w:ins w:id="6473" w:author="Στάθης Καπ" w:date="2023-02-07T19:28:00Z">
        <w:r>
          <w:rPr>
            <w:lang w:val="el-GR"/>
          </w:rPr>
          <w:t xml:space="preserve"> έχει</w:t>
        </w:r>
      </w:ins>
      <w:ins w:id="6474" w:author="Στάθης Καπ" w:date="2023-02-07T19:27:00Z">
        <w:r>
          <w:rPr>
            <w:lang w:val="el-GR"/>
          </w:rPr>
          <w:t xml:space="preserve"> οριστ</w:t>
        </w:r>
      </w:ins>
      <w:ins w:id="6475" w:author="Στάθης Καπ" w:date="2023-02-07T19:28:00Z">
        <w:r>
          <w:rPr>
            <w:lang w:val="el-GR"/>
          </w:rPr>
          <w:t xml:space="preserve">εί πως </w:t>
        </w:r>
      </w:ins>
      <m:oMath>
        <m:r>
          <w:ins w:id="6476" w:author="Στάθης Καπ" w:date="2023-02-07T19:28:00Z">
            <w:rPr>
              <w:rFonts w:ascii="Cambria Math" w:hAnsi="Cambria Math"/>
              <w:lang w:val="el-GR"/>
            </w:rPr>
            <m:t>depTim</m:t>
          </w:ins>
        </m:r>
        <m:sSub>
          <m:sSubPr>
            <m:ctrlPr>
              <w:ins w:id="6477" w:author="Στάθης Καπ" w:date="2023-02-07T19:28:00Z">
                <w:rPr>
                  <w:rFonts w:ascii="Cambria Math" w:hAnsi="Cambria Math"/>
                  <w:i/>
                  <w:lang w:val="el-GR"/>
                </w:rPr>
              </w:ins>
            </m:ctrlPr>
          </m:sSubPr>
          <m:e>
            <m:r>
              <w:ins w:id="6478" w:author="Στάθης Καπ" w:date="2023-02-07T19:28:00Z">
                <w:rPr>
                  <w:rFonts w:ascii="Cambria Math" w:hAnsi="Cambria Math"/>
                  <w:lang w:val="el-GR"/>
                </w:rPr>
                <m:t>e</m:t>
              </w:ins>
            </m:r>
          </m:e>
          <m:sub>
            <m:r>
              <w:ins w:id="6479" w:author="Στάθης Καπ" w:date="2023-02-14T23:08:00Z">
                <w:rPr>
                  <w:rFonts w:ascii="Cambria Math" w:hAnsi="Cambria Math"/>
                  <w:lang w:val="el-GR"/>
                </w:rPr>
                <m:t>g</m:t>
              </w:ins>
            </m:r>
            <m:r>
              <w:ins w:id="6480" w:author="Στάθης Καπ" w:date="2023-02-07T19:28:00Z">
                <w:rPr>
                  <w:rFonts w:ascii="Cambria Math" w:hAnsi="Cambria Math"/>
                  <w:lang w:val="el-GR"/>
                </w:rPr>
                <m:t>'</m:t>
              </w:ins>
            </m:r>
          </m:sub>
        </m:sSub>
        <m:r>
          <w:ins w:id="6481" w:author="Στάθης Καπ" w:date="2023-02-07T19:28:00Z">
            <w:rPr>
              <w:rFonts w:ascii="Cambria Math" w:hAnsi="Cambria Math"/>
              <w:lang w:val="el-GR"/>
            </w:rPr>
            <m:t>=</m:t>
          </w:ins>
        </m:r>
        <m:r>
          <w:ins w:id="6482" w:author="Στάθης Καπ" w:date="2023-02-15T00:48:00Z">
            <w:rPr>
              <w:rFonts w:ascii="Cambria Math" w:hAnsi="Cambria Math"/>
              <w:lang w:val="el-GR"/>
            </w:rPr>
            <m:t>timeWindo</m:t>
          </w:ins>
        </m:r>
        <m:sSub>
          <m:sSubPr>
            <m:ctrlPr>
              <w:ins w:id="6483" w:author="Στάθης Καπ" w:date="2023-02-15T00:48:00Z">
                <w:rPr>
                  <w:rFonts w:ascii="Cambria Math" w:hAnsi="Cambria Math"/>
                  <w:i/>
                  <w:lang w:val="el-GR"/>
                </w:rPr>
              </w:ins>
            </m:ctrlPr>
          </m:sSubPr>
          <m:e>
            <m:r>
              <w:ins w:id="6484" w:author="Στάθης Καπ" w:date="2023-02-15T00:48:00Z">
                <w:rPr>
                  <w:rFonts w:ascii="Cambria Math" w:hAnsi="Cambria Math"/>
                  <w:lang w:val="el-GR"/>
                </w:rPr>
                <m:t>w</m:t>
              </w:ins>
            </m:r>
          </m:e>
          <m:sub>
            <m:r>
              <w:ins w:id="6485" w:author="Στάθης Καπ" w:date="2023-02-15T00:48:00Z">
                <w:rPr>
                  <w:rFonts w:ascii="Cambria Math" w:hAnsi="Cambria Math"/>
                  <w:lang w:val="el-GR"/>
                </w:rPr>
                <m:t>B</m:t>
              </w:ins>
            </m:r>
          </m:sub>
        </m:sSub>
        <m:r>
          <w:ins w:id="6486" w:author="Στάθης Καπ" w:date="2023-02-07T19:28:00Z">
            <w:rPr>
              <w:rFonts w:ascii="Cambria Math" w:hAnsi="Cambria Math"/>
              <w:lang w:val="el-GR"/>
            </w:rPr>
            <m:t>.openTime</m:t>
          </w:ins>
        </m:r>
      </m:oMath>
      <w:ins w:id="6487" w:author="Στάθης Καπ" w:date="2023-02-07T19:28:00Z">
        <w:r>
          <w:rPr>
            <w:lang w:val="el-GR"/>
          </w:rPr>
          <w:t xml:space="preserve"> </w:t>
        </w:r>
      </w:ins>
      <w:ins w:id="6488" w:author="Στάθης Καπ" w:date="2023-02-07T19:29:00Z">
        <w:r>
          <w:rPr>
            <w:lang w:val="el-GR"/>
          </w:rPr>
          <w:t xml:space="preserve">, η εισαγωγή του </w:t>
        </w:r>
      </w:ins>
      <w:ins w:id="6489" w:author="Στάθης Καπ" w:date="2023-02-14T23:08:00Z">
        <w:r w:rsidR="00FB12EA">
          <w:t>g</w:t>
        </w:r>
      </w:ins>
      <w:ins w:id="6490" w:author="Στάθης Καπ" w:date="2023-02-07T19:29:00Z">
        <w:r w:rsidRPr="00417CCE">
          <w:rPr>
            <w:lang w:val="el-GR"/>
            <w:rPrChange w:id="6491" w:author="Στάθης Καπ" w:date="2023-02-07T19:29:00Z">
              <w:rPr/>
            </w:rPrChange>
          </w:rPr>
          <w:t>’</w:t>
        </w:r>
        <w:r>
          <w:rPr>
            <w:lang w:val="el-GR"/>
          </w:rPr>
          <w:t xml:space="preserve"> δεν παραβιάζει </w:t>
        </w:r>
      </w:ins>
      <w:ins w:id="6492" w:author="Στάθης Καπ" w:date="2023-02-07T19:32:00Z">
        <w:r w:rsidR="000B4428">
          <w:rPr>
            <w:lang w:val="el-GR"/>
          </w:rPr>
          <w:t>το χρονικό του παράθυρο</w:t>
        </w:r>
      </w:ins>
      <w:ins w:id="6493" w:author="Στάθης Καπ" w:date="2023-02-07T19:29:00Z">
        <w:r>
          <w:rPr>
            <w:lang w:val="el-GR"/>
          </w:rPr>
          <w:t>. Παρ’</w:t>
        </w:r>
      </w:ins>
      <w:ins w:id="6494" w:author="Στάθης Καπ" w:date="2023-02-07T19:30:00Z">
        <w:r w:rsidR="00DE61A6">
          <w:rPr>
            <w:lang w:val="el-GR"/>
          </w:rPr>
          <w:t xml:space="preserve"> </w:t>
        </w:r>
      </w:ins>
      <w:ins w:id="6495" w:author="Στάθης Καπ" w:date="2023-02-07T19:29:00Z">
        <w:r>
          <w:rPr>
            <w:lang w:val="el-GR"/>
          </w:rPr>
          <w:lastRenderedPageBreak/>
          <w:t xml:space="preserve">όλα αυτά πρέπει να εξεταστεί εάν η εισαγωγή του </w:t>
        </w:r>
      </w:ins>
      <w:ins w:id="6496" w:author="Στάθης Καπ" w:date="2023-02-14T23:08:00Z">
        <w:r w:rsidR="00FB12EA">
          <w:t>g</w:t>
        </w:r>
      </w:ins>
      <w:ins w:id="6497" w:author="Στάθης Καπ" w:date="2023-02-07T19:29:00Z">
        <w:r w:rsidRPr="00417CCE">
          <w:rPr>
            <w:lang w:val="el-GR"/>
            <w:rPrChange w:id="6498" w:author="Στάθης Καπ" w:date="2023-02-07T19:29:00Z">
              <w:rPr/>
            </w:rPrChange>
          </w:rPr>
          <w:t>’</w:t>
        </w:r>
        <w:r>
          <w:rPr>
            <w:lang w:val="el-GR"/>
          </w:rPr>
          <w:t xml:space="preserve"> προκαλεί κάποιο </w:t>
        </w:r>
      </w:ins>
      <w:ins w:id="6499" w:author="Στάθης Καπ" w:date="2023-02-07T19:30:00Z">
        <w:r>
          <w:rPr>
            <w:lang w:val="el-GR"/>
          </w:rPr>
          <w:t xml:space="preserve">πρόβλημα στη συνέχεια της διαδρομής. </w:t>
        </w:r>
        <w:r w:rsidR="000B4428">
          <w:rPr>
            <w:lang w:val="el-GR"/>
          </w:rPr>
          <w:t>Εάν όντως προκαλεί,</w:t>
        </w:r>
      </w:ins>
      <w:ins w:id="6500" w:author="Στάθης Καπ" w:date="2023-02-25T21:16:00Z">
        <w:r w:rsidR="009E28A9">
          <w:rPr>
            <w:lang w:val="el-GR"/>
          </w:rPr>
          <w:t xml:space="preserve"> τότε</w:t>
        </w:r>
      </w:ins>
      <w:ins w:id="6501" w:author="Στάθης Καπ" w:date="2023-02-07T19:30:00Z">
        <w:r w:rsidR="000B4428">
          <w:rPr>
            <w:lang w:val="el-GR"/>
          </w:rPr>
          <w:t xml:space="preserve"> αφαιρείται ο πρώτος κ</w:t>
        </w:r>
      </w:ins>
      <w:ins w:id="6502" w:author="Στάθης Καπ" w:date="2023-02-07T19:31:00Z">
        <w:r w:rsidR="000B4428">
          <w:rPr>
            <w:lang w:val="el-GR"/>
          </w:rPr>
          <w:t xml:space="preserve">όμβος της διαδρομής, </w:t>
        </w:r>
      </w:ins>
      <w:ins w:id="6503" w:author="Στάθης Καπ" w:date="2023-02-14T23:09:00Z">
        <w:r w:rsidR="00FB12EA">
          <w:rPr>
            <w:lang w:val="el-GR"/>
          </w:rPr>
          <w:t xml:space="preserve">δηλαδή </w:t>
        </w:r>
      </w:ins>
      <w:ins w:id="6504" w:author="Στάθης Καπ" w:date="2023-02-07T19:31:00Z">
        <w:r w:rsidR="000B4428">
          <w:rPr>
            <w:lang w:val="el-GR"/>
          </w:rPr>
          <w:t xml:space="preserve">στο συγκεκριμένο παράδειγμα ο κόμβος </w:t>
        </w:r>
      </w:ins>
      <w:ins w:id="6505" w:author="Στάθης Καπ" w:date="2023-02-15T00:46:00Z">
        <w:r w:rsidR="001F58A2">
          <w:t>b</w:t>
        </w:r>
      </w:ins>
      <w:ins w:id="6506" w:author="Στάθης Καπ" w:date="2023-02-07T19:31:00Z">
        <w:r w:rsidR="000B4428" w:rsidRPr="000B4428">
          <w:rPr>
            <w:lang w:val="el-GR"/>
            <w:rPrChange w:id="6507" w:author="Στάθης Καπ" w:date="2023-02-07T19:31:00Z">
              <w:rPr/>
            </w:rPrChange>
          </w:rPr>
          <w:t xml:space="preserve">. </w:t>
        </w:r>
      </w:ins>
    </w:p>
    <w:p w14:paraId="65CB8E8A" w14:textId="3DD35685" w:rsidR="005F016D" w:rsidRDefault="00533C3A">
      <w:pPr>
        <w:jc w:val="center"/>
        <w:rPr>
          <w:ins w:id="6508" w:author="Στάθης Καπ" w:date="2023-02-07T19:40:00Z"/>
          <w:lang w:val="el-GR"/>
        </w:rPr>
        <w:pPrChange w:id="6509" w:author="Στάθης Καπ" w:date="2023-02-15T00:50:00Z">
          <w:pPr/>
        </w:pPrChange>
      </w:pPr>
      <w:ins w:id="6510"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rsidP="00302E72">
      <w:pPr>
        <w:rPr>
          <w:rFonts w:eastAsiaTheme="minorEastAsia"/>
          <w:lang w:val="el-GR"/>
        </w:rPr>
      </w:pPr>
      <w:ins w:id="6511" w:author="Στάθης Καπ" w:date="2023-02-07T19:31:00Z">
        <w:r>
          <w:rPr>
            <w:lang w:val="el-GR"/>
          </w:rPr>
          <w:t xml:space="preserve">Αυτό θα συνεχιστεί μέχρι να είναι έγκυρη η διαδρομή </w:t>
        </w:r>
      </w:ins>
      <m:oMath>
        <m:r>
          <w:ins w:id="6512" w:author="Στάθης Καπ" w:date="2023-02-07T19:31:00Z">
            <w:rPr>
              <w:rFonts w:ascii="Cambria Math" w:hAnsi="Cambria Math"/>
              <w:lang w:val="el-GR"/>
            </w:rPr>
            <m:t>Wal</m:t>
          </w:ins>
        </m:r>
        <m:sSub>
          <m:sSubPr>
            <m:ctrlPr>
              <w:ins w:id="6513" w:author="Στάθης Καπ" w:date="2023-02-07T19:31:00Z">
                <w:rPr>
                  <w:rFonts w:ascii="Cambria Math" w:hAnsi="Cambria Math"/>
                  <w:i/>
                  <w:lang w:val="el-GR"/>
                </w:rPr>
              </w:ins>
            </m:ctrlPr>
          </m:sSubPr>
          <m:e>
            <m:r>
              <w:ins w:id="6514" w:author="Στάθης Καπ" w:date="2023-02-07T19:31:00Z">
                <w:rPr>
                  <w:rFonts w:ascii="Cambria Math" w:hAnsi="Cambria Math"/>
                  <w:lang w:val="el-GR"/>
                </w:rPr>
                <m:t>k</m:t>
              </w:ins>
            </m:r>
          </m:e>
          <m:sub>
            <m:r>
              <w:ins w:id="6515" w:author="Στάθης Καπ" w:date="2023-02-07T19:31:00Z">
                <w:rPr>
                  <w:rFonts w:ascii="Cambria Math" w:hAnsi="Cambria Math"/>
                  <w:lang w:val="el-GR"/>
                </w:rPr>
                <m:t>B</m:t>
              </w:ins>
            </m:r>
          </m:sub>
        </m:sSub>
      </m:oMath>
      <w:ins w:id="6516" w:author="Στάθης Καπ" w:date="2023-02-07T19:31:00Z">
        <w:r>
          <w:rPr>
            <w:rFonts w:eastAsiaTheme="minorEastAsia"/>
            <w:lang w:val="el-GR"/>
          </w:rPr>
          <w:t xml:space="preserve"> μ</w:t>
        </w:r>
      </w:ins>
      <w:ins w:id="6517" w:author="Στάθης Καπ" w:date="2023-02-07T19:32:00Z">
        <w:r>
          <w:rPr>
            <w:rFonts w:eastAsiaTheme="minorEastAsia"/>
            <w:lang w:val="el-GR"/>
          </w:rPr>
          <w:t xml:space="preserve">ε την εισαγωγή του </w:t>
        </w:r>
      </w:ins>
      <w:ins w:id="6518" w:author="Στάθης Καπ" w:date="2023-02-14T23:09:00Z">
        <w:r w:rsidR="00FB12EA">
          <w:rPr>
            <w:rFonts w:eastAsiaTheme="minorEastAsia"/>
          </w:rPr>
          <w:t>g</w:t>
        </w:r>
      </w:ins>
      <w:ins w:id="6519" w:author="Στάθης Καπ" w:date="2023-02-07T19:32:00Z">
        <w:r w:rsidRPr="000B4428">
          <w:rPr>
            <w:rFonts w:eastAsiaTheme="minorEastAsia"/>
            <w:lang w:val="el-GR"/>
            <w:rPrChange w:id="6520" w:author="Στάθης Καπ" w:date="2023-02-07T19:32:00Z">
              <w:rPr>
                <w:rFonts w:eastAsiaTheme="minorEastAsia"/>
              </w:rPr>
            </w:rPrChange>
          </w:rPr>
          <w:t>’.</w:t>
        </w:r>
      </w:ins>
      <w:ins w:id="6521" w:author="Στάθης Καπ" w:date="2023-02-07T19:35:00Z">
        <w:r>
          <w:rPr>
            <w:rFonts w:eastAsiaTheme="minorEastAsia"/>
            <w:lang w:val="el-GR"/>
          </w:rPr>
          <w:t xml:space="preserve"> </w:t>
        </w:r>
      </w:ins>
      <w:ins w:id="6522"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6523" w:author="Στάθης Καπ" w:date="2023-02-25T21:17:00Z">
              <w:rPr>
                <w:rFonts w:eastAsiaTheme="minorEastAsia"/>
              </w:rPr>
            </w:rPrChange>
          </w:rPr>
          <w:t>’</w:t>
        </w:r>
        <w:r w:rsidR="00521297">
          <w:rPr>
            <w:rFonts w:eastAsiaTheme="minorEastAsia"/>
            <w:lang w:val="el-GR"/>
          </w:rPr>
          <w:t xml:space="preserve"> είναι έγκυρη,</w:t>
        </w:r>
      </w:ins>
      <w:ins w:id="6524" w:author="Στάθης Καπ" w:date="2023-03-07T04:02:00Z">
        <w:r w:rsidR="00A264C8" w:rsidRPr="00A264C8">
          <w:rPr>
            <w:rFonts w:eastAsiaTheme="minorEastAsia"/>
            <w:lang w:val="el-GR"/>
            <w:rPrChange w:id="6525"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6526" w:author="Στάθης Καπ" w:date="2023-02-25T21:16:00Z">
        <w:r w:rsidR="00521297">
          <w:rPr>
            <w:rFonts w:eastAsiaTheme="minorEastAsia"/>
            <w:lang w:val="el-GR"/>
          </w:rPr>
          <w:t xml:space="preserve"> η</w:t>
        </w:r>
      </w:ins>
      <w:ins w:id="6527" w:author="Στάθης Καπ" w:date="2023-02-15T01:21:00Z">
        <w:r w:rsidR="00353FEE" w:rsidRPr="00353FEE">
          <w:rPr>
            <w:rFonts w:eastAsiaTheme="minorEastAsia"/>
            <w:lang w:val="el-GR"/>
            <w:rPrChange w:id="6528"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6529" w:author="Στάθης Καπ" w:date="2023-02-15T01:22:00Z">
        <w:r w:rsidR="00353FEE" w:rsidRPr="00353FEE">
          <w:rPr>
            <w:rFonts w:eastAsiaTheme="minorEastAsia"/>
            <w:lang w:val="el-GR"/>
            <w:rPrChange w:id="6530" w:author="Στάθης Καπ" w:date="2023-02-15T01:22:00Z">
              <w:rPr>
                <w:rFonts w:eastAsiaTheme="minorEastAsia"/>
              </w:rPr>
            </w:rPrChange>
          </w:rPr>
          <w:t xml:space="preserve"> </w:t>
        </w:r>
      </w:ins>
      <m:oMath>
        <m:sSub>
          <m:sSubPr>
            <m:ctrlPr>
              <w:ins w:id="6531" w:author="Στάθης Καπ" w:date="2023-02-15T01:22:00Z">
                <w:rPr>
                  <w:rFonts w:ascii="Cambria Math" w:eastAsiaTheme="minorEastAsia" w:hAnsi="Cambria Math"/>
                  <w:i/>
                  <w:lang w:val="el-GR"/>
                </w:rPr>
              </w:ins>
            </m:ctrlPr>
          </m:sSubPr>
          <m:e>
            <m:r>
              <w:ins w:id="6532" w:author="Στάθης Καπ" w:date="2023-02-15T01:22:00Z">
                <w:rPr>
                  <w:rFonts w:ascii="Cambria Math" w:eastAsiaTheme="minorEastAsia" w:hAnsi="Cambria Math"/>
                  <w:lang w:val="el-GR"/>
                </w:rPr>
                <m:t>w</m:t>
              </w:ins>
            </m:r>
          </m:e>
          <m:sub>
            <m:r>
              <w:ins w:id="6533" w:author="Στάθης Καπ" w:date="2023-02-15T01:22:00Z">
                <w:rPr>
                  <w:rFonts w:ascii="Cambria Math" w:eastAsiaTheme="minorEastAsia" w:hAnsi="Cambria Math"/>
                  <w:lang w:val="el-GR"/>
                </w:rPr>
                <m:t>b</m:t>
              </w:ins>
            </m:r>
          </m:sub>
        </m:sSub>
      </m:oMath>
      <w:ins w:id="6534" w:author="Στάθης Καπ" w:date="2023-02-15T01:22:00Z">
        <w:r w:rsidR="00353FEE" w:rsidRPr="00353FEE">
          <w:rPr>
            <w:rFonts w:eastAsiaTheme="minorEastAsia"/>
            <w:lang w:val="el-GR"/>
            <w:rPrChange w:id="6535" w:author="Στάθης Καπ" w:date="2023-02-15T01:22:00Z">
              <w:rPr>
                <w:rFonts w:eastAsiaTheme="minorEastAsia"/>
              </w:rPr>
            </w:rPrChange>
          </w:rPr>
          <w:t>.</w:t>
        </w:r>
      </w:ins>
      <w:ins w:id="6536" w:author="Στάθης Καπ" w:date="2023-02-15T01:28:00Z">
        <w:r w:rsidR="006C401B" w:rsidRPr="006C401B">
          <w:rPr>
            <w:rFonts w:eastAsiaTheme="minorEastAsia"/>
            <w:lang w:val="el-GR"/>
            <w:rPrChange w:id="6537" w:author="Στάθης Καπ" w:date="2023-02-15T01:28:00Z">
              <w:rPr>
                <w:rFonts w:eastAsiaTheme="minorEastAsia"/>
              </w:rPr>
            </w:rPrChange>
          </w:rPr>
          <w:t xml:space="preserve"> </w:t>
        </w:r>
      </w:ins>
      <w:ins w:id="6538" w:author="Στάθης Καπ" w:date="2023-02-07T19:35:00Z">
        <w:r>
          <w:rPr>
            <w:rFonts w:eastAsiaTheme="minorEastAsia"/>
            <w:lang w:val="el-GR"/>
          </w:rPr>
          <w:t>Ακόμα και αν αφαιρεθούν όλοι οι</w:t>
        </w:r>
      </w:ins>
      <w:ins w:id="6539" w:author="Στάθης Καπ" w:date="2023-02-15T01:22:00Z">
        <w:r w:rsidR="00353FEE">
          <w:rPr>
            <w:rFonts w:eastAsiaTheme="minorEastAsia"/>
            <w:lang w:val="el-GR"/>
          </w:rPr>
          <w:t xml:space="preserve"> κόμβοι από μία διαδρομή και μείνει μόνο ο </w:t>
        </w:r>
      </w:ins>
      <w:ins w:id="6540" w:author="Στάθης Καπ" w:date="2023-02-15T01:23:00Z">
        <w:r w:rsidR="00353FEE">
          <w:rPr>
            <w:rFonts w:eastAsiaTheme="minorEastAsia"/>
            <w:lang w:val="el-GR"/>
          </w:rPr>
          <w:t xml:space="preserve">ουδέτερος </w:t>
        </w:r>
      </w:ins>
      <w:ins w:id="6541" w:author="Στάθης Καπ" w:date="2023-02-25T21:17:00Z">
        <w:r w:rsidR="002725DE">
          <w:rPr>
            <w:rFonts w:eastAsiaTheme="minorEastAsia"/>
            <w:lang w:val="el-GR"/>
          </w:rPr>
          <w:t xml:space="preserve">τεχνητός </w:t>
        </w:r>
      </w:ins>
      <w:ins w:id="6542" w:author="Στάθης Καπ" w:date="2023-02-15T01:23:00Z">
        <w:r w:rsidR="00353FEE">
          <w:rPr>
            <w:rFonts w:eastAsiaTheme="minorEastAsia"/>
            <w:lang w:val="el-GR"/>
          </w:rPr>
          <w:t>κόμβος του προηγούμενου διαστήματος</w:t>
        </w:r>
      </w:ins>
      <w:ins w:id="6543" w:author="Στάθης Καπ" w:date="2023-02-07T19:35:00Z">
        <w:r w:rsidRPr="000B4428">
          <w:rPr>
            <w:rFonts w:eastAsiaTheme="minorEastAsia"/>
            <w:lang w:val="el-GR"/>
            <w:rPrChange w:id="6544" w:author="Στάθης Καπ" w:date="2023-02-07T19:35:00Z">
              <w:rPr>
                <w:rFonts w:eastAsiaTheme="minorEastAsia"/>
              </w:rPr>
            </w:rPrChange>
          </w:rPr>
          <w:t>,</w:t>
        </w:r>
      </w:ins>
      <w:ins w:id="6545" w:author="Στάθης Καπ" w:date="2023-02-15T01:23:00Z">
        <w:r w:rsidR="00353FEE">
          <w:rPr>
            <w:rFonts w:eastAsiaTheme="minorEastAsia"/>
            <w:lang w:val="el-GR"/>
          </w:rPr>
          <w:t xml:space="preserve"> ο αλγόριθμος μπορεί να το διαχειριστεί </w:t>
        </w:r>
      </w:ins>
      <w:ins w:id="6546" w:author="Στάθης Καπ" w:date="2023-02-14T23:10:00Z">
        <w:r w:rsidR="00A13208">
          <w:rPr>
            <w:rFonts w:eastAsiaTheme="minorEastAsia"/>
            <w:lang w:val="el-GR"/>
          </w:rPr>
          <w:t>καθώς όπως αναφέρθηκε και στην υποενότητα 4.3.1, εξετά</w:t>
        </w:r>
      </w:ins>
      <w:ins w:id="6547" w:author="Στάθης Καπ" w:date="2023-02-14T23:11:00Z">
        <w:r w:rsidR="00A13208">
          <w:rPr>
            <w:rFonts w:eastAsiaTheme="minorEastAsia"/>
            <w:lang w:val="el-GR"/>
          </w:rPr>
          <w:t xml:space="preserve">ζεται ακόμα και η </w:t>
        </w:r>
      </w:ins>
      <w:ins w:id="6548" w:author="Στάθης Καπ" w:date="2023-02-14T23:12:00Z">
        <w:r w:rsidR="00A13208">
          <w:rPr>
            <w:rFonts w:eastAsiaTheme="minorEastAsia"/>
            <w:lang w:val="el-GR"/>
          </w:rPr>
          <w:t xml:space="preserve">θέση μετά τον τελευταίο κόμβο ως θέση εισαγωγής. </w:t>
        </w:r>
      </w:ins>
      <w:ins w:id="6549" w:author="Στάθης Καπ" w:date="2023-02-14T23:10:00Z">
        <w:r w:rsidR="00A13208">
          <w:rPr>
            <w:rFonts w:eastAsiaTheme="minorEastAsia"/>
            <w:lang w:val="el-GR"/>
          </w:rPr>
          <w:t xml:space="preserve">Οπότε ο ελάχιστος αριθμός κόμβων που </w:t>
        </w:r>
      </w:ins>
      <w:ins w:id="6550" w:author="Στάθης Καπ" w:date="2023-02-15T01:17:00Z">
        <w:r w:rsidR="00FF1BC7">
          <w:rPr>
            <w:rFonts w:eastAsiaTheme="minorEastAsia"/>
            <w:lang w:val="el-GR"/>
          </w:rPr>
          <w:t>μπορεί</w:t>
        </w:r>
      </w:ins>
      <w:ins w:id="6551" w:author="Στάθης Καπ" w:date="2023-02-14T23:10:00Z">
        <w:r w:rsidR="00A13208">
          <w:rPr>
            <w:rFonts w:eastAsiaTheme="minorEastAsia"/>
            <w:lang w:val="el-GR"/>
          </w:rPr>
          <w:t xml:space="preserve"> να έχει μια διαδρομή είναι 1.</w:t>
        </w:r>
      </w:ins>
      <w:del w:id="6552" w:author="Στάθης Καπ" w:date="2023-02-01T06:01:00Z">
        <w:r w:rsidR="004D7D74" w:rsidRPr="00302E72">
          <w:rPr>
            <w:lang w:val="el-GR"/>
          </w:rPr>
          <w:delText>αυτή να μην παραβιάζει κάποιον</w:delText>
        </w:r>
      </w:del>
      <w:del w:id="6553"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6554" w:author="Στάθης Καπ" w:date="2023-02-07T20:42:00Z">
          <w:pPr/>
        </w:pPrChange>
      </w:pPr>
      <w:del w:id="6555"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6556" w:author="Στάθης Καπ" w:date="2023-03-07T03:37:00Z">
        <w:r w:rsidR="00E0795A" w:rsidRPr="00D1420C">
          <w:rPr>
            <w:noProof/>
            <w:lang w:val="el-GR"/>
            <w:rPrChange w:id="6557" w:author="Στάθης Καπ" w:date="2023-03-07T04:01:00Z">
              <w:rPr>
                <w:noProof/>
              </w:rPr>
            </w:rPrChange>
          </w:rPr>
          <w:t xml:space="preserve"> </w:t>
        </w:r>
      </w:ins>
      <w:ins w:id="6558" w:author="Στάθης Καπ" w:date="2023-03-07T04:54:00Z">
        <w:r w:rsidR="00E07557">
          <w:rPr>
            <w:noProof/>
          </w:rPr>
          <w:t>s</w:t>
        </w:r>
      </w:ins>
      <w:ins w:id="6559"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6560"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6561" w:author="Στάθης Καπ" w:date="2023-02-07T21:01:00Z">
          <w:pPr/>
        </w:pPrChange>
      </w:pPr>
      <w:del w:id="6562" w:author="Στάθης Καπ" w:date="2023-03-07T03:38:00Z">
        <w:r w:rsidDel="00E0795A">
          <w:rPr>
            <w:noProof/>
          </w:rPr>
          <w:lastRenderedPageBreak/>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6563" w:author="Στάθης Καπ" w:date="2023-03-07T03:38:00Z">
        <w:r w:rsidR="00E0795A" w:rsidRPr="00D1420C">
          <w:rPr>
            <w:noProof/>
            <w:lang w:val="el-GR"/>
            <w:rPrChange w:id="6564" w:author="Στάθης Καπ" w:date="2023-03-07T04:01:00Z">
              <w:rPr>
                <w:noProof/>
              </w:rPr>
            </w:rPrChange>
          </w:rPr>
          <w:t xml:space="preserve"> </w:t>
        </w:r>
      </w:ins>
      <w:ins w:id="6565"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6566" w:author="Στάθης Καπ" w:date="2023-02-07T21:03:00Z">
          <w:pPr/>
        </w:pPrChange>
      </w:pPr>
      <w:del w:id="6567"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6568" w:author="Στάθης Καπ" w:date="2023-03-07T04:34:00Z">
        <w:r w:rsidR="00C5347B" w:rsidRPr="00C03D35">
          <w:rPr>
            <w:noProof/>
            <w:lang w:val="el-GR"/>
            <w:rPrChange w:id="6569"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rPr>
          <w:rFonts w:eastAsiaTheme="minorEastAsia"/>
          <w:lang w:val="el-GR"/>
        </w:rPr>
        <w:pPrChange w:id="6570"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6571" w:author="Στάθης Καπ" w:date="2023-03-12T20:51:00Z"/>
          <w:rFonts w:eastAsiaTheme="minorEastAsia"/>
          <w:highlight w:val="yellow"/>
          <w:lang w:val="el-GR"/>
          <w:rPrChange w:id="6572" w:author="Στάθης Καπ" w:date="2023-03-13T03:27:00Z">
            <w:rPr>
              <w:ins w:id="6573" w:author="Στάθης Καπ" w:date="2023-03-12T20:51:00Z"/>
              <w:rFonts w:eastAsiaTheme="minorEastAsia"/>
              <w:lang w:val="el-GR"/>
            </w:rPr>
          </w:rPrChange>
        </w:rPr>
      </w:pPr>
      <w:bookmarkStart w:id="6574" w:name="_Toc129300385"/>
      <w:r w:rsidRPr="007E502F">
        <w:rPr>
          <w:highlight w:val="yellow"/>
          <w:rPrChange w:id="6575" w:author="Στάθης Καπ" w:date="2023-03-13T03:27:00Z">
            <w:rPr>
              <w:rFonts w:eastAsiaTheme="minorEastAsia"/>
              <w:lang w:val="el-GR"/>
            </w:rPr>
          </w:rPrChange>
        </w:rPr>
        <w:t>Υπερχείλιση</w:t>
      </w:r>
      <w:ins w:id="6576" w:author="Στάθης Καπ" w:date="2023-03-09T17:52:00Z">
        <w:r w:rsidR="00B034F4" w:rsidRPr="007E502F">
          <w:rPr>
            <w:highlight w:val="yellow"/>
            <w:lang w:val="el-GR"/>
            <w:rPrChange w:id="6577" w:author="Στάθης Καπ" w:date="2023-03-13T03:27:00Z">
              <w:rPr>
                <w:lang w:val="el-GR"/>
              </w:rPr>
            </w:rPrChange>
          </w:rPr>
          <w:t xml:space="preserve"> και διόρθωση</w:t>
        </w:r>
      </w:ins>
      <w:r w:rsidR="00FC1EC0" w:rsidRPr="007E502F">
        <w:rPr>
          <w:rFonts w:eastAsiaTheme="minorEastAsia"/>
          <w:highlight w:val="yellow"/>
          <w:lang w:val="el-GR"/>
          <w:rPrChange w:id="6578" w:author="Στάθης Καπ" w:date="2023-03-13T03:27:00Z">
            <w:rPr>
              <w:rFonts w:eastAsiaTheme="minorEastAsia"/>
              <w:lang w:val="el-GR"/>
            </w:rPr>
          </w:rPrChange>
        </w:rPr>
        <w:t xml:space="preserve"> </w:t>
      </w:r>
      <w:ins w:id="6579" w:author="Στάθης Καπ" w:date="2023-03-09T17:52:00Z">
        <w:r w:rsidR="0038232A" w:rsidRPr="007E502F">
          <w:rPr>
            <w:rFonts w:eastAsiaTheme="minorEastAsia"/>
            <w:highlight w:val="yellow"/>
            <w:lang w:val="el-GR"/>
            <w:rPrChange w:id="6580" w:author="Στάθης Καπ" w:date="2023-03-13T03:27:00Z">
              <w:rPr>
                <w:rFonts w:eastAsiaTheme="minorEastAsia"/>
                <w:lang w:val="el-GR"/>
              </w:rPr>
            </w:rPrChange>
          </w:rPr>
          <w:t>δ</w:t>
        </w:r>
      </w:ins>
      <w:del w:id="6581" w:author="Στάθης Καπ" w:date="2023-03-09T17:52:00Z">
        <w:r w:rsidRPr="007E502F" w:rsidDel="0038232A">
          <w:rPr>
            <w:rFonts w:eastAsiaTheme="minorEastAsia"/>
            <w:highlight w:val="yellow"/>
            <w:lang w:val="el-GR"/>
            <w:rPrChange w:id="6582" w:author="Στάθης Καπ" w:date="2023-03-13T03:27:00Z">
              <w:rPr>
                <w:rFonts w:eastAsiaTheme="minorEastAsia"/>
                <w:lang w:val="el-GR"/>
              </w:rPr>
            </w:rPrChange>
          </w:rPr>
          <w:delText>Δ</w:delText>
        </w:r>
      </w:del>
      <w:r w:rsidRPr="007E502F">
        <w:rPr>
          <w:rFonts w:eastAsiaTheme="minorEastAsia"/>
          <w:highlight w:val="yellow"/>
          <w:lang w:val="el-GR"/>
          <w:rPrChange w:id="6583" w:author="Στάθης Καπ" w:date="2023-03-13T03:27:00Z">
            <w:rPr>
              <w:rFonts w:eastAsiaTheme="minorEastAsia"/>
              <w:lang w:val="el-GR"/>
            </w:rPr>
          </w:rPrChange>
        </w:rPr>
        <w:t>ιαδρομών</w:t>
      </w:r>
      <w:bookmarkEnd w:id="6574"/>
    </w:p>
    <w:p w14:paraId="673C2A5D" w14:textId="4019A0F7" w:rsidR="00D805E7" w:rsidRPr="007E502F" w:rsidRDefault="00A37638" w:rsidP="00A37638">
      <w:pPr>
        <w:rPr>
          <w:ins w:id="6584" w:author="Στάθης Καπ" w:date="2023-03-12T21:43:00Z"/>
          <w:highlight w:val="yellow"/>
          <w:lang w:val="el-GR"/>
          <w:rPrChange w:id="6585" w:author="Στάθης Καπ" w:date="2023-03-13T03:27:00Z">
            <w:rPr>
              <w:ins w:id="6586" w:author="Στάθης Καπ" w:date="2023-03-12T21:43:00Z"/>
              <w:lang w:val="el-GR"/>
            </w:rPr>
          </w:rPrChange>
        </w:rPr>
      </w:pPr>
      <w:ins w:id="6587" w:author="Στάθης Καπ" w:date="2023-03-12T20:51:00Z">
        <w:r w:rsidRPr="007E502F">
          <w:rPr>
            <w:highlight w:val="yellow"/>
            <w:lang w:val="el-GR"/>
            <w:rPrChange w:id="6588" w:author="Στάθης Καπ" w:date="2023-03-13T03:27:00Z">
              <w:rPr>
                <w:lang w:val="el-GR"/>
              </w:rPr>
            </w:rPrChange>
          </w:rPr>
          <w:t xml:space="preserve">Όπως αναλύθηκε και στην ενότητα 4.3.1, </w:t>
        </w:r>
      </w:ins>
      <w:ins w:id="6589" w:author="Στάθης Καπ" w:date="2023-03-12T20:52:00Z">
        <w:r w:rsidRPr="007E502F">
          <w:rPr>
            <w:highlight w:val="yellow"/>
            <w:lang w:val="el-GR"/>
            <w:rPrChange w:id="6590" w:author="Στάθης Καπ" w:date="2023-03-13T03:27:00Z">
              <w:rPr>
                <w:lang w:val="el-GR"/>
              </w:rPr>
            </w:rPrChange>
          </w:rPr>
          <w:t xml:space="preserve">σε κάθε υποδιάστημα, </w:t>
        </w:r>
      </w:ins>
      <w:ins w:id="6591" w:author="Στάθης Καπ" w:date="2023-03-12T20:53:00Z">
        <w:r w:rsidRPr="007E502F">
          <w:rPr>
            <w:highlight w:val="yellow"/>
            <w:lang w:val="el-GR"/>
            <w:rPrChange w:id="6592"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6593" w:author="Στάθης Καπ" w:date="2023-03-13T03:27:00Z">
              <w:rPr>
                <w:lang w:val="el-GR"/>
              </w:rPr>
            </w:rPrChange>
          </w:rPr>
          <w:t>που είναι το σταθμισμένο κέντρο της αντί</w:t>
        </w:r>
      </w:ins>
      <w:ins w:id="6594" w:author="Στάθης Καπ" w:date="2023-03-12T20:54:00Z">
        <w:r w:rsidR="002078F5" w:rsidRPr="007E502F">
          <w:rPr>
            <w:highlight w:val="yellow"/>
            <w:lang w:val="el-GR"/>
            <w:rPrChange w:id="6595"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6596" w:author="Στάθης Καπ" w:date="2023-03-12T20:56:00Z">
        <w:r w:rsidR="002078F5" w:rsidRPr="007E502F">
          <w:rPr>
            <w:highlight w:val="yellow"/>
            <w:lang w:val="el-GR"/>
            <w:rPrChange w:id="6597" w:author="Στάθης Καπ" w:date="2023-03-13T03:27:00Z">
              <w:rPr/>
            </w:rPrChange>
          </w:rPr>
          <w:t>(</w:t>
        </w:r>
        <w:r w:rsidR="002078F5" w:rsidRPr="007E502F">
          <w:rPr>
            <w:highlight w:val="yellow"/>
            <w:rPrChange w:id="6598" w:author="Στάθης Καπ" w:date="2023-03-13T03:27:00Z">
              <w:rPr/>
            </w:rPrChange>
          </w:rPr>
          <w:t>ed</w:t>
        </w:r>
        <w:r w:rsidR="002078F5" w:rsidRPr="007E502F">
          <w:rPr>
            <w:highlight w:val="yellow"/>
            <w:lang w:val="el-GR"/>
            <w:rPrChange w:id="6599" w:author="Στάθης Καπ" w:date="2023-03-13T03:27:00Z">
              <w:rPr/>
            </w:rPrChange>
          </w:rPr>
          <w:t xml:space="preserve">) </w:t>
        </w:r>
      </w:ins>
      <w:ins w:id="6600" w:author="Στάθης Καπ" w:date="2023-03-12T20:54:00Z">
        <w:r w:rsidR="002078F5" w:rsidRPr="007E502F">
          <w:rPr>
            <w:highlight w:val="yellow"/>
            <w:lang w:val="el-GR"/>
            <w:rPrChange w:id="6601" w:author="Στάθης Καπ" w:date="2023-03-13T03:27:00Z">
              <w:rPr>
                <w:lang w:val="el-GR"/>
              </w:rPr>
            </w:rPrChange>
          </w:rPr>
          <w:t>το</w:t>
        </w:r>
      </w:ins>
      <w:ins w:id="6602" w:author="Στάθης Καπ" w:date="2023-03-12T20:55:00Z">
        <w:r w:rsidR="002078F5" w:rsidRPr="007E502F">
          <w:rPr>
            <w:highlight w:val="yellow"/>
            <w:lang w:val="el-GR"/>
            <w:rPrChange w:id="6603" w:author="Στάθης Καπ" w:date="2023-03-13T03:27:00Z">
              <w:rPr>
                <w:lang w:val="el-GR"/>
              </w:rPr>
            </w:rPrChange>
          </w:rPr>
          <w:t xml:space="preserve">υ πρωτότυπου προβλήματος. Έτσι κάθε διαδρομή </w:t>
        </w:r>
      </w:ins>
      <w:ins w:id="6604" w:author="Στάθης Καπ" w:date="2023-03-12T20:56:00Z">
        <w:r w:rsidR="002078F5" w:rsidRPr="007E502F">
          <w:rPr>
            <w:highlight w:val="yellow"/>
            <w:lang w:val="el-GR"/>
            <w:rPrChange w:id="6605" w:author="Στάθης Καπ" w:date="2023-03-13T03:27:00Z">
              <w:rPr>
                <w:lang w:val="el-GR"/>
              </w:rPr>
            </w:rPrChange>
          </w:rPr>
          <w:t xml:space="preserve">του τελευταίου </w:t>
        </w:r>
      </w:ins>
      <w:ins w:id="6606" w:author="Στάθης Καπ" w:date="2023-03-12T20:57:00Z">
        <w:r w:rsidR="002078F5" w:rsidRPr="007E502F">
          <w:rPr>
            <w:highlight w:val="yellow"/>
            <w:lang w:val="el-GR"/>
            <w:rPrChange w:id="6607" w:author="Στάθης Καπ" w:date="2023-03-13T03:27:00Z">
              <w:rPr>
                <w:lang w:val="el-GR"/>
              </w:rPr>
            </w:rPrChange>
          </w:rPr>
          <w:t>υπο</w:t>
        </w:r>
      </w:ins>
      <w:ins w:id="6608" w:author="Στάθης Καπ" w:date="2023-03-12T20:56:00Z">
        <w:r w:rsidR="002078F5" w:rsidRPr="007E502F">
          <w:rPr>
            <w:highlight w:val="yellow"/>
            <w:lang w:val="el-GR"/>
            <w:rPrChange w:id="6609" w:author="Στάθης Καπ" w:date="2023-03-13T03:27:00Z">
              <w:rPr>
                <w:lang w:val="el-GR"/>
              </w:rPr>
            </w:rPrChange>
          </w:rPr>
          <w:t xml:space="preserve">διαστήματος στοχεύει </w:t>
        </w:r>
      </w:ins>
      <w:ins w:id="6610" w:author="Στάθης Καπ" w:date="2023-03-12T20:57:00Z">
        <w:r w:rsidR="002078F5" w:rsidRPr="007E502F">
          <w:rPr>
            <w:highlight w:val="yellow"/>
            <w:lang w:val="el-GR"/>
            <w:rPrChange w:id="6611" w:author="Στάθης Καπ" w:date="2023-03-13T03:27:00Z">
              <w:rPr>
                <w:lang w:val="el-GR"/>
              </w:rPr>
            </w:rPrChange>
          </w:rPr>
          <w:t xml:space="preserve">προς τον κόμβο </w:t>
        </w:r>
        <w:r w:rsidR="002078F5" w:rsidRPr="007E502F">
          <w:rPr>
            <w:highlight w:val="yellow"/>
            <w:rPrChange w:id="6612" w:author="Στάθης Καπ" w:date="2023-03-13T03:27:00Z">
              <w:rPr/>
            </w:rPrChange>
          </w:rPr>
          <w:t>ed</w:t>
        </w:r>
        <w:r w:rsidR="002078F5" w:rsidRPr="007E502F">
          <w:rPr>
            <w:highlight w:val="yellow"/>
            <w:lang w:val="el-GR"/>
            <w:rPrChange w:id="6613" w:author="Στάθης Καπ" w:date="2023-03-13T03:27:00Z">
              <w:rPr/>
            </w:rPrChange>
          </w:rPr>
          <w:t xml:space="preserve"> </w:t>
        </w:r>
        <w:r w:rsidR="002078F5" w:rsidRPr="007E502F">
          <w:rPr>
            <w:highlight w:val="yellow"/>
            <w:lang w:val="el-GR"/>
            <w:rPrChange w:id="6614" w:author="Στάθης Καπ" w:date="2023-03-13T03:27:00Z">
              <w:rPr>
                <w:lang w:val="el-GR"/>
              </w:rPr>
            </w:rPrChange>
          </w:rPr>
          <w:t xml:space="preserve">αλλά δεν καταλήγει σε αυτόν. </w:t>
        </w:r>
      </w:ins>
      <w:ins w:id="6615" w:author="Στάθης Καπ" w:date="2023-03-12T21:12:00Z">
        <w:r w:rsidR="0075206B" w:rsidRPr="007E502F">
          <w:rPr>
            <w:highlight w:val="yellow"/>
            <w:lang w:val="el-GR"/>
            <w:rPrChange w:id="6616" w:author="Στάθης Καπ" w:date="2023-03-13T03:27:00Z">
              <w:rPr>
                <w:lang w:val="el-GR"/>
              </w:rPr>
            </w:rPrChange>
          </w:rPr>
          <w:t>Το ζητούμενο του αλγορίθμου</w:t>
        </w:r>
      </w:ins>
      <w:ins w:id="6617" w:author="Στάθης Καπ" w:date="2023-03-12T21:13:00Z">
        <w:r w:rsidR="0075206B" w:rsidRPr="007E502F">
          <w:rPr>
            <w:highlight w:val="yellow"/>
            <w:lang w:val="el-GR"/>
            <w:rPrChange w:id="6618" w:author="Στάθης Καπ" w:date="2023-03-13T03:27:00Z">
              <w:rPr>
                <w:lang w:val="el-GR"/>
              </w:rPr>
            </w:rPrChange>
          </w:rPr>
          <w:t xml:space="preserve"> </w:t>
        </w:r>
      </w:ins>
      <w:ins w:id="6619" w:author="Στάθης Καπ" w:date="2023-03-12T21:15:00Z">
        <w:r w:rsidR="00F82FB8" w:rsidRPr="007E502F">
          <w:rPr>
            <w:highlight w:val="yellow"/>
            <w:lang w:val="el-GR"/>
            <w:rPrChange w:id="6620" w:author="Στάθης Καπ" w:date="2023-03-13T03:27:00Z">
              <w:rPr>
                <w:lang w:val="el-GR"/>
              </w:rPr>
            </w:rPrChange>
          </w:rPr>
          <w:t xml:space="preserve">για το </w:t>
        </w:r>
        <w:r w:rsidR="00F82FB8" w:rsidRPr="007E502F">
          <w:rPr>
            <w:highlight w:val="yellow"/>
            <w:rPrChange w:id="6621" w:author="Στάθης Καπ" w:date="2023-03-13T03:27:00Z">
              <w:rPr/>
            </w:rPrChange>
          </w:rPr>
          <w:t>TOPTW</w:t>
        </w:r>
        <w:r w:rsidR="00F82FB8" w:rsidRPr="007E502F">
          <w:rPr>
            <w:highlight w:val="yellow"/>
            <w:lang w:val="el-GR"/>
            <w:rPrChange w:id="6622" w:author="Στάθης Καπ" w:date="2023-03-13T03:27:00Z">
              <w:rPr/>
            </w:rPrChange>
          </w:rPr>
          <w:t xml:space="preserve"> </w:t>
        </w:r>
        <w:r w:rsidR="00F82FB8" w:rsidRPr="007E502F">
          <w:rPr>
            <w:highlight w:val="yellow"/>
            <w:lang w:val="el-GR"/>
            <w:rPrChange w:id="6623" w:author="Στάθης Καπ" w:date="2023-03-13T03:27:00Z">
              <w:rPr>
                <w:lang w:val="el-GR"/>
              </w:rPr>
            </w:rPrChange>
          </w:rPr>
          <w:t>που μελετά η παρούσα εργασία,</w:t>
        </w:r>
      </w:ins>
      <w:ins w:id="6624" w:author="Στάθης Καπ" w:date="2023-03-12T21:13:00Z">
        <w:r w:rsidR="0075206B" w:rsidRPr="007E502F">
          <w:rPr>
            <w:highlight w:val="yellow"/>
            <w:lang w:val="el-GR"/>
            <w:rPrChange w:id="6625" w:author="Στάθης Καπ" w:date="2023-03-13T03:27:00Z">
              <w:rPr>
                <w:lang w:val="el-GR"/>
              </w:rPr>
            </w:rPrChange>
          </w:rPr>
          <w:t xml:space="preserve">  </w:t>
        </w:r>
      </w:ins>
      <w:ins w:id="6626" w:author="Στάθης Καπ" w:date="2023-03-12T21:12:00Z">
        <w:r w:rsidR="0075206B" w:rsidRPr="007E502F">
          <w:rPr>
            <w:highlight w:val="yellow"/>
            <w:lang w:val="el-GR"/>
            <w:rPrChange w:id="6627" w:author="Στάθης Καπ" w:date="2023-03-13T03:27:00Z">
              <w:rPr>
                <w:lang w:val="el-GR"/>
              </w:rPr>
            </w:rPrChange>
          </w:rPr>
          <w:t xml:space="preserve">είναι να δημιουργήσει </w:t>
        </w:r>
        <w:r w:rsidR="0075206B" w:rsidRPr="007E502F">
          <w:rPr>
            <w:highlight w:val="yellow"/>
            <w:rPrChange w:id="6628" w:author="Στάθης Καπ" w:date="2023-03-13T03:27:00Z">
              <w:rPr/>
            </w:rPrChange>
          </w:rPr>
          <w:t>m</w:t>
        </w:r>
        <w:r w:rsidR="0075206B" w:rsidRPr="007E502F">
          <w:rPr>
            <w:highlight w:val="yellow"/>
            <w:lang w:val="el-GR"/>
            <w:rPrChange w:id="6629" w:author="Στάθης Καπ" w:date="2023-03-13T03:27:00Z">
              <w:rPr/>
            </w:rPrChange>
          </w:rPr>
          <w:t xml:space="preserve"> </w:t>
        </w:r>
        <w:r w:rsidR="0075206B" w:rsidRPr="007E502F">
          <w:rPr>
            <w:highlight w:val="yellow"/>
            <w:lang w:val="el-GR"/>
            <w:rPrChange w:id="6630" w:author="Στάθης Καπ" w:date="2023-03-13T03:27:00Z">
              <w:rPr>
                <w:lang w:val="el-GR"/>
              </w:rPr>
            </w:rPrChange>
          </w:rPr>
          <w:t xml:space="preserve">ολοκληρωμένες διαδρομές  </w:t>
        </w:r>
      </w:ins>
      <w:ins w:id="6631" w:author="Στάθης Καπ" w:date="2023-03-12T21:13:00Z">
        <w:r w:rsidR="0075206B" w:rsidRPr="007E502F">
          <w:rPr>
            <w:highlight w:val="yellow"/>
            <w:lang w:val="el-GR"/>
            <w:rPrChange w:id="6632" w:author="Στάθης Καπ" w:date="2023-03-13T03:27:00Z">
              <w:rPr>
                <w:lang w:val="el-GR"/>
              </w:rPr>
            </w:rPrChange>
          </w:rPr>
          <w:t>με αρχή και τέλος</w:t>
        </w:r>
      </w:ins>
      <w:ins w:id="6633" w:author="Στάθης Καπ" w:date="2023-03-12T21:17:00Z">
        <w:r w:rsidR="00D242C6" w:rsidRPr="007E502F">
          <w:rPr>
            <w:highlight w:val="yellow"/>
            <w:lang w:val="el-GR"/>
            <w:rPrChange w:id="6634" w:author="Στάθης Καπ" w:date="2023-03-13T03:27:00Z">
              <w:rPr>
                <w:lang w:val="el-GR"/>
              </w:rPr>
            </w:rPrChange>
          </w:rPr>
          <w:t xml:space="preserve"> τους κόμβους </w:t>
        </w:r>
        <w:r w:rsidR="00D242C6" w:rsidRPr="007E502F">
          <w:rPr>
            <w:highlight w:val="yellow"/>
            <w:rPrChange w:id="6635" w:author="Στάθης Καπ" w:date="2023-03-13T03:27:00Z">
              <w:rPr/>
            </w:rPrChange>
          </w:rPr>
          <w:t>sd</w:t>
        </w:r>
        <w:r w:rsidR="00D242C6" w:rsidRPr="007E502F">
          <w:rPr>
            <w:highlight w:val="yellow"/>
            <w:lang w:val="el-GR"/>
            <w:rPrChange w:id="6636" w:author="Στάθης Καπ" w:date="2023-03-13T03:27:00Z">
              <w:rPr/>
            </w:rPrChange>
          </w:rPr>
          <w:t xml:space="preserve"> </w:t>
        </w:r>
        <w:r w:rsidR="00D242C6" w:rsidRPr="007E502F">
          <w:rPr>
            <w:highlight w:val="yellow"/>
            <w:lang w:val="el-GR"/>
            <w:rPrChange w:id="6637" w:author="Στάθης Καπ" w:date="2023-03-13T03:27:00Z">
              <w:rPr>
                <w:lang w:val="el-GR"/>
              </w:rPr>
            </w:rPrChange>
          </w:rPr>
          <w:t xml:space="preserve">και </w:t>
        </w:r>
        <w:r w:rsidR="00D242C6" w:rsidRPr="007E502F">
          <w:rPr>
            <w:highlight w:val="yellow"/>
            <w:rPrChange w:id="6638" w:author="Στάθης Καπ" w:date="2023-03-13T03:27:00Z">
              <w:rPr/>
            </w:rPrChange>
          </w:rPr>
          <w:t>ed</w:t>
        </w:r>
        <w:r w:rsidR="00D242C6" w:rsidRPr="007E502F">
          <w:rPr>
            <w:highlight w:val="yellow"/>
            <w:lang w:val="el-GR"/>
            <w:rPrChange w:id="6639" w:author="Στάθης Καπ" w:date="2023-03-13T03:27:00Z">
              <w:rPr/>
            </w:rPrChange>
          </w:rPr>
          <w:t xml:space="preserve"> </w:t>
        </w:r>
        <w:r w:rsidR="00D242C6" w:rsidRPr="007E502F">
          <w:rPr>
            <w:highlight w:val="yellow"/>
            <w:lang w:val="el-GR"/>
            <w:rPrChange w:id="6640" w:author="Στάθης Καπ" w:date="2023-03-13T03:27:00Z">
              <w:rPr>
                <w:lang w:val="el-GR"/>
              </w:rPr>
            </w:rPrChange>
          </w:rPr>
          <w:t>αντίστοιχα</w:t>
        </w:r>
      </w:ins>
      <w:ins w:id="6641" w:author="Στάθης Καπ" w:date="2023-03-12T21:13:00Z">
        <w:r w:rsidR="0075206B" w:rsidRPr="007E502F">
          <w:rPr>
            <w:highlight w:val="yellow"/>
            <w:lang w:val="el-GR"/>
            <w:rPrChange w:id="6642" w:author="Στάθης Καπ" w:date="2023-03-13T03:27:00Z">
              <w:rPr>
                <w:lang w:val="el-GR"/>
              </w:rPr>
            </w:rPrChange>
          </w:rPr>
          <w:t xml:space="preserve">. Οπότε πρέπει να εξεταστεί εάν </w:t>
        </w:r>
      </w:ins>
      <w:ins w:id="6643" w:author="Στάθης Καπ" w:date="2023-03-12T21:14:00Z">
        <w:r w:rsidR="0075206B" w:rsidRPr="007E502F">
          <w:rPr>
            <w:highlight w:val="yellow"/>
            <w:lang w:val="el-GR"/>
            <w:rPrChange w:id="6644" w:author="Στάθης Καπ" w:date="2023-03-13T03:27:00Z">
              <w:rPr>
                <w:lang w:val="el-GR"/>
              </w:rPr>
            </w:rPrChange>
          </w:rPr>
          <w:t xml:space="preserve">όταν ενωθούν </w:t>
        </w:r>
        <w:r w:rsidR="0075206B" w:rsidRPr="007E502F">
          <w:rPr>
            <w:highlight w:val="yellow"/>
            <w:lang w:val="el-GR"/>
            <w:rPrChange w:id="6645" w:author="Στάθης Καπ" w:date="2023-03-13T03:27:00Z">
              <w:rPr>
                <w:lang w:val="el-GR"/>
              </w:rPr>
            </w:rPrChange>
          </w:rPr>
          <w:lastRenderedPageBreak/>
          <w:t xml:space="preserve">οι διαδρομές των υποδιαστημάτων μεταξύ τους (οι πρώτες διαδρομές μεταξύ </w:t>
        </w:r>
      </w:ins>
      <w:ins w:id="6646" w:author="Στάθης Καπ" w:date="2023-03-12T21:17:00Z">
        <w:r w:rsidR="00D242C6" w:rsidRPr="007E502F">
          <w:rPr>
            <w:highlight w:val="yellow"/>
            <w:lang w:val="el-GR"/>
            <w:rPrChange w:id="6647" w:author="Στάθης Καπ" w:date="2023-03-13T03:27:00Z">
              <w:rPr>
                <w:lang w:val="el-GR"/>
              </w:rPr>
            </w:rPrChange>
          </w:rPr>
          <w:t>τους</w:t>
        </w:r>
      </w:ins>
      <w:ins w:id="6648" w:author="Στάθης Καπ" w:date="2023-03-12T21:14:00Z">
        <w:r w:rsidR="0075206B" w:rsidRPr="007E502F">
          <w:rPr>
            <w:highlight w:val="yellow"/>
            <w:lang w:val="el-GR"/>
            <w:rPrChange w:id="6649" w:author="Στάθης Καπ" w:date="2023-03-13T03:27:00Z">
              <w:rPr>
                <w:lang w:val="el-GR"/>
              </w:rPr>
            </w:rPrChange>
          </w:rPr>
          <w:t xml:space="preserve">, οι δεύτερες μεταξύ </w:t>
        </w:r>
      </w:ins>
      <w:ins w:id="6650" w:author="Στάθης Καπ" w:date="2023-03-12T21:17:00Z">
        <w:r w:rsidR="00D242C6" w:rsidRPr="007E502F">
          <w:rPr>
            <w:highlight w:val="yellow"/>
            <w:lang w:val="el-GR"/>
            <w:rPrChange w:id="6651" w:author="Στάθης Καπ" w:date="2023-03-13T03:27:00Z">
              <w:rPr>
                <w:lang w:val="el-GR"/>
              </w:rPr>
            </w:rPrChange>
          </w:rPr>
          <w:t>τους</w:t>
        </w:r>
      </w:ins>
      <w:ins w:id="6652" w:author="Στάθης Καπ" w:date="2023-03-12T21:14:00Z">
        <w:r w:rsidR="0075206B" w:rsidRPr="007E502F">
          <w:rPr>
            <w:highlight w:val="yellow"/>
            <w:lang w:val="el-GR"/>
            <w:rPrChange w:id="6653" w:author="Στάθης Καπ" w:date="2023-03-13T03:27:00Z">
              <w:rPr>
                <w:lang w:val="el-GR"/>
              </w:rPr>
            </w:rPrChange>
          </w:rPr>
          <w:t xml:space="preserve"> κ.ο.κ.), και προστεθεί και </w:t>
        </w:r>
      </w:ins>
      <w:ins w:id="6654" w:author="Στάθης Καπ" w:date="2023-03-12T21:17:00Z">
        <w:r w:rsidR="00D242C6" w:rsidRPr="007E502F">
          <w:rPr>
            <w:highlight w:val="yellow"/>
            <w:lang w:val="el-GR"/>
            <w:rPrChange w:id="6655" w:author="Στάθης Καπ" w:date="2023-03-13T03:27:00Z">
              <w:rPr>
                <w:lang w:val="el-GR"/>
              </w:rPr>
            </w:rPrChange>
          </w:rPr>
          <w:t xml:space="preserve">ο </w:t>
        </w:r>
      </w:ins>
      <w:ins w:id="6656" w:author="Στάθης Καπ" w:date="2023-03-12T21:14:00Z">
        <w:r w:rsidR="0075206B" w:rsidRPr="007E502F">
          <w:rPr>
            <w:highlight w:val="yellow"/>
            <w:lang w:val="el-GR"/>
            <w:rPrChange w:id="6657" w:author="Στάθης Καπ" w:date="2023-03-13T03:27:00Z">
              <w:rPr>
                <w:lang w:val="el-GR"/>
              </w:rPr>
            </w:rPrChange>
          </w:rPr>
          <w:t xml:space="preserve">τελικός κόμβος </w:t>
        </w:r>
        <w:r w:rsidR="0075206B" w:rsidRPr="007E502F">
          <w:rPr>
            <w:highlight w:val="yellow"/>
            <w:rPrChange w:id="6658" w:author="Στάθης Καπ" w:date="2023-03-13T03:27:00Z">
              <w:rPr/>
            </w:rPrChange>
          </w:rPr>
          <w:t>ed</w:t>
        </w:r>
        <w:r w:rsidR="0075206B" w:rsidRPr="007E502F">
          <w:rPr>
            <w:highlight w:val="yellow"/>
            <w:lang w:val="el-GR"/>
            <w:rPrChange w:id="6659" w:author="Στάθης Καπ" w:date="2023-03-13T03:27:00Z">
              <w:rPr/>
            </w:rPrChange>
          </w:rPr>
          <w:t xml:space="preserve"> </w:t>
        </w:r>
        <w:r w:rsidR="0075206B" w:rsidRPr="007E502F">
          <w:rPr>
            <w:highlight w:val="yellow"/>
            <w:lang w:val="el-GR"/>
            <w:rPrChange w:id="6660" w:author="Στάθης Καπ" w:date="2023-03-13T03:27:00Z">
              <w:rPr>
                <w:lang w:val="el-GR"/>
              </w:rPr>
            </w:rPrChange>
          </w:rPr>
          <w:t>σε κάθε διαδρομή,</w:t>
        </w:r>
      </w:ins>
      <w:ins w:id="6661" w:author="Στάθης Καπ" w:date="2023-03-12T21:15:00Z">
        <w:r w:rsidR="0075206B" w:rsidRPr="007E502F">
          <w:rPr>
            <w:highlight w:val="yellow"/>
            <w:lang w:val="el-GR"/>
            <w:rPrChange w:id="6662" w:author="Στάθης Καπ" w:date="2023-03-13T03:27:00Z">
              <w:rPr>
                <w:lang w:val="el-GR"/>
              </w:rPr>
            </w:rPrChange>
          </w:rPr>
          <w:t xml:space="preserve"> ότι</w:t>
        </w:r>
      </w:ins>
      <w:ins w:id="6663" w:author="Στάθης Καπ" w:date="2023-03-12T21:14:00Z">
        <w:r w:rsidR="0075206B" w:rsidRPr="007E502F">
          <w:rPr>
            <w:highlight w:val="yellow"/>
            <w:lang w:val="el-GR"/>
            <w:rPrChange w:id="6664" w:author="Στάθης Καπ" w:date="2023-03-13T03:27:00Z">
              <w:rPr>
                <w:lang w:val="el-GR"/>
              </w:rPr>
            </w:rPrChange>
          </w:rPr>
          <w:t xml:space="preserve"> οι διαδρομές θα παραμείνουν έγκυρες. </w:t>
        </w:r>
      </w:ins>
      <w:ins w:id="6665" w:author="Στάθης Καπ" w:date="2023-03-12T21:17:00Z">
        <w:r w:rsidR="00D242C6" w:rsidRPr="007E502F">
          <w:rPr>
            <w:highlight w:val="yellow"/>
            <w:lang w:val="el-GR"/>
            <w:rPrChange w:id="6666" w:author="Στάθης Καπ" w:date="2023-03-13T03:27:00Z">
              <w:rPr>
                <w:lang w:val="el-GR"/>
              </w:rPr>
            </w:rPrChange>
          </w:rPr>
          <w:t>Επειδή η κάθε διαδρομή ενός υποδιαστήματος</w:t>
        </w:r>
      </w:ins>
      <w:ins w:id="6667" w:author="Στάθης Καπ" w:date="2023-03-12T21:18:00Z">
        <w:r w:rsidR="00D242C6" w:rsidRPr="007E502F">
          <w:rPr>
            <w:highlight w:val="yellow"/>
            <w:lang w:val="el-GR"/>
            <w:rPrChange w:id="6668" w:author="Στάθης Καπ" w:date="2023-03-13T03:27:00Z">
              <w:rPr>
                <w:lang w:val="el-GR"/>
              </w:rPr>
            </w:rPrChange>
          </w:rPr>
          <w:t xml:space="preserve"> </w:t>
        </w:r>
      </w:ins>
      <w:ins w:id="6669" w:author="Στάθης Καπ" w:date="2023-03-12T21:17:00Z">
        <w:r w:rsidR="00D242C6" w:rsidRPr="007E502F">
          <w:rPr>
            <w:highlight w:val="yellow"/>
            <w:lang w:val="el-GR"/>
            <w:rPrChange w:id="6670" w:author="Στάθης Καπ" w:date="2023-03-13T03:27:00Z">
              <w:rPr/>
            </w:rPrChange>
          </w:rPr>
          <w:t xml:space="preserve"> </w:t>
        </w:r>
        <w:r w:rsidR="00D242C6" w:rsidRPr="007E502F">
          <w:rPr>
            <w:highlight w:val="yellow"/>
            <w:lang w:val="el-GR"/>
            <w:rPrChange w:id="6671" w:author="Στάθης Καπ" w:date="2023-03-13T03:27:00Z">
              <w:rPr>
                <w:lang w:val="el-GR"/>
              </w:rPr>
            </w:rPrChange>
          </w:rPr>
          <w:t xml:space="preserve">έχει </w:t>
        </w:r>
      </w:ins>
      <w:ins w:id="6672" w:author="Στάθης Καπ" w:date="2023-03-12T21:18:00Z">
        <w:r w:rsidR="00D242C6" w:rsidRPr="007E502F">
          <w:rPr>
            <w:highlight w:val="yellow"/>
            <w:lang w:val="el-GR"/>
            <w:rPrChange w:id="6673" w:author="Στάθης Καπ" w:date="2023-03-13T03:27:00Z">
              <w:rPr>
                <w:lang w:val="el-GR"/>
              </w:rPr>
            </w:rPrChange>
          </w:rPr>
          <w:t xml:space="preserve">τροποποιηθεί πριν την φάση της κατασκευής έτσι ώστε να είναι </w:t>
        </w:r>
      </w:ins>
      <w:ins w:id="6674" w:author="Στάθης Καπ" w:date="2023-03-12T21:19:00Z">
        <w:r w:rsidR="00D242C6" w:rsidRPr="007E502F">
          <w:rPr>
            <w:highlight w:val="yellow"/>
            <w:lang w:val="el-GR"/>
            <w:rPrChange w:id="6675" w:author="Στάθης Καπ" w:date="2023-03-13T03:27:00Z">
              <w:rPr>
                <w:lang w:val="el-GR"/>
              </w:rPr>
            </w:rPrChange>
          </w:rPr>
          <w:t>συμβατή</w:t>
        </w:r>
      </w:ins>
      <w:ins w:id="6676" w:author="Στάθης Καπ" w:date="2023-03-12T21:18:00Z">
        <w:r w:rsidR="00D242C6" w:rsidRPr="007E502F">
          <w:rPr>
            <w:highlight w:val="yellow"/>
            <w:lang w:val="el-GR"/>
            <w:rPrChange w:id="6677" w:author="Στάθης Καπ" w:date="2023-03-13T03:27:00Z">
              <w:rPr>
                <w:lang w:val="el-GR"/>
              </w:rPr>
            </w:rPrChange>
          </w:rPr>
          <w:t xml:space="preserve"> με την αντίστοιχη διαδρομή του προηγούμενου υποδιαστήματος, </w:t>
        </w:r>
      </w:ins>
      <w:ins w:id="6678" w:author="Στάθης Καπ" w:date="2023-03-12T21:19:00Z">
        <w:r w:rsidR="00D242C6" w:rsidRPr="007E502F">
          <w:rPr>
            <w:highlight w:val="yellow"/>
            <w:lang w:val="el-GR"/>
            <w:rPrChange w:id="6679" w:author="Στάθης Καπ" w:date="2023-03-13T03:27:00Z">
              <w:rPr>
                <w:lang w:val="el-GR"/>
              </w:rPr>
            </w:rPrChange>
          </w:rPr>
          <w:t xml:space="preserve">η ενοποίηση των διαδρομών δεν θα προκαλέσει κάποιο πρόβλημα στους χρονικούς </w:t>
        </w:r>
      </w:ins>
      <w:ins w:id="6680" w:author="Στάθης Καπ" w:date="2023-03-12T21:41:00Z">
        <w:r w:rsidR="00D3106C" w:rsidRPr="007E502F">
          <w:rPr>
            <w:highlight w:val="yellow"/>
            <w:lang w:val="el-GR"/>
            <w:rPrChange w:id="6681" w:author="Στάθης Καπ" w:date="2023-03-13T03:27:00Z">
              <w:rPr>
                <w:lang w:val="el-GR"/>
              </w:rPr>
            </w:rPrChange>
          </w:rPr>
          <w:t xml:space="preserve">τους </w:t>
        </w:r>
      </w:ins>
      <w:ins w:id="6682" w:author="Στάθης Καπ" w:date="2023-03-12T21:19:00Z">
        <w:r w:rsidR="00D242C6" w:rsidRPr="007E502F">
          <w:rPr>
            <w:highlight w:val="yellow"/>
            <w:lang w:val="el-GR"/>
            <w:rPrChange w:id="6683" w:author="Στάθης Καπ" w:date="2023-03-13T03:27:00Z">
              <w:rPr>
                <w:lang w:val="el-GR"/>
              </w:rPr>
            </w:rPrChange>
          </w:rPr>
          <w:t>περιορισμούς</w:t>
        </w:r>
      </w:ins>
      <w:ins w:id="6684" w:author="Στάθης Καπ" w:date="2023-03-12T21:41:00Z">
        <w:r w:rsidR="00D3106C" w:rsidRPr="007E502F">
          <w:rPr>
            <w:highlight w:val="yellow"/>
            <w:lang w:val="el-GR"/>
            <w:rPrChange w:id="6685" w:author="Στάθης Καπ" w:date="2023-03-13T03:27:00Z">
              <w:rPr>
                <w:lang w:val="el-GR"/>
              </w:rPr>
            </w:rPrChange>
          </w:rPr>
          <w:t xml:space="preserve"> </w:t>
        </w:r>
      </w:ins>
      <w:ins w:id="6686" w:author="Στάθης Καπ" w:date="2023-03-12T21:19:00Z">
        <w:r w:rsidR="00D242C6" w:rsidRPr="007E502F">
          <w:rPr>
            <w:highlight w:val="yellow"/>
            <w:lang w:val="el-GR"/>
            <w:rPrChange w:id="6687" w:author="Στάθης Καπ" w:date="2023-03-13T03:27:00Z">
              <w:rPr>
                <w:lang w:val="el-GR"/>
              </w:rPr>
            </w:rPrChange>
          </w:rPr>
          <w:t>.</w:t>
        </w:r>
      </w:ins>
      <w:ins w:id="6688" w:author="Στάθης Καπ" w:date="2023-03-12T21:20:00Z">
        <w:r w:rsidR="00D242C6" w:rsidRPr="007E502F">
          <w:rPr>
            <w:highlight w:val="yellow"/>
            <w:lang w:val="el-GR"/>
            <w:rPrChange w:id="6689" w:author="Στάθης Καπ" w:date="2023-03-13T03:27:00Z">
              <w:rPr>
                <w:lang w:val="el-GR"/>
              </w:rPr>
            </w:rPrChange>
          </w:rPr>
          <w:t xml:space="preserve"> </w:t>
        </w:r>
      </w:ins>
      <w:ins w:id="6690" w:author="Στάθης Καπ" w:date="2023-03-12T21:41:00Z">
        <w:r w:rsidR="00D3106C" w:rsidRPr="007E502F">
          <w:rPr>
            <w:highlight w:val="yellow"/>
            <w:lang w:val="el-GR"/>
            <w:rPrChange w:id="6691" w:author="Στάθης Καπ" w:date="2023-03-13T03:27:00Z">
              <w:rPr>
                <w:lang w:val="el-GR"/>
              </w:rPr>
            </w:rPrChange>
          </w:rPr>
          <w:t xml:space="preserve">Όμως η </w:t>
        </w:r>
      </w:ins>
      <w:ins w:id="6692" w:author="Στάθης Καπ" w:date="2023-03-12T21:42:00Z">
        <w:r w:rsidR="00D3106C" w:rsidRPr="007E502F">
          <w:rPr>
            <w:highlight w:val="yellow"/>
            <w:lang w:val="el-GR"/>
            <w:rPrChange w:id="6693" w:author="Στάθης Καπ" w:date="2023-03-13T03:27:00Z">
              <w:rPr>
                <w:lang w:val="el-GR"/>
              </w:rPr>
            </w:rPrChange>
          </w:rPr>
          <w:t xml:space="preserve">αναγκαστική </w:t>
        </w:r>
      </w:ins>
      <w:ins w:id="6694" w:author="Στάθης Καπ" w:date="2023-03-12T21:41:00Z">
        <w:r w:rsidR="00D3106C" w:rsidRPr="007E502F">
          <w:rPr>
            <w:highlight w:val="yellow"/>
            <w:lang w:val="el-GR"/>
            <w:rPrChange w:id="6695" w:author="Στάθης Καπ" w:date="2023-03-13T03:27:00Z">
              <w:rPr>
                <w:lang w:val="el-GR"/>
              </w:rPr>
            </w:rPrChange>
          </w:rPr>
          <w:t xml:space="preserve">εισαγωγή του </w:t>
        </w:r>
        <w:r w:rsidR="00D3106C" w:rsidRPr="007E502F">
          <w:rPr>
            <w:highlight w:val="yellow"/>
            <w:rPrChange w:id="6696" w:author="Στάθης Καπ" w:date="2023-03-13T03:27:00Z">
              <w:rPr/>
            </w:rPrChange>
          </w:rPr>
          <w:t>ed</w:t>
        </w:r>
        <w:r w:rsidR="00D3106C" w:rsidRPr="007E502F">
          <w:rPr>
            <w:highlight w:val="yellow"/>
            <w:lang w:val="el-GR"/>
            <w:rPrChange w:id="6697" w:author="Στάθης Καπ" w:date="2023-03-13T03:27:00Z">
              <w:rPr/>
            </w:rPrChange>
          </w:rPr>
          <w:t xml:space="preserve"> </w:t>
        </w:r>
        <w:r w:rsidR="00D3106C" w:rsidRPr="007E502F">
          <w:rPr>
            <w:highlight w:val="yellow"/>
            <w:lang w:val="el-GR"/>
            <w:rPrChange w:id="6698" w:author="Στάθης Καπ" w:date="2023-03-13T03:27:00Z">
              <w:rPr>
                <w:lang w:val="el-GR"/>
              </w:rPr>
            </w:rPrChange>
          </w:rPr>
          <w:t>στο τέλος των δ</w:t>
        </w:r>
      </w:ins>
      <w:ins w:id="6699" w:author="Στάθης Καπ" w:date="2023-03-12T21:42:00Z">
        <w:r w:rsidR="00D3106C" w:rsidRPr="007E502F">
          <w:rPr>
            <w:highlight w:val="yellow"/>
            <w:lang w:val="el-GR"/>
            <w:rPrChange w:id="6700" w:author="Στάθης Καπ" w:date="2023-03-13T03:27:00Z">
              <w:rPr>
                <w:lang w:val="el-GR"/>
              </w:rPr>
            </w:rPrChange>
          </w:rPr>
          <w:t>ιαδρομών</w:t>
        </w:r>
      </w:ins>
      <w:ins w:id="6701" w:author="Στάθης Καπ" w:date="2023-03-12T21:20:00Z">
        <w:r w:rsidR="00430B7D" w:rsidRPr="007E502F">
          <w:rPr>
            <w:highlight w:val="yellow"/>
            <w:lang w:val="el-GR"/>
            <w:rPrChange w:id="6702" w:author="Στάθης Καπ" w:date="2023-03-13T03:27:00Z">
              <w:rPr>
                <w:lang w:val="el-GR"/>
              </w:rPr>
            </w:rPrChange>
          </w:rPr>
          <w:t xml:space="preserve"> </w:t>
        </w:r>
      </w:ins>
      <w:ins w:id="6703" w:author="Στάθης Καπ" w:date="2023-03-12T21:43:00Z">
        <w:r w:rsidR="00D3106C" w:rsidRPr="007E502F">
          <w:rPr>
            <w:highlight w:val="yellow"/>
            <w:lang w:val="el-GR"/>
            <w:rPrChange w:id="6704" w:author="Στάθης Καπ" w:date="2023-03-13T03:27:00Z">
              <w:rPr>
                <w:lang w:val="el-GR"/>
              </w:rPr>
            </w:rPrChange>
          </w:rPr>
          <w:t xml:space="preserve">μπορεί να προκαλέσει </w:t>
        </w:r>
      </w:ins>
      <w:ins w:id="6705" w:author="Στάθης Καπ" w:date="2023-03-12T23:48:00Z">
        <w:r w:rsidR="00D026A0" w:rsidRPr="007E502F">
          <w:rPr>
            <w:highlight w:val="yellow"/>
            <w:lang w:val="el-GR"/>
            <w:rPrChange w:id="6706" w:author="Στάθης Καπ" w:date="2023-03-13T03:27:00Z">
              <w:rPr>
                <w:lang w:val="el-GR"/>
              </w:rPr>
            </w:rPrChange>
          </w:rPr>
          <w:t>κάποια</w:t>
        </w:r>
      </w:ins>
      <w:ins w:id="6707" w:author="Στάθης Καπ" w:date="2023-03-12T21:43:00Z">
        <w:r w:rsidR="00D3106C" w:rsidRPr="007E502F">
          <w:rPr>
            <w:highlight w:val="yellow"/>
            <w:lang w:val="el-GR"/>
            <w:rPrChange w:id="6708"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rsidP="00A37638">
      <w:pPr>
        <w:rPr>
          <w:ins w:id="6709" w:author="Στάθης Καπ" w:date="2023-03-12T22:07:00Z"/>
          <w:rFonts w:eastAsiaTheme="minorEastAsia"/>
          <w:i/>
          <w:highlight w:val="yellow"/>
          <w:lang w:val="el-GR"/>
          <w:rPrChange w:id="6710" w:author="Στάθης Καπ" w:date="2023-03-13T03:27:00Z">
            <w:rPr>
              <w:ins w:id="6711" w:author="Στάθης Καπ" w:date="2023-03-12T22:07:00Z"/>
              <w:rFonts w:eastAsiaTheme="minorEastAsia"/>
              <w:lang w:val="el-GR"/>
            </w:rPr>
          </w:rPrChange>
        </w:rPr>
      </w:pPr>
      <w:ins w:id="6712" w:author="Στάθης Καπ" w:date="2023-03-12T21:43:00Z">
        <w:r w:rsidRPr="007E502F">
          <w:rPr>
            <w:highlight w:val="yellow"/>
            <w:lang w:val="el-GR"/>
            <w:rPrChange w:id="6713" w:author="Στάθης Καπ" w:date="2023-03-13T03:27:00Z">
              <w:rPr>
                <w:lang w:val="el-GR"/>
              </w:rPr>
            </w:rPrChange>
          </w:rPr>
          <w:t xml:space="preserve">Για παράδειγμα, έστω ένα πρόβλημα </w:t>
        </w:r>
        <w:r w:rsidRPr="007E502F">
          <w:rPr>
            <w:highlight w:val="yellow"/>
            <w:rPrChange w:id="6714" w:author="Στάθης Καπ" w:date="2023-03-13T03:27:00Z">
              <w:rPr/>
            </w:rPrChange>
          </w:rPr>
          <w:t>TOPTW</w:t>
        </w:r>
      </w:ins>
      <w:ins w:id="6715" w:author="Στάθης Καπ" w:date="2023-03-12T22:07:00Z">
        <w:r w:rsidR="00B90EEE" w:rsidRPr="007E502F">
          <w:rPr>
            <w:highlight w:val="yellow"/>
            <w:lang w:val="el-GR"/>
            <w:rPrChange w:id="6716" w:author="Στάθης Καπ" w:date="2023-03-13T03:27:00Z">
              <w:rPr>
                <w:lang w:val="el-GR"/>
              </w:rPr>
            </w:rPrChange>
          </w:rPr>
          <w:t xml:space="preserve"> με χρονικό </w:t>
        </w:r>
      </w:ins>
      <w:ins w:id="6717" w:author="Στάθης Καπ" w:date="2023-03-12T22:08:00Z">
        <w:r w:rsidR="00B90EEE" w:rsidRPr="007E502F">
          <w:rPr>
            <w:highlight w:val="yellow"/>
            <w:lang w:val="el-GR"/>
            <w:rPrChange w:id="6718" w:author="Στάθης Καπ" w:date="2023-03-13T03:27:00Z">
              <w:rPr>
                <w:lang w:val="el-GR"/>
              </w:rPr>
            </w:rPrChange>
          </w:rPr>
          <w:t>παράθυρο</w:t>
        </w:r>
      </w:ins>
      <w:ins w:id="6719" w:author="Στάθης Καπ" w:date="2023-03-12T22:07:00Z">
        <w:r w:rsidR="00B90EEE" w:rsidRPr="007E502F">
          <w:rPr>
            <w:highlight w:val="yellow"/>
            <w:lang w:val="el-GR"/>
            <w:rPrChange w:id="6720" w:author="Στάθης Καπ" w:date="2023-03-13T03:27:00Z">
              <w:rPr>
                <w:lang w:val="el-GR"/>
              </w:rPr>
            </w:rPrChange>
          </w:rPr>
          <w:t xml:space="preserve"> </w:t>
        </w:r>
      </w:ins>
      <m:oMath>
        <m:r>
          <w:ins w:id="6721" w:author="Στάθης Καπ" w:date="2023-03-12T22:07:00Z">
            <w:rPr>
              <w:rFonts w:ascii="Cambria Math" w:hAnsi="Cambria Math"/>
              <w:highlight w:val="yellow"/>
              <w:lang w:val="el-GR"/>
              <w:rPrChange w:id="6722" w:author="Στάθης Καπ" w:date="2023-03-13T03:27:00Z">
                <w:rPr>
                  <w:rFonts w:ascii="Cambria Math" w:hAnsi="Cambria Math"/>
                  <w:lang w:val="el-GR"/>
                </w:rPr>
              </w:rPrChange>
            </w:rPr>
            <m:t>timeBudget=</m:t>
          </w:ins>
        </m:r>
        <m:r>
          <w:ins w:id="6723" w:author="Στάθης Καπ" w:date="2023-03-12T22:08:00Z">
            <w:rPr>
              <w:rFonts w:ascii="Cambria Math" w:hAnsi="Cambria Math"/>
              <w:highlight w:val="yellow"/>
              <w:lang w:val="el-GR"/>
              <w:rPrChange w:id="6724" w:author="Στάθης Καπ" w:date="2023-03-13T03:27:00Z">
                <w:rPr>
                  <w:rFonts w:ascii="Cambria Math" w:hAnsi="Cambria Math"/>
                </w:rPr>
              </w:rPrChange>
            </w:rPr>
            <m:t>[0</m:t>
          </w:ins>
        </m:r>
        <m:r>
          <w:ins w:id="6725" w:author="Στάθης Καπ" w:date="2023-03-12T22:08:00Z">
            <w:rPr>
              <w:rFonts w:ascii="Cambria Math" w:hAnsi="Cambria Math"/>
              <w:highlight w:val="yellow"/>
              <w:lang w:val="el-GR"/>
              <w:rPrChange w:id="6726" w:author="Στάθης Καπ" w:date="2023-03-13T03:27:00Z">
                <w:rPr>
                  <w:rFonts w:ascii="Cambria Math" w:hAnsi="Cambria Math"/>
                  <w:lang w:val="el-GR"/>
                </w:rPr>
              </w:rPrChange>
            </w:rPr>
            <m:t>-</m:t>
          </w:ins>
        </m:r>
        <m:r>
          <w:ins w:id="6727" w:author="Στάθης Καπ" w:date="2023-03-12T22:07:00Z">
            <w:rPr>
              <w:rFonts w:ascii="Cambria Math" w:hAnsi="Cambria Math"/>
              <w:highlight w:val="yellow"/>
              <w:lang w:val="el-GR"/>
              <w:rPrChange w:id="6728" w:author="Στάθης Καπ" w:date="2023-03-13T03:27:00Z">
                <w:rPr>
                  <w:rFonts w:ascii="Cambria Math" w:hAnsi="Cambria Math"/>
                  <w:lang w:val="el-GR"/>
                </w:rPr>
              </w:rPrChange>
            </w:rPr>
            <m:t>1000</m:t>
          </w:ins>
        </m:r>
        <m:r>
          <w:ins w:id="6729" w:author="Στάθης Καπ" w:date="2023-03-12T22:08:00Z">
            <w:rPr>
              <w:rFonts w:ascii="Cambria Math" w:eastAsiaTheme="minorEastAsia" w:hAnsi="Cambria Math"/>
              <w:highlight w:val="yellow"/>
              <w:lang w:val="el-GR"/>
              <w:rPrChange w:id="6730" w:author="Στάθης Καπ" w:date="2023-03-13T03:27:00Z">
                <w:rPr>
                  <w:rFonts w:ascii="Cambria Math" w:eastAsiaTheme="minorEastAsia" w:hAnsi="Cambria Math"/>
                  <w:lang w:val="el-GR"/>
                </w:rPr>
              </w:rPrChange>
            </w:rPr>
            <m:t>]</m:t>
          </w:ins>
        </m:r>
      </m:oMath>
      <w:ins w:id="6731" w:author="Στάθης Καπ" w:date="2023-03-12T21:43:00Z">
        <w:r w:rsidRPr="007E502F">
          <w:rPr>
            <w:highlight w:val="yellow"/>
            <w:lang w:val="el-GR"/>
            <w:rPrChange w:id="6732" w:author="Στάθης Καπ" w:date="2023-03-13T03:27:00Z">
              <w:rPr/>
            </w:rPrChange>
          </w:rPr>
          <w:t xml:space="preserve">, </w:t>
        </w:r>
        <w:r w:rsidRPr="007E502F">
          <w:rPr>
            <w:highlight w:val="yellow"/>
            <w:lang w:val="el-GR"/>
            <w:rPrChange w:id="6733" w:author="Στάθης Καπ" w:date="2023-03-13T03:27:00Z">
              <w:rPr>
                <w:lang w:val="el-GR"/>
              </w:rPr>
            </w:rPrChange>
          </w:rPr>
          <w:t>χωρι</w:t>
        </w:r>
      </w:ins>
      <w:ins w:id="6734" w:author="Στάθης Καπ" w:date="2023-03-12T21:44:00Z">
        <w:r w:rsidRPr="007E502F">
          <w:rPr>
            <w:highlight w:val="yellow"/>
            <w:lang w:val="el-GR"/>
            <w:rPrChange w:id="6735" w:author="Στάθης Καπ" w:date="2023-03-13T03:27:00Z">
              <w:rPr>
                <w:lang w:val="el-GR"/>
              </w:rPr>
            </w:rPrChange>
          </w:rPr>
          <w:t xml:space="preserve">σμένο σε δύο υποπροβλήματα </w:t>
        </w:r>
      </w:ins>
      <m:oMath>
        <m:r>
          <w:ins w:id="6736" w:author="Στάθης Καπ" w:date="2023-03-12T21:44:00Z">
            <w:rPr>
              <w:rFonts w:ascii="Cambria Math" w:hAnsi="Cambria Math"/>
              <w:highlight w:val="yellow"/>
              <w:lang w:val="el-GR"/>
              <w:rPrChange w:id="6737" w:author="Στάθης Καπ" w:date="2023-03-13T03:27:00Z">
                <w:rPr>
                  <w:rFonts w:ascii="Cambria Math" w:hAnsi="Cambria Math"/>
                  <w:lang w:val="el-GR"/>
                </w:rPr>
              </w:rPrChange>
            </w:rPr>
            <m:t>topt</m:t>
          </w:ins>
        </m:r>
        <m:sSub>
          <m:sSubPr>
            <m:ctrlPr>
              <w:ins w:id="6738" w:author="Στάθης Καπ" w:date="2023-03-12T21:44:00Z">
                <w:rPr>
                  <w:rFonts w:ascii="Cambria Math" w:hAnsi="Cambria Math"/>
                  <w:i/>
                  <w:highlight w:val="yellow"/>
                  <w:lang w:val="el-GR"/>
                  <w:rPrChange w:id="6739" w:author="Στάθης Καπ" w:date="2023-03-13T03:27:00Z">
                    <w:rPr>
                      <w:rFonts w:ascii="Cambria Math" w:hAnsi="Cambria Math"/>
                      <w:i/>
                      <w:lang w:val="el-GR"/>
                    </w:rPr>
                  </w:rPrChange>
                </w:rPr>
              </w:ins>
            </m:ctrlPr>
          </m:sSubPr>
          <m:e>
            <m:r>
              <w:ins w:id="6740" w:author="Στάθης Καπ" w:date="2023-03-12T21:44:00Z">
                <w:rPr>
                  <w:rFonts w:ascii="Cambria Math" w:hAnsi="Cambria Math"/>
                  <w:highlight w:val="yellow"/>
                  <w:lang w:val="el-GR"/>
                  <w:rPrChange w:id="6741" w:author="Στάθης Καπ" w:date="2023-03-13T03:27:00Z">
                    <w:rPr>
                      <w:rFonts w:ascii="Cambria Math" w:hAnsi="Cambria Math"/>
                      <w:lang w:val="el-GR"/>
                    </w:rPr>
                  </w:rPrChange>
                </w:rPr>
                <m:t>w</m:t>
              </w:ins>
            </m:r>
          </m:e>
          <m:sub>
            <m:r>
              <w:ins w:id="6742" w:author="Στάθης Καπ" w:date="2023-03-12T21:44:00Z">
                <w:rPr>
                  <w:rFonts w:ascii="Cambria Math" w:hAnsi="Cambria Math"/>
                  <w:highlight w:val="yellow"/>
                  <w:lang w:val="el-GR"/>
                  <w:rPrChange w:id="6743" w:author="Στάθης Καπ" w:date="2023-03-13T03:27:00Z">
                    <w:rPr>
                      <w:rFonts w:ascii="Cambria Math" w:hAnsi="Cambria Math"/>
                      <w:lang w:val="el-GR"/>
                    </w:rPr>
                  </w:rPrChange>
                </w:rPr>
                <m:t>a</m:t>
              </w:ins>
            </m:r>
          </m:sub>
        </m:sSub>
      </m:oMath>
      <w:ins w:id="6744" w:author="Στάθης Καπ" w:date="2023-03-12T21:44:00Z">
        <w:r w:rsidRPr="007E502F">
          <w:rPr>
            <w:rFonts w:eastAsiaTheme="minorEastAsia"/>
            <w:highlight w:val="yellow"/>
            <w:lang w:val="el-GR"/>
            <w:rPrChange w:id="6745" w:author="Στάθης Καπ" w:date="2023-03-13T03:27:00Z">
              <w:rPr>
                <w:rFonts w:eastAsiaTheme="minorEastAsia"/>
                <w:lang w:val="el-GR"/>
              </w:rPr>
            </w:rPrChange>
          </w:rPr>
          <w:t xml:space="preserve"> και </w:t>
        </w:r>
      </w:ins>
      <m:oMath>
        <m:r>
          <w:ins w:id="6746" w:author="Στάθης Καπ" w:date="2023-03-12T21:44:00Z">
            <w:rPr>
              <w:rFonts w:ascii="Cambria Math" w:eastAsiaTheme="minorEastAsia" w:hAnsi="Cambria Math"/>
              <w:highlight w:val="yellow"/>
              <w:lang w:val="el-GR"/>
              <w:rPrChange w:id="6747" w:author="Στάθης Καπ" w:date="2023-03-13T03:27:00Z">
                <w:rPr>
                  <w:rFonts w:ascii="Cambria Math" w:eastAsiaTheme="minorEastAsia" w:hAnsi="Cambria Math"/>
                  <w:lang w:val="el-GR"/>
                </w:rPr>
              </w:rPrChange>
            </w:rPr>
            <m:t>topt</m:t>
          </w:ins>
        </m:r>
        <m:sSub>
          <m:sSubPr>
            <m:ctrlPr>
              <w:ins w:id="6748" w:author="Στάθης Καπ" w:date="2023-03-12T21:44:00Z">
                <w:rPr>
                  <w:rFonts w:ascii="Cambria Math" w:eastAsiaTheme="minorEastAsia" w:hAnsi="Cambria Math"/>
                  <w:i/>
                  <w:highlight w:val="yellow"/>
                  <w:lang w:val="el-GR"/>
                  <w:rPrChange w:id="6749" w:author="Στάθης Καπ" w:date="2023-03-13T03:27:00Z">
                    <w:rPr>
                      <w:rFonts w:ascii="Cambria Math" w:eastAsiaTheme="minorEastAsia" w:hAnsi="Cambria Math"/>
                      <w:i/>
                      <w:lang w:val="el-GR"/>
                    </w:rPr>
                  </w:rPrChange>
                </w:rPr>
              </w:ins>
            </m:ctrlPr>
          </m:sSubPr>
          <m:e>
            <m:r>
              <w:ins w:id="6750" w:author="Στάθης Καπ" w:date="2023-03-12T21:44:00Z">
                <w:rPr>
                  <w:rFonts w:ascii="Cambria Math" w:eastAsiaTheme="minorEastAsia" w:hAnsi="Cambria Math"/>
                  <w:highlight w:val="yellow"/>
                  <w:lang w:val="el-GR"/>
                  <w:rPrChange w:id="6751" w:author="Στάθης Καπ" w:date="2023-03-13T03:27:00Z">
                    <w:rPr>
                      <w:rFonts w:ascii="Cambria Math" w:eastAsiaTheme="minorEastAsia" w:hAnsi="Cambria Math"/>
                      <w:lang w:val="el-GR"/>
                    </w:rPr>
                  </w:rPrChange>
                </w:rPr>
                <m:t>w</m:t>
              </w:ins>
            </m:r>
          </m:e>
          <m:sub>
            <m:r>
              <w:ins w:id="6752" w:author="Στάθης Καπ" w:date="2023-03-12T21:44:00Z">
                <w:rPr>
                  <w:rFonts w:ascii="Cambria Math" w:eastAsiaTheme="minorEastAsia" w:hAnsi="Cambria Math"/>
                  <w:highlight w:val="yellow"/>
                  <w:lang w:val="el-GR"/>
                  <w:rPrChange w:id="6753" w:author="Στάθης Καπ" w:date="2023-03-13T03:27:00Z">
                    <w:rPr>
                      <w:rFonts w:ascii="Cambria Math" w:eastAsiaTheme="minorEastAsia" w:hAnsi="Cambria Math"/>
                      <w:lang w:val="el-GR"/>
                    </w:rPr>
                  </w:rPrChange>
                </w:rPr>
                <m:t>b</m:t>
              </w:ins>
            </m:r>
          </m:sub>
        </m:sSub>
      </m:oMath>
      <w:ins w:id="6754" w:author="Στάθης Καπ" w:date="2023-03-12T22:07:00Z">
        <w:r w:rsidR="00B90EEE" w:rsidRPr="007E502F">
          <w:rPr>
            <w:rFonts w:eastAsiaTheme="minorEastAsia"/>
            <w:highlight w:val="yellow"/>
            <w:lang w:val="el-GR"/>
            <w:rPrChange w:id="6755" w:author="Στάθης Καπ" w:date="2023-03-13T03:27:00Z">
              <w:rPr>
                <w:rFonts w:eastAsiaTheme="minorEastAsia"/>
              </w:rPr>
            </w:rPrChange>
          </w:rPr>
          <w:t xml:space="preserve"> </w:t>
        </w:r>
      </w:ins>
      <w:ins w:id="6756" w:author="Στάθης Καπ" w:date="2023-03-12T22:08:00Z">
        <w:r w:rsidR="00B90EEE" w:rsidRPr="007E502F">
          <w:rPr>
            <w:rFonts w:eastAsiaTheme="minorEastAsia"/>
            <w:highlight w:val="yellow"/>
            <w:lang w:val="el-GR"/>
            <w:rPrChange w:id="6757" w:author="Στάθης Καπ" w:date="2023-03-13T03:27:00Z">
              <w:rPr>
                <w:rFonts w:eastAsiaTheme="minorEastAsia"/>
                <w:lang w:val="el-GR"/>
              </w:rPr>
            </w:rPrChange>
          </w:rPr>
          <w:t xml:space="preserve">με χρονικά </w:t>
        </w:r>
      </w:ins>
      <w:ins w:id="6758" w:author="Στάθης Καπ" w:date="2023-03-12T22:09:00Z">
        <w:r w:rsidR="00B90EEE" w:rsidRPr="007E502F">
          <w:rPr>
            <w:rFonts w:eastAsiaTheme="minorEastAsia"/>
            <w:highlight w:val="yellow"/>
            <w:lang w:val="el-GR"/>
            <w:rPrChange w:id="6759" w:author="Στάθης Καπ" w:date="2023-03-13T03:27:00Z">
              <w:rPr>
                <w:rFonts w:eastAsiaTheme="minorEastAsia"/>
                <w:lang w:val="el-GR"/>
              </w:rPr>
            </w:rPrChange>
          </w:rPr>
          <w:t>παράθυρα</w:t>
        </w:r>
      </w:ins>
      <w:ins w:id="6760" w:author="Στάθης Καπ" w:date="2023-03-12T22:08:00Z">
        <w:r w:rsidR="00B90EEE" w:rsidRPr="007E502F">
          <w:rPr>
            <w:rFonts w:eastAsiaTheme="minorEastAsia"/>
            <w:highlight w:val="yellow"/>
            <w:lang w:val="el-GR"/>
            <w:rPrChange w:id="6761" w:author="Στάθης Καπ" w:date="2023-03-13T03:27:00Z">
              <w:rPr>
                <w:rFonts w:eastAsiaTheme="minorEastAsia"/>
                <w:lang w:val="el-GR"/>
              </w:rPr>
            </w:rPrChange>
          </w:rPr>
          <w:t xml:space="preserve"> </w:t>
        </w:r>
      </w:ins>
      <m:oMath>
        <m:r>
          <w:ins w:id="6762" w:author="Στάθης Καπ" w:date="2023-03-12T22:08:00Z">
            <w:rPr>
              <w:rFonts w:ascii="Cambria Math" w:eastAsiaTheme="minorEastAsia" w:hAnsi="Cambria Math"/>
              <w:highlight w:val="yellow"/>
              <w:lang w:val="el-GR"/>
              <w:rPrChange w:id="6763" w:author="Στάθης Καπ" w:date="2023-03-13T03:27:00Z">
                <w:rPr>
                  <w:rFonts w:ascii="Cambria Math" w:eastAsiaTheme="minorEastAsia" w:hAnsi="Cambria Math"/>
                  <w:lang w:val="el-GR"/>
                </w:rPr>
              </w:rPrChange>
            </w:rPr>
            <m:t>timeB</m:t>
          </w:ins>
        </m:r>
        <m:r>
          <w:ins w:id="6764" w:author="Στάθης Καπ" w:date="2023-03-12T22:09:00Z">
            <w:rPr>
              <w:rFonts w:ascii="Cambria Math" w:eastAsiaTheme="minorEastAsia" w:hAnsi="Cambria Math"/>
              <w:highlight w:val="yellow"/>
              <w:rPrChange w:id="6765" w:author="Στάθης Καπ" w:date="2023-03-13T03:27:00Z">
                <w:rPr>
                  <w:rFonts w:ascii="Cambria Math" w:eastAsiaTheme="minorEastAsia" w:hAnsi="Cambria Math"/>
                </w:rPr>
              </w:rPrChange>
            </w:rPr>
            <m:t>udge</m:t>
          </w:ins>
        </m:r>
        <m:sSub>
          <m:sSubPr>
            <m:ctrlPr>
              <w:ins w:id="6766" w:author="Στάθης Καπ" w:date="2023-03-12T22:09:00Z">
                <w:rPr>
                  <w:rFonts w:ascii="Cambria Math" w:eastAsiaTheme="minorEastAsia" w:hAnsi="Cambria Math"/>
                  <w:i/>
                  <w:highlight w:val="yellow"/>
                  <w:rPrChange w:id="6767" w:author="Στάθης Καπ" w:date="2023-03-13T03:27:00Z">
                    <w:rPr>
                      <w:rFonts w:ascii="Cambria Math" w:eastAsiaTheme="minorEastAsia" w:hAnsi="Cambria Math"/>
                      <w:i/>
                    </w:rPr>
                  </w:rPrChange>
                </w:rPr>
              </w:ins>
            </m:ctrlPr>
          </m:sSubPr>
          <m:e>
            <m:r>
              <w:ins w:id="6768" w:author="Στάθης Καπ" w:date="2023-03-12T22:09:00Z">
                <w:rPr>
                  <w:rFonts w:ascii="Cambria Math" w:eastAsiaTheme="minorEastAsia" w:hAnsi="Cambria Math"/>
                  <w:highlight w:val="yellow"/>
                  <w:rPrChange w:id="6769" w:author="Στάθης Καπ" w:date="2023-03-13T03:27:00Z">
                    <w:rPr>
                      <w:rFonts w:ascii="Cambria Math" w:eastAsiaTheme="minorEastAsia" w:hAnsi="Cambria Math"/>
                    </w:rPr>
                  </w:rPrChange>
                </w:rPr>
                <m:t>t</m:t>
              </w:ins>
            </m:r>
          </m:e>
          <m:sub>
            <m:r>
              <w:ins w:id="6770" w:author="Στάθης Καπ" w:date="2023-03-12T22:09:00Z">
                <w:rPr>
                  <w:rFonts w:ascii="Cambria Math" w:eastAsiaTheme="minorEastAsia" w:hAnsi="Cambria Math"/>
                  <w:highlight w:val="yellow"/>
                  <w:rPrChange w:id="6771" w:author="Στάθης Καπ" w:date="2023-03-13T03:27:00Z">
                    <w:rPr>
                      <w:rFonts w:ascii="Cambria Math" w:eastAsiaTheme="minorEastAsia" w:hAnsi="Cambria Math"/>
                    </w:rPr>
                  </w:rPrChange>
                </w:rPr>
                <m:t>a</m:t>
              </w:ins>
            </m:r>
          </m:sub>
        </m:sSub>
        <m:r>
          <w:ins w:id="6772" w:author="Στάθης Καπ" w:date="2023-03-12T22:09:00Z">
            <w:rPr>
              <w:rFonts w:ascii="Cambria Math" w:eastAsiaTheme="minorEastAsia" w:hAnsi="Cambria Math"/>
              <w:highlight w:val="yellow"/>
              <w:lang w:val="el-GR"/>
              <w:rPrChange w:id="6773" w:author="Στάθης Καπ" w:date="2023-03-13T03:27:00Z">
                <w:rPr>
                  <w:rFonts w:ascii="Cambria Math" w:eastAsiaTheme="minorEastAsia" w:hAnsi="Cambria Math"/>
                </w:rPr>
              </w:rPrChange>
            </w:rPr>
            <m:t>=</m:t>
          </w:ins>
        </m:r>
        <m:r>
          <w:ins w:id="6774" w:author="Στάθης Καπ" w:date="2023-03-13T03:12:00Z">
            <w:rPr>
              <w:rFonts w:ascii="Cambria Math" w:eastAsiaTheme="minorEastAsia" w:hAnsi="Cambria Math"/>
              <w:highlight w:val="yellow"/>
              <w:lang w:val="el-GR"/>
              <w:rPrChange w:id="6775" w:author="Στάθης Καπ" w:date="2023-03-13T03:27:00Z">
                <w:rPr>
                  <w:rFonts w:ascii="Cambria Math" w:eastAsiaTheme="minorEastAsia" w:hAnsi="Cambria Math"/>
                  <w:lang w:val="el-GR"/>
                </w:rPr>
              </w:rPrChange>
            </w:rPr>
            <m:t>[</m:t>
          </w:ins>
        </m:r>
        <m:r>
          <w:ins w:id="6776" w:author="Στάθης Καπ" w:date="2023-03-12T22:09:00Z">
            <w:rPr>
              <w:rFonts w:ascii="Cambria Math" w:eastAsiaTheme="minorEastAsia" w:hAnsi="Cambria Math"/>
              <w:highlight w:val="yellow"/>
              <w:lang w:val="el-GR"/>
              <w:rPrChange w:id="6777" w:author="Στάθης Καπ" w:date="2023-03-13T03:27:00Z">
                <w:rPr>
                  <w:rFonts w:ascii="Cambria Math" w:eastAsiaTheme="minorEastAsia" w:hAnsi="Cambria Math"/>
                </w:rPr>
              </w:rPrChange>
            </w:rPr>
            <m:t>0</m:t>
          </w:ins>
        </m:r>
        <m:r>
          <w:ins w:id="6778" w:author="Στάθης Καπ" w:date="2023-03-13T03:12:00Z">
            <w:rPr>
              <w:rFonts w:ascii="Cambria Math" w:eastAsiaTheme="minorEastAsia" w:hAnsi="Cambria Math"/>
              <w:highlight w:val="yellow"/>
              <w:lang w:val="el-GR"/>
              <w:rPrChange w:id="6779" w:author="Στάθης Καπ" w:date="2023-03-13T03:27:00Z">
                <w:rPr>
                  <w:rFonts w:ascii="Cambria Math" w:eastAsiaTheme="minorEastAsia" w:hAnsi="Cambria Math"/>
                  <w:lang w:val="el-GR"/>
                </w:rPr>
              </w:rPrChange>
            </w:rPr>
            <m:t>-</m:t>
          </w:ins>
        </m:r>
        <m:r>
          <w:ins w:id="6780" w:author="Στάθης Καπ" w:date="2023-03-12T22:09:00Z">
            <w:rPr>
              <w:rFonts w:ascii="Cambria Math" w:eastAsiaTheme="minorEastAsia" w:hAnsi="Cambria Math"/>
              <w:highlight w:val="yellow"/>
              <w:lang w:val="el-GR"/>
              <w:rPrChange w:id="6781" w:author="Στάθης Καπ" w:date="2023-03-13T03:27:00Z">
                <w:rPr>
                  <w:rFonts w:ascii="Cambria Math" w:eastAsiaTheme="minorEastAsia" w:hAnsi="Cambria Math"/>
                </w:rPr>
              </w:rPrChange>
            </w:rPr>
            <m:t>500</m:t>
          </w:ins>
        </m:r>
        <m:r>
          <w:ins w:id="6782" w:author="Στάθης Καπ" w:date="2023-03-13T03:12:00Z">
            <w:rPr>
              <w:rFonts w:ascii="Cambria Math" w:eastAsiaTheme="minorEastAsia" w:hAnsi="Cambria Math"/>
              <w:highlight w:val="yellow"/>
              <w:lang w:val="el-GR"/>
              <w:rPrChange w:id="6783" w:author="Στάθης Καπ" w:date="2023-03-13T03:27:00Z">
                <w:rPr>
                  <w:rFonts w:ascii="Cambria Math" w:eastAsiaTheme="minorEastAsia" w:hAnsi="Cambria Math"/>
                  <w:lang w:val="el-GR"/>
                </w:rPr>
              </w:rPrChange>
            </w:rPr>
            <m:t>]</m:t>
          </w:ins>
        </m:r>
      </m:oMath>
      <w:ins w:id="6784" w:author="Στάθης Καπ" w:date="2023-03-12T22:09:00Z">
        <w:r w:rsidR="00B90EEE" w:rsidRPr="007E502F">
          <w:rPr>
            <w:rFonts w:eastAsiaTheme="minorEastAsia"/>
            <w:highlight w:val="yellow"/>
            <w:lang w:val="el-GR"/>
            <w:rPrChange w:id="6785" w:author="Στάθης Καπ" w:date="2023-03-13T03:27:00Z">
              <w:rPr>
                <w:rFonts w:eastAsiaTheme="minorEastAsia"/>
                <w:lang w:val="el-GR"/>
              </w:rPr>
            </w:rPrChange>
          </w:rPr>
          <w:t xml:space="preserve"> και </w:t>
        </w:r>
      </w:ins>
      <m:oMath>
        <m:r>
          <w:ins w:id="6786" w:author="Στάθης Καπ" w:date="2023-03-12T22:09:00Z">
            <w:rPr>
              <w:rFonts w:ascii="Cambria Math" w:eastAsiaTheme="minorEastAsia" w:hAnsi="Cambria Math"/>
              <w:highlight w:val="yellow"/>
              <w:lang w:val="el-GR"/>
              <w:rPrChange w:id="6787" w:author="Στάθης Καπ" w:date="2023-03-13T03:27:00Z">
                <w:rPr>
                  <w:rFonts w:ascii="Cambria Math" w:eastAsiaTheme="minorEastAsia" w:hAnsi="Cambria Math"/>
                  <w:lang w:val="el-GR"/>
                </w:rPr>
              </w:rPrChange>
            </w:rPr>
            <m:t>timeBudge</m:t>
          </w:ins>
        </m:r>
        <m:sSub>
          <m:sSubPr>
            <m:ctrlPr>
              <w:ins w:id="6788" w:author="Στάθης Καπ" w:date="2023-03-12T22:09:00Z">
                <w:rPr>
                  <w:rFonts w:ascii="Cambria Math" w:eastAsiaTheme="minorEastAsia" w:hAnsi="Cambria Math"/>
                  <w:i/>
                  <w:highlight w:val="yellow"/>
                  <w:lang w:val="el-GR"/>
                  <w:rPrChange w:id="6789" w:author="Στάθης Καπ" w:date="2023-03-13T03:27:00Z">
                    <w:rPr>
                      <w:rFonts w:ascii="Cambria Math" w:eastAsiaTheme="minorEastAsia" w:hAnsi="Cambria Math"/>
                      <w:i/>
                      <w:lang w:val="el-GR"/>
                    </w:rPr>
                  </w:rPrChange>
                </w:rPr>
              </w:ins>
            </m:ctrlPr>
          </m:sSubPr>
          <m:e>
            <m:r>
              <w:ins w:id="6790" w:author="Στάθης Καπ" w:date="2023-03-12T22:09:00Z">
                <w:rPr>
                  <w:rFonts w:ascii="Cambria Math" w:eastAsiaTheme="minorEastAsia" w:hAnsi="Cambria Math"/>
                  <w:highlight w:val="yellow"/>
                  <w:lang w:val="el-GR"/>
                  <w:rPrChange w:id="6791" w:author="Στάθης Καπ" w:date="2023-03-13T03:27:00Z">
                    <w:rPr>
                      <w:rFonts w:ascii="Cambria Math" w:eastAsiaTheme="minorEastAsia" w:hAnsi="Cambria Math"/>
                      <w:lang w:val="el-GR"/>
                    </w:rPr>
                  </w:rPrChange>
                </w:rPr>
                <m:t>t</m:t>
              </w:ins>
            </m:r>
          </m:e>
          <m:sub>
            <m:r>
              <w:ins w:id="6792" w:author="Στάθης Καπ" w:date="2023-03-12T22:09:00Z">
                <w:rPr>
                  <w:rFonts w:ascii="Cambria Math" w:eastAsiaTheme="minorEastAsia" w:hAnsi="Cambria Math"/>
                  <w:highlight w:val="yellow"/>
                  <w:lang w:val="el-GR"/>
                  <w:rPrChange w:id="6793" w:author="Στάθης Καπ" w:date="2023-03-13T03:27:00Z">
                    <w:rPr>
                      <w:rFonts w:ascii="Cambria Math" w:eastAsiaTheme="minorEastAsia" w:hAnsi="Cambria Math"/>
                      <w:lang w:val="el-GR"/>
                    </w:rPr>
                  </w:rPrChange>
                </w:rPr>
                <m:t>b</m:t>
              </w:ins>
            </m:r>
          </m:sub>
        </m:sSub>
        <m:r>
          <w:ins w:id="6794" w:author="Στάθης Καπ" w:date="2023-03-12T22:09:00Z">
            <w:rPr>
              <w:rFonts w:ascii="Cambria Math" w:eastAsiaTheme="minorEastAsia" w:hAnsi="Cambria Math"/>
              <w:highlight w:val="yellow"/>
              <w:lang w:val="el-GR"/>
              <w:rPrChange w:id="6795" w:author="Στάθης Καπ" w:date="2023-03-13T03:27:00Z">
                <w:rPr>
                  <w:rFonts w:ascii="Cambria Math" w:eastAsiaTheme="minorEastAsia" w:hAnsi="Cambria Math"/>
                  <w:lang w:val="el-GR"/>
                </w:rPr>
              </w:rPrChange>
            </w:rPr>
            <m:t>=</m:t>
          </w:ins>
        </m:r>
        <m:r>
          <w:ins w:id="6796" w:author="Στάθης Καπ" w:date="2023-03-13T03:12:00Z">
            <w:rPr>
              <w:rFonts w:ascii="Cambria Math" w:eastAsiaTheme="minorEastAsia" w:hAnsi="Cambria Math"/>
              <w:highlight w:val="yellow"/>
              <w:lang w:val="el-GR"/>
              <w:rPrChange w:id="6797" w:author="Στάθης Καπ" w:date="2023-03-13T03:27:00Z">
                <w:rPr>
                  <w:rFonts w:ascii="Cambria Math" w:eastAsiaTheme="minorEastAsia" w:hAnsi="Cambria Math"/>
                  <w:lang w:val="el-GR"/>
                </w:rPr>
              </w:rPrChange>
            </w:rPr>
            <m:t>[</m:t>
          </w:ins>
        </m:r>
        <m:r>
          <w:ins w:id="6798" w:author="Στάθης Καπ" w:date="2023-03-12T22:09:00Z">
            <w:rPr>
              <w:rFonts w:ascii="Cambria Math" w:eastAsiaTheme="minorEastAsia" w:hAnsi="Cambria Math"/>
              <w:highlight w:val="yellow"/>
              <w:lang w:val="el-GR"/>
              <w:rPrChange w:id="6799" w:author="Στάθης Καπ" w:date="2023-03-13T03:27:00Z">
                <w:rPr>
                  <w:rFonts w:ascii="Cambria Math" w:eastAsiaTheme="minorEastAsia" w:hAnsi="Cambria Math"/>
                  <w:lang w:val="el-GR"/>
                </w:rPr>
              </w:rPrChange>
            </w:rPr>
            <m:t>500</m:t>
          </w:ins>
        </m:r>
        <m:r>
          <w:ins w:id="6800" w:author="Στάθης Καπ" w:date="2023-03-13T03:12:00Z">
            <w:rPr>
              <w:rFonts w:ascii="Cambria Math" w:eastAsiaTheme="minorEastAsia" w:hAnsi="Cambria Math"/>
              <w:highlight w:val="yellow"/>
              <w:lang w:val="el-GR"/>
              <w:rPrChange w:id="6801" w:author="Στάθης Καπ" w:date="2023-03-13T03:27:00Z">
                <w:rPr>
                  <w:rFonts w:ascii="Cambria Math" w:eastAsiaTheme="minorEastAsia" w:hAnsi="Cambria Math"/>
                  <w:lang w:val="el-GR"/>
                </w:rPr>
              </w:rPrChange>
            </w:rPr>
            <m:t>-</m:t>
          </w:ins>
        </m:r>
        <m:r>
          <w:ins w:id="6802" w:author="Στάθης Καπ" w:date="2023-03-12T22:09:00Z">
            <w:rPr>
              <w:rFonts w:ascii="Cambria Math" w:eastAsiaTheme="minorEastAsia" w:hAnsi="Cambria Math"/>
              <w:highlight w:val="yellow"/>
              <w:lang w:val="el-GR"/>
              <w:rPrChange w:id="6803" w:author="Στάθης Καπ" w:date="2023-03-13T03:27:00Z">
                <w:rPr>
                  <w:rFonts w:ascii="Cambria Math" w:eastAsiaTheme="minorEastAsia" w:hAnsi="Cambria Math"/>
                  <w:lang w:val="el-GR"/>
                </w:rPr>
              </w:rPrChange>
            </w:rPr>
            <m:t>1000</m:t>
          </w:ins>
        </m:r>
        <m:r>
          <w:ins w:id="6804" w:author="Στάθης Καπ" w:date="2023-03-13T03:12:00Z">
            <w:rPr>
              <w:rFonts w:ascii="Cambria Math" w:eastAsiaTheme="minorEastAsia" w:hAnsi="Cambria Math"/>
              <w:highlight w:val="yellow"/>
              <w:lang w:val="el-GR"/>
              <w:rPrChange w:id="6805" w:author="Στάθης Καπ" w:date="2023-03-13T03:27:00Z">
                <w:rPr>
                  <w:rFonts w:ascii="Cambria Math" w:eastAsiaTheme="minorEastAsia" w:hAnsi="Cambria Math"/>
                  <w:lang w:val="el-GR"/>
                </w:rPr>
              </w:rPrChange>
            </w:rPr>
            <m:t>]</m:t>
          </w:ins>
        </m:r>
      </m:oMath>
      <w:ins w:id="6806" w:author="Στάθης Καπ" w:date="2023-03-12T22:09:00Z">
        <w:r w:rsidR="00B90EEE" w:rsidRPr="007E502F">
          <w:rPr>
            <w:rFonts w:eastAsiaTheme="minorEastAsia"/>
            <w:highlight w:val="yellow"/>
            <w:lang w:val="el-GR"/>
            <w:rPrChange w:id="6807" w:author="Στάθης Καπ" w:date="2023-03-13T03:27:00Z">
              <w:rPr>
                <w:rFonts w:eastAsiaTheme="minorEastAsia"/>
              </w:rPr>
            </w:rPrChange>
          </w:rPr>
          <w:t xml:space="preserve"> </w:t>
        </w:r>
        <w:r w:rsidR="00B90EEE" w:rsidRPr="007E502F">
          <w:rPr>
            <w:rFonts w:eastAsiaTheme="minorEastAsia"/>
            <w:highlight w:val="yellow"/>
            <w:lang w:val="el-GR"/>
            <w:rPrChange w:id="6808" w:author="Στάθης Καπ" w:date="2023-03-13T03:27:00Z">
              <w:rPr>
                <w:rFonts w:eastAsiaTheme="minorEastAsia"/>
                <w:lang w:val="el-GR"/>
              </w:rPr>
            </w:rPrChange>
          </w:rPr>
          <w:t>αντίστοιχα.</w:t>
        </w:r>
      </w:ins>
      <w:ins w:id="6809" w:author="Στάθης Καπ" w:date="2023-03-12T23:27:00Z">
        <w:r w:rsidR="000A14F4" w:rsidRPr="007E502F">
          <w:rPr>
            <w:rFonts w:eastAsiaTheme="minorEastAsia"/>
            <w:highlight w:val="yellow"/>
            <w:lang w:val="el-GR"/>
            <w:rPrChange w:id="6810" w:author="Στάθης Καπ" w:date="2023-03-13T03:27:00Z">
              <w:rPr>
                <w:rFonts w:eastAsiaTheme="minorEastAsia"/>
                <w:lang w:val="el-GR"/>
              </w:rPr>
            </w:rPrChange>
          </w:rPr>
          <w:t xml:space="preserve"> Από την τελ</w:t>
        </w:r>
      </w:ins>
      <w:ins w:id="6811" w:author="Στάθης Καπ" w:date="2023-03-12T23:28:00Z">
        <w:r w:rsidR="000A14F4" w:rsidRPr="007E502F">
          <w:rPr>
            <w:rFonts w:eastAsiaTheme="minorEastAsia"/>
            <w:highlight w:val="yellow"/>
            <w:lang w:val="el-GR"/>
            <w:rPrChange w:id="6812"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6813" w:author="Στάθης Καπ" w:date="2023-03-12T22:07:00Z"/>
          <w:rFonts w:eastAsiaTheme="minorEastAsia"/>
          <w:highlight w:val="yellow"/>
          <w:lang w:val="el-GR"/>
          <w:rPrChange w:id="6814" w:author="Στάθης Καπ" w:date="2023-03-13T03:27:00Z">
            <w:rPr>
              <w:ins w:id="6815" w:author="Στάθης Καπ" w:date="2023-03-12T22:07:00Z"/>
              <w:rFonts w:eastAsiaTheme="minorEastAsia"/>
              <w:lang w:val="el-GR"/>
            </w:rPr>
          </w:rPrChange>
        </w:rPr>
      </w:pPr>
      <w:ins w:id="6816" w:author="Στάθης Καπ" w:date="2023-03-12T22:14:00Z">
        <w:r w:rsidRPr="007E502F">
          <w:rPr>
            <w:noProof/>
            <w:highlight w:val="yellow"/>
            <w:rPrChange w:id="6817"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rsidP="00B90EEE">
      <w:pPr>
        <w:rPr>
          <w:ins w:id="6818" w:author="Στάθης Καπ" w:date="2023-03-12T23:33:00Z"/>
          <w:rFonts w:eastAsiaTheme="minorEastAsia"/>
          <w:i/>
          <w:highlight w:val="yellow"/>
          <w:lang w:val="el-GR"/>
          <w:rPrChange w:id="6819" w:author="Στάθης Καπ" w:date="2023-03-13T03:27:00Z">
            <w:rPr>
              <w:ins w:id="6820" w:author="Στάθης Καπ" w:date="2023-03-12T23:33:00Z"/>
              <w:rFonts w:eastAsiaTheme="minorEastAsia"/>
              <w:lang w:val="el-GR"/>
            </w:rPr>
          </w:rPrChange>
        </w:rPr>
      </w:pPr>
      <w:ins w:id="6821" w:author="Στάθης Καπ" w:date="2023-03-12T22:10:00Z">
        <w:r w:rsidRPr="007E502F">
          <w:rPr>
            <w:rFonts w:eastAsiaTheme="minorEastAsia"/>
            <w:highlight w:val="yellow"/>
            <w:lang w:val="el-GR"/>
            <w:rPrChange w:id="6822" w:author="Στάθης Καπ" w:date="2023-03-13T03:27:00Z">
              <w:rPr>
                <w:rFonts w:eastAsiaTheme="minorEastAsia"/>
                <w:lang w:val="el-GR"/>
              </w:rPr>
            </w:rPrChange>
          </w:rPr>
          <w:t xml:space="preserve">Επίσης έστω </w:t>
        </w:r>
      </w:ins>
      <w:ins w:id="6823" w:author="Στάθης Καπ" w:date="2023-03-12T22:11:00Z">
        <w:r w:rsidRPr="007E502F">
          <w:rPr>
            <w:rFonts w:eastAsiaTheme="minorEastAsia"/>
            <w:highlight w:val="yellow"/>
            <w:lang w:val="el-GR"/>
            <w:rPrChange w:id="6824" w:author="Στάθης Καπ" w:date="2023-03-13T03:27:00Z">
              <w:rPr>
                <w:rFonts w:eastAsiaTheme="minorEastAsia"/>
                <w:lang w:val="el-GR"/>
              </w:rPr>
            </w:rPrChange>
          </w:rPr>
          <w:t xml:space="preserve">πως για τις ώρες </w:t>
        </w:r>
      </w:ins>
      <w:ins w:id="6825" w:author="Στάθης Καπ" w:date="2023-03-12T22:12:00Z">
        <w:r w:rsidRPr="007E502F">
          <w:rPr>
            <w:rFonts w:eastAsiaTheme="minorEastAsia"/>
            <w:highlight w:val="yellow"/>
            <w:lang w:val="el-GR"/>
            <w:rPrChange w:id="6826"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6827" w:author="Στάθης Καπ" w:date="2023-03-12T22:12:00Z">
            <w:rPr>
              <w:rFonts w:ascii="Cambria Math" w:eastAsiaTheme="minorEastAsia" w:hAnsi="Cambria Math"/>
              <w:highlight w:val="yellow"/>
              <w:lang w:val="el-GR"/>
              <w:rPrChange w:id="6828" w:author="Στάθης Καπ" w:date="2023-03-13T03:27:00Z">
                <w:rPr>
                  <w:rFonts w:ascii="Cambria Math" w:eastAsiaTheme="minorEastAsia" w:hAnsi="Cambria Math"/>
                  <w:lang w:val="el-GR"/>
                </w:rPr>
              </w:rPrChange>
            </w:rPr>
            <m:t>topt</m:t>
          </w:ins>
        </m:r>
        <m:sSub>
          <m:sSubPr>
            <m:ctrlPr>
              <w:ins w:id="6829" w:author="Στάθης Καπ" w:date="2023-03-12T22:12:00Z">
                <w:rPr>
                  <w:rFonts w:ascii="Cambria Math" w:eastAsiaTheme="minorEastAsia" w:hAnsi="Cambria Math"/>
                  <w:i/>
                  <w:highlight w:val="yellow"/>
                  <w:lang w:val="el-GR"/>
                  <w:rPrChange w:id="6830" w:author="Στάθης Καπ" w:date="2023-03-13T03:27:00Z">
                    <w:rPr>
                      <w:rFonts w:ascii="Cambria Math" w:eastAsiaTheme="minorEastAsia" w:hAnsi="Cambria Math"/>
                      <w:i/>
                      <w:lang w:val="el-GR"/>
                    </w:rPr>
                  </w:rPrChange>
                </w:rPr>
              </w:ins>
            </m:ctrlPr>
          </m:sSubPr>
          <m:e>
            <m:r>
              <w:ins w:id="6831" w:author="Στάθης Καπ" w:date="2023-03-12T22:12:00Z">
                <w:rPr>
                  <w:rFonts w:ascii="Cambria Math" w:eastAsiaTheme="minorEastAsia" w:hAnsi="Cambria Math"/>
                  <w:highlight w:val="yellow"/>
                  <w:lang w:val="el-GR"/>
                  <w:rPrChange w:id="6832" w:author="Στάθης Καπ" w:date="2023-03-13T03:27:00Z">
                    <w:rPr>
                      <w:rFonts w:ascii="Cambria Math" w:eastAsiaTheme="minorEastAsia" w:hAnsi="Cambria Math"/>
                      <w:lang w:val="el-GR"/>
                    </w:rPr>
                  </w:rPrChange>
                </w:rPr>
                <m:t>w</m:t>
              </w:ins>
            </m:r>
          </m:e>
          <m:sub>
            <m:r>
              <w:ins w:id="6833" w:author="Στάθης Καπ" w:date="2023-03-12T22:12:00Z">
                <w:rPr>
                  <w:rFonts w:ascii="Cambria Math" w:eastAsiaTheme="minorEastAsia" w:hAnsi="Cambria Math"/>
                  <w:highlight w:val="yellow"/>
                  <w:lang w:val="el-GR"/>
                  <w:rPrChange w:id="6834" w:author="Στάθης Καπ" w:date="2023-03-13T03:27:00Z">
                    <w:rPr>
                      <w:rFonts w:ascii="Cambria Math" w:eastAsiaTheme="minorEastAsia" w:hAnsi="Cambria Math"/>
                      <w:lang w:val="el-GR"/>
                    </w:rPr>
                  </w:rPrChange>
                </w:rPr>
                <m:t>b</m:t>
              </w:ins>
            </m:r>
          </m:sub>
        </m:sSub>
      </m:oMath>
      <w:ins w:id="6835" w:author="Στάθης Καπ" w:date="2023-03-12T22:12:00Z">
        <w:r w:rsidRPr="007E502F">
          <w:rPr>
            <w:rFonts w:eastAsiaTheme="minorEastAsia"/>
            <w:highlight w:val="yellow"/>
            <w:lang w:val="el-GR"/>
            <w:rPrChange w:id="6836" w:author="Στάθης Καπ" w:date="2023-03-13T03:27:00Z">
              <w:rPr>
                <w:rFonts w:eastAsiaTheme="minorEastAsia"/>
                <w:lang w:val="el-GR"/>
              </w:rPr>
            </w:rPrChange>
          </w:rPr>
          <w:t xml:space="preserve"> ισχύει πως </w:t>
        </w:r>
      </w:ins>
      <m:oMath>
        <m:r>
          <w:ins w:id="6837" w:author="Στάθης Καπ" w:date="2023-03-12T22:12:00Z">
            <w:rPr>
              <w:rFonts w:ascii="Cambria Math" w:eastAsiaTheme="minorEastAsia" w:hAnsi="Cambria Math"/>
              <w:highlight w:val="yellow"/>
              <w:lang w:val="el-GR"/>
              <w:rPrChange w:id="6838" w:author="Στάθης Καπ" w:date="2023-03-13T03:27:00Z">
                <w:rPr>
                  <w:rFonts w:ascii="Cambria Math" w:eastAsiaTheme="minorEastAsia" w:hAnsi="Cambria Math"/>
                  <w:lang w:val="el-GR"/>
                </w:rPr>
              </w:rPrChange>
            </w:rPr>
            <m:t>depTim</m:t>
          </w:ins>
        </m:r>
        <m:sSub>
          <m:sSubPr>
            <m:ctrlPr>
              <w:ins w:id="6839" w:author="Στάθης Καπ" w:date="2023-03-12T22:12:00Z">
                <w:rPr>
                  <w:rFonts w:ascii="Cambria Math" w:eastAsiaTheme="minorEastAsia" w:hAnsi="Cambria Math"/>
                  <w:i/>
                  <w:highlight w:val="yellow"/>
                  <w:lang w:val="el-GR"/>
                  <w:rPrChange w:id="6840" w:author="Στάθης Καπ" w:date="2023-03-13T03:27:00Z">
                    <w:rPr>
                      <w:rFonts w:ascii="Cambria Math" w:eastAsiaTheme="minorEastAsia" w:hAnsi="Cambria Math"/>
                      <w:i/>
                      <w:lang w:val="el-GR"/>
                    </w:rPr>
                  </w:rPrChange>
                </w:rPr>
              </w:ins>
            </m:ctrlPr>
          </m:sSubPr>
          <m:e>
            <m:r>
              <w:ins w:id="6841" w:author="Στάθης Καπ" w:date="2023-03-12T22:12:00Z">
                <w:rPr>
                  <w:rFonts w:ascii="Cambria Math" w:eastAsiaTheme="minorEastAsia" w:hAnsi="Cambria Math"/>
                  <w:highlight w:val="yellow"/>
                  <w:lang w:val="el-GR"/>
                  <w:rPrChange w:id="6842" w:author="Στάθης Καπ" w:date="2023-03-13T03:27:00Z">
                    <w:rPr>
                      <w:rFonts w:ascii="Cambria Math" w:eastAsiaTheme="minorEastAsia" w:hAnsi="Cambria Math"/>
                      <w:lang w:val="el-GR"/>
                    </w:rPr>
                  </w:rPrChange>
                </w:rPr>
                <m:t>e</m:t>
              </w:ins>
            </m:r>
          </m:e>
          <m:sub>
            <m:r>
              <w:ins w:id="6843" w:author="Στάθης Καπ" w:date="2023-03-12T22:12:00Z">
                <w:rPr>
                  <w:rFonts w:ascii="Cambria Math" w:eastAsiaTheme="minorEastAsia" w:hAnsi="Cambria Math"/>
                  <w:highlight w:val="yellow"/>
                  <w:lang w:val="el-GR"/>
                  <w:rPrChange w:id="6844" w:author="Στάθης Καπ" w:date="2023-03-13T03:27:00Z">
                    <w:rPr>
                      <w:rFonts w:ascii="Cambria Math" w:eastAsiaTheme="minorEastAsia" w:hAnsi="Cambria Math"/>
                      <w:lang w:val="el-GR"/>
                    </w:rPr>
                  </w:rPrChange>
                </w:rPr>
                <m:t>k</m:t>
              </w:ins>
            </m:r>
          </m:sub>
        </m:sSub>
        <m:r>
          <w:ins w:id="6845" w:author="Στάθης Καπ" w:date="2023-03-12T22:12:00Z">
            <w:rPr>
              <w:rFonts w:ascii="Cambria Math" w:eastAsiaTheme="minorEastAsia" w:hAnsi="Cambria Math"/>
              <w:highlight w:val="yellow"/>
              <w:lang w:val="el-GR"/>
              <w:rPrChange w:id="6846" w:author="Στάθης Καπ" w:date="2023-03-13T03:27:00Z">
                <w:rPr>
                  <w:rFonts w:ascii="Cambria Math" w:eastAsiaTheme="minorEastAsia" w:hAnsi="Cambria Math"/>
                  <w:lang w:val="el-GR"/>
                </w:rPr>
              </w:rPrChange>
            </w:rPr>
            <m:t>=970</m:t>
          </w:ins>
        </m:r>
      </m:oMath>
      <w:ins w:id="6847" w:author="Στάθης Καπ" w:date="2023-03-12T22:12:00Z">
        <w:r w:rsidRPr="007E502F">
          <w:rPr>
            <w:rFonts w:eastAsiaTheme="minorEastAsia"/>
            <w:highlight w:val="yellow"/>
            <w:lang w:val="el-GR"/>
            <w:rPrChange w:id="6848" w:author="Στάθης Καπ" w:date="2023-03-13T03:27:00Z">
              <w:rPr>
                <w:rFonts w:eastAsiaTheme="minorEastAsia"/>
              </w:rPr>
            </w:rPrChange>
          </w:rPr>
          <w:t xml:space="preserve"> </w:t>
        </w:r>
        <w:r w:rsidRPr="007E502F">
          <w:rPr>
            <w:rFonts w:eastAsiaTheme="minorEastAsia"/>
            <w:highlight w:val="yellow"/>
            <w:lang w:val="el-GR"/>
            <w:rPrChange w:id="6849" w:author="Στάθης Καπ" w:date="2023-03-13T03:27:00Z">
              <w:rPr>
                <w:rFonts w:eastAsiaTheme="minorEastAsia"/>
                <w:lang w:val="el-GR"/>
              </w:rPr>
            </w:rPrChange>
          </w:rPr>
          <w:t xml:space="preserve">και </w:t>
        </w:r>
      </w:ins>
      <m:oMath>
        <m:r>
          <w:ins w:id="6850" w:author="Στάθης Καπ" w:date="2023-03-12T22:12:00Z">
            <w:rPr>
              <w:rFonts w:ascii="Cambria Math" w:eastAsiaTheme="minorEastAsia" w:hAnsi="Cambria Math"/>
              <w:highlight w:val="yellow"/>
              <w:lang w:val="el-GR"/>
              <w:rPrChange w:id="6851" w:author="Στάθης Καπ" w:date="2023-03-13T03:27:00Z">
                <w:rPr>
                  <w:rFonts w:ascii="Cambria Math" w:eastAsiaTheme="minorEastAsia" w:hAnsi="Cambria Math"/>
                  <w:lang w:val="el-GR"/>
                </w:rPr>
              </w:rPrChange>
            </w:rPr>
            <m:t>depTim</m:t>
          </w:ins>
        </m:r>
        <m:sSub>
          <m:sSubPr>
            <m:ctrlPr>
              <w:ins w:id="6852" w:author="Στάθης Καπ" w:date="2023-03-12T22:12:00Z">
                <w:rPr>
                  <w:rFonts w:ascii="Cambria Math" w:eastAsiaTheme="minorEastAsia" w:hAnsi="Cambria Math"/>
                  <w:i/>
                  <w:highlight w:val="yellow"/>
                  <w:lang w:val="el-GR"/>
                  <w:rPrChange w:id="6853" w:author="Στάθης Καπ" w:date="2023-03-13T03:27:00Z">
                    <w:rPr>
                      <w:rFonts w:ascii="Cambria Math" w:eastAsiaTheme="minorEastAsia" w:hAnsi="Cambria Math"/>
                      <w:i/>
                      <w:lang w:val="el-GR"/>
                    </w:rPr>
                  </w:rPrChange>
                </w:rPr>
              </w:ins>
            </m:ctrlPr>
          </m:sSubPr>
          <m:e>
            <m:r>
              <w:ins w:id="6854" w:author="Στάθης Καπ" w:date="2023-03-12T22:12:00Z">
                <w:rPr>
                  <w:rFonts w:ascii="Cambria Math" w:eastAsiaTheme="minorEastAsia" w:hAnsi="Cambria Math"/>
                  <w:highlight w:val="yellow"/>
                  <w:lang w:val="el-GR"/>
                  <w:rPrChange w:id="6855" w:author="Στάθης Καπ" w:date="2023-03-13T03:27:00Z">
                    <w:rPr>
                      <w:rFonts w:ascii="Cambria Math" w:eastAsiaTheme="minorEastAsia" w:hAnsi="Cambria Math"/>
                      <w:lang w:val="el-GR"/>
                    </w:rPr>
                  </w:rPrChange>
                </w:rPr>
                <m:t>e</m:t>
              </w:ins>
            </m:r>
          </m:e>
          <m:sub>
            <m:r>
              <w:ins w:id="6856" w:author="Στάθης Καπ" w:date="2023-03-12T22:12:00Z">
                <w:rPr>
                  <w:rFonts w:ascii="Cambria Math" w:eastAsiaTheme="minorEastAsia" w:hAnsi="Cambria Math"/>
                  <w:highlight w:val="yellow"/>
                  <w:lang w:val="el-GR"/>
                  <w:rPrChange w:id="6857" w:author="Στάθης Καπ" w:date="2023-03-13T03:27:00Z">
                    <w:rPr>
                      <w:rFonts w:ascii="Cambria Math" w:eastAsiaTheme="minorEastAsia" w:hAnsi="Cambria Math"/>
                      <w:lang w:val="el-GR"/>
                    </w:rPr>
                  </w:rPrChange>
                </w:rPr>
                <m:t>m</m:t>
              </w:ins>
            </m:r>
          </m:sub>
        </m:sSub>
        <m:r>
          <w:ins w:id="6858" w:author="Στάθης Καπ" w:date="2023-03-12T22:12:00Z">
            <w:rPr>
              <w:rFonts w:ascii="Cambria Math" w:eastAsiaTheme="minorEastAsia" w:hAnsi="Cambria Math"/>
              <w:highlight w:val="yellow"/>
              <w:lang w:val="el-GR"/>
              <w:rPrChange w:id="6859" w:author="Στάθης Καπ" w:date="2023-03-13T03:27:00Z">
                <w:rPr>
                  <w:rFonts w:ascii="Cambria Math" w:eastAsiaTheme="minorEastAsia" w:hAnsi="Cambria Math"/>
                  <w:lang w:val="el-GR"/>
                </w:rPr>
              </w:rPrChange>
            </w:rPr>
            <m:t>=950</m:t>
          </w:ins>
        </m:r>
      </m:oMath>
      <w:ins w:id="6860" w:author="Στάθης Καπ" w:date="2023-03-12T22:12:00Z">
        <w:r w:rsidRPr="007E502F">
          <w:rPr>
            <w:rFonts w:eastAsiaTheme="minorEastAsia"/>
            <w:highlight w:val="yellow"/>
            <w:lang w:val="el-GR"/>
            <w:rPrChange w:id="6861" w:author="Στάθης Καπ" w:date="2023-03-13T03:27:00Z">
              <w:rPr>
                <w:rFonts w:eastAsiaTheme="minorEastAsia"/>
              </w:rPr>
            </w:rPrChange>
          </w:rPr>
          <w:t xml:space="preserve">. </w:t>
        </w:r>
      </w:ins>
      <w:ins w:id="6862" w:author="Στάθης Καπ" w:date="2023-03-12T23:28:00Z">
        <w:r w:rsidR="000A14F4" w:rsidRPr="007E502F">
          <w:rPr>
            <w:rFonts w:eastAsiaTheme="minorEastAsia"/>
            <w:highlight w:val="yellow"/>
            <w:lang w:val="el-GR"/>
            <w:rPrChange w:id="6863" w:author="Στάθης Καπ" w:date="2023-03-13T03:27:00Z">
              <w:rPr>
                <w:rFonts w:eastAsiaTheme="minorEastAsia"/>
                <w:lang w:val="el-GR"/>
              </w:rPr>
            </w:rPrChange>
          </w:rPr>
          <w:t>Όπως αναφέρθηκε στην υποενότητα 4.3.</w:t>
        </w:r>
      </w:ins>
      <w:ins w:id="6864" w:author="Στάθης Καπ" w:date="2023-03-12T23:29:00Z">
        <w:r w:rsidR="000A14F4" w:rsidRPr="007E502F">
          <w:rPr>
            <w:rFonts w:eastAsiaTheme="minorEastAsia"/>
            <w:highlight w:val="yellow"/>
            <w:lang w:val="el-GR"/>
            <w:rPrChange w:id="6865" w:author="Στάθης Καπ" w:date="2023-03-13T03:27:00Z">
              <w:rPr>
                <w:rFonts w:eastAsiaTheme="minorEastAsia"/>
                <w:lang w:val="el-GR"/>
              </w:rPr>
            </w:rPrChange>
          </w:rPr>
          <w:t xml:space="preserve">2, πριν την φάση της τοπικής αναζήτησης για το </w:t>
        </w:r>
      </w:ins>
      <m:oMath>
        <m:r>
          <w:ins w:id="6866" w:author="Στάθης Καπ" w:date="2023-03-12T23:29:00Z">
            <w:rPr>
              <w:rFonts w:ascii="Cambria Math" w:eastAsiaTheme="minorEastAsia" w:hAnsi="Cambria Math"/>
              <w:highlight w:val="yellow"/>
              <w:lang w:val="el-GR"/>
              <w:rPrChange w:id="6867" w:author="Στάθης Καπ" w:date="2023-03-13T03:27:00Z">
                <w:rPr>
                  <w:rFonts w:ascii="Cambria Math" w:eastAsiaTheme="minorEastAsia" w:hAnsi="Cambria Math"/>
                  <w:lang w:val="el-GR"/>
                </w:rPr>
              </w:rPrChange>
            </w:rPr>
            <m:t>topt</m:t>
          </w:ins>
        </m:r>
        <m:sSub>
          <m:sSubPr>
            <m:ctrlPr>
              <w:ins w:id="6868" w:author="Στάθης Καπ" w:date="2023-03-12T23:29:00Z">
                <w:rPr>
                  <w:rFonts w:ascii="Cambria Math" w:eastAsiaTheme="minorEastAsia" w:hAnsi="Cambria Math"/>
                  <w:i/>
                  <w:highlight w:val="yellow"/>
                  <w:lang w:val="el-GR"/>
                  <w:rPrChange w:id="6869" w:author="Στάθης Καπ" w:date="2023-03-13T03:27:00Z">
                    <w:rPr>
                      <w:rFonts w:ascii="Cambria Math" w:eastAsiaTheme="minorEastAsia" w:hAnsi="Cambria Math"/>
                      <w:i/>
                      <w:lang w:val="el-GR"/>
                    </w:rPr>
                  </w:rPrChange>
                </w:rPr>
              </w:ins>
            </m:ctrlPr>
          </m:sSubPr>
          <m:e>
            <m:r>
              <w:ins w:id="6870" w:author="Στάθης Καπ" w:date="2023-03-12T23:29:00Z">
                <w:rPr>
                  <w:rFonts w:ascii="Cambria Math" w:eastAsiaTheme="minorEastAsia" w:hAnsi="Cambria Math"/>
                  <w:highlight w:val="yellow"/>
                  <w:lang w:val="el-GR"/>
                  <w:rPrChange w:id="6871" w:author="Στάθης Καπ" w:date="2023-03-13T03:27:00Z">
                    <w:rPr>
                      <w:rFonts w:ascii="Cambria Math" w:eastAsiaTheme="minorEastAsia" w:hAnsi="Cambria Math"/>
                      <w:lang w:val="el-GR"/>
                    </w:rPr>
                  </w:rPrChange>
                </w:rPr>
                <m:t>w</m:t>
              </w:ins>
            </m:r>
          </m:e>
          <m:sub>
            <m:r>
              <w:ins w:id="6872" w:author="Στάθης Καπ" w:date="2023-03-12T23:29:00Z">
                <w:rPr>
                  <w:rFonts w:ascii="Cambria Math" w:eastAsiaTheme="minorEastAsia" w:hAnsi="Cambria Math"/>
                  <w:highlight w:val="yellow"/>
                  <w:lang w:val="el-GR"/>
                  <w:rPrChange w:id="6873" w:author="Στάθης Καπ" w:date="2023-03-13T03:27:00Z">
                    <w:rPr>
                      <w:rFonts w:ascii="Cambria Math" w:eastAsiaTheme="minorEastAsia" w:hAnsi="Cambria Math"/>
                      <w:lang w:val="el-GR"/>
                    </w:rPr>
                  </w:rPrChange>
                </w:rPr>
                <m:t>b</m:t>
              </w:ins>
            </m:r>
          </m:sub>
        </m:sSub>
      </m:oMath>
      <w:ins w:id="6874" w:author="Στάθης Καπ" w:date="2023-03-12T23:29:00Z">
        <w:r w:rsidR="000A14F4" w:rsidRPr="007E502F">
          <w:rPr>
            <w:rFonts w:eastAsiaTheme="minorEastAsia"/>
            <w:highlight w:val="yellow"/>
            <w:lang w:val="el-GR"/>
            <w:rPrChange w:id="6875" w:author="Στάθης Καπ" w:date="2023-03-13T03:27:00Z">
              <w:rPr>
                <w:rFonts w:eastAsiaTheme="minorEastAsia"/>
                <w:lang w:val="el-GR"/>
              </w:rPr>
            </w:rPrChange>
          </w:rPr>
          <w:t>, προστέθηκαν τεχνητοί αρ</w:t>
        </w:r>
      </w:ins>
      <w:ins w:id="6876" w:author="Στάθης Καπ" w:date="2023-03-12T23:30:00Z">
        <w:r w:rsidR="000A14F4" w:rsidRPr="007E502F">
          <w:rPr>
            <w:rFonts w:eastAsiaTheme="minorEastAsia"/>
            <w:highlight w:val="yellow"/>
            <w:lang w:val="el-GR"/>
            <w:rPrChange w:id="6877"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6878" w:author="Στάθης Καπ" w:date="2023-03-13T03:27:00Z">
              <w:rPr>
                <w:rFonts w:eastAsiaTheme="minorEastAsia"/>
              </w:rPr>
            </w:rPrChange>
          </w:rPr>
          <w:t>g</w:t>
        </w:r>
        <w:r w:rsidR="000A14F4" w:rsidRPr="007E502F">
          <w:rPr>
            <w:rFonts w:eastAsiaTheme="minorEastAsia"/>
            <w:highlight w:val="yellow"/>
            <w:lang w:val="el-GR"/>
            <w:rPrChange w:id="6879" w:author="Στάθης Καπ" w:date="2023-03-13T03:27:00Z">
              <w:rPr>
                <w:rFonts w:eastAsiaTheme="minorEastAsia"/>
              </w:rPr>
            </w:rPrChange>
          </w:rPr>
          <w:t xml:space="preserve">’ </w:t>
        </w:r>
        <w:r w:rsidR="000A14F4" w:rsidRPr="007E502F">
          <w:rPr>
            <w:rFonts w:eastAsiaTheme="minorEastAsia"/>
            <w:highlight w:val="yellow"/>
            <w:lang w:val="el-GR"/>
            <w:rPrChange w:id="6880" w:author="Στάθης Καπ" w:date="2023-03-13T03:27:00Z">
              <w:rPr>
                <w:rFonts w:eastAsiaTheme="minorEastAsia"/>
                <w:lang w:val="el-GR"/>
              </w:rPr>
            </w:rPrChange>
          </w:rPr>
          <w:t xml:space="preserve">και </w:t>
        </w:r>
        <w:r w:rsidR="000A14F4" w:rsidRPr="007E502F">
          <w:rPr>
            <w:rFonts w:eastAsiaTheme="minorEastAsia"/>
            <w:highlight w:val="yellow"/>
            <w:rPrChange w:id="6881" w:author="Στάθης Καπ" w:date="2023-03-13T03:27:00Z">
              <w:rPr>
                <w:rFonts w:eastAsiaTheme="minorEastAsia"/>
              </w:rPr>
            </w:rPrChange>
          </w:rPr>
          <w:t>u</w:t>
        </w:r>
        <w:r w:rsidR="000A14F4" w:rsidRPr="007E502F">
          <w:rPr>
            <w:rFonts w:eastAsiaTheme="minorEastAsia"/>
            <w:highlight w:val="yellow"/>
            <w:lang w:val="el-GR"/>
            <w:rPrChange w:id="6882" w:author="Στάθης Καπ" w:date="2023-03-13T03:27:00Z">
              <w:rPr>
                <w:rFonts w:eastAsiaTheme="minorEastAsia"/>
              </w:rPr>
            </w:rPrChange>
          </w:rPr>
          <w:t xml:space="preserve">’ </w:t>
        </w:r>
        <w:r w:rsidR="000A14F4" w:rsidRPr="007E502F">
          <w:rPr>
            <w:rFonts w:eastAsiaTheme="minorEastAsia"/>
            <w:highlight w:val="yellow"/>
            <w:lang w:val="el-GR"/>
            <w:rPrChange w:id="6883" w:author="Στάθης Καπ" w:date="2023-03-13T03:27:00Z">
              <w:rPr>
                <w:rFonts w:eastAsiaTheme="minorEastAsia"/>
                <w:lang w:val="el-GR"/>
              </w:rPr>
            </w:rPrChange>
          </w:rPr>
          <w:t>για τις δυο διαδρομές</w:t>
        </w:r>
      </w:ins>
      <w:ins w:id="6884" w:author="Στάθης Καπ" w:date="2023-03-12T23:34:00Z">
        <w:r w:rsidR="00070842" w:rsidRPr="007E502F">
          <w:rPr>
            <w:rFonts w:eastAsiaTheme="minorEastAsia"/>
            <w:highlight w:val="yellow"/>
            <w:lang w:val="el-GR"/>
            <w:rPrChange w:id="6885" w:author="Στάθης Καπ" w:date="2023-03-13T03:27:00Z">
              <w:rPr>
                <w:rFonts w:eastAsiaTheme="minorEastAsia"/>
              </w:rPr>
            </w:rPrChange>
          </w:rPr>
          <w:t xml:space="preserve"> </w:t>
        </w:r>
      </w:ins>
      <w:ins w:id="6886" w:author="Στάθης Καπ" w:date="2023-03-12T23:35:00Z">
        <w:r w:rsidR="00070842" w:rsidRPr="007E502F">
          <w:rPr>
            <w:rFonts w:eastAsiaTheme="minorEastAsia"/>
            <w:highlight w:val="yellow"/>
            <w:lang w:val="el-GR"/>
            <w:rPrChange w:id="6887" w:author="Στάθης Καπ" w:date="2023-03-13T03:27:00Z">
              <w:rPr>
                <w:rFonts w:eastAsiaTheme="minorEastAsia"/>
                <w:lang w:val="el-GR"/>
              </w:rPr>
            </w:rPrChange>
          </w:rPr>
          <w:t>οι οποίοι</w:t>
        </w:r>
      </w:ins>
      <w:ins w:id="6888" w:author="Στάθης Καπ" w:date="2023-03-12T23:34:00Z">
        <w:r w:rsidR="00070842" w:rsidRPr="007E502F">
          <w:rPr>
            <w:rFonts w:eastAsiaTheme="minorEastAsia"/>
            <w:highlight w:val="yellow"/>
            <w:lang w:val="el-GR"/>
            <w:rPrChange w:id="6889" w:author="Στάθης Καπ" w:date="2023-03-13T03:27:00Z">
              <w:rPr>
                <w:rFonts w:eastAsiaTheme="minorEastAsia"/>
                <w:lang w:val="el-GR"/>
              </w:rPr>
            </w:rPrChange>
          </w:rPr>
          <w:t xml:space="preserve"> μετά την φάση της κατασκευής αφαιρέθηκαν</w:t>
        </w:r>
      </w:ins>
      <w:ins w:id="6890" w:author="Στάθης Καπ" w:date="2023-03-12T23:30:00Z">
        <w:r w:rsidR="000A14F4" w:rsidRPr="007E502F">
          <w:rPr>
            <w:rFonts w:eastAsiaTheme="minorEastAsia"/>
            <w:highlight w:val="yellow"/>
            <w:lang w:val="el-GR"/>
            <w:rPrChange w:id="6891" w:author="Στάθης Καπ" w:date="2023-03-13T03:27:00Z">
              <w:rPr>
                <w:rFonts w:eastAsiaTheme="minorEastAsia"/>
                <w:lang w:val="el-GR"/>
              </w:rPr>
            </w:rPrChange>
          </w:rPr>
          <w:t>.</w:t>
        </w:r>
      </w:ins>
      <w:ins w:id="6892" w:author="Στάθης Καπ" w:date="2023-03-12T23:35:00Z">
        <w:r w:rsidR="00070842" w:rsidRPr="007E502F">
          <w:rPr>
            <w:rFonts w:eastAsiaTheme="minorEastAsia"/>
            <w:highlight w:val="yellow"/>
            <w:lang w:val="el-GR"/>
            <w:rPrChange w:id="6893" w:author="Στάθης Καπ" w:date="2023-03-13T03:27:00Z">
              <w:rPr>
                <w:rFonts w:eastAsiaTheme="minorEastAsia"/>
                <w:lang w:val="el-GR"/>
              </w:rPr>
            </w:rPrChange>
          </w:rPr>
          <w:t xml:space="preserve"> </w:t>
        </w:r>
      </w:ins>
      <w:ins w:id="6894" w:author="Στάθης Καπ" w:date="2023-03-12T23:34:00Z">
        <w:r w:rsidR="00070842" w:rsidRPr="007E502F">
          <w:rPr>
            <w:rFonts w:eastAsiaTheme="minorEastAsia"/>
            <w:highlight w:val="yellow"/>
            <w:lang w:val="el-GR"/>
            <w:rPrChange w:id="6895" w:author="Στάθης Καπ" w:date="2023-03-13T03:27:00Z">
              <w:rPr>
                <w:rFonts w:eastAsiaTheme="minorEastAsia"/>
                <w:lang w:val="el-GR"/>
              </w:rPr>
            </w:rPrChange>
          </w:rPr>
          <w:t xml:space="preserve">Επειδή όμως ισχύει </w:t>
        </w:r>
      </w:ins>
      <m:oMath>
        <m:r>
          <w:ins w:id="6896" w:author="Στάθης Καπ" w:date="2023-03-12T23:34:00Z">
            <w:rPr>
              <w:rFonts w:ascii="Cambria Math" w:eastAsiaTheme="minorEastAsia" w:hAnsi="Cambria Math"/>
              <w:highlight w:val="yellow"/>
              <w:lang w:val="el-GR"/>
              <w:rPrChange w:id="6897" w:author="Στάθης Καπ" w:date="2023-03-13T03:27:00Z">
                <w:rPr>
                  <w:rFonts w:ascii="Cambria Math" w:eastAsiaTheme="minorEastAsia" w:hAnsi="Cambria Math"/>
                  <w:lang w:val="el-GR"/>
                </w:rPr>
              </w:rPrChange>
            </w:rPr>
            <m:t>depTim</m:t>
          </w:ins>
        </m:r>
        <m:sSub>
          <m:sSubPr>
            <m:ctrlPr>
              <w:ins w:id="6898" w:author="Στάθης Καπ" w:date="2023-03-12T23:34:00Z">
                <w:rPr>
                  <w:rFonts w:ascii="Cambria Math" w:eastAsiaTheme="minorEastAsia" w:hAnsi="Cambria Math"/>
                  <w:i/>
                  <w:highlight w:val="yellow"/>
                  <w:lang w:val="el-GR"/>
                  <w:rPrChange w:id="6899" w:author="Στάθης Καπ" w:date="2023-03-13T03:27:00Z">
                    <w:rPr>
                      <w:rFonts w:ascii="Cambria Math" w:eastAsiaTheme="minorEastAsia" w:hAnsi="Cambria Math"/>
                      <w:i/>
                      <w:lang w:val="el-GR"/>
                    </w:rPr>
                  </w:rPrChange>
                </w:rPr>
              </w:ins>
            </m:ctrlPr>
          </m:sSubPr>
          <m:e>
            <m:r>
              <w:ins w:id="6900" w:author="Στάθης Καπ" w:date="2023-03-12T23:34:00Z">
                <w:rPr>
                  <w:rFonts w:ascii="Cambria Math" w:eastAsiaTheme="minorEastAsia" w:hAnsi="Cambria Math"/>
                  <w:highlight w:val="yellow"/>
                  <w:lang w:val="el-GR"/>
                  <w:rPrChange w:id="6901" w:author="Στάθης Καπ" w:date="2023-03-13T03:27:00Z">
                    <w:rPr>
                      <w:rFonts w:ascii="Cambria Math" w:eastAsiaTheme="minorEastAsia" w:hAnsi="Cambria Math"/>
                      <w:lang w:val="el-GR"/>
                    </w:rPr>
                  </w:rPrChange>
                </w:rPr>
                <m:t>e</m:t>
              </w:ins>
            </m:r>
          </m:e>
          <m:sub>
            <m:r>
              <w:ins w:id="6902" w:author="Στάθης Καπ" w:date="2023-03-12T23:34:00Z">
                <w:rPr>
                  <w:rFonts w:ascii="Cambria Math" w:eastAsiaTheme="minorEastAsia" w:hAnsi="Cambria Math"/>
                  <w:highlight w:val="yellow"/>
                  <w:lang w:val="el-GR"/>
                  <w:rPrChange w:id="6903" w:author="Στάθης Καπ" w:date="2023-03-13T03:27:00Z">
                    <w:rPr>
                      <w:rFonts w:ascii="Cambria Math" w:eastAsiaTheme="minorEastAsia" w:hAnsi="Cambria Math"/>
                      <w:lang w:val="el-GR"/>
                    </w:rPr>
                  </w:rPrChange>
                </w:rPr>
                <m:t>g</m:t>
              </w:ins>
            </m:r>
            <m:r>
              <w:ins w:id="6904" w:author="Στάθης Καπ" w:date="2023-03-12T23:35:00Z">
                <w:rPr>
                  <w:rFonts w:ascii="Cambria Math" w:eastAsiaTheme="minorEastAsia" w:hAnsi="Cambria Math"/>
                  <w:highlight w:val="yellow"/>
                  <w:lang w:val="el-GR"/>
                  <w:rPrChange w:id="6905" w:author="Στάθης Καπ" w:date="2023-03-13T03:27:00Z">
                    <w:rPr>
                      <w:rFonts w:ascii="Cambria Math" w:eastAsiaTheme="minorEastAsia" w:hAnsi="Cambria Math"/>
                      <w:lang w:val="el-GR"/>
                    </w:rPr>
                  </w:rPrChange>
                </w:rPr>
                <m:t>'</m:t>
              </w:ins>
            </m:r>
          </m:sub>
        </m:sSub>
        <m:r>
          <w:ins w:id="6906" w:author="Στάθης Καπ" w:date="2023-03-12T23:35:00Z">
            <w:rPr>
              <w:rFonts w:ascii="Cambria Math" w:eastAsiaTheme="minorEastAsia" w:hAnsi="Cambria Math"/>
              <w:highlight w:val="yellow"/>
              <w:lang w:val="el-GR"/>
              <w:rPrChange w:id="6907" w:author="Στάθης Καπ" w:date="2023-03-13T03:27:00Z">
                <w:rPr>
                  <w:rFonts w:ascii="Cambria Math" w:eastAsiaTheme="minorEastAsia" w:hAnsi="Cambria Math"/>
                  <w:lang w:val="el-GR"/>
                </w:rPr>
              </w:rPrChange>
            </w:rPr>
            <m:t>≥depTim</m:t>
          </w:ins>
        </m:r>
        <m:sSub>
          <m:sSubPr>
            <m:ctrlPr>
              <w:ins w:id="6908" w:author="Στάθης Καπ" w:date="2023-03-12T23:35:00Z">
                <w:rPr>
                  <w:rFonts w:ascii="Cambria Math" w:eastAsiaTheme="minorEastAsia" w:hAnsi="Cambria Math"/>
                  <w:i/>
                  <w:highlight w:val="yellow"/>
                  <w:lang w:val="el-GR"/>
                  <w:rPrChange w:id="6909" w:author="Στάθης Καπ" w:date="2023-03-13T03:27:00Z">
                    <w:rPr>
                      <w:rFonts w:ascii="Cambria Math" w:eastAsiaTheme="minorEastAsia" w:hAnsi="Cambria Math"/>
                      <w:i/>
                      <w:lang w:val="el-GR"/>
                    </w:rPr>
                  </w:rPrChange>
                </w:rPr>
              </w:ins>
            </m:ctrlPr>
          </m:sSubPr>
          <m:e>
            <m:r>
              <w:ins w:id="6910" w:author="Στάθης Καπ" w:date="2023-03-12T23:35:00Z">
                <w:rPr>
                  <w:rFonts w:ascii="Cambria Math" w:eastAsiaTheme="minorEastAsia" w:hAnsi="Cambria Math"/>
                  <w:highlight w:val="yellow"/>
                  <w:lang w:val="el-GR"/>
                  <w:rPrChange w:id="6911" w:author="Στάθης Καπ" w:date="2023-03-13T03:27:00Z">
                    <w:rPr>
                      <w:rFonts w:ascii="Cambria Math" w:eastAsiaTheme="minorEastAsia" w:hAnsi="Cambria Math"/>
                      <w:lang w:val="el-GR"/>
                    </w:rPr>
                  </w:rPrChange>
                </w:rPr>
                <m:t>e</m:t>
              </w:ins>
            </m:r>
          </m:e>
          <m:sub>
            <m:r>
              <w:ins w:id="6912" w:author="Στάθης Καπ" w:date="2023-03-12T23:35:00Z">
                <w:rPr>
                  <w:rFonts w:ascii="Cambria Math" w:eastAsiaTheme="minorEastAsia" w:hAnsi="Cambria Math"/>
                  <w:highlight w:val="yellow"/>
                  <w:lang w:val="el-GR"/>
                  <w:rPrChange w:id="6913" w:author="Στάθης Καπ" w:date="2023-03-13T03:27:00Z">
                    <w:rPr>
                      <w:rFonts w:ascii="Cambria Math" w:eastAsiaTheme="minorEastAsia" w:hAnsi="Cambria Math"/>
                      <w:lang w:val="el-GR"/>
                    </w:rPr>
                  </w:rPrChange>
                </w:rPr>
                <m:t>g</m:t>
              </w:ins>
            </m:r>
          </m:sub>
        </m:sSub>
      </m:oMath>
      <w:ins w:id="6914" w:author="Στάθης Καπ" w:date="2023-03-12T23:35:00Z">
        <w:r w:rsidR="00070842" w:rsidRPr="007E502F">
          <w:rPr>
            <w:rFonts w:eastAsiaTheme="minorEastAsia"/>
            <w:highlight w:val="yellow"/>
            <w:lang w:val="el-GR"/>
            <w:rPrChange w:id="6915" w:author="Στάθης Καπ" w:date="2023-03-13T03:27:00Z">
              <w:rPr>
                <w:rFonts w:eastAsiaTheme="minorEastAsia"/>
              </w:rPr>
            </w:rPrChange>
          </w:rPr>
          <w:t xml:space="preserve"> </w:t>
        </w:r>
        <w:r w:rsidR="00070842" w:rsidRPr="007E502F">
          <w:rPr>
            <w:rFonts w:eastAsiaTheme="minorEastAsia"/>
            <w:highlight w:val="yellow"/>
            <w:lang w:val="el-GR"/>
            <w:rPrChange w:id="6916" w:author="Στάθης Καπ" w:date="2023-03-13T03:27:00Z">
              <w:rPr>
                <w:rFonts w:eastAsiaTheme="minorEastAsia"/>
                <w:lang w:val="el-GR"/>
              </w:rPr>
            </w:rPrChange>
          </w:rPr>
          <w:t xml:space="preserve"> </w:t>
        </w:r>
      </w:ins>
      <w:ins w:id="6917" w:author="Στάθης Καπ" w:date="2023-03-12T23:37:00Z">
        <w:r w:rsidR="00070842" w:rsidRPr="007E502F">
          <w:rPr>
            <w:rFonts w:eastAsiaTheme="minorEastAsia"/>
            <w:highlight w:val="yellow"/>
            <w:lang w:val="el-GR"/>
            <w:rPrChange w:id="6918" w:author="Στάθης Καπ" w:date="2023-03-13T03:27:00Z">
              <w:rPr>
                <w:rFonts w:eastAsiaTheme="minorEastAsia"/>
                <w:lang w:val="el-GR"/>
              </w:rPr>
            </w:rPrChange>
          </w:rPr>
          <w:t xml:space="preserve">και </w:t>
        </w:r>
      </w:ins>
      <m:oMath>
        <m:r>
          <w:ins w:id="6919" w:author="Στάθης Καπ" w:date="2023-03-12T23:37:00Z">
            <w:rPr>
              <w:rFonts w:ascii="Cambria Math" w:eastAsiaTheme="minorEastAsia" w:hAnsi="Cambria Math"/>
              <w:highlight w:val="yellow"/>
              <w:lang w:val="el-GR"/>
              <w:rPrChange w:id="6920" w:author="Στάθης Καπ" w:date="2023-03-13T03:27:00Z">
                <w:rPr>
                  <w:rFonts w:ascii="Cambria Math" w:eastAsiaTheme="minorEastAsia" w:hAnsi="Cambria Math"/>
                  <w:lang w:val="el-GR"/>
                </w:rPr>
              </w:rPrChange>
            </w:rPr>
            <m:t>depTim</m:t>
          </w:ins>
        </m:r>
        <m:sSub>
          <m:sSubPr>
            <m:ctrlPr>
              <w:ins w:id="6921" w:author="Στάθης Καπ" w:date="2023-03-12T23:37:00Z">
                <w:rPr>
                  <w:rFonts w:ascii="Cambria Math" w:eastAsiaTheme="minorEastAsia" w:hAnsi="Cambria Math"/>
                  <w:i/>
                  <w:highlight w:val="yellow"/>
                  <w:lang w:val="el-GR"/>
                  <w:rPrChange w:id="6922" w:author="Στάθης Καπ" w:date="2023-03-13T03:27:00Z">
                    <w:rPr>
                      <w:rFonts w:ascii="Cambria Math" w:eastAsiaTheme="minorEastAsia" w:hAnsi="Cambria Math"/>
                      <w:i/>
                      <w:lang w:val="el-GR"/>
                    </w:rPr>
                  </w:rPrChange>
                </w:rPr>
              </w:ins>
            </m:ctrlPr>
          </m:sSubPr>
          <m:e>
            <m:r>
              <w:ins w:id="6923" w:author="Στάθης Καπ" w:date="2023-03-12T23:37:00Z">
                <w:rPr>
                  <w:rFonts w:ascii="Cambria Math" w:eastAsiaTheme="minorEastAsia" w:hAnsi="Cambria Math"/>
                  <w:highlight w:val="yellow"/>
                  <w:lang w:val="el-GR"/>
                  <w:rPrChange w:id="6924" w:author="Στάθης Καπ" w:date="2023-03-13T03:27:00Z">
                    <w:rPr>
                      <w:rFonts w:ascii="Cambria Math" w:eastAsiaTheme="minorEastAsia" w:hAnsi="Cambria Math"/>
                      <w:lang w:val="el-GR"/>
                    </w:rPr>
                  </w:rPrChange>
                </w:rPr>
                <m:t>e</m:t>
              </w:ins>
            </m:r>
          </m:e>
          <m:sub>
            <m:r>
              <w:ins w:id="6925" w:author="Στάθης Καπ" w:date="2023-03-12T23:37:00Z">
                <w:rPr>
                  <w:rFonts w:ascii="Cambria Math" w:eastAsiaTheme="minorEastAsia" w:hAnsi="Cambria Math"/>
                  <w:highlight w:val="yellow"/>
                  <w:lang w:val="el-GR"/>
                  <w:rPrChange w:id="6926" w:author="Στάθης Καπ" w:date="2023-03-13T03:27:00Z">
                    <w:rPr>
                      <w:rFonts w:ascii="Cambria Math" w:eastAsiaTheme="minorEastAsia" w:hAnsi="Cambria Math"/>
                      <w:lang w:val="el-GR"/>
                    </w:rPr>
                  </w:rPrChange>
                </w:rPr>
                <m:t>u'</m:t>
              </w:ins>
            </m:r>
          </m:sub>
        </m:sSub>
        <m:r>
          <w:ins w:id="6927" w:author="Στάθης Καπ" w:date="2023-03-12T23:37:00Z">
            <w:rPr>
              <w:rFonts w:ascii="Cambria Math" w:eastAsiaTheme="minorEastAsia" w:hAnsi="Cambria Math"/>
              <w:highlight w:val="yellow"/>
              <w:lang w:val="el-GR"/>
              <w:rPrChange w:id="6928" w:author="Στάθης Καπ" w:date="2023-03-13T03:27:00Z">
                <w:rPr>
                  <w:rFonts w:ascii="Cambria Math" w:eastAsiaTheme="minorEastAsia" w:hAnsi="Cambria Math"/>
                  <w:lang w:val="el-GR"/>
                </w:rPr>
              </w:rPrChange>
            </w:rPr>
            <m:t>≥</m:t>
          </w:ins>
        </m:r>
        <m:r>
          <w:ins w:id="6929" w:author="Στάθης Καπ" w:date="2023-03-12T23:37:00Z">
            <w:rPr>
              <w:rFonts w:ascii="Cambria Math" w:eastAsiaTheme="minorEastAsia" w:hAnsi="Cambria Math"/>
              <w:highlight w:val="yellow"/>
              <w:rPrChange w:id="6930" w:author="Στάθης Καπ" w:date="2023-03-13T03:27:00Z">
                <w:rPr>
                  <w:rFonts w:ascii="Cambria Math" w:eastAsiaTheme="minorEastAsia" w:hAnsi="Cambria Math"/>
                </w:rPr>
              </w:rPrChange>
            </w:rPr>
            <m:t>depTim</m:t>
          </w:ins>
        </m:r>
        <m:sSub>
          <m:sSubPr>
            <m:ctrlPr>
              <w:ins w:id="6931" w:author="Στάθης Καπ" w:date="2023-03-12T23:37:00Z">
                <w:rPr>
                  <w:rFonts w:ascii="Cambria Math" w:eastAsiaTheme="minorEastAsia" w:hAnsi="Cambria Math"/>
                  <w:i/>
                  <w:highlight w:val="yellow"/>
                  <w:rPrChange w:id="6932" w:author="Στάθης Καπ" w:date="2023-03-13T03:27:00Z">
                    <w:rPr>
                      <w:rFonts w:ascii="Cambria Math" w:eastAsiaTheme="minorEastAsia" w:hAnsi="Cambria Math"/>
                      <w:i/>
                    </w:rPr>
                  </w:rPrChange>
                </w:rPr>
              </w:ins>
            </m:ctrlPr>
          </m:sSubPr>
          <m:e>
            <m:r>
              <w:ins w:id="6933" w:author="Στάθης Καπ" w:date="2023-03-12T23:37:00Z">
                <w:rPr>
                  <w:rFonts w:ascii="Cambria Math" w:eastAsiaTheme="minorEastAsia" w:hAnsi="Cambria Math"/>
                  <w:highlight w:val="yellow"/>
                  <w:rPrChange w:id="6934" w:author="Στάθης Καπ" w:date="2023-03-13T03:27:00Z">
                    <w:rPr>
                      <w:rFonts w:ascii="Cambria Math" w:eastAsiaTheme="minorEastAsia" w:hAnsi="Cambria Math"/>
                    </w:rPr>
                  </w:rPrChange>
                </w:rPr>
                <m:t>e</m:t>
              </w:ins>
            </m:r>
          </m:e>
          <m:sub>
            <m:r>
              <w:ins w:id="6935" w:author="Στάθης Καπ" w:date="2023-03-12T23:37:00Z">
                <w:rPr>
                  <w:rFonts w:ascii="Cambria Math" w:eastAsiaTheme="minorEastAsia" w:hAnsi="Cambria Math"/>
                  <w:highlight w:val="yellow"/>
                  <w:rPrChange w:id="6936" w:author="Στάθης Καπ" w:date="2023-03-13T03:27:00Z">
                    <w:rPr>
                      <w:rFonts w:ascii="Cambria Math" w:eastAsiaTheme="minorEastAsia" w:hAnsi="Cambria Math"/>
                    </w:rPr>
                  </w:rPrChange>
                </w:rPr>
                <m:t>u</m:t>
              </w:ins>
            </m:r>
          </m:sub>
        </m:sSub>
      </m:oMath>
      <w:ins w:id="6937" w:author="Στάθης Καπ" w:date="2023-03-12T23:37:00Z">
        <w:r w:rsidR="00070842" w:rsidRPr="007E502F">
          <w:rPr>
            <w:rFonts w:eastAsiaTheme="minorEastAsia"/>
            <w:highlight w:val="yellow"/>
            <w:lang w:val="el-GR"/>
            <w:rPrChange w:id="6938" w:author="Στάθης Καπ" w:date="2023-03-13T03:27:00Z">
              <w:rPr>
                <w:rFonts w:eastAsiaTheme="minorEastAsia"/>
              </w:rPr>
            </w:rPrChange>
          </w:rPr>
          <w:t xml:space="preserve"> </w:t>
        </w:r>
      </w:ins>
      <w:ins w:id="6939" w:author="Στάθης Καπ" w:date="2023-03-12T23:36:00Z">
        <w:r w:rsidR="00070842" w:rsidRPr="007E502F">
          <w:rPr>
            <w:rFonts w:eastAsiaTheme="minorEastAsia"/>
            <w:highlight w:val="yellow"/>
            <w:lang w:val="el-GR"/>
            <w:rPrChange w:id="6940" w:author="Στάθης Καπ" w:date="2023-03-13T03:27:00Z">
              <w:rPr>
                <w:rFonts w:eastAsiaTheme="minorEastAsia"/>
                <w:lang w:val="el-GR"/>
              </w:rPr>
            </w:rPrChange>
          </w:rPr>
          <w:t xml:space="preserve"> </w:t>
        </w:r>
      </w:ins>
      <w:ins w:id="6941" w:author="Στάθης Καπ" w:date="2023-03-12T23:38:00Z">
        <w:r w:rsidR="00070842" w:rsidRPr="007E502F">
          <w:rPr>
            <w:rFonts w:eastAsiaTheme="minorEastAsia"/>
            <w:highlight w:val="yellow"/>
            <w:lang w:val="el-GR"/>
            <w:rPrChange w:id="6942" w:author="Στάθης Καπ" w:date="2023-03-13T03:27:00Z">
              <w:rPr>
                <w:rFonts w:eastAsiaTheme="minorEastAsia"/>
                <w:lang w:val="el-GR"/>
              </w:rPr>
            </w:rPrChange>
          </w:rPr>
          <w:t xml:space="preserve">και οι διαδρομές </w:t>
        </w:r>
      </w:ins>
      <m:oMath>
        <m:sSub>
          <m:sSubPr>
            <m:ctrlPr>
              <w:ins w:id="6943" w:author="Στάθης Καπ" w:date="2023-03-12T23:38:00Z">
                <w:rPr>
                  <w:rFonts w:ascii="Cambria Math" w:eastAsiaTheme="minorEastAsia" w:hAnsi="Cambria Math"/>
                  <w:i/>
                  <w:highlight w:val="yellow"/>
                  <w:lang w:val="el-GR"/>
                  <w:rPrChange w:id="6944" w:author="Στάθης Καπ" w:date="2023-03-13T03:27:00Z">
                    <w:rPr>
                      <w:rFonts w:ascii="Cambria Math" w:eastAsiaTheme="minorEastAsia" w:hAnsi="Cambria Math"/>
                      <w:i/>
                      <w:lang w:val="el-GR"/>
                    </w:rPr>
                  </w:rPrChange>
                </w:rPr>
              </w:ins>
            </m:ctrlPr>
          </m:sSubPr>
          <m:e>
            <m:r>
              <w:ins w:id="6945" w:author="Στάθης Καπ" w:date="2023-03-12T23:38:00Z">
                <w:rPr>
                  <w:rFonts w:ascii="Cambria Math" w:eastAsiaTheme="minorEastAsia" w:hAnsi="Cambria Math"/>
                  <w:highlight w:val="yellow"/>
                  <w:lang w:val="el-GR"/>
                  <w:rPrChange w:id="6946" w:author="Στάθης Καπ" w:date="2023-03-13T03:27:00Z">
                    <w:rPr>
                      <w:rFonts w:ascii="Cambria Math" w:eastAsiaTheme="minorEastAsia" w:hAnsi="Cambria Math"/>
                      <w:lang w:val="el-GR"/>
                    </w:rPr>
                  </w:rPrChange>
                </w:rPr>
                <m:t>w</m:t>
              </w:ins>
            </m:r>
          </m:e>
          <m:sub>
            <m:r>
              <w:ins w:id="6947" w:author="Στάθης Καπ" w:date="2023-03-12T23:38:00Z">
                <w:rPr>
                  <w:rFonts w:ascii="Cambria Math" w:eastAsiaTheme="minorEastAsia" w:hAnsi="Cambria Math"/>
                  <w:highlight w:val="yellow"/>
                  <w:lang w:val="el-GR"/>
                  <w:rPrChange w:id="6948" w:author="Στάθης Καπ" w:date="2023-03-13T03:27:00Z">
                    <w:rPr>
                      <w:rFonts w:ascii="Cambria Math" w:eastAsiaTheme="minorEastAsia" w:hAnsi="Cambria Math"/>
                      <w:lang w:val="el-GR"/>
                    </w:rPr>
                  </w:rPrChange>
                </w:rPr>
                <m:t>a</m:t>
              </w:ins>
            </m:r>
          </m:sub>
        </m:sSub>
      </m:oMath>
      <w:ins w:id="6949" w:author="Στάθης Καπ" w:date="2023-03-12T23:38:00Z">
        <w:r w:rsidR="00070842" w:rsidRPr="007E502F">
          <w:rPr>
            <w:rFonts w:eastAsiaTheme="minorEastAsia"/>
            <w:highlight w:val="yellow"/>
            <w:lang w:val="el-GR"/>
            <w:rPrChange w:id="6950" w:author="Στάθης Καπ" w:date="2023-03-13T03:27:00Z">
              <w:rPr>
                <w:rFonts w:eastAsiaTheme="minorEastAsia"/>
                <w:lang w:val="el-GR"/>
              </w:rPr>
            </w:rPrChange>
          </w:rPr>
          <w:t xml:space="preserve"> και </w:t>
        </w:r>
      </w:ins>
      <m:oMath>
        <m:sSub>
          <m:sSubPr>
            <m:ctrlPr>
              <w:ins w:id="6951" w:author="Στάθης Καπ" w:date="2023-03-12T23:38:00Z">
                <w:rPr>
                  <w:rFonts w:ascii="Cambria Math" w:eastAsiaTheme="minorEastAsia" w:hAnsi="Cambria Math"/>
                  <w:i/>
                  <w:highlight w:val="yellow"/>
                  <w:lang w:val="el-GR"/>
                  <w:rPrChange w:id="6952" w:author="Στάθης Καπ" w:date="2023-03-13T03:27:00Z">
                    <w:rPr>
                      <w:rFonts w:ascii="Cambria Math" w:eastAsiaTheme="minorEastAsia" w:hAnsi="Cambria Math"/>
                      <w:i/>
                      <w:lang w:val="el-GR"/>
                    </w:rPr>
                  </w:rPrChange>
                </w:rPr>
              </w:ins>
            </m:ctrlPr>
          </m:sSubPr>
          <m:e>
            <m:r>
              <w:ins w:id="6953" w:author="Στάθης Καπ" w:date="2023-03-12T23:38:00Z">
                <w:rPr>
                  <w:rFonts w:ascii="Cambria Math" w:eastAsiaTheme="minorEastAsia" w:hAnsi="Cambria Math"/>
                  <w:highlight w:val="yellow"/>
                  <w:lang w:val="el-GR"/>
                  <w:rPrChange w:id="6954" w:author="Στάθης Καπ" w:date="2023-03-13T03:27:00Z">
                    <w:rPr>
                      <w:rFonts w:ascii="Cambria Math" w:eastAsiaTheme="minorEastAsia" w:hAnsi="Cambria Math"/>
                      <w:lang w:val="el-GR"/>
                    </w:rPr>
                  </w:rPrChange>
                </w:rPr>
                <m:t>w</m:t>
              </w:ins>
            </m:r>
          </m:e>
          <m:sub>
            <m:r>
              <w:ins w:id="6955" w:author="Στάθης Καπ" w:date="2023-03-12T23:38:00Z">
                <w:rPr>
                  <w:rFonts w:ascii="Cambria Math" w:eastAsiaTheme="minorEastAsia" w:hAnsi="Cambria Math"/>
                  <w:highlight w:val="yellow"/>
                  <w:lang w:val="el-GR"/>
                  <w:rPrChange w:id="6956" w:author="Στάθης Καπ" w:date="2023-03-13T03:27:00Z">
                    <w:rPr>
                      <w:rFonts w:ascii="Cambria Math" w:eastAsiaTheme="minorEastAsia" w:hAnsi="Cambria Math"/>
                      <w:lang w:val="el-GR"/>
                    </w:rPr>
                  </w:rPrChange>
                </w:rPr>
                <m:t>b</m:t>
              </w:ins>
            </m:r>
          </m:sub>
        </m:sSub>
      </m:oMath>
      <w:ins w:id="6957" w:author="Στάθης Καπ" w:date="2023-03-12T23:38:00Z">
        <w:r w:rsidR="00070842" w:rsidRPr="007E502F">
          <w:rPr>
            <w:rFonts w:eastAsiaTheme="minorEastAsia"/>
            <w:highlight w:val="yellow"/>
            <w:lang w:val="el-GR"/>
            <w:rPrChange w:id="6958" w:author="Στάθης Καπ" w:date="2023-03-13T03:27:00Z">
              <w:rPr>
                <w:rFonts w:eastAsiaTheme="minorEastAsia"/>
                <w:lang w:val="el-GR"/>
              </w:rPr>
            </w:rPrChange>
          </w:rPr>
          <w:t xml:space="preserve"> του </w:t>
        </w:r>
      </w:ins>
      <m:oMath>
        <m:r>
          <w:ins w:id="6959" w:author="Στάθης Καπ" w:date="2023-03-12T23:39:00Z">
            <w:rPr>
              <w:rFonts w:ascii="Cambria Math" w:eastAsiaTheme="minorEastAsia" w:hAnsi="Cambria Math"/>
              <w:highlight w:val="yellow"/>
              <w:lang w:val="el-GR"/>
              <w:rPrChange w:id="6960" w:author="Στάθης Καπ" w:date="2023-03-13T03:27:00Z">
                <w:rPr>
                  <w:rFonts w:ascii="Cambria Math" w:eastAsiaTheme="minorEastAsia" w:hAnsi="Cambria Math"/>
                  <w:lang w:val="el-GR"/>
                </w:rPr>
              </w:rPrChange>
            </w:rPr>
            <m:t>topt</m:t>
          </w:ins>
        </m:r>
        <m:sSub>
          <m:sSubPr>
            <m:ctrlPr>
              <w:ins w:id="6961" w:author="Στάθης Καπ" w:date="2023-03-12T23:39:00Z">
                <w:rPr>
                  <w:rFonts w:ascii="Cambria Math" w:eastAsiaTheme="minorEastAsia" w:hAnsi="Cambria Math"/>
                  <w:i/>
                  <w:highlight w:val="yellow"/>
                  <w:lang w:val="el-GR"/>
                  <w:rPrChange w:id="6962" w:author="Στάθης Καπ" w:date="2023-03-13T03:27:00Z">
                    <w:rPr>
                      <w:rFonts w:ascii="Cambria Math" w:eastAsiaTheme="minorEastAsia" w:hAnsi="Cambria Math"/>
                      <w:i/>
                      <w:lang w:val="el-GR"/>
                    </w:rPr>
                  </w:rPrChange>
                </w:rPr>
              </w:ins>
            </m:ctrlPr>
          </m:sSubPr>
          <m:e>
            <m:r>
              <w:ins w:id="6963" w:author="Στάθης Καπ" w:date="2023-03-12T23:39:00Z">
                <w:rPr>
                  <w:rFonts w:ascii="Cambria Math" w:eastAsiaTheme="minorEastAsia" w:hAnsi="Cambria Math"/>
                  <w:highlight w:val="yellow"/>
                  <w:lang w:val="el-GR"/>
                  <w:rPrChange w:id="6964" w:author="Στάθης Καπ" w:date="2023-03-13T03:27:00Z">
                    <w:rPr>
                      <w:rFonts w:ascii="Cambria Math" w:eastAsiaTheme="minorEastAsia" w:hAnsi="Cambria Math"/>
                      <w:lang w:val="el-GR"/>
                    </w:rPr>
                  </w:rPrChange>
                </w:rPr>
                <m:t>w</m:t>
              </w:ins>
            </m:r>
          </m:e>
          <m:sub>
            <m:r>
              <w:ins w:id="6965" w:author="Στάθης Καπ" w:date="2023-03-12T23:39:00Z">
                <w:rPr>
                  <w:rFonts w:ascii="Cambria Math" w:eastAsiaTheme="minorEastAsia" w:hAnsi="Cambria Math"/>
                  <w:highlight w:val="yellow"/>
                  <w:lang w:val="el-GR"/>
                  <w:rPrChange w:id="6966" w:author="Στάθης Καπ" w:date="2023-03-13T03:27:00Z">
                    <w:rPr>
                      <w:rFonts w:ascii="Cambria Math" w:eastAsiaTheme="minorEastAsia" w:hAnsi="Cambria Math"/>
                      <w:lang w:val="el-GR"/>
                    </w:rPr>
                  </w:rPrChange>
                </w:rPr>
                <m:t>b</m:t>
              </w:ins>
            </m:r>
          </m:sub>
        </m:sSub>
      </m:oMath>
      <w:ins w:id="6967" w:author="Στάθης Καπ" w:date="2023-03-12T23:39:00Z">
        <w:r w:rsidR="00070842" w:rsidRPr="007E502F">
          <w:rPr>
            <w:rFonts w:eastAsiaTheme="minorEastAsia"/>
            <w:highlight w:val="yellow"/>
            <w:lang w:val="el-GR"/>
            <w:rPrChange w:id="6968"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6969" w:author="Στάθης Καπ" w:date="2023-03-13T03:27:00Z">
              <w:rPr>
                <w:rFonts w:eastAsiaTheme="minorEastAsia"/>
              </w:rPr>
            </w:rPrChange>
          </w:rPr>
          <w:t>g</w:t>
        </w:r>
        <w:r w:rsidR="00070842" w:rsidRPr="007E502F">
          <w:rPr>
            <w:rFonts w:eastAsiaTheme="minorEastAsia"/>
            <w:highlight w:val="yellow"/>
            <w:lang w:val="el-GR"/>
            <w:rPrChange w:id="6970" w:author="Στάθης Καπ" w:date="2023-03-13T03:27:00Z">
              <w:rPr>
                <w:rFonts w:eastAsiaTheme="minorEastAsia"/>
              </w:rPr>
            </w:rPrChange>
          </w:rPr>
          <w:t xml:space="preserve">’ </w:t>
        </w:r>
        <w:r w:rsidR="00070842" w:rsidRPr="007E502F">
          <w:rPr>
            <w:rFonts w:eastAsiaTheme="minorEastAsia"/>
            <w:highlight w:val="yellow"/>
            <w:lang w:val="el-GR"/>
            <w:rPrChange w:id="6971" w:author="Στάθης Καπ" w:date="2023-03-13T03:27:00Z">
              <w:rPr>
                <w:rFonts w:eastAsiaTheme="minorEastAsia"/>
                <w:lang w:val="el-GR"/>
              </w:rPr>
            </w:rPrChange>
          </w:rPr>
          <w:t xml:space="preserve">και </w:t>
        </w:r>
        <w:r w:rsidR="00070842" w:rsidRPr="007E502F">
          <w:rPr>
            <w:rFonts w:eastAsiaTheme="minorEastAsia"/>
            <w:highlight w:val="yellow"/>
            <w:rPrChange w:id="6972" w:author="Στάθης Καπ" w:date="2023-03-13T03:27:00Z">
              <w:rPr>
                <w:rFonts w:eastAsiaTheme="minorEastAsia"/>
              </w:rPr>
            </w:rPrChange>
          </w:rPr>
          <w:t>u</w:t>
        </w:r>
        <w:r w:rsidR="00070842" w:rsidRPr="007E502F">
          <w:rPr>
            <w:rFonts w:eastAsiaTheme="minorEastAsia"/>
            <w:highlight w:val="yellow"/>
            <w:lang w:val="el-GR"/>
            <w:rPrChange w:id="6973" w:author="Στάθης Καπ" w:date="2023-03-13T03:27:00Z">
              <w:rPr>
                <w:rFonts w:eastAsiaTheme="minorEastAsia"/>
              </w:rPr>
            </w:rPrChange>
          </w:rPr>
          <w:t xml:space="preserve">’, </w:t>
        </w:r>
        <w:r w:rsidR="00070842" w:rsidRPr="007E502F">
          <w:rPr>
            <w:rFonts w:eastAsiaTheme="minorEastAsia"/>
            <w:highlight w:val="yellow"/>
            <w:lang w:val="el-GR"/>
            <w:rPrChange w:id="6974" w:author="Στάθης Καπ" w:date="2023-03-13T03:27:00Z">
              <w:rPr>
                <w:rFonts w:eastAsiaTheme="minorEastAsia"/>
                <w:lang w:val="el-GR"/>
              </w:rPr>
            </w:rPrChange>
          </w:rPr>
          <w:t xml:space="preserve">σίγουρα θα είναι και έγκυρες </w:t>
        </w:r>
      </w:ins>
      <w:ins w:id="6975" w:author="Στάθης Καπ" w:date="2023-03-12T23:40:00Z">
        <w:r w:rsidR="00070842" w:rsidRPr="007E502F">
          <w:rPr>
            <w:rFonts w:eastAsiaTheme="minorEastAsia"/>
            <w:highlight w:val="yellow"/>
            <w:lang w:val="el-GR"/>
            <w:rPrChange w:id="6976" w:author="Στάθης Καπ" w:date="2023-03-13T03:27:00Z">
              <w:rPr>
                <w:rFonts w:eastAsiaTheme="minorEastAsia"/>
                <w:lang w:val="el-GR"/>
              </w:rPr>
            </w:rPrChange>
          </w:rPr>
          <w:t>όταν</w:t>
        </w:r>
      </w:ins>
      <w:ins w:id="6977" w:author="Στάθης Καπ" w:date="2023-03-12T23:39:00Z">
        <w:r w:rsidR="00070842" w:rsidRPr="007E502F">
          <w:rPr>
            <w:rFonts w:eastAsiaTheme="minorEastAsia"/>
            <w:highlight w:val="yellow"/>
            <w:lang w:val="el-GR"/>
            <w:rPrChange w:id="6978" w:author="Στάθης Καπ" w:date="2023-03-13T03:27:00Z">
              <w:rPr>
                <w:rFonts w:eastAsiaTheme="minorEastAsia"/>
                <w:lang w:val="el-GR"/>
              </w:rPr>
            </w:rPrChange>
          </w:rPr>
          <w:t xml:space="preserve"> </w:t>
        </w:r>
      </w:ins>
      <w:ins w:id="6979" w:author="Στάθης Καπ" w:date="2023-03-12T23:40:00Z">
        <w:r w:rsidR="00070842" w:rsidRPr="007E502F">
          <w:rPr>
            <w:rFonts w:eastAsiaTheme="minorEastAsia"/>
            <w:highlight w:val="yellow"/>
            <w:lang w:val="el-GR"/>
            <w:rPrChange w:id="6980" w:author="Στάθης Καπ" w:date="2023-03-13T03:27:00Z">
              <w:rPr>
                <w:rFonts w:eastAsiaTheme="minorEastAsia"/>
                <w:lang w:val="el-GR"/>
              </w:rPr>
            </w:rPrChange>
          </w:rPr>
          <w:t>έπονται</w:t>
        </w:r>
      </w:ins>
      <w:ins w:id="6981" w:author="Στάθης Καπ" w:date="2023-03-12T23:39:00Z">
        <w:r w:rsidR="00070842" w:rsidRPr="007E502F">
          <w:rPr>
            <w:rFonts w:eastAsiaTheme="minorEastAsia"/>
            <w:highlight w:val="yellow"/>
            <w:lang w:val="el-GR"/>
            <w:rPrChange w:id="6982" w:author="Στάθης Καπ" w:date="2023-03-13T03:27:00Z">
              <w:rPr>
                <w:rFonts w:eastAsiaTheme="minorEastAsia"/>
                <w:lang w:val="el-GR"/>
              </w:rPr>
            </w:rPrChange>
          </w:rPr>
          <w:t xml:space="preserve"> </w:t>
        </w:r>
      </w:ins>
      <w:ins w:id="6983" w:author="Στάθης Καπ" w:date="2023-03-12T23:40:00Z">
        <w:r w:rsidR="00070842" w:rsidRPr="007E502F">
          <w:rPr>
            <w:rFonts w:eastAsiaTheme="minorEastAsia"/>
            <w:highlight w:val="yellow"/>
            <w:lang w:val="el-GR"/>
            <w:rPrChange w:id="6984" w:author="Στάθης Καπ" w:date="2023-03-13T03:27:00Z">
              <w:rPr>
                <w:rFonts w:eastAsiaTheme="minorEastAsia"/>
                <w:lang w:val="el-GR"/>
              </w:rPr>
            </w:rPrChange>
          </w:rPr>
          <w:t>των</w:t>
        </w:r>
      </w:ins>
      <w:ins w:id="6985" w:author="Στάθης Καπ" w:date="2023-03-12T23:39:00Z">
        <w:r w:rsidR="00070842" w:rsidRPr="007E502F">
          <w:rPr>
            <w:rFonts w:eastAsiaTheme="minorEastAsia"/>
            <w:highlight w:val="yellow"/>
            <w:lang w:val="el-GR"/>
            <w:rPrChange w:id="6986" w:author="Στάθης Καπ" w:date="2023-03-13T03:27:00Z">
              <w:rPr>
                <w:rFonts w:eastAsiaTheme="minorEastAsia"/>
                <w:lang w:val="el-GR"/>
              </w:rPr>
            </w:rPrChange>
          </w:rPr>
          <w:t xml:space="preserve"> </w:t>
        </w:r>
      </w:ins>
      <w:ins w:id="6987" w:author="Στάθης Καπ" w:date="2023-03-12T23:40:00Z">
        <w:r w:rsidR="00070842" w:rsidRPr="007E502F">
          <w:rPr>
            <w:rFonts w:eastAsiaTheme="minorEastAsia"/>
            <w:highlight w:val="yellow"/>
            <w:lang w:val="el-GR"/>
            <w:rPrChange w:id="6988" w:author="Στάθης Καπ" w:date="2023-03-13T03:27:00Z">
              <w:rPr>
                <w:rFonts w:eastAsiaTheme="minorEastAsia"/>
                <w:lang w:val="el-GR"/>
              </w:rPr>
            </w:rPrChange>
          </w:rPr>
          <w:t>κόμβων</w:t>
        </w:r>
      </w:ins>
      <w:ins w:id="6989" w:author="Στάθης Καπ" w:date="2023-03-12T23:39:00Z">
        <w:r w:rsidR="00070842" w:rsidRPr="007E502F">
          <w:rPr>
            <w:rFonts w:eastAsiaTheme="minorEastAsia"/>
            <w:highlight w:val="yellow"/>
            <w:lang w:val="el-GR"/>
            <w:rPrChange w:id="6990" w:author="Στάθης Καπ" w:date="2023-03-13T03:27:00Z">
              <w:rPr>
                <w:rFonts w:eastAsiaTheme="minorEastAsia"/>
                <w:lang w:val="el-GR"/>
              </w:rPr>
            </w:rPrChange>
          </w:rPr>
          <w:t xml:space="preserve"> </w:t>
        </w:r>
        <w:r w:rsidR="00070842" w:rsidRPr="007E502F">
          <w:rPr>
            <w:rFonts w:eastAsiaTheme="minorEastAsia"/>
            <w:highlight w:val="yellow"/>
            <w:rPrChange w:id="6991" w:author="Στάθης Καπ" w:date="2023-03-13T03:27:00Z">
              <w:rPr>
                <w:rFonts w:eastAsiaTheme="minorEastAsia"/>
              </w:rPr>
            </w:rPrChange>
          </w:rPr>
          <w:t>g</w:t>
        </w:r>
        <w:r w:rsidR="00070842" w:rsidRPr="007E502F">
          <w:rPr>
            <w:rFonts w:eastAsiaTheme="minorEastAsia"/>
            <w:highlight w:val="yellow"/>
            <w:lang w:val="el-GR"/>
            <w:rPrChange w:id="6992" w:author="Στάθης Καπ" w:date="2023-03-13T03:27:00Z">
              <w:rPr>
                <w:rFonts w:eastAsiaTheme="minorEastAsia"/>
              </w:rPr>
            </w:rPrChange>
          </w:rPr>
          <w:t xml:space="preserve"> </w:t>
        </w:r>
        <w:r w:rsidR="00070842" w:rsidRPr="007E502F">
          <w:rPr>
            <w:rFonts w:eastAsiaTheme="minorEastAsia"/>
            <w:highlight w:val="yellow"/>
            <w:lang w:val="el-GR"/>
            <w:rPrChange w:id="6993" w:author="Στάθης Καπ" w:date="2023-03-13T03:27:00Z">
              <w:rPr>
                <w:rFonts w:eastAsiaTheme="minorEastAsia"/>
                <w:lang w:val="el-GR"/>
              </w:rPr>
            </w:rPrChange>
          </w:rPr>
          <w:t xml:space="preserve">και </w:t>
        </w:r>
        <w:r w:rsidR="00070842" w:rsidRPr="007E502F">
          <w:rPr>
            <w:rFonts w:eastAsiaTheme="minorEastAsia"/>
            <w:highlight w:val="yellow"/>
            <w:rPrChange w:id="6994" w:author="Στάθης Καπ" w:date="2023-03-13T03:27:00Z">
              <w:rPr>
                <w:rFonts w:eastAsiaTheme="minorEastAsia"/>
              </w:rPr>
            </w:rPrChange>
          </w:rPr>
          <w:t>u</w:t>
        </w:r>
        <w:r w:rsidR="00070842" w:rsidRPr="007E502F">
          <w:rPr>
            <w:rFonts w:eastAsiaTheme="minorEastAsia"/>
            <w:highlight w:val="yellow"/>
            <w:lang w:val="el-GR"/>
            <w:rPrChange w:id="6995" w:author="Στάθης Καπ" w:date="2023-03-13T03:27:00Z">
              <w:rPr>
                <w:rFonts w:eastAsiaTheme="minorEastAsia"/>
              </w:rPr>
            </w:rPrChange>
          </w:rPr>
          <w:t>.</w:t>
        </w:r>
      </w:ins>
      <w:ins w:id="6996" w:author="Στάθης Καπ" w:date="2023-03-12T23:40:00Z">
        <w:r w:rsidR="00070842" w:rsidRPr="007E502F">
          <w:rPr>
            <w:rFonts w:eastAsiaTheme="minorEastAsia"/>
            <w:highlight w:val="yellow"/>
            <w:lang w:val="el-GR"/>
            <w:rPrChange w:id="6997" w:author="Στάθης Καπ" w:date="2023-03-13T03:27:00Z">
              <w:rPr>
                <w:rFonts w:eastAsiaTheme="minorEastAsia"/>
                <w:lang w:val="el-GR"/>
              </w:rPr>
            </w:rPrChange>
          </w:rPr>
          <w:t xml:space="preserve">  Από την ενοποίηση λοιπόν των διαστημάτων προκύ</w:t>
        </w:r>
      </w:ins>
      <w:ins w:id="6998" w:author="Στάθης Καπ" w:date="2023-03-12T23:41:00Z">
        <w:r w:rsidR="00070842" w:rsidRPr="007E502F">
          <w:rPr>
            <w:rFonts w:eastAsiaTheme="minorEastAsia"/>
            <w:highlight w:val="yellow"/>
            <w:lang w:val="el-GR"/>
            <w:rPrChange w:id="6999"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7000" w:author="Στάθης Καπ" w:date="2023-03-12T23:24:00Z"/>
          <w:rFonts w:eastAsiaTheme="minorEastAsia"/>
          <w:highlight w:val="yellow"/>
          <w:lang w:val="el-GR"/>
          <w:rPrChange w:id="7001" w:author="Στάθης Καπ" w:date="2023-03-13T03:27:00Z">
            <w:rPr>
              <w:ins w:id="7002" w:author="Στάθης Καπ" w:date="2023-03-12T23:24:00Z"/>
              <w:rFonts w:eastAsiaTheme="minorEastAsia"/>
              <w:lang w:val="el-GR"/>
            </w:rPr>
          </w:rPrChange>
        </w:rPr>
      </w:pPr>
      <w:ins w:id="7003" w:author="Στάθης Καπ" w:date="2023-03-12T23:23:00Z">
        <w:r w:rsidRPr="007E502F">
          <w:rPr>
            <w:noProof/>
            <w:highlight w:val="yellow"/>
            <w:rPrChange w:id="7004"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35F75D9A" w14:textId="7B22AAC8" w:rsidR="00B90EEE" w:rsidRPr="007E502F" w:rsidRDefault="00070842" w:rsidP="00B90EEE">
      <w:pPr>
        <w:rPr>
          <w:ins w:id="7005" w:author="Στάθης Καπ" w:date="2023-03-12T23:46:00Z"/>
          <w:rFonts w:eastAsiaTheme="minorEastAsia"/>
          <w:highlight w:val="yellow"/>
          <w:lang w:val="el-GR"/>
          <w:rPrChange w:id="7006" w:author="Στάθης Καπ" w:date="2023-03-13T03:27:00Z">
            <w:rPr>
              <w:ins w:id="7007" w:author="Στάθης Καπ" w:date="2023-03-12T23:46:00Z"/>
              <w:rFonts w:eastAsiaTheme="minorEastAsia"/>
              <w:lang w:val="el-GR"/>
            </w:rPr>
          </w:rPrChange>
        </w:rPr>
      </w:pPr>
      <w:ins w:id="7008" w:author="Στάθης Καπ" w:date="2023-03-12T23:41:00Z">
        <w:r w:rsidRPr="007E502F">
          <w:rPr>
            <w:rFonts w:eastAsiaTheme="minorEastAsia"/>
            <w:highlight w:val="yellow"/>
            <w:lang w:val="el-GR"/>
            <w:rPrChange w:id="7009" w:author="Στάθης Καπ" w:date="2023-03-13T03:27:00Z">
              <w:rPr>
                <w:rFonts w:eastAsiaTheme="minorEastAsia"/>
                <w:lang w:val="el-GR"/>
              </w:rPr>
            </w:rPrChange>
          </w:rPr>
          <w:t xml:space="preserve">Για την καινούρια ώρα αναχώρησης από </w:t>
        </w:r>
      </w:ins>
      <w:ins w:id="7010" w:author="Στάθης Καπ" w:date="2023-03-12T23:42:00Z">
        <w:r w:rsidRPr="007E502F">
          <w:rPr>
            <w:rFonts w:eastAsiaTheme="minorEastAsia"/>
            <w:highlight w:val="yellow"/>
            <w:lang w:val="el-GR"/>
            <w:rPrChange w:id="7011" w:author="Στάθης Καπ" w:date="2023-03-13T03:27:00Z">
              <w:rPr>
                <w:rFonts w:eastAsiaTheme="minorEastAsia"/>
                <w:lang w:val="el-GR"/>
              </w:rPr>
            </w:rPrChange>
          </w:rPr>
          <w:t xml:space="preserve">τους κόμβους </w:t>
        </w:r>
        <w:r w:rsidRPr="007E502F">
          <w:rPr>
            <w:rFonts w:eastAsiaTheme="minorEastAsia"/>
            <w:highlight w:val="yellow"/>
            <w:rPrChange w:id="7012" w:author="Στάθης Καπ" w:date="2023-03-13T03:27:00Z">
              <w:rPr>
                <w:rFonts w:eastAsiaTheme="minorEastAsia"/>
              </w:rPr>
            </w:rPrChange>
          </w:rPr>
          <w:t>k</w:t>
        </w:r>
        <w:r w:rsidRPr="007E502F">
          <w:rPr>
            <w:rFonts w:eastAsiaTheme="minorEastAsia"/>
            <w:highlight w:val="yellow"/>
            <w:lang w:val="el-GR"/>
            <w:rPrChange w:id="7013" w:author="Στάθης Καπ" w:date="2023-03-13T03:27:00Z">
              <w:rPr>
                <w:rFonts w:eastAsiaTheme="minorEastAsia"/>
              </w:rPr>
            </w:rPrChange>
          </w:rPr>
          <w:t xml:space="preserve"> </w:t>
        </w:r>
        <w:r w:rsidRPr="007E502F">
          <w:rPr>
            <w:rFonts w:eastAsiaTheme="minorEastAsia"/>
            <w:highlight w:val="yellow"/>
            <w:lang w:val="el-GR"/>
            <w:rPrChange w:id="7014" w:author="Στάθης Καπ" w:date="2023-03-13T03:27:00Z">
              <w:rPr>
                <w:rFonts w:eastAsiaTheme="minorEastAsia"/>
                <w:lang w:val="el-GR"/>
              </w:rPr>
            </w:rPrChange>
          </w:rPr>
          <w:t xml:space="preserve">και </w:t>
        </w:r>
        <w:r w:rsidRPr="007E502F">
          <w:rPr>
            <w:rFonts w:eastAsiaTheme="minorEastAsia"/>
            <w:highlight w:val="yellow"/>
            <w:rPrChange w:id="7015" w:author="Στάθης Καπ" w:date="2023-03-13T03:27:00Z">
              <w:rPr>
                <w:rFonts w:eastAsiaTheme="minorEastAsia"/>
              </w:rPr>
            </w:rPrChange>
          </w:rPr>
          <w:t>m</w:t>
        </w:r>
        <w:r w:rsidRPr="007E502F">
          <w:rPr>
            <w:rFonts w:eastAsiaTheme="minorEastAsia"/>
            <w:highlight w:val="yellow"/>
            <w:lang w:val="el-GR"/>
            <w:rPrChange w:id="7016" w:author="Στάθης Καπ" w:date="2023-03-13T03:27:00Z">
              <w:rPr>
                <w:rFonts w:eastAsiaTheme="minorEastAsia"/>
              </w:rPr>
            </w:rPrChange>
          </w:rPr>
          <w:t xml:space="preserve">, </w:t>
        </w:r>
        <w:r w:rsidRPr="007E502F">
          <w:rPr>
            <w:rFonts w:eastAsiaTheme="minorEastAsia"/>
            <w:highlight w:val="yellow"/>
            <w:lang w:val="el-GR"/>
            <w:rPrChange w:id="7017" w:author="Στάθης Καπ" w:date="2023-03-13T03:27:00Z">
              <w:rPr>
                <w:rFonts w:eastAsiaTheme="minorEastAsia"/>
                <w:lang w:val="el-GR"/>
              </w:rPr>
            </w:rPrChange>
          </w:rPr>
          <w:t>ισχύει πως</w:t>
        </w:r>
      </w:ins>
      <w:ins w:id="7018" w:author="Στάθης Καπ" w:date="2023-03-12T23:41:00Z">
        <w:r w:rsidRPr="007E502F">
          <w:rPr>
            <w:rFonts w:eastAsiaTheme="minorEastAsia"/>
            <w:highlight w:val="yellow"/>
            <w:lang w:val="el-GR"/>
            <w:rPrChange w:id="7019" w:author="Στάθης Καπ" w:date="2023-03-13T03:27:00Z">
              <w:rPr>
                <w:rFonts w:eastAsiaTheme="minorEastAsia"/>
                <w:lang w:val="el-GR"/>
              </w:rPr>
            </w:rPrChange>
          </w:rPr>
          <w:t xml:space="preserve"> </w:t>
        </w:r>
      </w:ins>
      <m:oMath>
        <m:r>
          <w:ins w:id="7020" w:author="Στάθης Καπ" w:date="2023-03-12T23:42:00Z">
            <w:rPr>
              <w:rFonts w:ascii="Cambria Math" w:eastAsiaTheme="minorEastAsia" w:hAnsi="Cambria Math"/>
              <w:highlight w:val="yellow"/>
              <w:lang w:val="el-GR"/>
              <w:rPrChange w:id="7021" w:author="Στάθης Καπ" w:date="2023-03-13T03:27:00Z">
                <w:rPr>
                  <w:rFonts w:ascii="Cambria Math" w:eastAsiaTheme="minorEastAsia" w:hAnsi="Cambria Math"/>
                  <w:lang w:val="el-GR"/>
                </w:rPr>
              </w:rPrChange>
            </w:rPr>
            <m:t>depTim</m:t>
          </w:ins>
        </m:r>
        <m:sSubSup>
          <m:sSubSupPr>
            <m:ctrlPr>
              <w:ins w:id="7022" w:author="Στάθης Καπ" w:date="2023-03-12T23:42:00Z">
                <w:rPr>
                  <w:rFonts w:ascii="Cambria Math" w:eastAsiaTheme="minorEastAsia" w:hAnsi="Cambria Math"/>
                  <w:i/>
                  <w:highlight w:val="yellow"/>
                  <w:lang w:val="el-GR"/>
                  <w:rPrChange w:id="7023" w:author="Στάθης Καπ" w:date="2023-03-13T03:27:00Z">
                    <w:rPr>
                      <w:rFonts w:ascii="Cambria Math" w:eastAsiaTheme="minorEastAsia" w:hAnsi="Cambria Math"/>
                      <w:i/>
                      <w:lang w:val="el-GR"/>
                    </w:rPr>
                  </w:rPrChange>
                </w:rPr>
              </w:ins>
            </m:ctrlPr>
          </m:sSubSupPr>
          <m:e>
            <m:r>
              <w:ins w:id="7024" w:author="Στάθης Καπ" w:date="2023-03-12T23:42:00Z">
                <w:rPr>
                  <w:rFonts w:ascii="Cambria Math" w:eastAsiaTheme="minorEastAsia" w:hAnsi="Cambria Math"/>
                  <w:highlight w:val="yellow"/>
                  <w:lang w:val="el-GR"/>
                  <w:rPrChange w:id="7025" w:author="Στάθης Καπ" w:date="2023-03-13T03:27:00Z">
                    <w:rPr>
                      <w:rFonts w:ascii="Cambria Math" w:eastAsiaTheme="minorEastAsia" w:hAnsi="Cambria Math"/>
                      <w:lang w:val="el-GR"/>
                    </w:rPr>
                  </w:rPrChange>
                </w:rPr>
                <m:t>e</m:t>
              </w:ins>
            </m:r>
          </m:e>
          <m:sub>
            <m:r>
              <w:ins w:id="7026" w:author="Στάθης Καπ" w:date="2023-03-12T23:42:00Z">
                <w:rPr>
                  <w:rFonts w:ascii="Cambria Math" w:eastAsiaTheme="minorEastAsia" w:hAnsi="Cambria Math"/>
                  <w:highlight w:val="yellow"/>
                  <w:lang w:val="el-GR"/>
                  <w:rPrChange w:id="7027" w:author="Στάθης Καπ" w:date="2023-03-13T03:27:00Z">
                    <w:rPr>
                      <w:rFonts w:ascii="Cambria Math" w:eastAsiaTheme="minorEastAsia" w:hAnsi="Cambria Math"/>
                      <w:lang w:val="el-GR"/>
                    </w:rPr>
                  </w:rPrChange>
                </w:rPr>
                <m:t>k</m:t>
              </w:ins>
            </m:r>
          </m:sub>
          <m:sup>
            <m:r>
              <w:ins w:id="7028" w:author="Στάθης Καπ" w:date="2023-03-12T23:42:00Z">
                <w:rPr>
                  <w:rFonts w:ascii="Cambria Math" w:eastAsiaTheme="minorEastAsia" w:hAnsi="Cambria Math"/>
                  <w:highlight w:val="yellow"/>
                  <w:lang w:val="el-GR"/>
                  <w:rPrChange w:id="7029" w:author="Στάθης Καπ" w:date="2023-03-13T03:27:00Z">
                    <w:rPr>
                      <w:rFonts w:ascii="Cambria Math" w:eastAsiaTheme="minorEastAsia" w:hAnsi="Cambria Math"/>
                      <w:lang w:val="el-GR"/>
                    </w:rPr>
                  </w:rPrChange>
                </w:rPr>
                <m:t>'</m:t>
              </w:ins>
            </m:r>
          </m:sup>
        </m:sSubSup>
        <m:r>
          <w:ins w:id="7030" w:author="Στάθης Καπ" w:date="2023-03-12T23:42:00Z">
            <w:rPr>
              <w:rFonts w:ascii="Cambria Math" w:eastAsiaTheme="minorEastAsia" w:hAnsi="Cambria Math"/>
              <w:highlight w:val="yellow"/>
              <w:lang w:val="el-GR"/>
              <w:rPrChange w:id="7031" w:author="Στάθης Καπ" w:date="2023-03-13T03:27:00Z">
                <w:rPr>
                  <w:rFonts w:ascii="Cambria Math" w:eastAsiaTheme="minorEastAsia" w:hAnsi="Cambria Math"/>
                  <w:lang w:val="el-GR"/>
                </w:rPr>
              </w:rPrChange>
            </w:rPr>
            <m:t>≤depTim</m:t>
          </w:ins>
        </m:r>
        <m:sSub>
          <m:sSubPr>
            <m:ctrlPr>
              <w:ins w:id="7032" w:author="Στάθης Καπ" w:date="2023-03-12T23:42:00Z">
                <w:rPr>
                  <w:rFonts w:ascii="Cambria Math" w:eastAsiaTheme="minorEastAsia" w:hAnsi="Cambria Math"/>
                  <w:i/>
                  <w:highlight w:val="yellow"/>
                  <w:lang w:val="el-GR"/>
                  <w:rPrChange w:id="7033" w:author="Στάθης Καπ" w:date="2023-03-13T03:27:00Z">
                    <w:rPr>
                      <w:rFonts w:ascii="Cambria Math" w:eastAsiaTheme="minorEastAsia" w:hAnsi="Cambria Math"/>
                      <w:i/>
                      <w:lang w:val="el-GR"/>
                    </w:rPr>
                  </w:rPrChange>
                </w:rPr>
              </w:ins>
            </m:ctrlPr>
          </m:sSubPr>
          <m:e>
            <m:r>
              <w:ins w:id="7034" w:author="Στάθης Καπ" w:date="2023-03-12T23:42:00Z">
                <w:rPr>
                  <w:rFonts w:ascii="Cambria Math" w:eastAsiaTheme="minorEastAsia" w:hAnsi="Cambria Math"/>
                  <w:highlight w:val="yellow"/>
                  <w:lang w:val="el-GR"/>
                  <w:rPrChange w:id="7035" w:author="Στάθης Καπ" w:date="2023-03-13T03:27:00Z">
                    <w:rPr>
                      <w:rFonts w:ascii="Cambria Math" w:eastAsiaTheme="minorEastAsia" w:hAnsi="Cambria Math"/>
                      <w:lang w:val="el-GR"/>
                    </w:rPr>
                  </w:rPrChange>
                </w:rPr>
                <m:t>e</m:t>
              </w:ins>
            </m:r>
          </m:e>
          <m:sub>
            <m:r>
              <w:ins w:id="7036" w:author="Στάθης Καπ" w:date="2023-03-12T23:42:00Z">
                <w:rPr>
                  <w:rFonts w:ascii="Cambria Math" w:eastAsiaTheme="minorEastAsia" w:hAnsi="Cambria Math"/>
                  <w:highlight w:val="yellow"/>
                  <w:lang w:val="el-GR"/>
                  <w:rPrChange w:id="7037" w:author="Στάθης Καπ" w:date="2023-03-13T03:27:00Z">
                    <w:rPr>
                      <w:rFonts w:ascii="Cambria Math" w:eastAsiaTheme="minorEastAsia" w:hAnsi="Cambria Math"/>
                      <w:lang w:val="el-GR"/>
                    </w:rPr>
                  </w:rPrChange>
                </w:rPr>
                <m:t>k</m:t>
              </w:ins>
            </m:r>
          </m:sub>
        </m:sSub>
        <m:r>
          <w:ins w:id="7038" w:author="Στάθης Καπ" w:date="2023-03-12T23:43:00Z">
            <w:rPr>
              <w:rFonts w:ascii="Cambria Math" w:eastAsiaTheme="minorEastAsia" w:hAnsi="Cambria Math"/>
              <w:highlight w:val="yellow"/>
              <w:lang w:val="el-GR"/>
              <w:rPrChange w:id="7039" w:author="Στάθης Καπ" w:date="2023-03-13T03:27:00Z">
                <w:rPr>
                  <w:rFonts w:ascii="Cambria Math" w:eastAsiaTheme="minorEastAsia" w:hAnsi="Cambria Math"/>
                  <w:lang w:val="el-GR"/>
                </w:rPr>
              </w:rPrChange>
            </w:rPr>
            <m:t>≤1000</m:t>
          </w:ins>
        </m:r>
      </m:oMath>
      <w:ins w:id="7040" w:author="Στάθης Καπ" w:date="2023-03-12T23:42:00Z">
        <w:r w:rsidRPr="007E502F">
          <w:rPr>
            <w:rFonts w:eastAsiaTheme="minorEastAsia"/>
            <w:highlight w:val="yellow"/>
            <w:lang w:val="el-GR"/>
            <w:rPrChange w:id="7041" w:author="Στάθης Καπ" w:date="2023-03-13T03:27:00Z">
              <w:rPr>
                <w:rFonts w:eastAsiaTheme="minorEastAsia"/>
              </w:rPr>
            </w:rPrChange>
          </w:rPr>
          <w:t xml:space="preserve"> </w:t>
        </w:r>
        <w:r w:rsidRPr="007E502F">
          <w:rPr>
            <w:rFonts w:eastAsiaTheme="minorEastAsia"/>
            <w:highlight w:val="yellow"/>
            <w:lang w:val="el-GR"/>
            <w:rPrChange w:id="7042" w:author="Στάθης Καπ" w:date="2023-03-13T03:27:00Z">
              <w:rPr>
                <w:rFonts w:eastAsiaTheme="minorEastAsia"/>
                <w:lang w:val="el-GR"/>
              </w:rPr>
            </w:rPrChange>
          </w:rPr>
          <w:t xml:space="preserve">και </w:t>
        </w:r>
      </w:ins>
      <m:oMath>
        <m:r>
          <w:ins w:id="7043" w:author="Στάθης Καπ" w:date="2023-03-12T23:42:00Z">
            <w:rPr>
              <w:rFonts w:ascii="Cambria Math" w:eastAsiaTheme="minorEastAsia" w:hAnsi="Cambria Math"/>
              <w:highlight w:val="yellow"/>
              <w:lang w:val="el-GR"/>
              <w:rPrChange w:id="7044" w:author="Στάθης Καπ" w:date="2023-03-13T03:27:00Z">
                <w:rPr>
                  <w:rFonts w:ascii="Cambria Math" w:eastAsiaTheme="minorEastAsia" w:hAnsi="Cambria Math"/>
                  <w:lang w:val="el-GR"/>
                </w:rPr>
              </w:rPrChange>
            </w:rPr>
            <m:t>depTim</m:t>
          </w:ins>
        </m:r>
        <m:sSubSup>
          <m:sSubSupPr>
            <m:ctrlPr>
              <w:ins w:id="7045" w:author="Στάθης Καπ" w:date="2023-03-12T23:42:00Z">
                <w:rPr>
                  <w:rFonts w:ascii="Cambria Math" w:eastAsiaTheme="minorEastAsia" w:hAnsi="Cambria Math"/>
                  <w:i/>
                  <w:highlight w:val="yellow"/>
                  <w:lang w:val="el-GR"/>
                  <w:rPrChange w:id="7046" w:author="Στάθης Καπ" w:date="2023-03-13T03:27:00Z">
                    <w:rPr>
                      <w:rFonts w:ascii="Cambria Math" w:eastAsiaTheme="minorEastAsia" w:hAnsi="Cambria Math"/>
                      <w:i/>
                      <w:lang w:val="el-GR"/>
                    </w:rPr>
                  </w:rPrChange>
                </w:rPr>
              </w:ins>
            </m:ctrlPr>
          </m:sSubSupPr>
          <m:e>
            <m:r>
              <w:ins w:id="7047" w:author="Στάθης Καπ" w:date="2023-03-12T23:42:00Z">
                <w:rPr>
                  <w:rFonts w:ascii="Cambria Math" w:eastAsiaTheme="minorEastAsia" w:hAnsi="Cambria Math"/>
                  <w:highlight w:val="yellow"/>
                  <w:lang w:val="el-GR"/>
                  <w:rPrChange w:id="7048" w:author="Στάθης Καπ" w:date="2023-03-13T03:27:00Z">
                    <w:rPr>
                      <w:rFonts w:ascii="Cambria Math" w:eastAsiaTheme="minorEastAsia" w:hAnsi="Cambria Math"/>
                      <w:lang w:val="el-GR"/>
                    </w:rPr>
                  </w:rPrChange>
                </w:rPr>
                <m:t>e</m:t>
              </w:ins>
            </m:r>
          </m:e>
          <m:sub>
            <m:r>
              <w:ins w:id="7049" w:author="Στάθης Καπ" w:date="2023-03-12T23:42:00Z">
                <w:rPr>
                  <w:rFonts w:ascii="Cambria Math" w:eastAsiaTheme="minorEastAsia" w:hAnsi="Cambria Math"/>
                  <w:highlight w:val="yellow"/>
                  <w:lang w:val="el-GR"/>
                  <w:rPrChange w:id="7050" w:author="Στάθης Καπ" w:date="2023-03-13T03:27:00Z">
                    <w:rPr>
                      <w:rFonts w:ascii="Cambria Math" w:eastAsiaTheme="minorEastAsia" w:hAnsi="Cambria Math"/>
                      <w:lang w:val="el-GR"/>
                    </w:rPr>
                  </w:rPrChange>
                </w:rPr>
                <m:t>m</m:t>
              </w:ins>
            </m:r>
          </m:sub>
          <m:sup>
            <m:r>
              <w:ins w:id="7051" w:author="Στάθης Καπ" w:date="2023-03-12T23:42:00Z">
                <w:rPr>
                  <w:rFonts w:ascii="Cambria Math" w:eastAsiaTheme="minorEastAsia" w:hAnsi="Cambria Math"/>
                  <w:highlight w:val="yellow"/>
                  <w:lang w:val="el-GR"/>
                  <w:rPrChange w:id="7052" w:author="Στάθης Καπ" w:date="2023-03-13T03:27:00Z">
                    <w:rPr>
                      <w:rFonts w:ascii="Cambria Math" w:eastAsiaTheme="minorEastAsia" w:hAnsi="Cambria Math"/>
                      <w:lang w:val="el-GR"/>
                    </w:rPr>
                  </w:rPrChange>
                </w:rPr>
                <m:t>'</m:t>
              </w:ins>
            </m:r>
          </m:sup>
        </m:sSubSup>
        <m:r>
          <w:ins w:id="7053" w:author="Στάθης Καπ" w:date="2023-03-12T23:43:00Z">
            <w:rPr>
              <w:rFonts w:ascii="Cambria Math" w:eastAsiaTheme="minorEastAsia" w:hAnsi="Cambria Math"/>
              <w:highlight w:val="yellow"/>
              <w:lang w:val="el-GR"/>
              <w:rPrChange w:id="7054" w:author="Στάθης Καπ" w:date="2023-03-13T03:27:00Z">
                <w:rPr>
                  <w:rFonts w:ascii="Cambria Math" w:eastAsiaTheme="minorEastAsia" w:hAnsi="Cambria Math"/>
                  <w:lang w:val="el-GR"/>
                </w:rPr>
              </w:rPrChange>
            </w:rPr>
            <m:t>≤depTim</m:t>
          </w:ins>
        </m:r>
        <m:sSub>
          <m:sSubPr>
            <m:ctrlPr>
              <w:ins w:id="7055" w:author="Στάθης Καπ" w:date="2023-03-12T23:43:00Z">
                <w:rPr>
                  <w:rFonts w:ascii="Cambria Math" w:eastAsiaTheme="minorEastAsia" w:hAnsi="Cambria Math"/>
                  <w:i/>
                  <w:highlight w:val="yellow"/>
                  <w:lang w:val="el-GR"/>
                  <w:rPrChange w:id="7056" w:author="Στάθης Καπ" w:date="2023-03-13T03:27:00Z">
                    <w:rPr>
                      <w:rFonts w:ascii="Cambria Math" w:eastAsiaTheme="minorEastAsia" w:hAnsi="Cambria Math"/>
                      <w:i/>
                      <w:lang w:val="el-GR"/>
                    </w:rPr>
                  </w:rPrChange>
                </w:rPr>
              </w:ins>
            </m:ctrlPr>
          </m:sSubPr>
          <m:e>
            <m:r>
              <w:ins w:id="7057" w:author="Στάθης Καπ" w:date="2023-03-12T23:43:00Z">
                <w:rPr>
                  <w:rFonts w:ascii="Cambria Math" w:eastAsiaTheme="minorEastAsia" w:hAnsi="Cambria Math"/>
                  <w:highlight w:val="yellow"/>
                  <w:lang w:val="el-GR"/>
                  <w:rPrChange w:id="7058" w:author="Στάθης Καπ" w:date="2023-03-13T03:27:00Z">
                    <w:rPr>
                      <w:rFonts w:ascii="Cambria Math" w:eastAsiaTheme="minorEastAsia" w:hAnsi="Cambria Math"/>
                      <w:lang w:val="el-GR"/>
                    </w:rPr>
                  </w:rPrChange>
                </w:rPr>
                <m:t>e</m:t>
              </w:ins>
            </m:r>
          </m:e>
          <m:sub>
            <m:r>
              <w:ins w:id="7059" w:author="Στάθης Καπ" w:date="2023-03-12T23:43:00Z">
                <w:rPr>
                  <w:rFonts w:ascii="Cambria Math" w:eastAsiaTheme="minorEastAsia" w:hAnsi="Cambria Math"/>
                  <w:highlight w:val="yellow"/>
                  <w:lang w:val="el-GR"/>
                  <w:rPrChange w:id="7060" w:author="Στάθης Καπ" w:date="2023-03-13T03:27:00Z">
                    <w:rPr>
                      <w:rFonts w:ascii="Cambria Math" w:eastAsiaTheme="minorEastAsia" w:hAnsi="Cambria Math"/>
                      <w:lang w:val="el-GR"/>
                    </w:rPr>
                  </w:rPrChange>
                </w:rPr>
                <m:t>m</m:t>
              </w:ins>
            </m:r>
          </m:sub>
        </m:sSub>
        <m:r>
          <w:ins w:id="7061" w:author="Στάθης Καπ" w:date="2023-03-12T23:44:00Z">
            <w:rPr>
              <w:rFonts w:ascii="Cambria Math" w:eastAsiaTheme="minorEastAsia" w:hAnsi="Cambria Math"/>
              <w:highlight w:val="yellow"/>
              <w:lang w:val="el-GR"/>
              <w:rPrChange w:id="7062" w:author="Στάθης Καπ" w:date="2023-03-13T03:27:00Z">
                <w:rPr>
                  <w:rFonts w:ascii="Cambria Math" w:eastAsiaTheme="minorEastAsia" w:hAnsi="Cambria Math"/>
                  <w:lang w:val="el-GR"/>
                </w:rPr>
              </w:rPrChange>
            </w:rPr>
            <m:t>≤1000</m:t>
          </w:ins>
        </m:r>
      </m:oMath>
      <w:ins w:id="7063" w:author="Στάθης Καπ" w:date="2023-03-12T23:45:00Z">
        <w:r w:rsidR="00D026A0" w:rsidRPr="007E502F">
          <w:rPr>
            <w:rFonts w:eastAsiaTheme="minorEastAsia"/>
            <w:highlight w:val="yellow"/>
            <w:lang w:val="el-GR"/>
            <w:rPrChange w:id="7064" w:author="Στάθης Καπ" w:date="2023-03-13T03:27:00Z">
              <w:rPr>
                <w:rFonts w:eastAsiaTheme="minorEastAsia"/>
                <w:lang w:val="el-GR"/>
              </w:rPr>
            </w:rPrChange>
          </w:rPr>
          <w:t xml:space="preserve"> οπότε οι διαδρομές είναι έγκυρες</w:t>
        </w:r>
      </w:ins>
      <w:ins w:id="7065" w:author="Στάθης Καπ" w:date="2023-03-13T03:14:00Z">
        <w:r w:rsidR="00991CFE" w:rsidRPr="007E502F">
          <w:rPr>
            <w:rFonts w:eastAsiaTheme="minorEastAsia"/>
            <w:highlight w:val="yellow"/>
            <w:lang w:val="el-GR"/>
            <w:rPrChange w:id="7066" w:author="Στάθης Καπ" w:date="2023-03-13T03:27:00Z">
              <w:rPr>
                <w:rFonts w:eastAsiaTheme="minorEastAsia"/>
                <w:lang w:val="el-GR"/>
              </w:rPr>
            </w:rPrChange>
          </w:rPr>
          <w:t>,</w:t>
        </w:r>
        <w:r w:rsidR="008222B2" w:rsidRPr="007E502F">
          <w:rPr>
            <w:rFonts w:eastAsiaTheme="minorEastAsia"/>
            <w:highlight w:val="yellow"/>
            <w:lang w:val="el-GR"/>
            <w:rPrChange w:id="7067" w:author="Στάθης Καπ" w:date="2023-03-13T03:27:00Z">
              <w:rPr>
                <w:rFonts w:eastAsiaTheme="minorEastAsia"/>
                <w:lang w:val="el-GR"/>
              </w:rPr>
            </w:rPrChange>
          </w:rPr>
          <w:t xml:space="preserve"> όσον αφορά τουλάχιστον τα χρονικά αποθέματά τους.</w:t>
        </w:r>
      </w:ins>
    </w:p>
    <w:p w14:paraId="41B944D9" w14:textId="6E7592C9" w:rsidR="00D026A0" w:rsidRPr="007E502F" w:rsidRDefault="00D026A0" w:rsidP="00B90EEE">
      <w:pPr>
        <w:rPr>
          <w:ins w:id="7068" w:author="Στάθης Καπ" w:date="2023-03-12T23:47:00Z"/>
          <w:rFonts w:eastAsiaTheme="minorEastAsia"/>
          <w:highlight w:val="yellow"/>
          <w:lang w:val="el-GR"/>
          <w:rPrChange w:id="7069" w:author="Στάθης Καπ" w:date="2023-03-13T03:27:00Z">
            <w:rPr>
              <w:ins w:id="7070" w:author="Στάθης Καπ" w:date="2023-03-12T23:47:00Z"/>
              <w:rFonts w:eastAsiaTheme="minorEastAsia"/>
              <w:lang w:val="el-GR"/>
            </w:rPr>
          </w:rPrChange>
        </w:rPr>
      </w:pPr>
      <w:ins w:id="7071" w:author="Στάθης Καπ" w:date="2023-03-12T23:46:00Z">
        <w:r w:rsidRPr="007E502F">
          <w:rPr>
            <w:rFonts w:eastAsiaTheme="minorEastAsia"/>
            <w:highlight w:val="yellow"/>
            <w:lang w:val="el-GR"/>
            <w:rPrChange w:id="7072" w:author="Στάθης Καπ" w:date="2023-03-13T03:27:00Z">
              <w:rPr>
                <w:rFonts w:eastAsiaTheme="minorEastAsia"/>
                <w:lang w:val="el-GR"/>
              </w:rPr>
            </w:rPrChange>
          </w:rPr>
          <w:t xml:space="preserve">Έστω λοιπόν πως </w:t>
        </w:r>
      </w:ins>
      <m:oMath>
        <m:r>
          <w:ins w:id="7073" w:author="Στάθης Καπ" w:date="2023-03-12T23:46:00Z">
            <w:rPr>
              <w:rFonts w:ascii="Cambria Math" w:eastAsiaTheme="minorEastAsia" w:hAnsi="Cambria Math"/>
              <w:highlight w:val="yellow"/>
              <w:lang w:val="el-GR"/>
              <w:rPrChange w:id="7074" w:author="Στάθης Καπ" w:date="2023-03-13T03:27:00Z">
                <w:rPr>
                  <w:rFonts w:ascii="Cambria Math" w:eastAsiaTheme="minorEastAsia" w:hAnsi="Cambria Math"/>
                  <w:lang w:val="el-GR"/>
                </w:rPr>
              </w:rPrChange>
            </w:rPr>
            <m:t>depTim</m:t>
          </w:ins>
        </m:r>
        <m:sSubSup>
          <m:sSubSupPr>
            <m:ctrlPr>
              <w:ins w:id="7075" w:author="Στάθης Καπ" w:date="2023-03-12T23:46:00Z">
                <w:rPr>
                  <w:rFonts w:ascii="Cambria Math" w:eastAsiaTheme="minorEastAsia" w:hAnsi="Cambria Math"/>
                  <w:i/>
                  <w:highlight w:val="yellow"/>
                  <w:lang w:val="el-GR"/>
                  <w:rPrChange w:id="7076" w:author="Στάθης Καπ" w:date="2023-03-13T03:27:00Z">
                    <w:rPr>
                      <w:rFonts w:ascii="Cambria Math" w:eastAsiaTheme="minorEastAsia" w:hAnsi="Cambria Math"/>
                      <w:i/>
                      <w:lang w:val="el-GR"/>
                    </w:rPr>
                  </w:rPrChange>
                </w:rPr>
              </w:ins>
            </m:ctrlPr>
          </m:sSubSupPr>
          <m:e>
            <m:r>
              <w:ins w:id="7077" w:author="Στάθης Καπ" w:date="2023-03-12T23:46:00Z">
                <w:rPr>
                  <w:rFonts w:ascii="Cambria Math" w:eastAsiaTheme="minorEastAsia" w:hAnsi="Cambria Math"/>
                  <w:highlight w:val="yellow"/>
                  <w:lang w:val="el-GR"/>
                  <w:rPrChange w:id="7078" w:author="Στάθης Καπ" w:date="2023-03-13T03:27:00Z">
                    <w:rPr>
                      <w:rFonts w:ascii="Cambria Math" w:eastAsiaTheme="minorEastAsia" w:hAnsi="Cambria Math"/>
                      <w:lang w:val="el-GR"/>
                    </w:rPr>
                  </w:rPrChange>
                </w:rPr>
                <m:t>e</m:t>
              </w:ins>
            </m:r>
          </m:e>
          <m:sub>
            <m:r>
              <w:ins w:id="7079" w:author="Στάθης Καπ" w:date="2023-03-12T23:46:00Z">
                <w:rPr>
                  <w:rFonts w:ascii="Cambria Math" w:eastAsiaTheme="minorEastAsia" w:hAnsi="Cambria Math"/>
                  <w:highlight w:val="yellow"/>
                  <w:lang w:val="el-GR"/>
                  <w:rPrChange w:id="7080" w:author="Στάθης Καπ" w:date="2023-03-13T03:27:00Z">
                    <w:rPr>
                      <w:rFonts w:ascii="Cambria Math" w:eastAsiaTheme="minorEastAsia" w:hAnsi="Cambria Math"/>
                      <w:lang w:val="el-GR"/>
                    </w:rPr>
                  </w:rPrChange>
                </w:rPr>
                <m:t>k</m:t>
              </w:ins>
            </m:r>
          </m:sub>
          <m:sup>
            <m:r>
              <w:ins w:id="7081" w:author="Στάθης Καπ" w:date="2023-03-12T23:46:00Z">
                <w:rPr>
                  <w:rFonts w:ascii="Cambria Math" w:eastAsiaTheme="minorEastAsia" w:hAnsi="Cambria Math"/>
                  <w:highlight w:val="yellow"/>
                  <w:lang w:val="el-GR"/>
                  <w:rPrChange w:id="7082" w:author="Στάθης Καπ" w:date="2023-03-13T03:27:00Z">
                    <w:rPr>
                      <w:rFonts w:ascii="Cambria Math" w:eastAsiaTheme="minorEastAsia" w:hAnsi="Cambria Math"/>
                      <w:lang w:val="el-GR"/>
                    </w:rPr>
                  </w:rPrChange>
                </w:rPr>
                <m:t>'</m:t>
              </w:ins>
            </m:r>
          </m:sup>
        </m:sSubSup>
        <m:r>
          <w:ins w:id="7083" w:author="Στάθης Καπ" w:date="2023-03-12T23:46:00Z">
            <w:rPr>
              <w:rFonts w:ascii="Cambria Math" w:eastAsiaTheme="minorEastAsia" w:hAnsi="Cambria Math"/>
              <w:highlight w:val="yellow"/>
              <w:lang w:val="el-GR"/>
              <w:rPrChange w:id="7084" w:author="Στάθης Καπ" w:date="2023-03-13T03:27:00Z">
                <w:rPr>
                  <w:rFonts w:ascii="Cambria Math" w:eastAsiaTheme="minorEastAsia" w:hAnsi="Cambria Math"/>
                  <w:lang w:val="el-GR"/>
                </w:rPr>
              </w:rPrChange>
            </w:rPr>
            <m:t>=950</m:t>
          </w:ins>
        </m:r>
      </m:oMath>
      <w:ins w:id="7085" w:author="Στάθης Καπ" w:date="2023-03-12T23:46:00Z">
        <w:r w:rsidRPr="007E502F">
          <w:rPr>
            <w:rFonts w:eastAsiaTheme="minorEastAsia"/>
            <w:highlight w:val="yellow"/>
            <w:lang w:val="el-GR"/>
            <w:rPrChange w:id="7086" w:author="Στάθης Καπ" w:date="2023-03-13T03:27:00Z">
              <w:rPr>
                <w:rFonts w:eastAsiaTheme="minorEastAsia"/>
                <w:lang w:val="el-GR"/>
              </w:rPr>
            </w:rPrChange>
          </w:rPr>
          <w:t xml:space="preserve"> και </w:t>
        </w:r>
      </w:ins>
      <m:oMath>
        <m:r>
          <w:ins w:id="7087" w:author="Στάθης Καπ" w:date="2023-03-12T23:46:00Z">
            <w:rPr>
              <w:rFonts w:ascii="Cambria Math" w:eastAsiaTheme="minorEastAsia" w:hAnsi="Cambria Math"/>
              <w:highlight w:val="yellow"/>
              <w:lang w:val="el-GR"/>
              <w:rPrChange w:id="7088" w:author="Στάθης Καπ" w:date="2023-03-13T03:27:00Z">
                <w:rPr>
                  <w:rFonts w:ascii="Cambria Math" w:eastAsiaTheme="minorEastAsia" w:hAnsi="Cambria Math"/>
                  <w:lang w:val="el-GR"/>
                </w:rPr>
              </w:rPrChange>
            </w:rPr>
            <m:t>depTim</m:t>
          </w:ins>
        </m:r>
        <m:sSubSup>
          <m:sSubSupPr>
            <m:ctrlPr>
              <w:ins w:id="7089" w:author="Στάθης Καπ" w:date="2023-03-12T23:46:00Z">
                <w:rPr>
                  <w:rFonts w:ascii="Cambria Math" w:eastAsiaTheme="minorEastAsia" w:hAnsi="Cambria Math"/>
                  <w:i/>
                  <w:highlight w:val="yellow"/>
                  <w:lang w:val="el-GR"/>
                  <w:rPrChange w:id="7090" w:author="Στάθης Καπ" w:date="2023-03-13T03:27:00Z">
                    <w:rPr>
                      <w:rFonts w:ascii="Cambria Math" w:eastAsiaTheme="minorEastAsia" w:hAnsi="Cambria Math"/>
                      <w:i/>
                      <w:lang w:val="el-GR"/>
                    </w:rPr>
                  </w:rPrChange>
                </w:rPr>
              </w:ins>
            </m:ctrlPr>
          </m:sSubSupPr>
          <m:e>
            <m:r>
              <w:ins w:id="7091" w:author="Στάθης Καπ" w:date="2023-03-12T23:46:00Z">
                <w:rPr>
                  <w:rFonts w:ascii="Cambria Math" w:eastAsiaTheme="minorEastAsia" w:hAnsi="Cambria Math"/>
                  <w:highlight w:val="yellow"/>
                  <w:lang w:val="el-GR"/>
                  <w:rPrChange w:id="7092" w:author="Στάθης Καπ" w:date="2023-03-13T03:27:00Z">
                    <w:rPr>
                      <w:rFonts w:ascii="Cambria Math" w:eastAsiaTheme="minorEastAsia" w:hAnsi="Cambria Math"/>
                      <w:lang w:val="el-GR"/>
                    </w:rPr>
                  </w:rPrChange>
                </w:rPr>
                <m:t>e</m:t>
              </w:ins>
            </m:r>
          </m:e>
          <m:sub>
            <m:r>
              <w:ins w:id="7093" w:author="Στάθης Καπ" w:date="2023-03-12T23:46:00Z">
                <w:rPr>
                  <w:rFonts w:ascii="Cambria Math" w:eastAsiaTheme="minorEastAsia" w:hAnsi="Cambria Math"/>
                  <w:highlight w:val="yellow"/>
                  <w:lang w:val="el-GR"/>
                  <w:rPrChange w:id="7094" w:author="Στάθης Καπ" w:date="2023-03-13T03:27:00Z">
                    <w:rPr>
                      <w:rFonts w:ascii="Cambria Math" w:eastAsiaTheme="minorEastAsia" w:hAnsi="Cambria Math"/>
                      <w:lang w:val="el-GR"/>
                    </w:rPr>
                  </w:rPrChange>
                </w:rPr>
                <m:t>m</m:t>
              </w:ins>
            </m:r>
          </m:sub>
          <m:sup>
            <m:r>
              <w:ins w:id="7095" w:author="Στάθης Καπ" w:date="2023-03-12T23:46:00Z">
                <w:rPr>
                  <w:rFonts w:ascii="Cambria Math" w:eastAsiaTheme="minorEastAsia" w:hAnsi="Cambria Math"/>
                  <w:highlight w:val="yellow"/>
                  <w:lang w:val="el-GR"/>
                  <w:rPrChange w:id="7096" w:author="Στάθης Καπ" w:date="2023-03-13T03:27:00Z">
                    <w:rPr>
                      <w:rFonts w:ascii="Cambria Math" w:eastAsiaTheme="minorEastAsia" w:hAnsi="Cambria Math"/>
                      <w:lang w:val="el-GR"/>
                    </w:rPr>
                  </w:rPrChange>
                </w:rPr>
                <m:t>'</m:t>
              </w:ins>
            </m:r>
          </m:sup>
        </m:sSubSup>
        <m:r>
          <w:ins w:id="7097" w:author="Στάθης Καπ" w:date="2023-03-12T23:46:00Z">
            <w:rPr>
              <w:rFonts w:ascii="Cambria Math" w:eastAsiaTheme="minorEastAsia" w:hAnsi="Cambria Math"/>
              <w:highlight w:val="yellow"/>
              <w:lang w:val="el-GR"/>
              <w:rPrChange w:id="7098" w:author="Στάθης Καπ" w:date="2023-03-13T03:27:00Z">
                <w:rPr>
                  <w:rFonts w:ascii="Cambria Math" w:eastAsiaTheme="minorEastAsia" w:hAnsi="Cambria Math"/>
                  <w:lang w:val="el-GR"/>
                </w:rPr>
              </w:rPrChange>
            </w:rPr>
            <m:t>=900</m:t>
          </w:ins>
        </m:r>
      </m:oMath>
      <w:ins w:id="7099" w:author="Στάθης Καπ" w:date="2023-03-12T23:46:00Z">
        <w:r w:rsidRPr="007E502F">
          <w:rPr>
            <w:rFonts w:eastAsiaTheme="minorEastAsia"/>
            <w:highlight w:val="yellow"/>
            <w:lang w:val="el-GR"/>
            <w:rPrChange w:id="7100" w:author="Στάθης Καπ" w:date="2023-03-13T03:27:00Z">
              <w:rPr>
                <w:rFonts w:eastAsiaTheme="minorEastAsia"/>
              </w:rPr>
            </w:rPrChange>
          </w:rPr>
          <w:t xml:space="preserve">. </w:t>
        </w:r>
        <w:r w:rsidRPr="007E502F">
          <w:rPr>
            <w:rFonts w:eastAsiaTheme="minorEastAsia"/>
            <w:highlight w:val="yellow"/>
            <w:lang w:val="el-GR"/>
            <w:rPrChange w:id="7101" w:author="Στάθης Καπ" w:date="2023-03-13T03:27:00Z">
              <w:rPr>
                <w:rFonts w:eastAsiaTheme="minorEastAsia"/>
                <w:lang w:val="el-GR"/>
              </w:rPr>
            </w:rPrChange>
          </w:rPr>
          <w:t>Με την προσθήκη των τελικών κόμβ</w:t>
        </w:r>
      </w:ins>
      <w:ins w:id="7102" w:author="Στάθης Καπ" w:date="2023-03-12T23:47:00Z">
        <w:r w:rsidRPr="007E502F">
          <w:rPr>
            <w:rFonts w:eastAsiaTheme="minorEastAsia"/>
            <w:highlight w:val="yellow"/>
            <w:lang w:val="el-GR"/>
            <w:rPrChange w:id="7103"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rsidP="00D026A0">
      <w:pPr>
        <w:jc w:val="center"/>
        <w:rPr>
          <w:ins w:id="7104" w:author="Στάθης Καπ" w:date="2023-03-12T23:44:00Z"/>
          <w:rFonts w:eastAsiaTheme="minorEastAsia"/>
          <w:highlight w:val="yellow"/>
          <w:lang w:val="el-GR"/>
          <w:rPrChange w:id="7105" w:author="Στάθης Καπ" w:date="2023-03-13T03:27:00Z">
            <w:rPr>
              <w:ins w:id="7106" w:author="Στάθης Καπ" w:date="2023-03-12T23:44:00Z"/>
              <w:rFonts w:eastAsiaTheme="minorEastAsia"/>
              <w:lang w:val="el-GR"/>
            </w:rPr>
          </w:rPrChange>
        </w:rPr>
        <w:pPrChange w:id="7107" w:author="Στάθης Καπ" w:date="2023-03-12T23:47:00Z">
          <w:pPr/>
        </w:pPrChange>
      </w:pPr>
      <w:ins w:id="7108" w:author="Στάθης Καπ" w:date="2023-03-12T23:47:00Z">
        <w:r w:rsidRPr="007E502F">
          <w:rPr>
            <w:noProof/>
            <w:highlight w:val="yellow"/>
            <w:rPrChange w:id="7109"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7877139B" w14:textId="1D63CCA4" w:rsidR="00B87BEA" w:rsidRPr="007E502F" w:rsidRDefault="00D026A0" w:rsidP="00B90EEE">
      <w:pPr>
        <w:rPr>
          <w:ins w:id="7110" w:author="Στάθης Καπ" w:date="2023-03-12T23:52:00Z"/>
          <w:rFonts w:eastAsiaTheme="minorEastAsia"/>
          <w:iCs/>
          <w:highlight w:val="yellow"/>
          <w:lang w:val="el-GR"/>
          <w:rPrChange w:id="7111" w:author="Στάθης Καπ" w:date="2023-03-13T03:27:00Z">
            <w:rPr>
              <w:ins w:id="7112" w:author="Στάθης Καπ" w:date="2023-03-12T23:52:00Z"/>
              <w:rFonts w:eastAsiaTheme="minorEastAsia"/>
              <w:iCs/>
              <w:lang w:val="el-GR"/>
            </w:rPr>
          </w:rPrChange>
        </w:rPr>
      </w:pPr>
      <w:ins w:id="7113" w:author="Στάθης Καπ" w:date="2023-03-12T23:48:00Z">
        <w:r w:rsidRPr="007E502F">
          <w:rPr>
            <w:rFonts w:eastAsiaTheme="minorEastAsia"/>
            <w:iCs/>
            <w:highlight w:val="yellow"/>
            <w:lang w:val="el-GR"/>
            <w:rPrChange w:id="7114" w:author="Στάθης Καπ" w:date="2023-03-13T03:27:00Z">
              <w:rPr>
                <w:rFonts w:eastAsiaTheme="minorEastAsia"/>
                <w:iCs/>
                <w:lang w:val="el-GR"/>
              </w:rPr>
            </w:rPrChange>
          </w:rPr>
          <w:t xml:space="preserve">Εάν </w:t>
        </w:r>
      </w:ins>
      <m:oMath>
        <m:r>
          <w:ins w:id="7115" w:author="Στάθης Καπ" w:date="2023-03-12T23:49:00Z">
            <w:rPr>
              <w:rFonts w:ascii="Cambria Math" w:eastAsiaTheme="minorEastAsia" w:hAnsi="Cambria Math"/>
              <w:highlight w:val="yellow"/>
              <w:lang w:val="el-GR"/>
              <w:rPrChange w:id="7116" w:author="Στάθης Καπ" w:date="2023-03-13T03:27:00Z">
                <w:rPr>
                  <w:rFonts w:ascii="Cambria Math" w:eastAsiaTheme="minorEastAsia" w:hAnsi="Cambria Math"/>
                  <w:lang w:val="el-GR"/>
                </w:rPr>
              </w:rPrChange>
            </w:rPr>
            <m:t>travelTim</m:t>
          </w:ins>
        </m:r>
        <m:sSub>
          <m:sSubPr>
            <m:ctrlPr>
              <w:ins w:id="7117" w:author="Στάθης Καπ" w:date="2023-03-12T23:49:00Z">
                <w:rPr>
                  <w:rFonts w:ascii="Cambria Math" w:eastAsiaTheme="minorEastAsia" w:hAnsi="Cambria Math"/>
                  <w:i/>
                  <w:iCs/>
                  <w:highlight w:val="yellow"/>
                  <w:lang w:val="el-GR"/>
                  <w:rPrChange w:id="7118" w:author="Στάθης Καπ" w:date="2023-03-13T03:27:00Z">
                    <w:rPr>
                      <w:rFonts w:ascii="Cambria Math" w:eastAsiaTheme="minorEastAsia" w:hAnsi="Cambria Math"/>
                      <w:i/>
                      <w:iCs/>
                      <w:lang w:val="el-GR"/>
                    </w:rPr>
                  </w:rPrChange>
                </w:rPr>
              </w:ins>
            </m:ctrlPr>
          </m:sSubPr>
          <m:e>
            <m:r>
              <w:ins w:id="7119" w:author="Στάθης Καπ" w:date="2023-03-12T23:49:00Z">
                <w:rPr>
                  <w:rFonts w:ascii="Cambria Math" w:eastAsiaTheme="minorEastAsia" w:hAnsi="Cambria Math"/>
                  <w:highlight w:val="yellow"/>
                  <w:lang w:val="el-GR"/>
                  <w:rPrChange w:id="7120" w:author="Στάθης Καπ" w:date="2023-03-13T03:27:00Z">
                    <w:rPr>
                      <w:rFonts w:ascii="Cambria Math" w:eastAsiaTheme="minorEastAsia" w:hAnsi="Cambria Math"/>
                      <w:lang w:val="el-GR"/>
                    </w:rPr>
                  </w:rPrChange>
                </w:rPr>
                <m:t>e</m:t>
              </w:ins>
            </m:r>
          </m:e>
          <m:sub>
            <m:r>
              <w:ins w:id="7121" w:author="Στάθης Καπ" w:date="2023-03-12T23:50:00Z">
                <w:rPr>
                  <w:rFonts w:ascii="Cambria Math" w:eastAsiaTheme="minorEastAsia" w:hAnsi="Cambria Math"/>
                  <w:highlight w:val="yellow"/>
                  <w:lang w:val="el-GR"/>
                  <w:rPrChange w:id="7122" w:author="Στάθης Καπ" w:date="2023-03-13T03:27:00Z">
                    <w:rPr>
                      <w:rFonts w:ascii="Cambria Math" w:eastAsiaTheme="minorEastAsia" w:hAnsi="Cambria Math"/>
                      <w:lang w:val="el-GR"/>
                    </w:rPr>
                  </w:rPrChange>
                </w:rPr>
                <m:t>k→ed</m:t>
              </w:ins>
            </m:r>
          </m:sub>
        </m:sSub>
        <m:r>
          <w:ins w:id="7123" w:author="Στάθης Καπ" w:date="2023-03-12T23:50:00Z">
            <w:rPr>
              <w:rFonts w:ascii="Cambria Math" w:eastAsiaTheme="minorEastAsia" w:hAnsi="Cambria Math"/>
              <w:highlight w:val="yellow"/>
              <w:lang w:val="el-GR"/>
              <w:rPrChange w:id="7124" w:author="Στάθης Καπ" w:date="2023-03-13T03:27:00Z">
                <w:rPr>
                  <w:rFonts w:ascii="Cambria Math" w:eastAsiaTheme="minorEastAsia" w:hAnsi="Cambria Math"/>
                  <w:lang w:val="el-GR"/>
                </w:rPr>
              </w:rPrChange>
            </w:rPr>
            <m:t>&gt;50</m:t>
          </w:ins>
        </m:r>
      </m:oMath>
      <w:ins w:id="7125" w:author="Στάθης Καπ" w:date="2023-03-12T23:50:00Z">
        <w:r w:rsidRPr="007E502F">
          <w:rPr>
            <w:rFonts w:eastAsiaTheme="minorEastAsia"/>
            <w:iCs/>
            <w:highlight w:val="yellow"/>
            <w:lang w:val="el-GR"/>
            <w:rPrChange w:id="7126" w:author="Στάθης Καπ" w:date="2023-03-13T03:27:00Z">
              <w:rPr>
                <w:rFonts w:eastAsiaTheme="minorEastAsia"/>
                <w:iCs/>
              </w:rPr>
            </w:rPrChange>
          </w:rPr>
          <w:t xml:space="preserve"> </w:t>
        </w:r>
        <w:r w:rsidRPr="007E502F">
          <w:rPr>
            <w:rFonts w:eastAsiaTheme="minorEastAsia"/>
            <w:iCs/>
            <w:highlight w:val="yellow"/>
            <w:lang w:val="el-GR"/>
            <w:rPrChange w:id="7127" w:author="Στάθης Καπ" w:date="2023-03-13T03:27:00Z">
              <w:rPr>
                <w:rFonts w:eastAsiaTheme="minorEastAsia"/>
                <w:iCs/>
                <w:lang w:val="el-GR"/>
              </w:rPr>
            </w:rPrChange>
          </w:rPr>
          <w:t xml:space="preserve">ή </w:t>
        </w:r>
      </w:ins>
      <m:oMath>
        <m:r>
          <w:ins w:id="7128" w:author="Στάθης Καπ" w:date="2023-03-12T23:51:00Z">
            <w:rPr>
              <w:rFonts w:ascii="Cambria Math" w:eastAsiaTheme="minorEastAsia" w:hAnsi="Cambria Math"/>
              <w:highlight w:val="yellow"/>
              <w:lang w:val="el-GR"/>
              <w:rPrChange w:id="7129" w:author="Στάθης Καπ" w:date="2023-03-13T03:27:00Z">
                <w:rPr>
                  <w:rFonts w:ascii="Cambria Math" w:eastAsiaTheme="minorEastAsia" w:hAnsi="Cambria Math"/>
                  <w:lang w:val="el-GR"/>
                </w:rPr>
              </w:rPrChange>
            </w:rPr>
            <m:t>travelTim</m:t>
          </w:ins>
        </m:r>
        <m:sSub>
          <m:sSubPr>
            <m:ctrlPr>
              <w:ins w:id="7130" w:author="Στάθης Καπ" w:date="2023-03-12T23:51:00Z">
                <w:rPr>
                  <w:rFonts w:ascii="Cambria Math" w:eastAsiaTheme="minorEastAsia" w:hAnsi="Cambria Math"/>
                  <w:i/>
                  <w:iCs/>
                  <w:highlight w:val="yellow"/>
                  <w:lang w:val="el-GR"/>
                  <w:rPrChange w:id="7131" w:author="Στάθης Καπ" w:date="2023-03-13T03:27:00Z">
                    <w:rPr>
                      <w:rFonts w:ascii="Cambria Math" w:eastAsiaTheme="minorEastAsia" w:hAnsi="Cambria Math"/>
                      <w:i/>
                      <w:iCs/>
                      <w:lang w:val="el-GR"/>
                    </w:rPr>
                  </w:rPrChange>
                </w:rPr>
              </w:ins>
            </m:ctrlPr>
          </m:sSubPr>
          <m:e>
            <m:r>
              <w:ins w:id="7132" w:author="Στάθης Καπ" w:date="2023-03-12T23:51:00Z">
                <w:rPr>
                  <w:rFonts w:ascii="Cambria Math" w:eastAsiaTheme="minorEastAsia" w:hAnsi="Cambria Math"/>
                  <w:highlight w:val="yellow"/>
                  <w:lang w:val="el-GR"/>
                  <w:rPrChange w:id="7133" w:author="Στάθης Καπ" w:date="2023-03-13T03:27:00Z">
                    <w:rPr>
                      <w:rFonts w:ascii="Cambria Math" w:eastAsiaTheme="minorEastAsia" w:hAnsi="Cambria Math"/>
                      <w:lang w:val="el-GR"/>
                    </w:rPr>
                  </w:rPrChange>
                </w:rPr>
                <m:t>e</m:t>
              </w:ins>
            </m:r>
          </m:e>
          <m:sub>
            <m:r>
              <w:ins w:id="7134" w:author="Στάθης Καπ" w:date="2023-03-12T23:51:00Z">
                <w:rPr>
                  <w:rFonts w:ascii="Cambria Math" w:eastAsiaTheme="minorEastAsia" w:hAnsi="Cambria Math"/>
                  <w:highlight w:val="yellow"/>
                  <w:lang w:val="el-GR"/>
                  <w:rPrChange w:id="7135" w:author="Στάθης Καπ" w:date="2023-03-13T03:27:00Z">
                    <w:rPr>
                      <w:rFonts w:ascii="Cambria Math" w:eastAsiaTheme="minorEastAsia" w:hAnsi="Cambria Math"/>
                      <w:lang w:val="el-GR"/>
                    </w:rPr>
                  </w:rPrChange>
                </w:rPr>
                <m:t>m→ed</m:t>
              </w:ins>
            </m:r>
          </m:sub>
        </m:sSub>
        <m:r>
          <w:ins w:id="7136" w:author="Στάθης Καπ" w:date="2023-03-12T23:51:00Z">
            <w:rPr>
              <w:rFonts w:ascii="Cambria Math" w:eastAsiaTheme="minorEastAsia" w:hAnsi="Cambria Math"/>
              <w:highlight w:val="yellow"/>
              <w:lang w:val="el-GR"/>
              <w:rPrChange w:id="7137" w:author="Στάθης Καπ" w:date="2023-03-13T03:27:00Z">
                <w:rPr>
                  <w:rFonts w:ascii="Cambria Math" w:eastAsiaTheme="minorEastAsia" w:hAnsi="Cambria Math"/>
                </w:rPr>
              </w:rPrChange>
            </w:rPr>
            <m:t>&gt;100</m:t>
          </w:ins>
        </m:r>
      </m:oMath>
      <w:ins w:id="7138" w:author="Στάθης Καπ" w:date="2023-03-12T23:51:00Z">
        <w:r w:rsidRPr="007E502F">
          <w:rPr>
            <w:rFonts w:eastAsiaTheme="minorEastAsia"/>
            <w:iCs/>
            <w:highlight w:val="yellow"/>
            <w:lang w:val="el-GR"/>
            <w:rPrChange w:id="7139" w:author="Στάθης Καπ" w:date="2023-03-13T03:27:00Z">
              <w:rPr>
                <w:rFonts w:eastAsiaTheme="minorEastAsia"/>
                <w:iCs/>
                <w:lang w:val="el-GR"/>
              </w:rPr>
            </w:rPrChange>
          </w:rPr>
          <w:t xml:space="preserve"> τότε η λύση δεν είναι έγκυρη διότι </w:t>
        </w:r>
      </w:ins>
      <w:ins w:id="7140" w:author="Στάθης Καπ" w:date="2023-03-12T23:54:00Z">
        <w:r w:rsidRPr="007E502F">
          <w:rPr>
            <w:rFonts w:eastAsiaTheme="minorEastAsia"/>
            <w:iCs/>
            <w:highlight w:val="yellow"/>
            <w:lang w:val="el-GR"/>
            <w:rPrChange w:id="7141" w:author="Στάθης Καπ" w:date="2023-03-13T03:27:00Z">
              <w:rPr>
                <w:rFonts w:eastAsiaTheme="minorEastAsia"/>
                <w:iCs/>
                <w:lang w:val="el-GR"/>
              </w:rPr>
            </w:rPrChange>
          </w:rPr>
          <w:t>κάποια</w:t>
        </w:r>
      </w:ins>
      <w:ins w:id="7142" w:author="Στάθης Καπ" w:date="2023-03-12T23:51:00Z">
        <w:r w:rsidRPr="007E502F">
          <w:rPr>
            <w:rFonts w:eastAsiaTheme="minorEastAsia"/>
            <w:iCs/>
            <w:highlight w:val="yellow"/>
            <w:lang w:val="el-GR"/>
            <w:rPrChange w:id="7143"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p>
    <w:p w14:paraId="4597F10D" w14:textId="7BF899F8" w:rsidR="00D3106C" w:rsidRPr="00D026A0" w:rsidRDefault="00D026A0" w:rsidP="00A37638">
      <w:pPr>
        <w:rPr>
          <w:ins w:id="7144" w:author="Στάθης Καπ" w:date="2023-03-12T21:06:00Z"/>
          <w:rFonts w:eastAsiaTheme="minorEastAsia"/>
          <w:i/>
          <w:iCs/>
          <w:lang w:val="el-GR"/>
          <w:rPrChange w:id="7145" w:author="Στάθης Καπ" w:date="2023-03-12T23:54:00Z">
            <w:rPr>
              <w:ins w:id="7146" w:author="Στάθης Καπ" w:date="2023-03-12T21:06:00Z"/>
              <w:lang w:val="el-GR"/>
            </w:rPr>
          </w:rPrChange>
        </w:rPr>
      </w:pPr>
      <w:ins w:id="7147" w:author="Στάθης Καπ" w:date="2023-03-12T23:52:00Z">
        <w:r w:rsidRPr="007E502F">
          <w:rPr>
            <w:rFonts w:eastAsiaTheme="minorEastAsia"/>
            <w:iCs/>
            <w:highlight w:val="yellow"/>
            <w:lang w:val="el-GR"/>
            <w:rPrChange w:id="7148"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7149" w:author="Στάθης Καπ" w:date="2023-03-12T23:54:00Z">
        <w:r w:rsidRPr="007E502F">
          <w:rPr>
            <w:rFonts w:eastAsiaTheme="minorEastAsia"/>
            <w:iCs/>
            <w:highlight w:val="yellow"/>
            <w:lang w:val="el-GR"/>
            <w:rPrChange w:id="7150" w:author="Στάθης Καπ" w:date="2023-03-13T03:27:00Z">
              <w:rPr>
                <w:rFonts w:eastAsiaTheme="minorEastAsia"/>
                <w:iCs/>
                <w:lang w:val="el-GR"/>
              </w:rPr>
            </w:rPrChange>
          </w:rPr>
          <w:t>ένωση</w:t>
        </w:r>
      </w:ins>
      <w:ins w:id="7151" w:author="Στάθης Καπ" w:date="2023-03-12T23:52:00Z">
        <w:r w:rsidRPr="007E502F">
          <w:rPr>
            <w:rFonts w:eastAsiaTheme="minorEastAsia"/>
            <w:iCs/>
            <w:highlight w:val="yellow"/>
            <w:lang w:val="el-GR"/>
            <w:rPrChange w:id="7152" w:author="Στάθης Καπ" w:date="2023-03-13T03:27:00Z">
              <w:rPr>
                <w:rFonts w:eastAsiaTheme="minorEastAsia"/>
                <w:iCs/>
                <w:lang w:val="el-GR"/>
              </w:rPr>
            </w:rPrChange>
          </w:rPr>
          <w:t xml:space="preserve"> των υποδιαστημάτων και την προσθήκη τελικών κόμβων προκύπ</w:t>
        </w:r>
      </w:ins>
      <w:ins w:id="7153" w:author="Στάθης Καπ" w:date="2023-03-12T23:53:00Z">
        <w:r w:rsidRPr="007E502F">
          <w:rPr>
            <w:rFonts w:eastAsiaTheme="minorEastAsia"/>
            <w:iCs/>
            <w:highlight w:val="yellow"/>
            <w:lang w:val="el-GR"/>
            <w:rPrChange w:id="7154" w:author="Στάθης Καπ" w:date="2023-03-13T03:27:00Z">
              <w:rPr>
                <w:rFonts w:eastAsiaTheme="minorEastAsia"/>
                <w:iCs/>
                <w:lang w:val="el-GR"/>
              </w:rPr>
            </w:rPrChange>
          </w:rPr>
          <w:t xml:space="preserve">τουν </w:t>
        </w:r>
      </w:ins>
      <w:ins w:id="7155" w:author="Στάθης Καπ" w:date="2023-03-12T23:54:00Z">
        <w:r w:rsidRPr="007E502F">
          <w:rPr>
            <w:rFonts w:eastAsiaTheme="minorEastAsia"/>
            <w:iCs/>
            <w:highlight w:val="yellow"/>
            <w:lang w:val="el-GR"/>
            <w:rPrChange w:id="7156" w:author="Στάθης Καπ" w:date="2023-03-13T03:27:00Z">
              <w:rPr>
                <w:rFonts w:eastAsiaTheme="minorEastAsia"/>
                <w:iCs/>
                <w:lang w:val="el-GR"/>
              </w:rPr>
            </w:rPrChange>
          </w:rPr>
          <w:t>ανέφικτ</w:t>
        </w:r>
      </w:ins>
      <w:ins w:id="7157" w:author="Στάθης Καπ" w:date="2023-03-13T03:15:00Z">
        <w:r w:rsidR="00A838EF" w:rsidRPr="007E502F">
          <w:rPr>
            <w:rFonts w:eastAsiaTheme="minorEastAsia"/>
            <w:iCs/>
            <w:highlight w:val="yellow"/>
            <w:lang w:val="el-GR"/>
            <w:rPrChange w:id="7158" w:author="Στάθης Καπ" w:date="2023-03-13T03:27:00Z">
              <w:rPr>
                <w:rFonts w:eastAsiaTheme="minorEastAsia"/>
                <w:iCs/>
                <w:lang w:val="el-GR"/>
              </w:rPr>
            </w:rPrChange>
          </w:rPr>
          <w:t>ε</w:t>
        </w:r>
      </w:ins>
      <w:ins w:id="7159" w:author="Στάθης Καπ" w:date="2023-03-12T23:54:00Z">
        <w:r w:rsidRPr="007E502F">
          <w:rPr>
            <w:rFonts w:eastAsiaTheme="minorEastAsia"/>
            <w:iCs/>
            <w:highlight w:val="yellow"/>
            <w:lang w:val="el-GR"/>
            <w:rPrChange w:id="7160" w:author="Στάθης Καπ" w:date="2023-03-13T03:27:00Z">
              <w:rPr>
                <w:rFonts w:eastAsiaTheme="minorEastAsia"/>
                <w:iCs/>
                <w:lang w:val="el-GR"/>
              </w:rPr>
            </w:rPrChange>
          </w:rPr>
          <w:t>ς</w:t>
        </w:r>
      </w:ins>
      <w:ins w:id="7161" w:author="Στάθης Καπ" w:date="2023-03-12T23:53:00Z">
        <w:r w:rsidRPr="007E502F">
          <w:rPr>
            <w:rFonts w:eastAsiaTheme="minorEastAsia"/>
            <w:iCs/>
            <w:highlight w:val="yellow"/>
            <w:lang w:val="el-GR"/>
            <w:rPrChange w:id="7162" w:author="Στάθης Καπ" w:date="2023-03-13T03:27:00Z">
              <w:rPr>
                <w:rFonts w:eastAsiaTheme="minorEastAsia"/>
                <w:iCs/>
                <w:lang w:val="el-GR"/>
              </w:rPr>
            </w:rPrChange>
          </w:rPr>
          <w:t xml:space="preserve"> διαδρομές</w:t>
        </w:r>
      </w:ins>
      <w:ins w:id="7163" w:author="Στάθης Καπ" w:date="2023-03-12T23:52:00Z">
        <w:r w:rsidRPr="007E502F">
          <w:rPr>
            <w:rFonts w:eastAsiaTheme="minorEastAsia"/>
            <w:iCs/>
            <w:highlight w:val="yellow"/>
            <w:lang w:val="el-GR"/>
            <w:rPrChange w:id="7164" w:author="Στάθης Καπ" w:date="2023-03-13T03:27:00Z">
              <w:rPr>
                <w:rFonts w:eastAsiaTheme="minorEastAsia"/>
                <w:iCs/>
                <w:lang w:val="el-GR"/>
              </w:rPr>
            </w:rPrChange>
          </w:rPr>
          <w:t xml:space="preserve">. Εάν μια διαδρομή </w:t>
        </w:r>
      </w:ins>
      <w:ins w:id="7165" w:author="Στάθης Καπ" w:date="2023-03-12T23:53:00Z">
        <w:r w:rsidRPr="007E502F">
          <w:rPr>
            <w:rFonts w:eastAsiaTheme="minorEastAsia"/>
            <w:iCs/>
            <w:highlight w:val="yellow"/>
            <w:lang w:val="el-GR"/>
            <w:rPrChange w:id="7166"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7167" w:author="Στάθης Καπ" w:date="2023-03-13T03:27:00Z">
              <w:rPr>
                <w:rFonts w:eastAsiaTheme="minorEastAsia"/>
                <w:iCs/>
              </w:rPr>
            </w:rPrChange>
          </w:rPr>
          <w:t>ed</w:t>
        </w:r>
        <w:r w:rsidRPr="007E502F">
          <w:rPr>
            <w:rFonts w:eastAsiaTheme="minorEastAsia"/>
            <w:iCs/>
            <w:highlight w:val="yellow"/>
            <w:lang w:val="el-GR"/>
            <w:rPrChange w:id="7168" w:author="Στάθης Καπ" w:date="2023-03-13T03:27:00Z">
              <w:rPr>
                <w:rFonts w:eastAsiaTheme="minorEastAsia"/>
                <w:iCs/>
                <w:lang w:val="el-GR"/>
              </w:rPr>
            </w:rPrChange>
          </w:rPr>
          <w:t xml:space="preserve">) μέχρι η διαδρομή να </w:t>
        </w:r>
      </w:ins>
      <w:ins w:id="7169" w:author="Στάθης Καπ" w:date="2023-03-13T03:15:00Z">
        <w:r w:rsidR="004031F6" w:rsidRPr="007E502F">
          <w:rPr>
            <w:rFonts w:eastAsiaTheme="minorEastAsia"/>
            <w:iCs/>
            <w:highlight w:val="yellow"/>
            <w:lang w:val="el-GR"/>
            <w:rPrChange w:id="7170" w:author="Στάθης Καπ" w:date="2023-03-13T03:27:00Z">
              <w:rPr>
                <w:rFonts w:eastAsiaTheme="minorEastAsia"/>
                <w:iCs/>
                <w:lang w:val="el-GR"/>
              </w:rPr>
            </w:rPrChange>
          </w:rPr>
          <w:t>γίνει</w:t>
        </w:r>
      </w:ins>
      <w:ins w:id="7171" w:author="Στάθης Καπ" w:date="2023-03-12T23:53:00Z">
        <w:r w:rsidRPr="007E502F">
          <w:rPr>
            <w:rFonts w:eastAsiaTheme="minorEastAsia"/>
            <w:iCs/>
            <w:highlight w:val="yellow"/>
            <w:lang w:val="el-GR"/>
            <w:rPrChange w:id="7172" w:author="Στάθης Καπ" w:date="2023-03-13T03:27:00Z">
              <w:rPr>
                <w:rFonts w:eastAsiaTheme="minorEastAsia"/>
                <w:iCs/>
                <w:lang w:val="el-GR"/>
              </w:rPr>
            </w:rPrChange>
          </w:rPr>
          <w:t xml:space="preserve"> έγκυρη</w:t>
        </w:r>
      </w:ins>
      <w:ins w:id="7173" w:author="Στάθης Καπ" w:date="2023-03-12T23:54:00Z">
        <w:r w:rsidRPr="007E502F">
          <w:rPr>
            <w:rFonts w:eastAsiaTheme="minorEastAsia"/>
            <w:iCs/>
            <w:highlight w:val="yellow"/>
            <w:lang w:val="el-GR"/>
            <w:rPrChange w:id="7174" w:author="Στάθης Καπ" w:date="2023-03-13T03:27:00Z">
              <w:rPr>
                <w:rFonts w:eastAsiaTheme="minorEastAsia"/>
                <w:iCs/>
                <w:lang w:val="el-GR"/>
              </w:rPr>
            </w:rPrChange>
          </w:rPr>
          <w:t>.</w:t>
        </w:r>
      </w:ins>
    </w:p>
    <w:p w14:paraId="628AC3A9" w14:textId="052AF757" w:rsidR="002078F5" w:rsidRPr="00A37638" w:rsidDel="00D026A0" w:rsidRDefault="002078F5">
      <w:pPr>
        <w:rPr>
          <w:del w:id="7175" w:author="Στάθης Καπ" w:date="2023-03-12T23:54:00Z"/>
          <w:lang w:val="el-GR"/>
          <w:rPrChange w:id="7176" w:author="Στάθης Καπ" w:date="2023-03-12T20:51:00Z">
            <w:rPr>
              <w:del w:id="7177" w:author="Στάθης Καπ" w:date="2023-03-12T23:54:00Z"/>
              <w:rFonts w:eastAsiaTheme="minorEastAsia"/>
              <w:lang w:val="el-GR"/>
            </w:rPr>
          </w:rPrChange>
        </w:rPr>
        <w:pPrChange w:id="7178" w:author="Στάθης Καπ" w:date="2023-03-12T20:51:00Z">
          <w:pPr>
            <w:pStyle w:val="Heading2"/>
          </w:pPr>
        </w:pPrChange>
      </w:pPr>
    </w:p>
    <w:p w14:paraId="18BFF525" w14:textId="78BFBADF" w:rsidR="00D619DD" w:rsidRPr="007E502F" w:rsidDel="00D026A0" w:rsidRDefault="00066468" w:rsidP="00E93230">
      <w:pPr>
        <w:rPr>
          <w:del w:id="7179" w:author="Στάθης Καπ" w:date="2023-03-12T23:54:00Z"/>
          <w:iCs/>
          <w:highlight w:val="yellow"/>
          <w:lang w:val="el-GR"/>
          <w:rPrChange w:id="7180" w:author="Στάθης Καπ" w:date="2023-03-13T03:27:00Z">
            <w:rPr>
              <w:del w:id="7181" w:author="Στάθης Καπ" w:date="2023-03-12T23:54:00Z"/>
              <w:iCs/>
              <w:lang w:val="el-GR"/>
            </w:rPr>
          </w:rPrChange>
        </w:rPr>
      </w:pPr>
      <w:del w:id="7182" w:author="Στάθης Καπ" w:date="2023-03-12T23:54:00Z">
        <w:r w:rsidRPr="007E502F" w:rsidDel="00D026A0">
          <w:rPr>
            <w:iCs/>
            <w:highlight w:val="yellow"/>
            <w:lang w:val="el-GR"/>
            <w:rPrChange w:id="7183" w:author="Στάθης Καπ" w:date="2023-03-13T03:27:00Z">
              <w:rPr>
                <w:iCs/>
                <w:lang w:val="el-GR"/>
              </w:rPr>
            </w:rPrChange>
          </w:rPr>
          <w:delText>Η</w:delText>
        </w:r>
        <w:r w:rsidR="00FC1EC0" w:rsidRPr="007E502F" w:rsidDel="00D026A0">
          <w:rPr>
            <w:iCs/>
            <w:highlight w:val="yellow"/>
            <w:lang w:val="el-GR"/>
            <w:rPrChange w:id="7184" w:author="Στάθης Καπ" w:date="2023-03-13T03:27:00Z">
              <w:rPr>
                <w:iCs/>
                <w:lang w:val="el-GR"/>
              </w:rPr>
            </w:rPrChange>
          </w:rPr>
          <w:delText xml:space="preserve"> αρχικοποίηση του </w:delText>
        </w:r>
        <w:r w:rsidR="00177203" w:rsidRPr="007E502F" w:rsidDel="00D026A0">
          <w:rPr>
            <w:iCs/>
            <w:highlight w:val="yellow"/>
            <w:lang w:val="el-GR"/>
            <w:rPrChange w:id="7185" w:author="Στάθης Καπ" w:date="2023-03-13T03:27:00Z">
              <w:rPr>
                <w:iCs/>
                <w:lang w:val="el-GR"/>
              </w:rPr>
            </w:rPrChange>
          </w:rPr>
          <w:delText>διανύσματος</w:delText>
        </w:r>
        <w:r w:rsidR="00FC1EC0" w:rsidRPr="007E502F" w:rsidDel="00D026A0">
          <w:rPr>
            <w:iCs/>
            <w:highlight w:val="yellow"/>
            <w:lang w:val="el-GR"/>
            <w:rPrChange w:id="7186" w:author="Στάθης Καπ" w:date="2023-03-13T03:27:00Z">
              <w:rPr>
                <w:iCs/>
                <w:lang w:val="el-GR"/>
              </w:rPr>
            </w:rPrChange>
          </w:rPr>
          <w:delText xml:space="preserve"> των λύσεων </w:delText>
        </w:r>
        <w:r w:rsidR="00177203" w:rsidRPr="007E502F" w:rsidDel="00D026A0">
          <w:rPr>
            <w:iCs/>
            <w:highlight w:val="yellow"/>
            <w:lang w:val="el-GR"/>
            <w:rPrChange w:id="7187" w:author="Στάθης Καπ" w:date="2023-03-13T03:27:00Z">
              <w:rPr>
                <w:iCs/>
                <w:lang w:val="el-GR"/>
              </w:rPr>
            </w:rPrChange>
          </w:rPr>
          <w:delText>(</w:delText>
        </w:r>
        <w:r w:rsidR="00FC1EC0" w:rsidRPr="007E502F" w:rsidDel="00D026A0">
          <w:rPr>
            <w:iCs/>
            <w:highlight w:val="yellow"/>
            <w:rPrChange w:id="7188" w:author="Στάθης Καπ" w:date="2023-03-13T03:27:00Z">
              <w:rPr>
                <w:iCs/>
              </w:rPr>
            </w:rPrChange>
          </w:rPr>
          <w:delText>processSolutions</w:delText>
        </w:r>
        <w:r w:rsidR="00177203" w:rsidRPr="007E502F" w:rsidDel="00D026A0">
          <w:rPr>
            <w:iCs/>
            <w:highlight w:val="yellow"/>
            <w:lang w:val="el-GR"/>
            <w:rPrChange w:id="7189"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7190" w:author="Στάθης Καπ" w:date="2023-03-13T03:27:00Z">
              <w:rPr>
                <w:iCs/>
                <w:lang w:val="el-GR"/>
              </w:rPr>
            </w:rPrChange>
          </w:rPr>
          <w:delText>διαστήματος</w:delText>
        </w:r>
        <w:r w:rsidR="00177203" w:rsidRPr="007E502F" w:rsidDel="00D026A0">
          <w:rPr>
            <w:iCs/>
            <w:highlight w:val="yellow"/>
            <w:lang w:val="el-GR"/>
            <w:rPrChange w:id="7191" w:author="Στάθης Καπ" w:date="2023-03-13T03:27:00Z">
              <w:rPr>
                <w:iCs/>
                <w:lang w:val="el-GR"/>
              </w:rPr>
            </w:rPrChange>
          </w:rPr>
          <w:delText xml:space="preserve"> την αφετηρία του </w:delText>
        </w:r>
        <w:r w:rsidR="008E693C" w:rsidRPr="007E502F" w:rsidDel="00D026A0">
          <w:rPr>
            <w:iCs/>
            <w:highlight w:val="yellow"/>
            <w:lang w:val="el-GR"/>
            <w:rPrChange w:id="7192" w:author="Στάθης Καπ" w:date="2023-03-13T03:27:00Z">
              <w:rPr>
                <w:iCs/>
                <w:lang w:val="el-GR"/>
              </w:rPr>
            </w:rPrChange>
          </w:rPr>
          <w:delText>πρωτότυπου</w:delText>
        </w:r>
        <w:r w:rsidR="00177203" w:rsidRPr="007E502F" w:rsidDel="00D026A0">
          <w:rPr>
            <w:iCs/>
            <w:highlight w:val="yellow"/>
            <w:lang w:val="el-GR"/>
            <w:rPrChange w:id="7193" w:author="Στάθης Καπ" w:date="2023-03-13T03:27:00Z">
              <w:rPr>
                <w:iCs/>
                <w:lang w:val="el-GR"/>
              </w:rPr>
            </w:rPrChange>
          </w:rPr>
          <w:delText xml:space="preserve"> προβλήματος</w:delText>
        </w:r>
        <w:r w:rsidR="000718B2" w:rsidRPr="007E502F" w:rsidDel="00D026A0">
          <w:rPr>
            <w:iCs/>
            <w:highlight w:val="yellow"/>
            <w:lang w:val="el-GR"/>
            <w:rPrChange w:id="7194" w:author="Στάθης Καπ" w:date="2023-03-13T03:27:00Z">
              <w:rPr>
                <w:iCs/>
                <w:lang w:val="el-GR"/>
              </w:rPr>
            </w:rPrChange>
          </w:rPr>
          <w:delText>.</w:delText>
        </w:r>
        <w:r w:rsidR="008E693C" w:rsidRPr="007E502F" w:rsidDel="00D026A0">
          <w:rPr>
            <w:iCs/>
            <w:highlight w:val="yellow"/>
            <w:lang w:val="el-GR"/>
            <w:rPrChange w:id="7195"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7196" w:author="Στάθης Καπ" w:date="2023-03-13T03:27:00Z">
              <w:rPr>
                <w:iCs/>
                <w:lang w:val="el-GR"/>
              </w:rPr>
            </w:rPrChange>
          </w:rPr>
          <w:delText>διαστήματος</w:delText>
        </w:r>
      </w:del>
      <w:del w:id="7197" w:author="Στάθης Καπ" w:date="2023-03-01T05:42:00Z">
        <w:r w:rsidRPr="007E502F" w:rsidDel="004819F9">
          <w:rPr>
            <w:iCs/>
            <w:highlight w:val="yellow"/>
            <w:lang w:val="el-GR"/>
            <w:rPrChange w:id="7198" w:author="Στάθης Καπ" w:date="2023-03-13T03:27:00Z">
              <w:rPr>
                <w:iCs/>
              </w:rPr>
            </w:rPrChange>
          </w:rPr>
          <w:delText xml:space="preserve">. </w:delText>
        </w:r>
        <w:r w:rsidRPr="007E502F" w:rsidDel="004819F9">
          <w:rPr>
            <w:iCs/>
            <w:highlight w:val="yellow"/>
            <w:lang w:val="el-GR"/>
            <w:rPrChange w:id="7199"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7200" w:author="Στάθης Καπ" w:date="2023-03-12T23:54:00Z"/>
          <w:iCs/>
          <w:highlight w:val="yellow"/>
          <w:lang w:val="el-GR"/>
          <w:rPrChange w:id="7201" w:author="Στάθης Καπ" w:date="2023-03-13T03:27:00Z">
            <w:rPr>
              <w:del w:id="7202" w:author="Στάθης Καπ" w:date="2023-03-12T23:54:00Z"/>
              <w:iCs/>
              <w:lang w:val="el-GR"/>
            </w:rPr>
          </w:rPrChange>
        </w:rPr>
      </w:pPr>
      <w:del w:id="7203" w:author="Στάθης Καπ" w:date="2023-03-12T23:54:00Z">
        <w:r w:rsidRPr="007E502F" w:rsidDel="00D026A0">
          <w:rPr>
            <w:iCs/>
            <w:highlight w:val="yellow"/>
            <w:lang w:val="el-GR"/>
            <w:rPrChange w:id="7204" w:author="Στάθης Καπ" w:date="2023-03-13T03:27:00Z">
              <w:rPr>
                <w:iCs/>
                <w:lang w:val="el-GR"/>
              </w:rPr>
            </w:rPrChange>
          </w:rPr>
          <w:delText xml:space="preserve">Για παράδειγμα, έστω ένα πρόβλημα </w:delText>
        </w:r>
        <w:r w:rsidRPr="007E502F" w:rsidDel="00D026A0">
          <w:rPr>
            <w:iCs/>
            <w:highlight w:val="yellow"/>
            <w:rPrChange w:id="7205" w:author="Στάθης Καπ" w:date="2023-03-13T03:27:00Z">
              <w:rPr>
                <w:iCs/>
              </w:rPr>
            </w:rPrChange>
          </w:rPr>
          <w:delText>OPTW</w:delText>
        </w:r>
        <w:r w:rsidRPr="007E502F" w:rsidDel="00D026A0">
          <w:rPr>
            <w:iCs/>
            <w:highlight w:val="yellow"/>
            <w:lang w:val="el-GR"/>
            <w:rPrChange w:id="7206" w:author="Στάθης Καπ" w:date="2023-03-13T03:27:00Z">
              <w:rPr>
                <w:iCs/>
              </w:rPr>
            </w:rPrChange>
          </w:rPr>
          <w:delText xml:space="preserve"> </w:delText>
        </w:r>
        <w:r w:rsidRPr="007E502F" w:rsidDel="00D026A0">
          <w:rPr>
            <w:iCs/>
            <w:highlight w:val="yellow"/>
            <w:lang w:val="el-GR"/>
            <w:rPrChange w:id="7207"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7208" w:author="Στάθης Καπ" w:date="2023-03-12T23:54:00Z"/>
          <w:iCs/>
          <w:highlight w:val="yellow"/>
          <w:rPrChange w:id="7209" w:author="Στάθης Καπ" w:date="2023-03-13T03:27:00Z">
            <w:rPr>
              <w:del w:id="7210" w:author="Στάθης Καπ" w:date="2023-03-12T23:54:00Z"/>
              <w:iCs/>
              <w:lang w:val="el-GR"/>
            </w:rPr>
          </w:rPrChange>
        </w:rPr>
        <w:pPrChange w:id="7211" w:author="Στάθης Καπ" w:date="2023-02-17T18:23:00Z">
          <w:pPr/>
        </w:pPrChange>
      </w:pPr>
      <w:del w:id="7212" w:author="Στάθης Καπ" w:date="2023-03-12T23:54:00Z">
        <w:r w:rsidRPr="007E502F" w:rsidDel="00D026A0">
          <w:rPr>
            <w:noProof/>
            <w:highlight w:val="yellow"/>
            <w:rPrChange w:id="7213"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7214" w:author="Στάθης Καπ" w:date="2023-03-12T23:54:00Z"/>
          <w:iCs/>
          <w:highlight w:val="yellow"/>
          <w:lang w:val="el-GR"/>
          <w:rPrChange w:id="7215" w:author="Στάθης Καπ" w:date="2023-03-13T03:27:00Z">
            <w:rPr>
              <w:del w:id="7216" w:author="Στάθης Καπ" w:date="2023-03-12T23:54:00Z"/>
              <w:iCs/>
              <w:lang w:val="el-GR"/>
            </w:rPr>
          </w:rPrChange>
        </w:rPr>
      </w:pPr>
      <w:del w:id="7217" w:author="Στάθης Καπ" w:date="2023-03-12T23:54:00Z">
        <w:r w:rsidRPr="007E502F" w:rsidDel="00D026A0">
          <w:rPr>
            <w:iCs/>
            <w:highlight w:val="yellow"/>
            <w:lang w:val="el-GR"/>
            <w:rPrChange w:id="7218"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7219" w:author="Στάθης Καπ" w:date="2023-03-13T03:27:00Z">
              <w:rPr>
                <w:iCs/>
              </w:rPr>
            </w:rPrChange>
          </w:rPr>
          <w:delText>sd</w:delText>
        </w:r>
        <w:r w:rsidRPr="007E502F" w:rsidDel="00D026A0">
          <w:rPr>
            <w:iCs/>
            <w:highlight w:val="yellow"/>
            <w:lang w:val="el-GR"/>
            <w:rPrChange w:id="7220" w:author="Στάθης Καπ" w:date="2023-03-13T03:27:00Z">
              <w:rPr>
                <w:iCs/>
              </w:rPr>
            </w:rPrChange>
          </w:rPr>
          <w:delText xml:space="preserve"> </w:delText>
        </w:r>
        <w:r w:rsidRPr="007E502F" w:rsidDel="00D026A0">
          <w:rPr>
            <w:iCs/>
            <w:highlight w:val="yellow"/>
            <w:lang w:val="el-GR"/>
            <w:rPrChange w:id="7221"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7222" w:author="Στάθης Καπ" w:date="2023-03-13T03:27:00Z">
              <w:rPr>
                <w:iCs/>
              </w:rPr>
            </w:rPrChange>
          </w:rPr>
          <w:delText>ed</w:delText>
        </w:r>
        <w:r w:rsidRPr="007E502F" w:rsidDel="00D026A0">
          <w:rPr>
            <w:iCs/>
            <w:highlight w:val="yellow"/>
            <w:lang w:val="el-GR"/>
            <w:rPrChange w:id="7223" w:author="Στάθης Καπ" w:date="2023-03-13T03:27:00Z">
              <w:rPr>
                <w:iCs/>
              </w:rPr>
            </w:rPrChange>
          </w:rPr>
          <w:delText xml:space="preserve"> </w:delText>
        </w:r>
        <w:r w:rsidRPr="007E502F" w:rsidDel="00D026A0">
          <w:rPr>
            <w:iCs/>
            <w:highlight w:val="yellow"/>
            <w:lang w:val="el-GR"/>
            <w:rPrChange w:id="7224"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7225" w:author="Στάθης Καπ" w:date="2023-03-12T23:54:00Z"/>
          <w:i/>
          <w:iCs/>
          <w:highlight w:val="yellow"/>
          <w:lang w:val="el-GR"/>
          <w:rPrChange w:id="7226" w:author="Στάθης Καπ" w:date="2023-03-13T03:27:00Z">
            <w:rPr>
              <w:del w:id="7227" w:author="Στάθης Καπ" w:date="2023-03-12T23:54:00Z"/>
              <w:iCs/>
              <w:lang w:val="el-GR"/>
            </w:rPr>
          </w:rPrChange>
        </w:rPr>
        <w:pPrChange w:id="7228" w:author="Στάθης Καπ" w:date="2023-02-15T23:14:00Z">
          <w:pPr>
            <w:pStyle w:val="ListParagraph"/>
          </w:pPr>
        </w:pPrChange>
      </w:pPr>
      <w:del w:id="7229" w:author="Στάθης Καπ" w:date="2023-03-12T23:54:00Z">
        <w:r w:rsidRPr="007E502F" w:rsidDel="00D026A0">
          <w:rPr>
            <w:iCs/>
            <w:highlight w:val="yellow"/>
            <w:lang w:val="el-GR"/>
            <w:rPrChange w:id="7230" w:author="Στάθης Καπ" w:date="2023-03-13T03:27:00Z">
              <w:rPr>
                <w:iCs/>
                <w:lang w:val="el-GR"/>
              </w:rPr>
            </w:rPrChange>
          </w:rPr>
          <w:delText xml:space="preserve"> </w:delText>
        </w:r>
        <w:r w:rsidR="00066468" w:rsidRPr="007E502F" w:rsidDel="00D026A0">
          <w:rPr>
            <w:iCs/>
            <w:highlight w:val="yellow"/>
            <w:lang w:val="el-GR"/>
            <w:rPrChange w:id="7231" w:author="Στάθης Καπ" w:date="2023-03-13T03:27:00Z">
              <w:rPr>
                <w:iCs/>
                <w:lang w:val="el-GR"/>
              </w:rPr>
            </w:rPrChange>
          </w:rPr>
          <w:delText xml:space="preserve">Όταν ο αλγόριθμος φτάσει στο υποπρόβλημα </w:delText>
        </w:r>
      </w:del>
      <m:oMath>
        <m:r>
          <w:del w:id="7232" w:author="Στάθης Καπ" w:date="2023-03-12T23:54:00Z">
            <w:rPr>
              <w:rFonts w:ascii="Cambria Math" w:hAnsi="Cambria Math"/>
              <w:highlight w:val="yellow"/>
              <w:lang w:val="el-GR"/>
              <w:rPrChange w:id="7233" w:author="Στάθης Καπ" w:date="2023-03-13T03:27:00Z">
                <w:rPr>
                  <w:rFonts w:ascii="Cambria Math" w:hAnsi="Cambria Math"/>
                  <w:lang w:val="el-GR"/>
                </w:rPr>
              </w:rPrChange>
            </w:rPr>
            <m:t>opt</m:t>
          </w:del>
        </m:r>
        <m:sSub>
          <m:sSubPr>
            <m:ctrlPr>
              <w:del w:id="7234" w:author="Στάθης Καπ" w:date="2023-03-12T23:54:00Z">
                <w:rPr>
                  <w:rFonts w:ascii="Cambria Math" w:hAnsi="Cambria Math"/>
                  <w:i/>
                  <w:iCs/>
                  <w:highlight w:val="yellow"/>
                  <w:lang w:val="el-GR"/>
                  <w:rPrChange w:id="7235" w:author="Στάθης Καπ" w:date="2023-03-13T03:27:00Z">
                    <w:rPr>
                      <w:rFonts w:ascii="Cambria Math" w:hAnsi="Cambria Math"/>
                      <w:i/>
                      <w:iCs/>
                      <w:lang w:val="el-GR"/>
                    </w:rPr>
                  </w:rPrChange>
                </w:rPr>
              </w:del>
            </m:ctrlPr>
          </m:sSubPr>
          <m:e>
            <m:r>
              <w:del w:id="7236" w:author="Στάθης Καπ" w:date="2023-03-12T23:54:00Z">
                <w:rPr>
                  <w:rFonts w:ascii="Cambria Math" w:hAnsi="Cambria Math"/>
                  <w:highlight w:val="yellow"/>
                  <w:lang w:val="el-GR"/>
                  <w:rPrChange w:id="7237" w:author="Στάθης Καπ" w:date="2023-03-13T03:27:00Z">
                    <w:rPr>
                      <w:rFonts w:ascii="Cambria Math" w:hAnsi="Cambria Math"/>
                      <w:lang w:val="el-GR"/>
                    </w:rPr>
                  </w:rPrChange>
                </w:rPr>
                <m:t>w</m:t>
              </w:del>
            </m:r>
          </m:e>
          <m:sub>
            <m:r>
              <w:del w:id="7238" w:author="Στάθης Καπ" w:date="2023-03-12T23:54:00Z">
                <w:rPr>
                  <w:rFonts w:ascii="Cambria Math" w:hAnsi="Cambria Math"/>
                  <w:highlight w:val="yellow"/>
                  <w:lang w:val="el-GR"/>
                  <w:rPrChange w:id="7239" w:author="Στάθης Καπ" w:date="2023-03-13T03:27:00Z">
                    <w:rPr>
                      <w:rFonts w:ascii="Cambria Math" w:hAnsi="Cambria Math"/>
                      <w:lang w:val="el-GR"/>
                    </w:rPr>
                  </w:rPrChange>
                </w:rPr>
                <m:t>b</m:t>
              </w:del>
            </m:r>
          </m:sub>
        </m:sSub>
      </m:oMath>
      <w:del w:id="7240" w:author="Στάθης Καπ" w:date="2023-03-12T23:54:00Z">
        <w:r w:rsidR="00066468" w:rsidRPr="007E502F" w:rsidDel="00D026A0">
          <w:rPr>
            <w:rFonts w:eastAsiaTheme="minorEastAsia"/>
            <w:iCs/>
            <w:highlight w:val="yellow"/>
            <w:lang w:val="el-GR"/>
            <w:rPrChange w:id="7241"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7242"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243"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7244"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245"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7246" w:author="Στάθης Καπ" w:date="2023-03-13T03:27:00Z">
              <w:rPr>
                <w:rFonts w:eastAsiaTheme="minorEastAsia"/>
                <w:iCs/>
                <w:lang w:val="el-GR"/>
              </w:rPr>
            </w:rPrChange>
          </w:rPr>
          <w:delText xml:space="preserve">ως αφετηρία για τη διαδρομή του </w:delText>
        </w:r>
      </w:del>
      <m:oMath>
        <m:r>
          <w:del w:id="7247" w:author="Στάθης Καπ" w:date="2023-03-12T23:54:00Z">
            <w:rPr>
              <w:rFonts w:ascii="Cambria Math" w:eastAsiaTheme="minorEastAsia" w:hAnsi="Cambria Math"/>
              <w:highlight w:val="yellow"/>
              <w:lang w:val="el-GR"/>
              <w:rPrChange w:id="7248" w:author="Στάθης Καπ" w:date="2023-03-13T03:27:00Z">
                <w:rPr>
                  <w:rFonts w:ascii="Cambria Math" w:eastAsiaTheme="minorEastAsia" w:hAnsi="Cambria Math"/>
                  <w:lang w:val="el-GR"/>
                </w:rPr>
              </w:rPrChange>
            </w:rPr>
            <m:t>opt</m:t>
          </w:del>
        </m:r>
        <m:sSub>
          <m:sSubPr>
            <m:ctrlPr>
              <w:del w:id="7249" w:author="Στάθης Καπ" w:date="2023-03-12T23:54:00Z">
                <w:rPr>
                  <w:rFonts w:ascii="Cambria Math" w:eastAsiaTheme="minorEastAsia" w:hAnsi="Cambria Math"/>
                  <w:i/>
                  <w:iCs/>
                  <w:highlight w:val="yellow"/>
                  <w:lang w:val="el-GR"/>
                  <w:rPrChange w:id="7250" w:author="Στάθης Καπ" w:date="2023-03-13T03:27:00Z">
                    <w:rPr>
                      <w:rFonts w:ascii="Cambria Math" w:eastAsiaTheme="minorEastAsia" w:hAnsi="Cambria Math"/>
                      <w:i/>
                      <w:iCs/>
                      <w:lang w:val="el-GR"/>
                    </w:rPr>
                  </w:rPrChange>
                </w:rPr>
              </w:del>
            </m:ctrlPr>
          </m:sSubPr>
          <m:e>
            <m:r>
              <w:del w:id="7251" w:author="Στάθης Καπ" w:date="2023-03-12T23:54:00Z">
                <w:rPr>
                  <w:rFonts w:ascii="Cambria Math" w:eastAsiaTheme="minorEastAsia" w:hAnsi="Cambria Math"/>
                  <w:highlight w:val="yellow"/>
                  <w:lang w:val="el-GR"/>
                  <w:rPrChange w:id="7252" w:author="Στάθης Καπ" w:date="2023-03-13T03:27:00Z">
                    <w:rPr>
                      <w:rFonts w:ascii="Cambria Math" w:eastAsiaTheme="minorEastAsia" w:hAnsi="Cambria Math"/>
                      <w:lang w:val="el-GR"/>
                    </w:rPr>
                  </w:rPrChange>
                </w:rPr>
                <m:t>w</m:t>
              </w:del>
            </m:r>
          </m:e>
          <m:sub>
            <m:r>
              <w:del w:id="7253" w:author="Στάθης Καπ" w:date="2023-03-12T23:54:00Z">
                <w:rPr>
                  <w:rFonts w:ascii="Cambria Math" w:eastAsiaTheme="minorEastAsia" w:hAnsi="Cambria Math"/>
                  <w:highlight w:val="yellow"/>
                  <w:lang w:val="el-GR"/>
                  <w:rPrChange w:id="7254" w:author="Στάθης Καπ" w:date="2023-03-13T03:27:00Z">
                    <w:rPr>
                      <w:rFonts w:ascii="Cambria Math" w:eastAsiaTheme="minorEastAsia" w:hAnsi="Cambria Math"/>
                      <w:lang w:val="el-GR"/>
                    </w:rPr>
                  </w:rPrChange>
                </w:rPr>
                <m:t>b</m:t>
              </w:del>
            </m:r>
          </m:sub>
        </m:sSub>
      </m:oMath>
      <w:del w:id="7255" w:author="Στάθης Καπ" w:date="2023-03-12T23:54:00Z">
        <w:r w:rsidR="00066468" w:rsidRPr="007E502F" w:rsidDel="00D026A0">
          <w:rPr>
            <w:rFonts w:eastAsiaTheme="minorEastAsia"/>
            <w:iCs/>
            <w:highlight w:val="yellow"/>
            <w:lang w:val="el-GR"/>
            <w:rPrChange w:id="7256"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7257"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7258"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7259"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7260" w:author="Στάθης Καπ" w:date="2023-03-12T23:54:00Z">
            <w:rPr>
              <w:rFonts w:ascii="Cambria Math" w:eastAsiaTheme="minorEastAsia" w:hAnsi="Cambria Math"/>
              <w:highlight w:val="yellow"/>
              <w:lang w:val="el-GR"/>
              <w:rPrChange w:id="7261" w:author="Στάθης Καπ" w:date="2023-03-13T03:27:00Z">
                <w:rPr>
                  <w:rFonts w:ascii="Cambria Math" w:eastAsiaTheme="minorEastAsia" w:hAnsi="Cambria Math"/>
                  <w:lang w:val="el-GR"/>
                </w:rPr>
              </w:rPrChange>
            </w:rPr>
            <m:t>opt</m:t>
          </w:del>
        </m:r>
        <m:sSub>
          <m:sSubPr>
            <m:ctrlPr>
              <w:del w:id="7262" w:author="Στάθης Καπ" w:date="2023-03-12T23:54:00Z">
                <w:rPr>
                  <w:rFonts w:ascii="Cambria Math" w:eastAsiaTheme="minorEastAsia" w:hAnsi="Cambria Math"/>
                  <w:i/>
                  <w:iCs/>
                  <w:highlight w:val="yellow"/>
                  <w:lang w:val="el-GR"/>
                  <w:rPrChange w:id="7263" w:author="Στάθης Καπ" w:date="2023-03-13T03:27:00Z">
                    <w:rPr>
                      <w:rFonts w:ascii="Cambria Math" w:eastAsiaTheme="minorEastAsia" w:hAnsi="Cambria Math"/>
                      <w:i/>
                      <w:iCs/>
                      <w:lang w:val="el-GR"/>
                    </w:rPr>
                  </w:rPrChange>
                </w:rPr>
              </w:del>
            </m:ctrlPr>
          </m:sSubPr>
          <m:e>
            <m:r>
              <w:del w:id="7264" w:author="Στάθης Καπ" w:date="2023-03-12T23:54:00Z">
                <w:rPr>
                  <w:rFonts w:ascii="Cambria Math" w:eastAsiaTheme="minorEastAsia" w:hAnsi="Cambria Math"/>
                  <w:highlight w:val="yellow"/>
                  <w:lang w:val="el-GR"/>
                  <w:rPrChange w:id="7265" w:author="Στάθης Καπ" w:date="2023-03-13T03:27:00Z">
                    <w:rPr>
                      <w:rFonts w:ascii="Cambria Math" w:eastAsiaTheme="minorEastAsia" w:hAnsi="Cambria Math"/>
                      <w:lang w:val="el-GR"/>
                    </w:rPr>
                  </w:rPrChange>
                </w:rPr>
                <m:t>w</m:t>
              </w:del>
            </m:r>
          </m:e>
          <m:sub>
            <m:r>
              <w:del w:id="7266" w:author="Στάθης Καπ" w:date="2023-03-12T23:54:00Z">
                <w:rPr>
                  <w:rFonts w:ascii="Cambria Math" w:eastAsiaTheme="minorEastAsia" w:hAnsi="Cambria Math"/>
                  <w:highlight w:val="yellow"/>
                  <w:lang w:val="el-GR"/>
                  <w:rPrChange w:id="7267" w:author="Στάθης Καπ" w:date="2023-03-13T03:27:00Z">
                    <w:rPr>
                      <w:rFonts w:ascii="Cambria Math" w:eastAsiaTheme="minorEastAsia" w:hAnsi="Cambria Math"/>
                      <w:lang w:val="el-GR"/>
                    </w:rPr>
                  </w:rPrChange>
                </w:rPr>
                <m:t>b</m:t>
              </w:del>
            </m:r>
          </m:sub>
        </m:sSub>
      </m:oMath>
      <w:del w:id="7268" w:author="Στάθης Καπ" w:date="2023-03-12T23:54:00Z">
        <w:r w:rsidRPr="007E502F" w:rsidDel="00D026A0">
          <w:rPr>
            <w:rFonts w:eastAsiaTheme="minorEastAsia"/>
            <w:iCs/>
            <w:highlight w:val="yellow"/>
            <w:lang w:val="el-GR"/>
            <w:rPrChange w:id="7269"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7270" w:author="Στάθης Καπ" w:date="2023-03-13T03:27:00Z">
            <w:rPr>
              <w:lang w:val="el-GR"/>
            </w:rPr>
          </w:rPrChange>
        </w:rPr>
        <w:pPrChange w:id="7271" w:author="Στάθης Καπ" w:date="2023-03-07T05:01:00Z">
          <w:pPr>
            <w:pStyle w:val="ListParagraph"/>
          </w:pPr>
        </w:pPrChange>
      </w:pPr>
      <w:bookmarkStart w:id="7272" w:name="_Toc129300386"/>
      <w:ins w:id="7273" w:author="Στάθης Καπ" w:date="2023-03-07T05:01:00Z">
        <w:r w:rsidRPr="007E502F">
          <w:rPr>
            <w:highlight w:val="yellow"/>
            <w:lang w:val="el-GR"/>
            <w:rPrChange w:id="7274" w:author="Στάθης Καπ" w:date="2023-03-13T03:27:00Z">
              <w:rPr>
                <w:lang w:val="el-GR"/>
              </w:rPr>
            </w:rPrChange>
          </w:rPr>
          <w:t>Διαχωρισμένη Διαταραχ</w:t>
        </w:r>
      </w:ins>
      <w:ins w:id="7275" w:author="Στάθης Καπ" w:date="2023-03-07T05:02:00Z">
        <w:r w:rsidRPr="007E502F">
          <w:rPr>
            <w:highlight w:val="yellow"/>
            <w:lang w:val="el-GR"/>
            <w:rPrChange w:id="7276" w:author="Στάθης Καπ" w:date="2023-03-13T03:27:00Z">
              <w:rPr>
                <w:lang w:val="el-GR"/>
              </w:rPr>
            </w:rPrChange>
          </w:rPr>
          <w:t>ή</w:t>
        </w:r>
      </w:ins>
      <w:bookmarkEnd w:id="7272"/>
    </w:p>
    <w:p w14:paraId="3EB874BE" w14:textId="3F1CD78E" w:rsidR="00744335" w:rsidRPr="007E502F" w:rsidRDefault="00C24F83" w:rsidP="003D62FC">
      <w:pPr>
        <w:rPr>
          <w:ins w:id="7277" w:author="Στάθης Καπ" w:date="2023-03-12T16:08:00Z"/>
          <w:highlight w:val="yellow"/>
          <w:lang w:val="el-GR"/>
          <w:rPrChange w:id="7278" w:author="Στάθης Καπ" w:date="2023-03-13T03:27:00Z">
            <w:rPr>
              <w:ins w:id="7279" w:author="Στάθης Καπ" w:date="2023-03-12T16:08:00Z"/>
              <w:lang w:val="el-GR"/>
            </w:rPr>
          </w:rPrChange>
        </w:rPr>
      </w:pPr>
      <w:ins w:id="7280" w:author="Στάθης Καπ" w:date="2023-03-12T15:51:00Z">
        <w:r w:rsidRPr="007E502F">
          <w:rPr>
            <w:highlight w:val="yellow"/>
            <w:rPrChange w:id="7281" w:author="Στάθης Καπ" w:date="2023-03-13T03:27:00Z">
              <w:rPr/>
            </w:rPrChange>
          </w:rPr>
          <w:t>H</w:t>
        </w:r>
      </w:ins>
      <w:ins w:id="7282" w:author="Στάθης Καπ" w:date="2023-03-12T15:52:00Z">
        <w:r w:rsidRPr="007E502F">
          <w:rPr>
            <w:highlight w:val="yellow"/>
            <w:lang w:val="el-GR"/>
            <w:rPrChange w:id="7283"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7284" w:author="Στάθης Καπ" w:date="2023-03-12T15:53:00Z">
        <w:r w:rsidRPr="007E502F">
          <w:rPr>
            <w:highlight w:val="yellow"/>
            <w:lang w:val="el-GR"/>
            <w:rPrChange w:id="7285" w:author="Στάθης Καπ" w:date="2023-03-13T03:27:00Z">
              <w:rPr>
                <w:lang w:val="el-GR"/>
              </w:rPr>
            </w:rPrChange>
          </w:rPr>
          <w:t xml:space="preserve">Όπως περιεγράφηκε και στο Κεφάλαιο 3, η διαταραχή γίνεται κυκλικά σε </w:t>
        </w:r>
      </w:ins>
      <w:ins w:id="7286" w:author="Στάθης Καπ" w:date="2023-03-12T16:07:00Z">
        <w:r w:rsidR="00C25140" w:rsidRPr="007E502F">
          <w:rPr>
            <w:highlight w:val="yellow"/>
            <w:lang w:val="el-GR"/>
            <w:rPrChange w:id="7287" w:author="Στάθης Καπ" w:date="2023-03-13T03:27:00Z">
              <w:rPr>
                <w:lang w:val="el-GR"/>
              </w:rPr>
            </w:rPrChange>
          </w:rPr>
          <w:t>κάθε</w:t>
        </w:r>
      </w:ins>
      <w:ins w:id="7288" w:author="Στάθης Καπ" w:date="2023-03-12T15:53:00Z">
        <w:r w:rsidRPr="007E502F">
          <w:rPr>
            <w:highlight w:val="yellow"/>
            <w:lang w:val="el-GR"/>
            <w:rPrChange w:id="7289" w:author="Στάθης Καπ" w:date="2023-03-13T03:27:00Z">
              <w:rPr>
                <w:lang w:val="el-GR"/>
              </w:rPr>
            </w:rPrChange>
          </w:rPr>
          <w:t xml:space="preserve"> διαδρομή, δηλαδή στην πρώτη </w:t>
        </w:r>
      </w:ins>
      <w:ins w:id="7290" w:author="Στάθης Καπ" w:date="2023-03-12T15:55:00Z">
        <w:r w:rsidRPr="007E502F">
          <w:rPr>
            <w:highlight w:val="yellow"/>
            <w:lang w:val="el-GR"/>
            <w:rPrChange w:id="7291" w:author="Στάθης Καπ" w:date="2023-03-13T03:27:00Z">
              <w:rPr>
                <w:lang w:val="el-GR"/>
              </w:rPr>
            </w:rPrChange>
          </w:rPr>
          <w:t>επανάληψη</w:t>
        </w:r>
      </w:ins>
      <w:ins w:id="7292" w:author="Στάθης Καπ" w:date="2023-03-12T15:53:00Z">
        <w:r w:rsidRPr="007E502F">
          <w:rPr>
            <w:highlight w:val="yellow"/>
            <w:lang w:val="el-GR"/>
            <w:rPrChange w:id="7293" w:author="Στάθης Καπ" w:date="2023-03-13T03:27:00Z">
              <w:rPr>
                <w:lang w:val="el-GR"/>
              </w:rPr>
            </w:rPrChange>
          </w:rPr>
          <w:t xml:space="preserve"> του </w:t>
        </w:r>
        <w:r w:rsidRPr="007E502F">
          <w:rPr>
            <w:highlight w:val="yellow"/>
            <w:rPrChange w:id="7294" w:author="Στάθης Καπ" w:date="2023-03-13T03:27:00Z">
              <w:rPr/>
            </w:rPrChange>
          </w:rPr>
          <w:t>ILS</w:t>
        </w:r>
        <w:r w:rsidRPr="007E502F">
          <w:rPr>
            <w:highlight w:val="yellow"/>
            <w:lang w:val="el-GR"/>
            <w:rPrChange w:id="7295" w:author="Στάθης Καπ" w:date="2023-03-13T03:27:00Z">
              <w:rPr>
                <w:lang w:val="el-GR"/>
              </w:rPr>
            </w:rPrChange>
          </w:rPr>
          <w:t xml:space="preserve">, θα αφαιρεθεί </w:t>
        </w:r>
      </w:ins>
      <w:ins w:id="7296" w:author="Στάθης Καπ" w:date="2023-03-12T15:54:00Z">
        <w:r w:rsidRPr="007E502F">
          <w:rPr>
            <w:highlight w:val="yellow"/>
            <w:lang w:val="el-GR"/>
            <w:rPrChange w:id="7297" w:author="Στάθης Καπ" w:date="2023-03-13T03:27:00Z">
              <w:rPr>
                <w:lang w:val="el-GR"/>
              </w:rPr>
            </w:rPrChange>
          </w:rPr>
          <w:t>ένας κόμβος (</w:t>
        </w:r>
      </w:ins>
      <w:ins w:id="7298" w:author="Στάθης Καπ" w:date="2023-03-12T16:01:00Z">
        <w:r w:rsidRPr="007E502F">
          <w:rPr>
            <w:highlight w:val="yellow"/>
            <w:rPrChange w:id="7299" w:author="Στάθης Καπ" w:date="2023-03-13T03:27:00Z">
              <w:rPr/>
            </w:rPrChange>
          </w:rPr>
          <w:t>R</w:t>
        </w:r>
      </w:ins>
      <w:ins w:id="7300" w:author="Στάθης Καπ" w:date="2023-03-12T15:55:00Z">
        <w:r w:rsidRPr="007E502F">
          <w:rPr>
            <w:highlight w:val="yellow"/>
            <w:lang w:val="el-GR"/>
            <w:rPrChange w:id="7301" w:author="Στάθης Καπ" w:date="2023-03-13T03:27:00Z">
              <w:rPr>
                <w:lang w:val="el-GR"/>
              </w:rPr>
            </w:rPrChange>
          </w:rPr>
          <w:t>=1</w:t>
        </w:r>
      </w:ins>
      <w:ins w:id="7302" w:author="Στάθης Καπ" w:date="2023-03-12T15:54:00Z">
        <w:r w:rsidRPr="007E502F">
          <w:rPr>
            <w:highlight w:val="yellow"/>
            <w:lang w:val="el-GR"/>
            <w:rPrChange w:id="7303" w:author="Στάθης Καπ" w:date="2023-03-13T03:27:00Z">
              <w:rPr>
                <w:lang w:val="el-GR"/>
              </w:rPr>
            </w:rPrChange>
          </w:rPr>
          <w:t>)</w:t>
        </w:r>
      </w:ins>
      <w:ins w:id="7304" w:author="Στάθης Καπ" w:date="2023-03-12T15:55:00Z">
        <w:r w:rsidRPr="007E502F">
          <w:rPr>
            <w:highlight w:val="yellow"/>
            <w:lang w:val="el-GR"/>
            <w:rPrChange w:id="7305" w:author="Στάθης Καπ" w:date="2023-03-13T03:27:00Z">
              <w:rPr/>
            </w:rPrChange>
          </w:rPr>
          <w:t xml:space="preserve"> </w:t>
        </w:r>
        <w:r w:rsidRPr="007E502F">
          <w:rPr>
            <w:highlight w:val="yellow"/>
            <w:lang w:val="el-GR"/>
            <w:rPrChange w:id="7306" w:author="Στάθης Καπ" w:date="2023-03-13T03:27:00Z">
              <w:rPr>
                <w:lang w:val="el-GR"/>
              </w:rPr>
            </w:rPrChange>
          </w:rPr>
          <w:t xml:space="preserve">ξεκινώντας από την πρώτη θέση </w:t>
        </w:r>
        <w:r w:rsidRPr="007E502F">
          <w:rPr>
            <w:highlight w:val="yellow"/>
            <w:lang w:val="el-GR"/>
            <w:rPrChange w:id="7307" w:author="Στάθης Καπ" w:date="2023-03-13T03:27:00Z">
              <w:rPr>
                <w:lang w:val="el-GR"/>
              </w:rPr>
            </w:rPrChange>
          </w:rPr>
          <w:lastRenderedPageBreak/>
          <w:t>της κάθε διαδρομής (</w:t>
        </w:r>
      </w:ins>
      <w:ins w:id="7308" w:author="Στάθης Καπ" w:date="2023-03-12T16:01:00Z">
        <w:r w:rsidRPr="007E502F">
          <w:rPr>
            <w:highlight w:val="yellow"/>
            <w:rPrChange w:id="7309" w:author="Στάθης Καπ" w:date="2023-03-13T03:27:00Z">
              <w:rPr/>
            </w:rPrChange>
          </w:rPr>
          <w:t>S</w:t>
        </w:r>
      </w:ins>
      <w:ins w:id="7310" w:author="Στάθης Καπ" w:date="2023-03-12T15:55:00Z">
        <w:r w:rsidRPr="007E502F">
          <w:rPr>
            <w:highlight w:val="yellow"/>
            <w:lang w:val="el-GR"/>
            <w:rPrChange w:id="7311" w:author="Στάθης Καπ" w:date="2023-03-13T03:27:00Z">
              <w:rPr/>
            </w:rPrChange>
          </w:rPr>
          <w:t>=1</w:t>
        </w:r>
        <w:r w:rsidRPr="007E502F">
          <w:rPr>
            <w:highlight w:val="yellow"/>
            <w:lang w:val="el-GR"/>
            <w:rPrChange w:id="7312" w:author="Στάθης Καπ" w:date="2023-03-13T03:27:00Z">
              <w:rPr>
                <w:lang w:val="el-GR"/>
              </w:rPr>
            </w:rPrChange>
          </w:rPr>
          <w:t>)</w:t>
        </w:r>
      </w:ins>
      <w:ins w:id="7313" w:author="Στάθης Καπ" w:date="2023-03-12T15:54:00Z">
        <w:r w:rsidRPr="007E502F">
          <w:rPr>
            <w:highlight w:val="yellow"/>
            <w:lang w:val="el-GR"/>
            <w:rPrChange w:id="7314" w:author="Στάθης Καπ" w:date="2023-03-13T03:27:00Z">
              <w:rPr>
                <w:lang w:val="el-GR"/>
              </w:rPr>
            </w:rPrChange>
          </w:rPr>
          <w:t xml:space="preserve">, </w:t>
        </w:r>
      </w:ins>
      <w:ins w:id="7315" w:author="Στάθης Καπ" w:date="2023-03-12T15:56:00Z">
        <w:r w:rsidRPr="007E502F">
          <w:rPr>
            <w:highlight w:val="yellow"/>
            <w:lang w:val="el-GR"/>
            <w:rPrChange w:id="7316"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7317" w:author="Στάθης Καπ" w:date="2023-03-12T16:00:00Z">
        <w:r w:rsidRPr="007E502F">
          <w:rPr>
            <w:highlight w:val="yellow"/>
            <w:lang w:val="el-GR"/>
            <w:rPrChange w:id="7318" w:author="Στάθης Καπ" w:date="2023-03-13T03:27:00Z">
              <w:rPr>
                <w:lang w:val="el-GR"/>
              </w:rPr>
            </w:rPrChange>
          </w:rPr>
          <w:t xml:space="preserve">Η διαταραχή σε κάθε υποπρόβλημα γίνεται ανεξάρτητα από τα υπόλοιπα, </w:t>
        </w:r>
      </w:ins>
      <w:ins w:id="7319" w:author="Στάθης Καπ" w:date="2023-03-12T16:02:00Z">
        <w:r w:rsidR="003B263F" w:rsidRPr="007E502F">
          <w:rPr>
            <w:highlight w:val="yellow"/>
            <w:lang w:val="el-GR"/>
            <w:rPrChange w:id="7320"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7321" w:author="Στάθης Καπ" w:date="2023-03-13T03:27:00Z">
              <w:rPr/>
            </w:rPrChange>
          </w:rPr>
          <w:t>S</w:t>
        </w:r>
        <w:r w:rsidR="003B263F" w:rsidRPr="007E502F">
          <w:rPr>
            <w:highlight w:val="yellow"/>
            <w:lang w:val="el-GR"/>
            <w:rPrChange w:id="7322" w:author="Στάθης Καπ" w:date="2023-03-13T03:27:00Z">
              <w:rPr/>
            </w:rPrChange>
          </w:rPr>
          <w:t xml:space="preserve"> </w:t>
        </w:r>
        <w:r w:rsidR="003B263F" w:rsidRPr="007E502F">
          <w:rPr>
            <w:highlight w:val="yellow"/>
            <w:lang w:val="el-GR"/>
            <w:rPrChange w:id="7323" w:author="Στάθης Καπ" w:date="2023-03-13T03:27:00Z">
              <w:rPr>
                <w:lang w:val="el-GR"/>
              </w:rPr>
            </w:rPrChange>
          </w:rPr>
          <w:t xml:space="preserve">και </w:t>
        </w:r>
        <w:r w:rsidR="003B263F" w:rsidRPr="007E502F">
          <w:rPr>
            <w:highlight w:val="yellow"/>
            <w:rPrChange w:id="7324" w:author="Στάθης Καπ" w:date="2023-03-13T03:27:00Z">
              <w:rPr/>
            </w:rPrChange>
          </w:rPr>
          <w:t>R</w:t>
        </w:r>
        <w:r w:rsidR="003B263F" w:rsidRPr="007E502F">
          <w:rPr>
            <w:highlight w:val="yellow"/>
            <w:lang w:val="el-GR"/>
            <w:rPrChange w:id="7325" w:author="Στάθης Καπ" w:date="2023-03-13T03:27:00Z">
              <w:rPr/>
            </w:rPrChange>
          </w:rPr>
          <w:t>.</w:t>
        </w:r>
      </w:ins>
    </w:p>
    <w:p w14:paraId="087B29C0" w14:textId="1B98DA56" w:rsidR="003D62FC" w:rsidRPr="007E502F" w:rsidDel="004717E2" w:rsidRDefault="00744335">
      <w:pPr>
        <w:rPr>
          <w:del w:id="7326" w:author="Στάθης Καπ" w:date="2023-03-12T16:10:00Z"/>
          <w:highlight w:val="yellow"/>
          <w:lang w:val="el-GR"/>
          <w:rPrChange w:id="7327" w:author="Στάθης Καπ" w:date="2023-03-13T03:27:00Z">
            <w:rPr>
              <w:del w:id="7328" w:author="Στάθης Καπ" w:date="2023-03-12T16:10:00Z"/>
              <w:lang w:val="el-GR"/>
            </w:rPr>
          </w:rPrChange>
        </w:rPr>
      </w:pPr>
      <w:ins w:id="7329" w:author="Στάθης Καπ" w:date="2023-03-12T16:10:00Z">
        <w:r w:rsidRPr="007E502F">
          <w:rPr>
            <w:highlight w:val="yellow"/>
            <w:lang w:val="el-GR"/>
            <w:rPrChange w:id="7330" w:author="Στάθης Καπ" w:date="2023-03-13T03:27:00Z">
              <w:rPr>
                <w:lang w:val="el-GR"/>
              </w:rPr>
            </w:rPrChange>
          </w:rPr>
          <w:t xml:space="preserve">Οι </w:t>
        </w:r>
      </w:ins>
      <w:ins w:id="7331" w:author="Στάθης Καπ" w:date="2023-03-12T16:41:00Z">
        <w:r w:rsidR="004717E2" w:rsidRPr="007E502F">
          <w:rPr>
            <w:highlight w:val="yellow"/>
            <w:lang w:val="el-GR"/>
            <w:rPrChange w:id="7332" w:author="Στάθης Καπ" w:date="2023-03-13T03:27:00Z">
              <w:rPr>
                <w:lang w:val="el-GR"/>
              </w:rPr>
            </w:rPrChange>
          </w:rPr>
          <w:t>παράμετροι</w:t>
        </w:r>
      </w:ins>
      <w:ins w:id="7333" w:author="Στάθης Καπ" w:date="2023-03-12T19:36:00Z">
        <w:r w:rsidR="00EF1F49" w:rsidRPr="007E502F">
          <w:rPr>
            <w:highlight w:val="yellow"/>
            <w:lang w:val="el-GR"/>
            <w:rPrChange w:id="7334" w:author="Στάθης Καπ" w:date="2023-03-13T03:27:00Z">
              <w:rPr/>
            </w:rPrChange>
          </w:rPr>
          <w:t xml:space="preserve"> </w:t>
        </w:r>
      </w:ins>
      <m:oMath>
        <m:sSub>
          <m:sSubPr>
            <m:ctrlPr>
              <w:ins w:id="7335" w:author="Στάθης Καπ" w:date="2023-03-12T19:36:00Z">
                <w:rPr>
                  <w:rFonts w:ascii="Cambria Math" w:hAnsi="Cambria Math"/>
                  <w:i/>
                  <w:highlight w:val="yellow"/>
                  <w:rPrChange w:id="7336" w:author="Στάθης Καπ" w:date="2023-03-13T03:27:00Z">
                    <w:rPr>
                      <w:rFonts w:ascii="Cambria Math" w:hAnsi="Cambria Math"/>
                      <w:i/>
                    </w:rPr>
                  </w:rPrChange>
                </w:rPr>
              </w:ins>
            </m:ctrlPr>
          </m:sSubPr>
          <m:e>
            <m:r>
              <w:ins w:id="7337" w:author="Στάθης Καπ" w:date="2023-03-12T19:36:00Z">
                <w:rPr>
                  <w:rFonts w:ascii="Cambria Math" w:hAnsi="Cambria Math"/>
                  <w:highlight w:val="yellow"/>
                  <w:rPrChange w:id="7338" w:author="Στάθης Καπ" w:date="2023-03-13T03:27:00Z">
                    <w:rPr>
                      <w:rFonts w:ascii="Cambria Math" w:hAnsi="Cambria Math"/>
                    </w:rPr>
                  </w:rPrChange>
                </w:rPr>
                <m:t>S</m:t>
              </w:ins>
            </m:r>
          </m:e>
          <m:sub>
            <m:r>
              <w:ins w:id="7339" w:author="Στάθης Καπ" w:date="2023-03-12T19:36:00Z">
                <w:rPr>
                  <w:rFonts w:ascii="Cambria Math" w:hAnsi="Cambria Math"/>
                  <w:highlight w:val="yellow"/>
                  <w:rPrChange w:id="7340" w:author="Στάθης Καπ" w:date="2023-03-13T03:27:00Z">
                    <w:rPr>
                      <w:rFonts w:ascii="Cambria Math" w:hAnsi="Cambria Math"/>
                    </w:rPr>
                  </w:rPrChange>
                </w:rPr>
                <m:t>i</m:t>
              </w:ins>
            </m:r>
          </m:sub>
        </m:sSub>
      </m:oMath>
      <w:ins w:id="7341" w:author="Στάθης Καπ" w:date="2023-03-12T16:10:00Z">
        <w:r w:rsidRPr="007E502F">
          <w:rPr>
            <w:highlight w:val="yellow"/>
            <w:lang w:val="el-GR"/>
            <w:rPrChange w:id="7342" w:author="Στάθης Καπ" w:date="2023-03-13T03:27:00Z">
              <w:rPr/>
            </w:rPrChange>
          </w:rPr>
          <w:t xml:space="preserve"> </w:t>
        </w:r>
        <w:r w:rsidRPr="007E502F">
          <w:rPr>
            <w:highlight w:val="yellow"/>
            <w:lang w:val="el-GR"/>
            <w:rPrChange w:id="7343" w:author="Στάθης Καπ" w:date="2023-03-13T03:27:00Z">
              <w:rPr>
                <w:lang w:val="el-GR"/>
              </w:rPr>
            </w:rPrChange>
          </w:rPr>
          <w:t xml:space="preserve">και </w:t>
        </w:r>
      </w:ins>
      <m:oMath>
        <m:sSub>
          <m:sSubPr>
            <m:ctrlPr>
              <w:ins w:id="7344" w:author="Στάθης Καπ" w:date="2023-03-12T19:36:00Z">
                <w:rPr>
                  <w:rFonts w:ascii="Cambria Math" w:hAnsi="Cambria Math"/>
                  <w:i/>
                  <w:highlight w:val="yellow"/>
                  <w:lang w:val="el-GR"/>
                  <w:rPrChange w:id="7345" w:author="Στάθης Καπ" w:date="2023-03-13T03:27:00Z">
                    <w:rPr>
                      <w:rFonts w:ascii="Cambria Math" w:hAnsi="Cambria Math"/>
                      <w:i/>
                      <w:lang w:val="el-GR"/>
                    </w:rPr>
                  </w:rPrChange>
                </w:rPr>
              </w:ins>
            </m:ctrlPr>
          </m:sSubPr>
          <m:e>
            <m:r>
              <w:ins w:id="7346" w:author="Στάθης Καπ" w:date="2023-03-12T19:36:00Z">
                <w:rPr>
                  <w:rFonts w:ascii="Cambria Math" w:hAnsi="Cambria Math"/>
                  <w:highlight w:val="yellow"/>
                  <w:lang w:val="el-GR"/>
                  <w:rPrChange w:id="7347" w:author="Στάθης Καπ" w:date="2023-03-13T03:27:00Z">
                    <w:rPr>
                      <w:rFonts w:ascii="Cambria Math" w:hAnsi="Cambria Math"/>
                      <w:lang w:val="el-GR"/>
                    </w:rPr>
                  </w:rPrChange>
                </w:rPr>
                <m:t>R</m:t>
              </w:ins>
            </m:r>
          </m:e>
          <m:sub>
            <m:r>
              <w:ins w:id="7348" w:author="Στάθης Καπ" w:date="2023-03-12T19:36:00Z">
                <w:rPr>
                  <w:rFonts w:ascii="Cambria Math" w:hAnsi="Cambria Math"/>
                  <w:highlight w:val="yellow"/>
                  <w:lang w:val="el-GR"/>
                  <w:rPrChange w:id="7349" w:author="Στάθης Καπ" w:date="2023-03-13T03:27:00Z">
                    <w:rPr>
                      <w:rFonts w:ascii="Cambria Math" w:hAnsi="Cambria Math"/>
                      <w:lang w:val="el-GR"/>
                    </w:rPr>
                  </w:rPrChange>
                </w:rPr>
                <m:t>i</m:t>
              </w:ins>
            </m:r>
          </m:sub>
        </m:sSub>
      </m:oMath>
      <w:ins w:id="7350" w:author="Στάθης Καπ" w:date="2023-03-12T16:10:00Z">
        <w:r w:rsidRPr="007E502F">
          <w:rPr>
            <w:highlight w:val="yellow"/>
            <w:lang w:val="el-GR"/>
            <w:rPrChange w:id="7351" w:author="Στάθης Καπ" w:date="2023-03-13T03:27:00Z">
              <w:rPr>
                <w:lang w:val="el-GR"/>
              </w:rPr>
            </w:rPrChange>
          </w:rPr>
          <w:t xml:space="preserve"> κάθε</w:t>
        </w:r>
      </w:ins>
      <w:ins w:id="7352" w:author="Στάθης Καπ" w:date="2023-03-12T19:35:00Z">
        <w:r w:rsidR="00EF1F49" w:rsidRPr="007E502F">
          <w:rPr>
            <w:highlight w:val="yellow"/>
            <w:lang w:val="el-GR"/>
            <w:rPrChange w:id="7353" w:author="Στάθης Καπ" w:date="2023-03-13T03:27:00Z">
              <w:rPr>
                <w:lang w:val="el-GR"/>
              </w:rPr>
            </w:rPrChange>
          </w:rPr>
          <w:t xml:space="preserve"> </w:t>
        </w:r>
      </w:ins>
      <w:ins w:id="7354" w:author="Στάθης Καπ" w:date="2023-03-12T19:38:00Z">
        <w:r w:rsidR="00074056" w:rsidRPr="007E502F">
          <w:rPr>
            <w:highlight w:val="yellow"/>
            <w:lang w:val="el-GR"/>
            <w:rPrChange w:id="7355" w:author="Στάθης Καπ" w:date="2023-03-13T03:27:00Z">
              <w:rPr>
                <w:lang w:val="el-GR"/>
              </w:rPr>
            </w:rPrChange>
          </w:rPr>
          <w:t>υπο</w:t>
        </w:r>
      </w:ins>
      <w:ins w:id="7356" w:author="Στάθης Καπ" w:date="2023-03-12T19:35:00Z">
        <w:r w:rsidR="00EF1F49" w:rsidRPr="007E502F">
          <w:rPr>
            <w:highlight w:val="yellow"/>
            <w:lang w:val="el-GR"/>
            <w:rPrChange w:id="7357" w:author="Στάθης Καπ" w:date="2023-03-13T03:27:00Z">
              <w:rPr>
                <w:lang w:val="el-GR"/>
              </w:rPr>
            </w:rPrChange>
          </w:rPr>
          <w:t xml:space="preserve">διαστήματος </w:t>
        </w:r>
      </w:ins>
      <m:oMath>
        <m:r>
          <w:ins w:id="7358" w:author="Στάθης Καπ" w:date="2023-03-13T03:16:00Z">
            <w:rPr>
              <w:rFonts w:ascii="Cambria Math" w:hAnsi="Cambria Math"/>
              <w:highlight w:val="yellow"/>
              <w:lang w:val="el-GR"/>
              <w:rPrChange w:id="7359" w:author="Στάθης Καπ" w:date="2023-03-13T03:27:00Z">
                <w:rPr>
                  <w:rFonts w:ascii="Cambria Math" w:hAnsi="Cambria Math"/>
                  <w:lang w:val="el-GR"/>
                </w:rPr>
              </w:rPrChange>
            </w:rPr>
            <m:t>i</m:t>
          </w:ins>
        </m:r>
      </m:oMath>
      <w:ins w:id="7360" w:author="Στάθης Καπ" w:date="2023-03-12T16:10:00Z">
        <w:r w:rsidRPr="007E502F">
          <w:rPr>
            <w:highlight w:val="yellow"/>
            <w:lang w:val="el-GR"/>
            <w:rPrChange w:id="7361" w:author="Στάθης Καπ" w:date="2023-03-13T03:27:00Z">
              <w:rPr>
                <w:lang w:val="el-GR"/>
              </w:rPr>
            </w:rPrChange>
          </w:rPr>
          <w:t xml:space="preserve">, </w:t>
        </w:r>
      </w:ins>
      <w:ins w:id="7362" w:author="Στάθης Καπ" w:date="2023-03-12T19:36:00Z">
        <w:r w:rsidR="00EF1F49" w:rsidRPr="007E502F">
          <w:rPr>
            <w:highlight w:val="yellow"/>
            <w:lang w:val="el-GR"/>
            <w:rPrChange w:id="7363" w:author="Στάθης Καπ" w:date="2023-03-13T03:27:00Z">
              <w:rPr>
                <w:lang w:val="el-GR"/>
              </w:rPr>
            </w:rPrChange>
          </w:rPr>
          <w:t>αυξάνονται μετά από κάθε διαταραχή ως εξής</w:t>
        </w:r>
      </w:ins>
      <w:ins w:id="7364" w:author="Στάθης Καπ" w:date="2023-03-12T16:41:00Z">
        <w:r w:rsidR="004717E2" w:rsidRPr="007E502F">
          <w:rPr>
            <w:highlight w:val="yellow"/>
            <w:lang w:val="el-GR"/>
            <w:rPrChange w:id="7365" w:author="Στάθης Καπ" w:date="2023-03-13T03:27:00Z">
              <w:rPr>
                <w:lang w:val="el-GR"/>
              </w:rPr>
            </w:rPrChange>
          </w:rPr>
          <w:t>:</w:t>
        </w:r>
      </w:ins>
    </w:p>
    <w:p w14:paraId="5807611F" w14:textId="61849DDA" w:rsidR="004717E2" w:rsidRPr="007E502F" w:rsidRDefault="004717E2" w:rsidP="008A3936">
      <w:pPr>
        <w:rPr>
          <w:ins w:id="7366" w:author="Στάθης Καπ" w:date="2023-03-12T16:46:00Z"/>
          <w:highlight w:val="yellow"/>
          <w:lang w:val="el-GR"/>
          <w:rPrChange w:id="7367" w:author="Στάθης Καπ" w:date="2023-03-13T03:27:00Z">
            <w:rPr>
              <w:ins w:id="7368" w:author="Στάθης Καπ" w:date="2023-03-12T16:46:00Z"/>
              <w:lang w:val="el-GR"/>
            </w:rPr>
          </w:rPrChange>
        </w:rPr>
      </w:pPr>
    </w:p>
    <w:p w14:paraId="37A897A0" w14:textId="267F35ED" w:rsidR="004717E2" w:rsidRPr="007E502F" w:rsidRDefault="00951651" w:rsidP="00580C1C">
      <w:pPr>
        <w:pStyle w:val="ListParagraph"/>
        <w:numPr>
          <w:ilvl w:val="0"/>
          <w:numId w:val="68"/>
        </w:numPr>
        <w:rPr>
          <w:ins w:id="7369" w:author="Στάθης Καπ" w:date="2023-03-12T17:12:00Z"/>
          <w:highlight w:val="yellow"/>
          <w:lang w:val="el-GR"/>
          <w:rPrChange w:id="7370" w:author="Στάθης Καπ" w:date="2023-03-13T03:27:00Z">
            <w:rPr>
              <w:ins w:id="7371" w:author="Στάθης Καπ" w:date="2023-03-12T17:12:00Z"/>
            </w:rPr>
          </w:rPrChange>
        </w:rPr>
      </w:pPr>
      <w:ins w:id="7372" w:author="Στάθης Καπ" w:date="2023-03-12T17:25:00Z">
        <w:r w:rsidRPr="007E502F">
          <w:rPr>
            <w:highlight w:val="yellow"/>
            <w:lang w:val="el-GR"/>
            <w:rPrChange w:id="7373" w:author="Στάθης Καπ" w:date="2023-03-13T03:27:00Z">
              <w:rPr>
                <w:lang w:val="el-GR"/>
              </w:rPr>
            </w:rPrChange>
          </w:rPr>
          <w:t xml:space="preserve">Το </w:t>
        </w:r>
      </w:ins>
      <m:oMath>
        <m:sSub>
          <m:sSubPr>
            <m:ctrlPr>
              <w:ins w:id="7374" w:author="Στάθης Καπ" w:date="2023-03-12T19:36:00Z">
                <w:rPr>
                  <w:rFonts w:ascii="Cambria Math" w:hAnsi="Cambria Math"/>
                  <w:i/>
                  <w:highlight w:val="yellow"/>
                  <w:lang w:val="el-GR"/>
                  <w:rPrChange w:id="7375" w:author="Στάθης Καπ" w:date="2023-03-13T03:27:00Z">
                    <w:rPr>
                      <w:rFonts w:ascii="Cambria Math" w:hAnsi="Cambria Math"/>
                      <w:i/>
                      <w:lang w:val="el-GR"/>
                    </w:rPr>
                  </w:rPrChange>
                </w:rPr>
              </w:ins>
            </m:ctrlPr>
          </m:sSubPr>
          <m:e>
            <m:r>
              <w:ins w:id="7376" w:author="Στάθης Καπ" w:date="2023-03-12T19:36:00Z">
                <w:rPr>
                  <w:rFonts w:ascii="Cambria Math" w:hAnsi="Cambria Math"/>
                  <w:highlight w:val="yellow"/>
                  <w:lang w:val="el-GR"/>
                  <w:rPrChange w:id="7377" w:author="Στάθης Καπ" w:date="2023-03-13T03:27:00Z">
                    <w:rPr>
                      <w:rFonts w:ascii="Cambria Math" w:hAnsi="Cambria Math"/>
                      <w:lang w:val="el-GR"/>
                    </w:rPr>
                  </w:rPrChange>
                </w:rPr>
                <m:t>S</m:t>
              </w:ins>
            </m:r>
          </m:e>
          <m:sub>
            <m:r>
              <w:ins w:id="7378" w:author="Στάθης Καπ" w:date="2023-03-12T19:36:00Z">
                <w:rPr>
                  <w:rFonts w:ascii="Cambria Math" w:hAnsi="Cambria Math"/>
                  <w:highlight w:val="yellow"/>
                  <w:lang w:val="el-GR"/>
                  <w:rPrChange w:id="7379" w:author="Στάθης Καπ" w:date="2023-03-13T03:27:00Z">
                    <w:rPr>
                      <w:rFonts w:ascii="Cambria Math" w:hAnsi="Cambria Math"/>
                      <w:lang w:val="el-GR"/>
                    </w:rPr>
                  </w:rPrChange>
                </w:rPr>
                <m:t>i</m:t>
              </w:ins>
            </m:r>
          </m:sub>
        </m:sSub>
      </m:oMath>
      <w:ins w:id="7380" w:author="Στάθης Καπ" w:date="2023-03-12T17:25:00Z">
        <w:r w:rsidRPr="007E502F">
          <w:rPr>
            <w:highlight w:val="yellow"/>
            <w:lang w:val="el-GR"/>
            <w:rPrChange w:id="7381" w:author="Στάθης Καπ" w:date="2023-03-13T03:27:00Z">
              <w:rPr/>
            </w:rPrChange>
          </w:rPr>
          <w:t xml:space="preserve"> </w:t>
        </w:r>
        <w:r w:rsidRPr="007E502F">
          <w:rPr>
            <w:highlight w:val="yellow"/>
            <w:lang w:val="el-GR"/>
            <w:rPrChange w:id="7382" w:author="Στάθης Καπ" w:date="2023-03-13T03:27:00Z">
              <w:rPr>
                <w:lang w:val="el-GR"/>
              </w:rPr>
            </w:rPrChange>
          </w:rPr>
          <w:t xml:space="preserve">αυξάνεται κατά </w:t>
        </w:r>
      </w:ins>
      <m:oMath>
        <m:sSub>
          <m:sSubPr>
            <m:ctrlPr>
              <w:ins w:id="7383" w:author="Στάθης Καπ" w:date="2023-03-12T19:36:00Z">
                <w:rPr>
                  <w:rFonts w:ascii="Cambria Math" w:hAnsi="Cambria Math"/>
                  <w:i/>
                  <w:highlight w:val="yellow"/>
                  <w:lang w:val="el-GR"/>
                  <w:rPrChange w:id="7384" w:author="Στάθης Καπ" w:date="2023-03-13T03:27:00Z">
                    <w:rPr>
                      <w:rFonts w:ascii="Cambria Math" w:hAnsi="Cambria Math"/>
                      <w:i/>
                      <w:lang w:val="el-GR"/>
                    </w:rPr>
                  </w:rPrChange>
                </w:rPr>
              </w:ins>
            </m:ctrlPr>
          </m:sSubPr>
          <m:e>
            <m:r>
              <w:ins w:id="7385" w:author="Στάθης Καπ" w:date="2023-03-12T19:36:00Z">
                <w:rPr>
                  <w:rFonts w:ascii="Cambria Math" w:hAnsi="Cambria Math"/>
                  <w:highlight w:val="yellow"/>
                  <w:lang w:val="el-GR"/>
                  <w:rPrChange w:id="7386" w:author="Στάθης Καπ" w:date="2023-03-13T03:27:00Z">
                    <w:rPr>
                      <w:rFonts w:ascii="Cambria Math" w:hAnsi="Cambria Math"/>
                      <w:lang w:val="el-GR"/>
                    </w:rPr>
                  </w:rPrChange>
                </w:rPr>
                <m:t>R</m:t>
              </w:ins>
            </m:r>
          </m:e>
          <m:sub>
            <m:r>
              <w:ins w:id="7387" w:author="Στάθης Καπ" w:date="2023-03-12T19:36:00Z">
                <w:rPr>
                  <w:rFonts w:ascii="Cambria Math" w:hAnsi="Cambria Math"/>
                  <w:highlight w:val="yellow"/>
                  <w:lang w:val="el-GR"/>
                  <w:rPrChange w:id="7388"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7389" w:author="Στάθης Καπ" w:date="2023-03-12T16:46:00Z"/>
          <w:highlight w:val="yellow"/>
          <w:lang w:val="el-GR"/>
          <w:rPrChange w:id="7390" w:author="Στάθης Καπ" w:date="2023-03-13T03:27:00Z">
            <w:rPr>
              <w:ins w:id="7391" w:author="Στάθης Καπ" w:date="2023-03-12T16:46:00Z"/>
              <w:lang w:val="el-GR"/>
            </w:rPr>
          </w:rPrChange>
        </w:rPr>
        <w:pPrChange w:id="7392" w:author="Στάθης Καπ" w:date="2023-03-12T17:12:00Z">
          <w:pPr/>
        </w:pPrChange>
      </w:pPr>
      <w:ins w:id="7393" w:author="Στάθης Καπ" w:date="2023-03-12T17:25:00Z">
        <w:r w:rsidRPr="007E502F">
          <w:rPr>
            <w:highlight w:val="yellow"/>
            <w:lang w:val="el-GR"/>
            <w:rPrChange w:id="7394" w:author="Στάθης Καπ" w:date="2023-03-13T03:27:00Z">
              <w:rPr>
                <w:lang w:val="el-GR"/>
              </w:rPr>
            </w:rPrChange>
          </w:rPr>
          <w:t xml:space="preserve">Το </w:t>
        </w:r>
      </w:ins>
      <m:oMath>
        <m:sSub>
          <m:sSubPr>
            <m:ctrlPr>
              <w:ins w:id="7395" w:author="Στάθης Καπ" w:date="2023-03-12T19:36:00Z">
                <w:rPr>
                  <w:rFonts w:ascii="Cambria Math" w:hAnsi="Cambria Math"/>
                  <w:i/>
                  <w:highlight w:val="yellow"/>
                  <w:lang w:val="el-GR"/>
                  <w:rPrChange w:id="7396" w:author="Στάθης Καπ" w:date="2023-03-13T03:27:00Z">
                    <w:rPr>
                      <w:rFonts w:ascii="Cambria Math" w:hAnsi="Cambria Math"/>
                      <w:i/>
                      <w:lang w:val="el-GR"/>
                    </w:rPr>
                  </w:rPrChange>
                </w:rPr>
              </w:ins>
            </m:ctrlPr>
          </m:sSubPr>
          <m:e>
            <m:r>
              <w:ins w:id="7397" w:author="Στάθης Καπ" w:date="2023-03-12T19:36:00Z">
                <w:rPr>
                  <w:rFonts w:ascii="Cambria Math" w:hAnsi="Cambria Math"/>
                  <w:highlight w:val="yellow"/>
                  <w:lang w:val="el-GR"/>
                  <w:rPrChange w:id="7398" w:author="Στάθης Καπ" w:date="2023-03-13T03:27:00Z">
                    <w:rPr>
                      <w:rFonts w:ascii="Cambria Math" w:hAnsi="Cambria Math"/>
                      <w:lang w:val="el-GR"/>
                    </w:rPr>
                  </w:rPrChange>
                </w:rPr>
                <m:t>R</m:t>
              </w:ins>
            </m:r>
          </m:e>
          <m:sub>
            <m:r>
              <w:ins w:id="7399" w:author="Στάθης Καπ" w:date="2023-03-12T19:36:00Z">
                <w:rPr>
                  <w:rFonts w:ascii="Cambria Math" w:hAnsi="Cambria Math"/>
                  <w:highlight w:val="yellow"/>
                  <w:lang w:val="el-GR"/>
                  <w:rPrChange w:id="7400" w:author="Στάθης Καπ" w:date="2023-03-13T03:27:00Z">
                    <w:rPr>
                      <w:rFonts w:ascii="Cambria Math" w:hAnsi="Cambria Math"/>
                      <w:lang w:val="el-GR"/>
                    </w:rPr>
                  </w:rPrChange>
                </w:rPr>
                <m:t>i</m:t>
              </w:ins>
            </m:r>
          </m:sub>
        </m:sSub>
      </m:oMath>
      <w:ins w:id="7401" w:author="Στάθης Καπ" w:date="2023-03-12T17:25:00Z">
        <w:r w:rsidRPr="007E502F">
          <w:rPr>
            <w:highlight w:val="yellow"/>
            <w:lang w:val="el-GR"/>
            <w:rPrChange w:id="7402" w:author="Στάθης Καπ" w:date="2023-03-13T03:27:00Z">
              <w:rPr/>
            </w:rPrChange>
          </w:rPr>
          <w:t xml:space="preserve"> </w:t>
        </w:r>
        <w:r w:rsidRPr="007E502F">
          <w:rPr>
            <w:highlight w:val="yellow"/>
            <w:lang w:val="el-GR"/>
            <w:rPrChange w:id="7403" w:author="Στάθης Καπ" w:date="2023-03-13T03:27:00Z">
              <w:rPr>
                <w:lang w:val="el-GR"/>
              </w:rPr>
            </w:rPrChange>
          </w:rPr>
          <w:t xml:space="preserve">αυξάνεται κατά </w:t>
        </w:r>
      </w:ins>
      <w:ins w:id="7404" w:author="Στάθης Καπ" w:date="2023-03-12T17:26:00Z">
        <w:r w:rsidRPr="007E502F">
          <w:rPr>
            <w:highlight w:val="yellow"/>
            <w:lang w:val="el-GR"/>
            <w:rPrChange w:id="7405" w:author="Στάθης Καπ" w:date="2023-03-13T03:27:00Z">
              <w:rPr/>
            </w:rPrChange>
          </w:rPr>
          <w:t>1</w:t>
        </w:r>
      </w:ins>
    </w:p>
    <w:p w14:paraId="37EBE7C1" w14:textId="48695346" w:rsidR="004717E2" w:rsidRPr="007E502F" w:rsidRDefault="00951651">
      <w:pPr>
        <w:rPr>
          <w:ins w:id="7406" w:author="Στάθης Καπ" w:date="2023-03-12T16:41:00Z"/>
          <w:highlight w:val="yellow"/>
          <w:lang w:val="el-GR"/>
          <w:rPrChange w:id="7407" w:author="Στάθης Καπ" w:date="2023-03-13T03:27:00Z">
            <w:rPr>
              <w:ins w:id="7408" w:author="Στάθης Καπ" w:date="2023-03-12T16:41:00Z"/>
              <w:lang w:val="el-GR"/>
            </w:rPr>
          </w:rPrChange>
        </w:rPr>
      </w:pPr>
      <w:ins w:id="7409" w:author="Στάθης Καπ" w:date="2023-03-12T17:26:00Z">
        <w:r w:rsidRPr="007E502F">
          <w:rPr>
            <w:highlight w:val="yellow"/>
            <w:lang w:val="el-GR"/>
            <w:rPrChange w:id="7410" w:author="Στάθης Καπ" w:date="2023-03-13T03:27:00Z">
              <w:rPr>
                <w:lang w:val="el-GR"/>
              </w:rPr>
            </w:rPrChange>
          </w:rPr>
          <w:t xml:space="preserve">Επίσης, οι παράμετροι </w:t>
        </w:r>
      </w:ins>
      <m:oMath>
        <m:sSub>
          <m:sSubPr>
            <m:ctrlPr>
              <w:ins w:id="7411" w:author="Στάθης Καπ" w:date="2023-03-12T19:37:00Z">
                <w:rPr>
                  <w:rFonts w:ascii="Cambria Math" w:hAnsi="Cambria Math"/>
                  <w:i/>
                  <w:highlight w:val="yellow"/>
                  <w:lang w:val="el-GR"/>
                  <w:rPrChange w:id="7412" w:author="Στάθης Καπ" w:date="2023-03-13T03:27:00Z">
                    <w:rPr>
                      <w:rFonts w:ascii="Cambria Math" w:hAnsi="Cambria Math"/>
                      <w:i/>
                      <w:lang w:val="el-GR"/>
                    </w:rPr>
                  </w:rPrChange>
                </w:rPr>
              </w:ins>
            </m:ctrlPr>
          </m:sSubPr>
          <m:e>
            <m:r>
              <w:ins w:id="7413" w:author="Στάθης Καπ" w:date="2023-03-12T19:37:00Z">
                <w:rPr>
                  <w:rFonts w:ascii="Cambria Math" w:hAnsi="Cambria Math"/>
                  <w:highlight w:val="yellow"/>
                  <w:lang w:val="el-GR"/>
                  <w:rPrChange w:id="7414" w:author="Στάθης Καπ" w:date="2023-03-13T03:27:00Z">
                    <w:rPr>
                      <w:rFonts w:ascii="Cambria Math" w:hAnsi="Cambria Math"/>
                      <w:lang w:val="el-GR"/>
                    </w:rPr>
                  </w:rPrChange>
                </w:rPr>
                <m:t>S</m:t>
              </w:ins>
            </m:r>
          </m:e>
          <m:sub>
            <m:r>
              <w:ins w:id="7415" w:author="Στάθης Καπ" w:date="2023-03-12T19:37:00Z">
                <w:rPr>
                  <w:rFonts w:ascii="Cambria Math" w:hAnsi="Cambria Math"/>
                  <w:highlight w:val="yellow"/>
                  <w:lang w:val="el-GR"/>
                  <w:rPrChange w:id="7416" w:author="Στάθης Καπ" w:date="2023-03-13T03:27:00Z">
                    <w:rPr>
                      <w:rFonts w:ascii="Cambria Math" w:hAnsi="Cambria Math"/>
                      <w:lang w:val="el-GR"/>
                    </w:rPr>
                  </w:rPrChange>
                </w:rPr>
                <m:t>i</m:t>
              </w:ins>
            </m:r>
          </m:sub>
        </m:sSub>
      </m:oMath>
      <w:ins w:id="7417" w:author="Στάθης Καπ" w:date="2023-03-12T17:26:00Z">
        <w:r w:rsidRPr="007E502F">
          <w:rPr>
            <w:highlight w:val="yellow"/>
            <w:lang w:val="el-GR"/>
            <w:rPrChange w:id="7418" w:author="Στάθης Καπ" w:date="2023-03-13T03:27:00Z">
              <w:rPr/>
            </w:rPrChange>
          </w:rPr>
          <w:t xml:space="preserve"> </w:t>
        </w:r>
        <w:r w:rsidRPr="007E502F">
          <w:rPr>
            <w:highlight w:val="yellow"/>
            <w:lang w:val="el-GR"/>
            <w:rPrChange w:id="7419" w:author="Στάθης Καπ" w:date="2023-03-13T03:27:00Z">
              <w:rPr>
                <w:lang w:val="el-GR"/>
              </w:rPr>
            </w:rPrChange>
          </w:rPr>
          <w:t xml:space="preserve">και </w:t>
        </w:r>
      </w:ins>
      <m:oMath>
        <m:sSub>
          <m:sSubPr>
            <m:ctrlPr>
              <w:ins w:id="7420" w:author="Στάθης Καπ" w:date="2023-03-12T19:37:00Z">
                <w:rPr>
                  <w:rFonts w:ascii="Cambria Math" w:hAnsi="Cambria Math"/>
                  <w:i/>
                  <w:highlight w:val="yellow"/>
                  <w:lang w:val="el-GR"/>
                  <w:rPrChange w:id="7421" w:author="Στάθης Καπ" w:date="2023-03-13T03:27:00Z">
                    <w:rPr>
                      <w:rFonts w:ascii="Cambria Math" w:hAnsi="Cambria Math"/>
                      <w:i/>
                      <w:lang w:val="el-GR"/>
                    </w:rPr>
                  </w:rPrChange>
                </w:rPr>
              </w:ins>
            </m:ctrlPr>
          </m:sSubPr>
          <m:e>
            <m:r>
              <w:ins w:id="7422" w:author="Στάθης Καπ" w:date="2023-03-12T19:37:00Z">
                <w:rPr>
                  <w:rFonts w:ascii="Cambria Math" w:hAnsi="Cambria Math"/>
                  <w:highlight w:val="yellow"/>
                  <w:lang w:val="el-GR"/>
                  <w:rPrChange w:id="7423" w:author="Στάθης Καπ" w:date="2023-03-13T03:27:00Z">
                    <w:rPr>
                      <w:rFonts w:ascii="Cambria Math" w:hAnsi="Cambria Math"/>
                      <w:lang w:val="el-GR"/>
                    </w:rPr>
                  </w:rPrChange>
                </w:rPr>
                <m:t>R</m:t>
              </w:ins>
            </m:r>
          </m:e>
          <m:sub>
            <m:r>
              <w:ins w:id="7424" w:author="Στάθης Καπ" w:date="2023-03-12T19:37:00Z">
                <w:rPr>
                  <w:rFonts w:ascii="Cambria Math" w:hAnsi="Cambria Math"/>
                  <w:highlight w:val="yellow"/>
                  <w:lang w:val="el-GR"/>
                  <w:rPrChange w:id="7425" w:author="Στάθης Καπ" w:date="2023-03-13T03:27:00Z">
                    <w:rPr>
                      <w:rFonts w:ascii="Cambria Math" w:hAnsi="Cambria Math"/>
                      <w:lang w:val="el-GR"/>
                    </w:rPr>
                  </w:rPrChange>
                </w:rPr>
                <m:t>i</m:t>
              </w:ins>
            </m:r>
          </m:sub>
        </m:sSub>
      </m:oMath>
      <w:ins w:id="7426" w:author="Στάθης Καπ" w:date="2023-03-12T17:26:00Z">
        <w:r w:rsidRPr="007E502F">
          <w:rPr>
            <w:highlight w:val="yellow"/>
            <w:lang w:val="el-GR"/>
            <w:rPrChange w:id="7427" w:author="Στάθης Καπ" w:date="2023-03-13T03:27:00Z">
              <w:rPr/>
            </w:rPrChange>
          </w:rPr>
          <w:t xml:space="preserve"> </w:t>
        </w:r>
        <w:r w:rsidRPr="007E502F">
          <w:rPr>
            <w:highlight w:val="yellow"/>
            <w:lang w:val="el-GR"/>
            <w:rPrChange w:id="7428"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7429" w:author="Στάθης Καπ" w:date="2023-03-12T16:42:00Z"/>
          <w:highlight w:val="yellow"/>
          <w:lang w:val="el-GR"/>
          <w:rPrChange w:id="7430" w:author="Στάθης Καπ" w:date="2023-03-13T03:27:00Z">
            <w:rPr>
              <w:ins w:id="7431" w:author="Στάθης Καπ" w:date="2023-03-12T16:42:00Z"/>
            </w:rPr>
          </w:rPrChange>
        </w:rPr>
      </w:pPr>
      <w:ins w:id="7432" w:author="Στάθης Καπ" w:date="2023-03-12T16:41:00Z">
        <w:r w:rsidRPr="007E502F">
          <w:rPr>
            <w:highlight w:val="yellow"/>
            <w:lang w:val="el-GR"/>
            <w:rPrChange w:id="7433" w:author="Στάθης Καπ" w:date="2023-03-13T03:27:00Z">
              <w:rPr>
                <w:lang w:val="el-GR"/>
              </w:rPr>
            </w:rPrChange>
          </w:rPr>
          <w:t>Εά</w:t>
        </w:r>
      </w:ins>
      <w:ins w:id="7434" w:author="Στάθης Καπ" w:date="2023-03-12T16:42:00Z">
        <w:r w:rsidRPr="007E502F">
          <w:rPr>
            <w:highlight w:val="yellow"/>
            <w:lang w:val="el-GR"/>
            <w:rPrChange w:id="7435" w:author="Στάθης Καπ" w:date="2023-03-13T03:27:00Z">
              <w:rPr>
                <w:lang w:val="el-GR"/>
              </w:rPr>
            </w:rPrChange>
          </w:rPr>
          <w:t xml:space="preserve">ν </w:t>
        </w:r>
      </w:ins>
      <m:oMath>
        <m:sSub>
          <m:sSubPr>
            <m:ctrlPr>
              <w:ins w:id="7436" w:author="Στάθης Καπ" w:date="2023-03-12T18:06:00Z">
                <w:rPr>
                  <w:rFonts w:ascii="Cambria Math" w:hAnsi="Cambria Math"/>
                  <w:i/>
                  <w:highlight w:val="yellow"/>
                  <w:rPrChange w:id="7437" w:author="Στάθης Καπ" w:date="2023-03-13T03:27:00Z">
                    <w:rPr>
                      <w:rFonts w:ascii="Cambria Math" w:hAnsi="Cambria Math"/>
                      <w:i/>
                    </w:rPr>
                  </w:rPrChange>
                </w:rPr>
              </w:ins>
            </m:ctrlPr>
          </m:sSubPr>
          <m:e>
            <m:r>
              <w:ins w:id="7438" w:author="Στάθης Καπ" w:date="2023-03-12T16:42:00Z">
                <w:rPr>
                  <w:rFonts w:ascii="Cambria Math" w:hAnsi="Cambria Math"/>
                  <w:highlight w:val="yellow"/>
                  <w:lang w:val="el-GR"/>
                  <w:rPrChange w:id="7439" w:author="Στάθης Καπ" w:date="2023-03-13T03:27:00Z">
                    <w:rPr>
                      <w:rFonts w:ascii="Cambria Math" w:hAnsi="Cambria Math"/>
                      <w:lang w:val="el-GR"/>
                    </w:rPr>
                  </w:rPrChange>
                </w:rPr>
                <m:t>S</m:t>
              </w:ins>
            </m:r>
            <m:ctrlPr>
              <w:ins w:id="7440" w:author="Στάθης Καπ" w:date="2023-03-12T18:06:00Z">
                <w:rPr>
                  <w:rFonts w:ascii="Cambria Math" w:hAnsi="Cambria Math"/>
                  <w:i/>
                  <w:highlight w:val="yellow"/>
                  <w:lang w:val="el-GR"/>
                  <w:rPrChange w:id="7441" w:author="Στάθης Καπ" w:date="2023-03-13T03:27:00Z">
                    <w:rPr>
                      <w:rFonts w:ascii="Cambria Math" w:hAnsi="Cambria Math"/>
                      <w:i/>
                      <w:lang w:val="el-GR"/>
                    </w:rPr>
                  </w:rPrChange>
                </w:rPr>
              </w:ins>
            </m:ctrlPr>
          </m:e>
          <m:sub>
            <m:r>
              <w:ins w:id="7442" w:author="Στάθης Καπ" w:date="2023-03-12T18:06:00Z">
                <w:rPr>
                  <w:rFonts w:ascii="Cambria Math" w:hAnsi="Cambria Math"/>
                  <w:highlight w:val="yellow"/>
                  <w:rPrChange w:id="7443" w:author="Στάθης Καπ" w:date="2023-03-13T03:27:00Z">
                    <w:rPr>
                      <w:rFonts w:ascii="Cambria Math" w:hAnsi="Cambria Math"/>
                    </w:rPr>
                  </w:rPrChange>
                </w:rPr>
                <m:t>i</m:t>
              </w:ins>
            </m:r>
          </m:sub>
        </m:sSub>
        <m:r>
          <w:ins w:id="7444" w:author="Στάθης Καπ" w:date="2023-03-12T16:42:00Z">
            <w:rPr>
              <w:rFonts w:ascii="Cambria Math" w:hAnsi="Cambria Math"/>
              <w:highlight w:val="yellow"/>
              <w:lang w:val="el-GR"/>
              <w:rPrChange w:id="7445" w:author="Στάθης Καπ" w:date="2023-03-13T03:27:00Z">
                <w:rPr>
                  <w:rFonts w:ascii="Cambria Math" w:hAnsi="Cambria Math"/>
                  <w:lang w:val="el-GR"/>
                </w:rPr>
              </w:rPrChange>
            </w:rPr>
            <m:t xml:space="preserve"> ≥</m:t>
          </w:ins>
        </m:r>
        <m:r>
          <w:ins w:id="7446" w:author="Στάθης Καπ" w:date="2023-03-12T18:31:00Z">
            <w:rPr>
              <w:rFonts w:ascii="Cambria Math" w:hAnsi="Cambria Math"/>
              <w:highlight w:val="yellow"/>
              <w:lang w:val="el-GR"/>
              <w:rPrChange w:id="7447" w:author="Στάθης Καπ" w:date="2023-03-13T03:27:00Z">
                <w:rPr>
                  <w:rFonts w:ascii="Cambria Math" w:hAnsi="Cambria Math"/>
                  <w:lang w:val="el-GR"/>
                </w:rPr>
              </w:rPrChange>
            </w:rPr>
            <m:t>minWalkSiz</m:t>
          </w:ins>
        </m:r>
        <m:sSub>
          <m:sSubPr>
            <m:ctrlPr>
              <w:ins w:id="7448" w:author="Στάθης Καπ" w:date="2023-03-12T19:37:00Z">
                <w:rPr>
                  <w:rFonts w:ascii="Cambria Math" w:hAnsi="Cambria Math"/>
                  <w:i/>
                  <w:highlight w:val="yellow"/>
                  <w:lang w:val="el-GR"/>
                  <w:rPrChange w:id="7449" w:author="Στάθης Καπ" w:date="2023-03-13T03:27:00Z">
                    <w:rPr>
                      <w:rFonts w:ascii="Cambria Math" w:hAnsi="Cambria Math"/>
                      <w:i/>
                      <w:lang w:val="el-GR"/>
                    </w:rPr>
                  </w:rPrChange>
                </w:rPr>
              </w:ins>
            </m:ctrlPr>
          </m:sSubPr>
          <m:e>
            <m:r>
              <w:ins w:id="7450" w:author="Στάθης Καπ" w:date="2023-03-12T18:31:00Z">
                <w:rPr>
                  <w:rFonts w:ascii="Cambria Math" w:hAnsi="Cambria Math"/>
                  <w:highlight w:val="yellow"/>
                  <w:lang w:val="el-GR"/>
                  <w:rPrChange w:id="7451" w:author="Στάθης Καπ" w:date="2023-03-13T03:27:00Z">
                    <w:rPr>
                      <w:rFonts w:ascii="Cambria Math" w:hAnsi="Cambria Math"/>
                      <w:lang w:val="el-GR"/>
                    </w:rPr>
                  </w:rPrChange>
                </w:rPr>
                <m:t>e</m:t>
              </w:ins>
            </m:r>
          </m:e>
          <m:sub>
            <m:r>
              <w:ins w:id="7452" w:author="Στάθης Καπ" w:date="2023-03-12T19:37:00Z">
                <w:rPr>
                  <w:rFonts w:ascii="Cambria Math" w:hAnsi="Cambria Math"/>
                  <w:highlight w:val="yellow"/>
                  <w:lang w:val="el-GR"/>
                  <w:rPrChange w:id="7453" w:author="Στάθης Καπ" w:date="2023-03-13T03:27:00Z">
                    <w:rPr>
                      <w:rFonts w:ascii="Cambria Math" w:hAnsi="Cambria Math"/>
                      <w:lang w:val="el-GR"/>
                    </w:rPr>
                  </w:rPrChange>
                </w:rPr>
                <m:t>i</m:t>
              </w:ins>
            </m:r>
          </m:sub>
        </m:sSub>
        <m:r>
          <w:ins w:id="7454" w:author="Στάθης Καπ" w:date="2023-03-12T18:31:00Z">
            <w:rPr>
              <w:rFonts w:ascii="Cambria Math" w:hAnsi="Cambria Math"/>
              <w:highlight w:val="yellow"/>
              <w:lang w:val="el-GR"/>
              <w:rPrChange w:id="7455" w:author="Στάθης Καπ" w:date="2023-03-13T03:27:00Z">
                <w:rPr>
                  <w:rFonts w:ascii="Cambria Math" w:hAnsi="Cambria Math"/>
                  <w:lang w:val="el-GR"/>
                </w:rPr>
              </w:rPrChange>
            </w:rPr>
            <m:t xml:space="preserve"> </m:t>
          </w:ins>
        </m:r>
      </m:oMath>
      <w:ins w:id="7456" w:author="Στάθης Καπ" w:date="2023-03-12T16:42:00Z">
        <w:r w:rsidRPr="007E502F">
          <w:rPr>
            <w:rFonts w:eastAsiaTheme="minorEastAsia"/>
            <w:highlight w:val="yellow"/>
            <w:lang w:val="el-GR"/>
            <w:rPrChange w:id="7457" w:author="Στάθης Καπ" w:date="2023-03-13T03:27:00Z">
              <w:rPr>
                <w:rFonts w:eastAsiaTheme="minorEastAsia"/>
                <w:lang w:val="el-GR"/>
              </w:rPr>
            </w:rPrChange>
          </w:rPr>
          <w:t xml:space="preserve">τότε </w:t>
        </w:r>
      </w:ins>
      <m:oMath>
        <m:sSub>
          <m:sSubPr>
            <m:ctrlPr>
              <w:ins w:id="7458" w:author="Στάθης Καπ" w:date="2023-03-12T18:06:00Z">
                <w:rPr>
                  <w:rFonts w:ascii="Cambria Math" w:eastAsiaTheme="minorEastAsia" w:hAnsi="Cambria Math"/>
                  <w:i/>
                  <w:highlight w:val="yellow"/>
                  <w:lang w:val="el-GR"/>
                  <w:rPrChange w:id="7459" w:author="Στάθης Καπ" w:date="2023-03-13T03:27:00Z">
                    <w:rPr>
                      <w:rFonts w:ascii="Cambria Math" w:eastAsiaTheme="minorEastAsia" w:hAnsi="Cambria Math"/>
                      <w:i/>
                      <w:lang w:val="el-GR"/>
                    </w:rPr>
                  </w:rPrChange>
                </w:rPr>
              </w:ins>
            </m:ctrlPr>
          </m:sSubPr>
          <m:e>
            <m:r>
              <w:ins w:id="7460" w:author="Στάθης Καπ" w:date="2023-03-12T16:43:00Z">
                <w:rPr>
                  <w:rFonts w:ascii="Cambria Math" w:eastAsiaTheme="minorEastAsia" w:hAnsi="Cambria Math"/>
                  <w:highlight w:val="yellow"/>
                  <w:lang w:val="el-GR"/>
                  <w:rPrChange w:id="7461" w:author="Στάθης Καπ" w:date="2023-03-13T03:27:00Z">
                    <w:rPr>
                      <w:rFonts w:ascii="Cambria Math" w:eastAsiaTheme="minorEastAsia" w:hAnsi="Cambria Math"/>
                      <w:lang w:val="el-GR"/>
                    </w:rPr>
                  </w:rPrChange>
                </w:rPr>
                <m:t>S</m:t>
              </w:ins>
            </m:r>
          </m:e>
          <m:sub>
            <m:r>
              <w:ins w:id="7462" w:author="Στάθης Καπ" w:date="2023-03-12T18:06:00Z">
                <w:rPr>
                  <w:rFonts w:ascii="Cambria Math" w:eastAsiaTheme="minorEastAsia" w:hAnsi="Cambria Math"/>
                  <w:highlight w:val="yellow"/>
                  <w:lang w:val="el-GR"/>
                  <w:rPrChange w:id="7463" w:author="Στάθης Καπ" w:date="2023-03-13T03:27:00Z">
                    <w:rPr>
                      <w:rFonts w:ascii="Cambria Math" w:eastAsiaTheme="minorEastAsia" w:hAnsi="Cambria Math"/>
                      <w:lang w:val="el-GR"/>
                    </w:rPr>
                  </w:rPrChange>
                </w:rPr>
                <m:t>i</m:t>
              </w:ins>
            </m:r>
          </m:sub>
        </m:sSub>
        <m:r>
          <w:ins w:id="7464" w:author="Στάθης Καπ" w:date="2023-03-12T16:43:00Z">
            <w:rPr>
              <w:rFonts w:ascii="Cambria Math" w:eastAsiaTheme="minorEastAsia" w:hAnsi="Cambria Math"/>
              <w:highlight w:val="yellow"/>
              <w:lang w:val="el-GR"/>
              <w:rPrChange w:id="7465"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7466" w:author="Στάθης Καπ" w:date="2023-03-13T03:27:00Z">
            <w:rPr>
              <w:lang w:val="el-GR"/>
            </w:rPr>
          </w:rPrChange>
        </w:rPr>
        <w:pPrChange w:id="7467" w:author="Στάθης Καπ" w:date="2023-03-12T16:45:00Z">
          <w:pPr/>
        </w:pPrChange>
      </w:pPr>
      <w:ins w:id="7468" w:author="Στάθης Καπ" w:date="2023-03-12T16:44:00Z">
        <w:r w:rsidRPr="007E502F">
          <w:rPr>
            <w:highlight w:val="yellow"/>
            <w:lang w:val="el-GR"/>
            <w:rPrChange w:id="7469" w:author="Στάθης Καπ" w:date="2023-03-13T03:27:00Z">
              <w:rPr>
                <w:lang w:val="el-GR"/>
              </w:rPr>
            </w:rPrChange>
          </w:rPr>
          <w:t xml:space="preserve">Εάν </w:t>
        </w:r>
      </w:ins>
      <m:oMath>
        <m:sSub>
          <m:sSubPr>
            <m:ctrlPr>
              <w:ins w:id="7470" w:author="Στάθης Καπ" w:date="2023-03-12T18:06:00Z">
                <w:rPr>
                  <w:rFonts w:ascii="Cambria Math" w:hAnsi="Cambria Math"/>
                  <w:i/>
                  <w:highlight w:val="yellow"/>
                  <w:lang w:val="el-GR"/>
                  <w:rPrChange w:id="7471" w:author="Στάθης Καπ" w:date="2023-03-13T03:27:00Z">
                    <w:rPr>
                      <w:rFonts w:ascii="Cambria Math" w:hAnsi="Cambria Math"/>
                      <w:i/>
                      <w:lang w:val="el-GR"/>
                    </w:rPr>
                  </w:rPrChange>
                </w:rPr>
              </w:ins>
            </m:ctrlPr>
          </m:sSubPr>
          <m:e>
            <m:r>
              <w:ins w:id="7472" w:author="Στάθης Καπ" w:date="2023-03-12T16:45:00Z">
                <w:rPr>
                  <w:rFonts w:ascii="Cambria Math" w:hAnsi="Cambria Math"/>
                  <w:highlight w:val="yellow"/>
                  <w:lang w:val="el-GR"/>
                  <w:rPrChange w:id="7473" w:author="Στάθης Καπ" w:date="2023-03-13T03:27:00Z">
                    <w:rPr>
                      <w:rFonts w:ascii="Cambria Math" w:hAnsi="Cambria Math"/>
                      <w:lang w:val="el-GR"/>
                    </w:rPr>
                  </w:rPrChange>
                </w:rPr>
                <m:t>R</m:t>
              </w:ins>
            </m:r>
          </m:e>
          <m:sub>
            <m:r>
              <w:ins w:id="7474" w:author="Στάθης Καπ" w:date="2023-03-12T18:06:00Z">
                <w:rPr>
                  <w:rFonts w:ascii="Cambria Math" w:hAnsi="Cambria Math"/>
                  <w:highlight w:val="yellow"/>
                  <w:lang w:val="el-GR"/>
                  <w:rPrChange w:id="7475" w:author="Στάθης Καπ" w:date="2023-03-13T03:27:00Z">
                    <w:rPr>
                      <w:rFonts w:ascii="Cambria Math" w:hAnsi="Cambria Math"/>
                      <w:lang w:val="el-GR"/>
                    </w:rPr>
                  </w:rPrChange>
                </w:rPr>
                <m:t>i</m:t>
              </w:ins>
            </m:r>
          </m:sub>
        </m:sSub>
        <m:r>
          <w:ins w:id="7476" w:author="Στάθης Καπ" w:date="2023-03-12T16:45:00Z">
            <w:rPr>
              <w:rFonts w:ascii="Cambria Math" w:hAnsi="Cambria Math"/>
              <w:highlight w:val="yellow"/>
              <w:lang w:val="el-GR"/>
              <w:rPrChange w:id="7477" w:author="Στάθης Καπ" w:date="2023-03-13T03:27:00Z">
                <w:rPr>
                  <w:rFonts w:ascii="Cambria Math" w:hAnsi="Cambria Math"/>
                  <w:lang w:val="el-GR"/>
                </w:rPr>
              </w:rPrChange>
            </w:rPr>
            <m:t>=</m:t>
          </w:ins>
        </m:r>
        <m:r>
          <m:rPr>
            <m:sty m:val="p"/>
          </m:rPr>
          <w:rPr>
            <w:rFonts w:ascii="Cambria Math" w:hAnsi="Cambria Math"/>
            <w:highlight w:val="yellow"/>
            <w:lang w:val="el-GR"/>
            <w:rPrChange w:id="7478" w:author="Στάθης Καπ" w:date="2023-03-13T03:27:00Z">
              <w:rPr>
                <w:rFonts w:ascii="Cambria Math" w:hAnsi="Cambria Math"/>
                <w:lang w:val="el-GR"/>
              </w:rPr>
            </w:rPrChange>
          </w:rPr>
          <m:t>max</m:t>
        </m:r>
        <m:r>
          <w:ins w:id="7479" w:author="Στάθης Καπ" w:date="2023-03-12T16:45:00Z">
            <w:rPr>
              <w:rFonts w:ascii="Cambria Math" w:hAnsi="Cambria Math"/>
              <w:highlight w:val="yellow"/>
              <w:lang w:val="el-GR"/>
              <w:rPrChange w:id="7480" w:author="Στάθης Καπ" w:date="2023-03-13T03:27:00Z">
                <w:rPr>
                  <w:rFonts w:ascii="Cambria Math" w:hAnsi="Cambria Math"/>
                  <w:lang w:val="el-GR"/>
                </w:rPr>
              </w:rPrChange>
            </w:rPr>
            <m:t>ToRemov</m:t>
          </w:ins>
        </m:r>
        <m:sSub>
          <m:sSubPr>
            <m:ctrlPr>
              <w:ins w:id="7481" w:author="Στάθης Καπ" w:date="2023-03-12T18:06:00Z">
                <w:rPr>
                  <w:rFonts w:ascii="Cambria Math" w:hAnsi="Cambria Math"/>
                  <w:i/>
                  <w:highlight w:val="yellow"/>
                  <w:lang w:val="el-GR"/>
                  <w:rPrChange w:id="7482" w:author="Στάθης Καπ" w:date="2023-03-13T03:27:00Z">
                    <w:rPr>
                      <w:rFonts w:ascii="Cambria Math" w:hAnsi="Cambria Math"/>
                      <w:i/>
                      <w:lang w:val="el-GR"/>
                    </w:rPr>
                  </w:rPrChange>
                </w:rPr>
              </w:ins>
            </m:ctrlPr>
          </m:sSubPr>
          <m:e>
            <m:r>
              <w:ins w:id="7483" w:author="Στάθης Καπ" w:date="2023-03-12T16:45:00Z">
                <w:rPr>
                  <w:rFonts w:ascii="Cambria Math" w:hAnsi="Cambria Math"/>
                  <w:highlight w:val="yellow"/>
                  <w:lang w:val="el-GR"/>
                  <w:rPrChange w:id="7484" w:author="Στάθης Καπ" w:date="2023-03-13T03:27:00Z">
                    <w:rPr>
                      <w:rFonts w:ascii="Cambria Math" w:hAnsi="Cambria Math"/>
                      <w:lang w:val="el-GR"/>
                    </w:rPr>
                  </w:rPrChange>
                </w:rPr>
                <m:t>e</m:t>
              </w:ins>
            </m:r>
          </m:e>
          <m:sub>
            <m:r>
              <w:ins w:id="7485" w:author="Στάθης Καπ" w:date="2023-03-12T18:06:00Z">
                <w:rPr>
                  <w:rFonts w:ascii="Cambria Math" w:hAnsi="Cambria Math"/>
                  <w:highlight w:val="yellow"/>
                  <w:lang w:val="el-GR"/>
                  <w:rPrChange w:id="7486" w:author="Στάθης Καπ" w:date="2023-03-13T03:27:00Z">
                    <w:rPr>
                      <w:rFonts w:ascii="Cambria Math" w:hAnsi="Cambria Math"/>
                      <w:lang w:val="el-GR"/>
                    </w:rPr>
                  </w:rPrChange>
                </w:rPr>
                <m:t>i</m:t>
              </w:ins>
            </m:r>
          </m:sub>
        </m:sSub>
        <m:r>
          <w:del w:id="7487" w:author="Στάθης Καπ" w:date="2023-03-12T16:45:00Z">
            <m:rPr>
              <m:sty m:val="p"/>
            </m:rPr>
            <w:rPr>
              <w:rFonts w:ascii="Cambria Math" w:hAnsi="Cambria Math"/>
              <w:highlight w:val="yellow"/>
              <w:lang w:val="el-GR"/>
              <w:rPrChange w:id="7488" w:author="Στάθης Καπ" w:date="2023-03-13T03:27:00Z">
                <w:rPr>
                  <w:rFonts w:ascii="Cambria Math" w:hAnsi="Cambria Math"/>
                  <w:lang w:val="el-GR"/>
                </w:rPr>
              </w:rPrChange>
            </w:rPr>
            <m:t>⁡</m:t>
          </w:del>
        </m:r>
      </m:oMath>
      <w:ins w:id="7489" w:author="Στάθης Καπ" w:date="2023-03-12T16:45:00Z">
        <w:r w:rsidRPr="007E502F">
          <w:rPr>
            <w:rFonts w:eastAsiaTheme="minorEastAsia"/>
            <w:highlight w:val="yellow"/>
            <w:lang w:val="el-GR"/>
            <w:rPrChange w:id="7490" w:author="Στάθης Καπ" w:date="2023-03-13T03:27:00Z">
              <w:rPr>
                <w:rFonts w:eastAsiaTheme="minorEastAsia"/>
                <w:lang w:val="el-GR"/>
              </w:rPr>
            </w:rPrChange>
          </w:rPr>
          <w:t xml:space="preserve"> τότε </w:t>
        </w:r>
      </w:ins>
      <m:oMath>
        <m:sSub>
          <m:sSubPr>
            <m:ctrlPr>
              <w:ins w:id="7491" w:author="Στάθης Καπ" w:date="2023-03-12T18:06:00Z">
                <w:rPr>
                  <w:rFonts w:ascii="Cambria Math" w:eastAsiaTheme="minorEastAsia" w:hAnsi="Cambria Math"/>
                  <w:i/>
                  <w:highlight w:val="yellow"/>
                  <w:lang w:val="el-GR"/>
                  <w:rPrChange w:id="7492" w:author="Στάθης Καπ" w:date="2023-03-13T03:27:00Z">
                    <w:rPr>
                      <w:rFonts w:ascii="Cambria Math" w:eastAsiaTheme="minorEastAsia" w:hAnsi="Cambria Math"/>
                      <w:i/>
                      <w:lang w:val="el-GR"/>
                    </w:rPr>
                  </w:rPrChange>
                </w:rPr>
              </w:ins>
            </m:ctrlPr>
          </m:sSubPr>
          <m:e>
            <m:r>
              <w:ins w:id="7493" w:author="Στάθης Καπ" w:date="2023-03-12T16:45:00Z">
                <w:rPr>
                  <w:rFonts w:ascii="Cambria Math" w:eastAsiaTheme="minorEastAsia" w:hAnsi="Cambria Math"/>
                  <w:highlight w:val="yellow"/>
                  <w:lang w:val="el-GR"/>
                  <w:rPrChange w:id="7494" w:author="Στάθης Καπ" w:date="2023-03-13T03:27:00Z">
                    <w:rPr>
                      <w:rFonts w:ascii="Cambria Math" w:eastAsiaTheme="minorEastAsia" w:hAnsi="Cambria Math"/>
                      <w:lang w:val="el-GR"/>
                    </w:rPr>
                  </w:rPrChange>
                </w:rPr>
                <m:t>R</m:t>
              </w:ins>
            </m:r>
          </m:e>
          <m:sub>
            <m:r>
              <w:ins w:id="7495" w:author="Στάθης Καπ" w:date="2023-03-12T18:06:00Z">
                <w:rPr>
                  <w:rFonts w:ascii="Cambria Math" w:eastAsiaTheme="minorEastAsia" w:hAnsi="Cambria Math"/>
                  <w:highlight w:val="yellow"/>
                  <w:lang w:val="el-GR"/>
                  <w:rPrChange w:id="7496" w:author="Στάθης Καπ" w:date="2023-03-13T03:27:00Z">
                    <w:rPr>
                      <w:rFonts w:ascii="Cambria Math" w:eastAsiaTheme="minorEastAsia" w:hAnsi="Cambria Math"/>
                      <w:lang w:val="el-GR"/>
                    </w:rPr>
                  </w:rPrChange>
                </w:rPr>
                <m:t>i</m:t>
              </w:ins>
            </m:r>
          </m:sub>
        </m:sSub>
        <m:r>
          <w:ins w:id="7497" w:author="Στάθης Καπ" w:date="2023-03-12T16:45:00Z">
            <w:rPr>
              <w:rFonts w:ascii="Cambria Math" w:eastAsiaTheme="minorEastAsia" w:hAnsi="Cambria Math"/>
              <w:highlight w:val="yellow"/>
              <w:lang w:val="el-GR"/>
              <w:rPrChange w:id="7498"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7499" w:author="Στάθης Καπ" w:date="2023-03-12T17:28:00Z"/>
          <w:highlight w:val="yellow"/>
          <w:lang w:val="el-GR"/>
          <w:rPrChange w:id="7500" w:author="Στάθης Καπ" w:date="2023-03-13T03:27:00Z">
            <w:rPr>
              <w:ins w:id="7501" w:author="Στάθης Καπ" w:date="2023-03-12T17:28:00Z"/>
              <w:lang w:val="el-GR"/>
            </w:rPr>
          </w:rPrChange>
        </w:rPr>
      </w:pPr>
      <w:ins w:id="7502" w:author="Στάθης Καπ" w:date="2023-03-12T18:31:00Z">
        <w:r w:rsidRPr="007E502F">
          <w:rPr>
            <w:highlight w:val="yellow"/>
            <w:lang w:val="el-GR"/>
            <w:rPrChange w:id="7503" w:author="Στάθης Καπ" w:date="2023-03-13T03:27:00Z">
              <w:rPr>
                <w:lang w:val="el-GR"/>
              </w:rPr>
            </w:rPrChange>
          </w:rPr>
          <w:t xml:space="preserve">Όπου </w:t>
        </w:r>
      </w:ins>
      <m:oMath>
        <m:r>
          <w:ins w:id="7504" w:author="Στάθης Καπ" w:date="2023-03-12T18:32:00Z">
            <w:rPr>
              <w:rFonts w:ascii="Cambria Math" w:hAnsi="Cambria Math"/>
              <w:highlight w:val="yellow"/>
              <w:rPrChange w:id="7505" w:author="Στάθης Καπ" w:date="2023-03-13T03:27:00Z">
                <w:rPr>
                  <w:rFonts w:ascii="Cambria Math" w:hAnsi="Cambria Math"/>
                </w:rPr>
              </w:rPrChange>
            </w:rPr>
            <m:t>minWalkSiz</m:t>
          </w:ins>
        </m:r>
        <m:sSub>
          <m:sSubPr>
            <m:ctrlPr>
              <w:ins w:id="7506" w:author="Στάθης Καπ" w:date="2023-03-12T18:32:00Z">
                <w:rPr>
                  <w:rFonts w:ascii="Cambria Math" w:eastAsiaTheme="minorEastAsia" w:hAnsi="Cambria Math"/>
                  <w:i/>
                  <w:highlight w:val="yellow"/>
                  <w:rPrChange w:id="7507" w:author="Στάθης Καπ" w:date="2023-03-13T03:27:00Z">
                    <w:rPr>
                      <w:rFonts w:ascii="Cambria Math" w:eastAsiaTheme="minorEastAsia" w:hAnsi="Cambria Math"/>
                      <w:i/>
                    </w:rPr>
                  </w:rPrChange>
                </w:rPr>
              </w:ins>
            </m:ctrlPr>
          </m:sSubPr>
          <m:e>
            <m:r>
              <w:ins w:id="7508" w:author="Στάθης Καπ" w:date="2023-03-12T18:32:00Z">
                <w:rPr>
                  <w:rFonts w:ascii="Cambria Math" w:hAnsi="Cambria Math"/>
                  <w:highlight w:val="yellow"/>
                  <w:rPrChange w:id="7509" w:author="Στάθης Καπ" w:date="2023-03-13T03:27:00Z">
                    <w:rPr>
                      <w:rFonts w:ascii="Cambria Math" w:hAnsi="Cambria Math"/>
                    </w:rPr>
                  </w:rPrChange>
                </w:rPr>
                <m:t>e</m:t>
              </w:ins>
            </m:r>
            <m:ctrlPr>
              <w:ins w:id="7510" w:author="Στάθης Καπ" w:date="2023-03-12T18:32:00Z">
                <w:rPr>
                  <w:rFonts w:ascii="Cambria Math" w:hAnsi="Cambria Math"/>
                  <w:i/>
                  <w:highlight w:val="yellow"/>
                  <w:rPrChange w:id="7511" w:author="Στάθης Καπ" w:date="2023-03-13T03:27:00Z">
                    <w:rPr>
                      <w:rFonts w:ascii="Cambria Math" w:hAnsi="Cambria Math"/>
                      <w:i/>
                    </w:rPr>
                  </w:rPrChange>
                </w:rPr>
              </w:ins>
            </m:ctrlPr>
          </m:e>
          <m:sub>
            <m:r>
              <w:ins w:id="7512" w:author="Στάθης Καπ" w:date="2023-03-12T18:32:00Z">
                <w:rPr>
                  <w:rFonts w:ascii="Cambria Math" w:eastAsiaTheme="minorEastAsia" w:hAnsi="Cambria Math"/>
                  <w:highlight w:val="yellow"/>
                  <w:rPrChange w:id="7513" w:author="Στάθης Καπ" w:date="2023-03-13T03:27:00Z">
                    <w:rPr>
                      <w:rFonts w:ascii="Cambria Math" w:eastAsiaTheme="minorEastAsia" w:hAnsi="Cambria Math"/>
                    </w:rPr>
                  </w:rPrChange>
                </w:rPr>
                <m:t>i</m:t>
              </w:ins>
            </m:r>
          </m:sub>
        </m:sSub>
      </m:oMath>
      <w:ins w:id="7514" w:author="Στάθης Καπ" w:date="2023-03-12T18:32:00Z">
        <w:r w:rsidRPr="007E502F">
          <w:rPr>
            <w:highlight w:val="yellow"/>
            <w:lang w:val="el-GR"/>
            <w:rPrChange w:id="7515" w:author="Στάθης Καπ" w:date="2023-03-13T03:27:00Z">
              <w:rPr/>
            </w:rPrChange>
          </w:rPr>
          <w:t xml:space="preserve"> </w:t>
        </w:r>
        <w:r w:rsidRPr="007E502F">
          <w:rPr>
            <w:highlight w:val="yellow"/>
            <w:lang w:val="el-GR"/>
            <w:rPrChange w:id="7516" w:author="Στάθης Καπ" w:date="2023-03-13T03:27:00Z">
              <w:rPr>
                <w:lang w:val="el-GR"/>
              </w:rPr>
            </w:rPrChange>
          </w:rPr>
          <w:t xml:space="preserve">είναι το μήκος της μικρότερης διαδρομής του </w:t>
        </w:r>
      </w:ins>
      <w:ins w:id="7517" w:author="Στάθης Καπ" w:date="2023-03-12T20:31:00Z">
        <w:r w:rsidR="00A63723" w:rsidRPr="007E502F">
          <w:rPr>
            <w:highlight w:val="yellow"/>
            <w:lang w:val="el-GR"/>
            <w:rPrChange w:id="7518" w:author="Στάθης Καπ" w:date="2023-03-13T03:27:00Z">
              <w:rPr>
                <w:lang w:val="el-GR"/>
              </w:rPr>
            </w:rPrChange>
          </w:rPr>
          <w:t>υποδιαστήματος</w:t>
        </w:r>
      </w:ins>
      <w:ins w:id="7519" w:author="Στάθης Καπ" w:date="2023-03-12T18:32:00Z">
        <w:r w:rsidRPr="007E502F">
          <w:rPr>
            <w:highlight w:val="yellow"/>
            <w:lang w:val="el-GR"/>
            <w:rPrChange w:id="7520" w:author="Στάθης Καπ" w:date="2023-03-13T03:27:00Z">
              <w:rPr>
                <w:lang w:val="el-GR"/>
              </w:rPr>
            </w:rPrChange>
          </w:rPr>
          <w:t xml:space="preserve"> </w:t>
        </w:r>
      </w:ins>
      <m:oMath>
        <m:r>
          <w:ins w:id="7521" w:author="Στάθης Καπ" w:date="2023-03-13T03:17:00Z">
            <w:rPr>
              <w:rFonts w:ascii="Cambria Math" w:hAnsi="Cambria Math"/>
              <w:highlight w:val="yellow"/>
              <w:lang w:val="el-GR"/>
              <w:rPrChange w:id="7522" w:author="Στάθης Καπ" w:date="2023-03-13T03:27:00Z">
                <w:rPr>
                  <w:rFonts w:ascii="Cambria Math" w:hAnsi="Cambria Math"/>
                  <w:lang w:val="el-GR"/>
                </w:rPr>
              </w:rPrChange>
            </w:rPr>
            <m:t>i</m:t>
          </w:ins>
        </m:r>
      </m:oMath>
      <w:ins w:id="7523" w:author="Στάθης Καπ" w:date="2023-03-12T18:32:00Z">
        <w:r w:rsidRPr="007E502F">
          <w:rPr>
            <w:highlight w:val="yellow"/>
            <w:lang w:val="el-GR"/>
            <w:rPrChange w:id="7524" w:author="Στάθης Καπ" w:date="2023-03-13T03:27:00Z">
              <w:rPr/>
            </w:rPrChange>
          </w:rPr>
          <w:t xml:space="preserve">. </w:t>
        </w:r>
      </w:ins>
      <w:ins w:id="7525" w:author="Στάθης Καπ" w:date="2023-03-12T17:27:00Z">
        <w:r w:rsidR="00951651" w:rsidRPr="007E502F">
          <w:rPr>
            <w:highlight w:val="yellow"/>
            <w:lang w:val="el-GR"/>
            <w:rPrChange w:id="7526" w:author="Στάθης Καπ" w:date="2023-03-13T03:27:00Z">
              <w:rPr>
                <w:lang w:val="el-GR"/>
              </w:rPr>
            </w:rPrChange>
          </w:rPr>
          <w:t xml:space="preserve">Η μεταβλητή </w:t>
        </w:r>
      </w:ins>
      <m:oMath>
        <m:r>
          <w:ins w:id="7527" w:author="Στάθης Καπ" w:date="2023-03-12T18:06:00Z">
            <w:rPr>
              <w:rFonts w:ascii="Cambria Math" w:hAnsi="Cambria Math"/>
              <w:highlight w:val="yellow"/>
              <w:lang w:val="el-GR"/>
              <w:rPrChange w:id="7528" w:author="Στάθης Καπ" w:date="2023-03-13T03:27:00Z">
                <w:rPr>
                  <w:rFonts w:ascii="Cambria Math" w:hAnsi="Cambria Math"/>
                  <w:lang w:val="el-GR"/>
                </w:rPr>
              </w:rPrChange>
            </w:rPr>
            <m:t>maxToRemov</m:t>
          </w:ins>
        </m:r>
        <m:sSub>
          <m:sSubPr>
            <m:ctrlPr>
              <w:ins w:id="7529" w:author="Στάθης Καπ" w:date="2023-03-12T18:06:00Z">
                <w:rPr>
                  <w:rFonts w:ascii="Cambria Math" w:hAnsi="Cambria Math"/>
                  <w:i/>
                  <w:highlight w:val="yellow"/>
                  <w:lang w:val="el-GR"/>
                  <w:rPrChange w:id="7530" w:author="Στάθης Καπ" w:date="2023-03-13T03:27:00Z">
                    <w:rPr>
                      <w:rFonts w:ascii="Cambria Math" w:hAnsi="Cambria Math"/>
                      <w:i/>
                      <w:lang w:val="el-GR"/>
                    </w:rPr>
                  </w:rPrChange>
                </w:rPr>
              </w:ins>
            </m:ctrlPr>
          </m:sSubPr>
          <m:e>
            <m:r>
              <w:ins w:id="7531" w:author="Στάθης Καπ" w:date="2023-03-12T18:06:00Z">
                <w:rPr>
                  <w:rFonts w:ascii="Cambria Math" w:hAnsi="Cambria Math"/>
                  <w:highlight w:val="yellow"/>
                  <w:lang w:val="el-GR"/>
                  <w:rPrChange w:id="7532" w:author="Στάθης Καπ" w:date="2023-03-13T03:27:00Z">
                    <w:rPr>
                      <w:rFonts w:ascii="Cambria Math" w:hAnsi="Cambria Math"/>
                      <w:lang w:val="el-GR"/>
                    </w:rPr>
                  </w:rPrChange>
                </w:rPr>
                <m:t>e</m:t>
              </w:ins>
            </m:r>
          </m:e>
          <m:sub>
            <m:r>
              <w:ins w:id="7533" w:author="Στάθης Καπ" w:date="2023-03-12T18:06:00Z">
                <w:rPr>
                  <w:rFonts w:ascii="Cambria Math" w:hAnsi="Cambria Math"/>
                  <w:highlight w:val="yellow"/>
                  <w:lang w:val="el-GR"/>
                  <w:rPrChange w:id="7534" w:author="Στάθης Καπ" w:date="2023-03-13T03:27:00Z">
                    <w:rPr>
                      <w:rFonts w:ascii="Cambria Math" w:hAnsi="Cambria Math"/>
                      <w:lang w:val="el-GR"/>
                    </w:rPr>
                  </w:rPrChange>
                </w:rPr>
                <m:t>i</m:t>
              </w:ins>
            </m:r>
          </m:sub>
        </m:sSub>
      </m:oMath>
      <w:ins w:id="7535" w:author="Στάθης Καπ" w:date="2023-03-12T17:27:00Z">
        <w:r w:rsidR="00951651" w:rsidRPr="007E502F">
          <w:rPr>
            <w:highlight w:val="yellow"/>
            <w:lang w:val="el-GR"/>
            <w:rPrChange w:id="7536" w:author="Στάθης Καπ" w:date="2023-03-13T03:27:00Z">
              <w:rPr/>
            </w:rPrChange>
          </w:rPr>
          <w:t xml:space="preserve"> </w:t>
        </w:r>
        <w:r w:rsidR="00951651" w:rsidRPr="007E502F">
          <w:rPr>
            <w:highlight w:val="yellow"/>
            <w:lang w:val="el-GR"/>
            <w:rPrChange w:id="7537" w:author="Στάθης Καπ" w:date="2023-03-13T03:27:00Z">
              <w:rPr>
                <w:lang w:val="el-GR"/>
              </w:rPr>
            </w:rPrChange>
          </w:rPr>
          <w:t xml:space="preserve">υπολογίζεται </w:t>
        </w:r>
      </w:ins>
      <w:ins w:id="7538" w:author="Στάθης Καπ" w:date="2023-03-12T17:28:00Z">
        <w:r w:rsidR="00951651" w:rsidRPr="007E502F">
          <w:rPr>
            <w:highlight w:val="yellow"/>
            <w:lang w:val="el-GR"/>
            <w:rPrChange w:id="7539" w:author="Στάθης Καπ" w:date="2023-03-13T03:27:00Z">
              <w:rPr>
                <w:lang w:val="el-GR"/>
              </w:rPr>
            </w:rPrChange>
          </w:rPr>
          <w:t>από τη σχέση:</w:t>
        </w:r>
      </w:ins>
    </w:p>
    <w:p w14:paraId="1DB9A582" w14:textId="2EAC323E" w:rsidR="00F74684" w:rsidRPr="007E502F" w:rsidRDefault="00A63723">
      <w:pPr>
        <w:jc w:val="center"/>
        <w:rPr>
          <w:ins w:id="7540" w:author="Στάθης Καπ" w:date="2023-03-12T17:28:00Z"/>
          <w:highlight w:val="yellow"/>
          <w:lang w:val="el-GR"/>
          <w:rPrChange w:id="7541" w:author="Στάθης Καπ" w:date="2023-03-13T03:27:00Z">
            <w:rPr>
              <w:ins w:id="7542" w:author="Στάθης Καπ" w:date="2023-03-12T17:28:00Z"/>
              <w:lang w:val="el-GR"/>
            </w:rPr>
          </w:rPrChange>
        </w:rPr>
        <w:pPrChange w:id="7543" w:author="Στάθης Καπ" w:date="2023-03-12T17:30:00Z">
          <w:pPr/>
        </w:pPrChange>
      </w:pPr>
      <m:oMath>
        <m:r>
          <w:ins w:id="7544" w:author="Στάθης Καπ" w:date="2023-03-12T17:29:00Z">
            <w:rPr>
              <w:rFonts w:ascii="Cambria Math" w:hAnsi="Cambria Math"/>
              <w:highlight w:val="yellow"/>
              <w:lang w:val="el-GR"/>
              <w:rPrChange w:id="7545" w:author="Στάθης Καπ" w:date="2023-03-13T03:27:00Z">
                <w:rPr>
                  <w:rFonts w:ascii="Cambria Math" w:hAnsi="Cambria Math"/>
                  <w:lang w:val="el-GR"/>
                </w:rPr>
              </w:rPrChange>
            </w:rPr>
            <m:t>maxToRemov</m:t>
          </w:ins>
        </m:r>
        <m:sSub>
          <m:sSubPr>
            <m:ctrlPr>
              <w:ins w:id="7546" w:author="Στάθης Καπ" w:date="2023-03-12T20:32:00Z">
                <w:rPr>
                  <w:rFonts w:ascii="Cambria Math" w:hAnsi="Cambria Math"/>
                  <w:i/>
                  <w:highlight w:val="yellow"/>
                  <w:lang w:val="el-GR"/>
                  <w:rPrChange w:id="7547" w:author="Στάθης Καπ" w:date="2023-03-13T03:27:00Z">
                    <w:rPr>
                      <w:rFonts w:ascii="Cambria Math" w:hAnsi="Cambria Math"/>
                      <w:i/>
                      <w:lang w:val="el-GR"/>
                    </w:rPr>
                  </w:rPrChange>
                </w:rPr>
              </w:ins>
            </m:ctrlPr>
          </m:sSubPr>
          <m:e>
            <m:r>
              <w:ins w:id="7548" w:author="Στάθης Καπ" w:date="2023-03-12T17:29:00Z">
                <w:rPr>
                  <w:rFonts w:ascii="Cambria Math" w:hAnsi="Cambria Math"/>
                  <w:highlight w:val="yellow"/>
                  <w:lang w:val="el-GR"/>
                  <w:rPrChange w:id="7549" w:author="Στάθης Καπ" w:date="2023-03-13T03:27:00Z">
                    <w:rPr>
                      <w:rFonts w:ascii="Cambria Math" w:hAnsi="Cambria Math"/>
                      <w:lang w:val="el-GR"/>
                    </w:rPr>
                  </w:rPrChange>
                </w:rPr>
                <m:t>e</m:t>
              </w:ins>
            </m:r>
          </m:e>
          <m:sub>
            <m:r>
              <w:ins w:id="7550" w:author="Στάθης Καπ" w:date="2023-03-12T20:32:00Z">
                <w:rPr>
                  <w:rFonts w:ascii="Cambria Math" w:hAnsi="Cambria Math"/>
                  <w:highlight w:val="yellow"/>
                  <w:lang w:val="el-GR"/>
                  <w:rPrChange w:id="7551" w:author="Στάθης Καπ" w:date="2023-03-13T03:27:00Z">
                    <w:rPr>
                      <w:rFonts w:ascii="Cambria Math" w:hAnsi="Cambria Math"/>
                      <w:lang w:val="el-GR"/>
                    </w:rPr>
                  </w:rPrChange>
                </w:rPr>
                <m:t>i</m:t>
              </w:ins>
            </m:r>
          </m:sub>
        </m:sSub>
        <m:r>
          <w:ins w:id="7552" w:author="Στάθης Καπ" w:date="2023-03-12T17:29:00Z">
            <w:rPr>
              <w:rFonts w:ascii="Cambria Math" w:hAnsi="Cambria Math"/>
              <w:highlight w:val="yellow"/>
              <w:lang w:val="el-GR"/>
              <w:rPrChange w:id="7553" w:author="Στάθης Καπ" w:date="2023-03-13T03:27:00Z">
                <w:rPr>
                  <w:rFonts w:ascii="Cambria Math" w:hAnsi="Cambria Math"/>
                  <w:lang w:val="el-GR"/>
                </w:rPr>
              </w:rPrChange>
            </w:rPr>
            <m:t>=</m:t>
          </w:ins>
        </m:r>
        <m:f>
          <m:fPr>
            <m:type m:val="lin"/>
            <m:ctrlPr>
              <w:ins w:id="7554" w:author="Στάθης Καπ" w:date="2023-03-12T17:30:00Z">
                <w:rPr>
                  <w:rFonts w:ascii="Cambria Math" w:hAnsi="Cambria Math"/>
                  <w:i/>
                  <w:highlight w:val="yellow"/>
                  <w:rPrChange w:id="7555" w:author="Στάθης Καπ" w:date="2023-03-13T03:27:00Z">
                    <w:rPr>
                      <w:rFonts w:ascii="Cambria Math" w:hAnsi="Cambria Math"/>
                      <w:i/>
                    </w:rPr>
                  </w:rPrChange>
                </w:rPr>
              </w:ins>
            </m:ctrlPr>
          </m:fPr>
          <m:num>
            <m:r>
              <w:ins w:id="7556" w:author="Στάθης Καπ" w:date="2023-03-12T17:30:00Z">
                <w:rPr>
                  <w:rFonts w:ascii="Cambria Math" w:hAnsi="Cambria Math"/>
                  <w:highlight w:val="yellow"/>
                  <w:rPrChange w:id="7557" w:author="Στάθης Καπ" w:date="2023-03-13T03:27:00Z">
                    <w:rPr>
                      <w:rFonts w:ascii="Cambria Math" w:hAnsi="Cambria Math"/>
                    </w:rPr>
                  </w:rPrChange>
                </w:rPr>
                <m:t>numOfVisit</m:t>
              </w:ins>
            </m:r>
            <m:sSub>
              <m:sSubPr>
                <m:ctrlPr>
                  <w:ins w:id="7558" w:author="Στάθης Καπ" w:date="2023-03-12T20:32:00Z">
                    <w:rPr>
                      <w:rFonts w:ascii="Cambria Math" w:hAnsi="Cambria Math"/>
                      <w:i/>
                      <w:highlight w:val="yellow"/>
                      <w:rPrChange w:id="7559" w:author="Στάθης Καπ" w:date="2023-03-13T03:27:00Z">
                        <w:rPr>
                          <w:rFonts w:ascii="Cambria Math" w:hAnsi="Cambria Math"/>
                          <w:i/>
                        </w:rPr>
                      </w:rPrChange>
                    </w:rPr>
                  </w:ins>
                </m:ctrlPr>
              </m:sSubPr>
              <m:e>
                <m:r>
                  <w:ins w:id="7560" w:author="Στάθης Καπ" w:date="2023-03-12T17:30:00Z">
                    <w:rPr>
                      <w:rFonts w:ascii="Cambria Math" w:hAnsi="Cambria Math"/>
                      <w:highlight w:val="yellow"/>
                      <w:rPrChange w:id="7561" w:author="Στάθης Καπ" w:date="2023-03-13T03:27:00Z">
                        <w:rPr>
                          <w:rFonts w:ascii="Cambria Math" w:hAnsi="Cambria Math"/>
                        </w:rPr>
                      </w:rPrChange>
                    </w:rPr>
                    <m:t>s</m:t>
                  </w:ins>
                </m:r>
              </m:e>
              <m:sub>
                <m:r>
                  <w:ins w:id="7562" w:author="Στάθης Καπ" w:date="2023-03-12T20:32:00Z">
                    <w:rPr>
                      <w:rFonts w:ascii="Cambria Math" w:hAnsi="Cambria Math"/>
                      <w:highlight w:val="yellow"/>
                      <w:rPrChange w:id="7563" w:author="Στάθης Καπ" w:date="2023-03-13T03:27:00Z">
                        <w:rPr>
                          <w:rFonts w:ascii="Cambria Math" w:hAnsi="Cambria Math"/>
                        </w:rPr>
                      </w:rPrChange>
                    </w:rPr>
                    <m:t>i</m:t>
                  </w:ins>
                </m:r>
              </m:sub>
            </m:sSub>
          </m:num>
          <m:den>
            <m:r>
              <w:ins w:id="7564" w:author="Στάθης Καπ" w:date="2023-03-12T17:30:00Z">
                <w:rPr>
                  <w:rFonts w:ascii="Cambria Math" w:hAnsi="Cambria Math"/>
                  <w:highlight w:val="yellow"/>
                  <w:rPrChange w:id="7565" w:author="Στάθης Καπ" w:date="2023-03-13T03:27:00Z">
                    <w:rPr>
                      <w:rFonts w:ascii="Cambria Math" w:hAnsi="Cambria Math"/>
                    </w:rPr>
                  </w:rPrChange>
                </w:rPr>
                <m:t>2*numOfWalks</m:t>
              </w:ins>
            </m:r>
          </m:den>
        </m:f>
      </m:oMath>
      <w:del w:id="7566" w:author="Στάθης Καπ" w:date="2023-03-12T17:28:00Z">
        <w:r w:rsidR="00F74684" w:rsidRPr="007E502F" w:rsidDel="00951651">
          <w:rPr>
            <w:highlight w:val="yellow"/>
            <w:lang w:val="el-GR"/>
            <w:rPrChange w:id="7567" w:author="Στάθης Καπ" w:date="2023-03-13T03:27:00Z">
              <w:rPr>
                <w:lang w:val="el-GR"/>
              </w:rPr>
            </w:rPrChange>
          </w:rPr>
          <w:br w:type="page"/>
        </w:r>
      </w:del>
    </w:p>
    <w:p w14:paraId="4BF48284" w14:textId="0AB8A04B" w:rsidR="00951651" w:rsidRDefault="0035104F">
      <w:pPr>
        <w:rPr>
          <w:lang w:val="el-GR"/>
        </w:rPr>
      </w:pPr>
      <w:ins w:id="7568" w:author="Στάθης Καπ" w:date="2023-03-12T18:05:00Z">
        <w:r w:rsidRPr="007E502F">
          <w:rPr>
            <w:highlight w:val="yellow"/>
            <w:lang w:val="el-GR"/>
            <w:rPrChange w:id="7569" w:author="Στάθης Καπ" w:date="2023-03-13T03:27:00Z">
              <w:rPr>
                <w:lang w:val="el-GR"/>
              </w:rPr>
            </w:rPrChange>
          </w:rPr>
          <w:lastRenderedPageBreak/>
          <w:t xml:space="preserve">Όπου </w:t>
        </w:r>
      </w:ins>
      <m:oMath>
        <m:r>
          <w:ins w:id="7570" w:author="Στάθης Καπ" w:date="2023-03-12T19:29:00Z">
            <w:rPr>
              <w:rFonts w:ascii="Cambria Math" w:hAnsi="Cambria Math"/>
              <w:highlight w:val="yellow"/>
              <w:lang w:val="el-GR"/>
              <w:rPrChange w:id="7571" w:author="Στάθης Καπ" w:date="2023-03-13T03:27:00Z">
                <w:rPr>
                  <w:rFonts w:ascii="Cambria Math" w:hAnsi="Cambria Math"/>
                  <w:lang w:val="el-GR"/>
                </w:rPr>
              </w:rPrChange>
            </w:rPr>
            <m:t>numOfVisit</m:t>
          </w:ins>
        </m:r>
        <m:sSub>
          <m:sSubPr>
            <m:ctrlPr>
              <w:ins w:id="7572" w:author="Στάθης Καπ" w:date="2023-03-12T19:29:00Z">
                <w:rPr>
                  <w:rFonts w:ascii="Cambria Math" w:hAnsi="Cambria Math"/>
                  <w:i/>
                  <w:highlight w:val="yellow"/>
                  <w:lang w:val="el-GR"/>
                  <w:rPrChange w:id="7573" w:author="Στάθης Καπ" w:date="2023-03-13T03:27:00Z">
                    <w:rPr>
                      <w:rFonts w:ascii="Cambria Math" w:hAnsi="Cambria Math"/>
                      <w:i/>
                      <w:lang w:val="el-GR"/>
                    </w:rPr>
                  </w:rPrChange>
                </w:rPr>
              </w:ins>
            </m:ctrlPr>
          </m:sSubPr>
          <m:e>
            <m:r>
              <w:ins w:id="7574" w:author="Στάθης Καπ" w:date="2023-03-12T19:29:00Z">
                <w:rPr>
                  <w:rFonts w:ascii="Cambria Math" w:hAnsi="Cambria Math"/>
                  <w:highlight w:val="yellow"/>
                  <w:lang w:val="el-GR"/>
                  <w:rPrChange w:id="7575" w:author="Στάθης Καπ" w:date="2023-03-13T03:27:00Z">
                    <w:rPr>
                      <w:rFonts w:ascii="Cambria Math" w:hAnsi="Cambria Math"/>
                      <w:lang w:val="el-GR"/>
                    </w:rPr>
                  </w:rPrChange>
                </w:rPr>
                <m:t>s</m:t>
              </w:ins>
            </m:r>
          </m:e>
          <m:sub>
            <m:r>
              <w:ins w:id="7576" w:author="Στάθης Καπ" w:date="2023-03-12T19:29:00Z">
                <w:rPr>
                  <w:rFonts w:ascii="Cambria Math" w:hAnsi="Cambria Math"/>
                  <w:highlight w:val="yellow"/>
                  <w:lang w:val="el-GR"/>
                  <w:rPrChange w:id="7577" w:author="Στάθης Καπ" w:date="2023-03-13T03:27:00Z">
                    <w:rPr>
                      <w:rFonts w:ascii="Cambria Math" w:hAnsi="Cambria Math"/>
                      <w:lang w:val="el-GR"/>
                    </w:rPr>
                  </w:rPrChange>
                </w:rPr>
                <m:t>i</m:t>
              </w:ins>
            </m:r>
          </m:sub>
        </m:sSub>
      </m:oMath>
      <w:ins w:id="7578" w:author="Στάθης Καπ" w:date="2023-03-12T18:05:00Z">
        <w:r w:rsidRPr="007E502F">
          <w:rPr>
            <w:highlight w:val="yellow"/>
            <w:lang w:val="el-GR"/>
            <w:rPrChange w:id="7579" w:author="Στάθης Καπ" w:date="2023-03-13T03:27:00Z">
              <w:rPr/>
            </w:rPrChange>
          </w:rPr>
          <w:t xml:space="preserve"> </w:t>
        </w:r>
      </w:ins>
      <w:ins w:id="7580" w:author="Στάθης Καπ" w:date="2023-03-12T19:13:00Z">
        <w:r w:rsidR="00B042F1" w:rsidRPr="007E502F">
          <w:rPr>
            <w:highlight w:val="yellow"/>
            <w:lang w:val="el-GR"/>
            <w:rPrChange w:id="7581" w:author="Στάθης Καπ" w:date="2023-03-13T03:27:00Z">
              <w:rPr>
                <w:lang w:val="el-GR"/>
              </w:rPr>
            </w:rPrChange>
          </w:rPr>
          <w:t>ο αριθμός των κόμβων</w:t>
        </w:r>
      </w:ins>
      <w:ins w:id="7582" w:author="Στάθης Καπ" w:date="2023-03-12T20:32:00Z">
        <w:r w:rsidR="005E59A2" w:rsidRPr="007E502F">
          <w:rPr>
            <w:highlight w:val="yellow"/>
            <w:lang w:val="el-GR"/>
            <w:rPrChange w:id="7583" w:author="Στάθης Καπ" w:date="2023-03-13T03:27:00Z">
              <w:rPr/>
            </w:rPrChange>
          </w:rPr>
          <w:t xml:space="preserve"> </w:t>
        </w:r>
      </w:ins>
      <w:ins w:id="7584" w:author="Στάθης Καπ" w:date="2023-03-12T19:13:00Z">
        <w:r w:rsidR="00B042F1" w:rsidRPr="007E502F">
          <w:rPr>
            <w:highlight w:val="yellow"/>
            <w:lang w:val="el-GR"/>
            <w:rPrChange w:id="7585" w:author="Στάθης Καπ" w:date="2023-03-13T03:27:00Z">
              <w:rPr>
                <w:lang w:val="el-GR"/>
              </w:rPr>
            </w:rPrChange>
          </w:rPr>
          <w:t xml:space="preserve">στις διαδρομές του υποδιαστήματος </w:t>
        </w:r>
      </w:ins>
      <m:oMath>
        <m:r>
          <w:ins w:id="7586" w:author="Στάθης Καπ" w:date="2023-03-13T03:16:00Z">
            <w:rPr>
              <w:rFonts w:ascii="Cambria Math" w:hAnsi="Cambria Math"/>
              <w:highlight w:val="yellow"/>
              <w:lang w:val="el-GR"/>
              <w:rPrChange w:id="7587" w:author="Στάθης Καπ" w:date="2023-03-13T03:27:00Z">
                <w:rPr>
                  <w:rFonts w:ascii="Cambria Math" w:hAnsi="Cambria Math"/>
                  <w:lang w:val="el-GR"/>
                </w:rPr>
              </w:rPrChange>
            </w:rPr>
            <m:t>i</m:t>
          </w:ins>
        </m:r>
      </m:oMath>
      <w:ins w:id="7588" w:author="Στάθης Καπ" w:date="2023-03-12T19:13:00Z">
        <w:r w:rsidR="00B042F1" w:rsidRPr="007E502F">
          <w:rPr>
            <w:rFonts w:eastAsiaTheme="minorEastAsia"/>
            <w:highlight w:val="yellow"/>
            <w:lang w:val="el-GR"/>
            <w:rPrChange w:id="7589" w:author="Στάθης Καπ" w:date="2023-03-13T03:27:00Z">
              <w:rPr>
                <w:rFonts w:eastAsiaTheme="minorEastAsia"/>
                <w:lang w:val="el-GR"/>
              </w:rPr>
            </w:rPrChange>
          </w:rPr>
          <w:t xml:space="preserve"> και </w:t>
        </w:r>
      </w:ins>
      <m:oMath>
        <m:r>
          <w:ins w:id="7590" w:author="Στάθης Καπ" w:date="2023-03-12T19:13:00Z">
            <w:rPr>
              <w:rFonts w:ascii="Cambria Math" w:eastAsiaTheme="minorEastAsia" w:hAnsi="Cambria Math"/>
              <w:highlight w:val="yellow"/>
              <w:lang w:val="el-GR"/>
              <w:rPrChange w:id="7591" w:author="Στάθης Καπ" w:date="2023-03-13T03:27:00Z">
                <w:rPr>
                  <w:rFonts w:ascii="Cambria Math" w:eastAsiaTheme="minorEastAsia" w:hAnsi="Cambria Math"/>
                  <w:lang w:val="el-GR"/>
                </w:rPr>
              </w:rPrChange>
            </w:rPr>
            <m:t>numOfWalks</m:t>
          </w:ins>
        </m:r>
      </m:oMath>
      <w:ins w:id="7592" w:author="Στάθης Καπ" w:date="2023-03-12T19:13:00Z">
        <w:r w:rsidR="00B042F1" w:rsidRPr="007E502F">
          <w:rPr>
            <w:rFonts w:eastAsiaTheme="minorEastAsia"/>
            <w:highlight w:val="yellow"/>
            <w:lang w:val="el-GR"/>
            <w:rPrChange w:id="7593" w:author="Στάθης Καπ" w:date="2023-03-13T03:27:00Z">
              <w:rPr>
                <w:rFonts w:eastAsiaTheme="minorEastAsia"/>
                <w:lang w:val="el-GR"/>
              </w:rPr>
            </w:rPrChange>
          </w:rPr>
          <w:t xml:space="preserve"> ο </w:t>
        </w:r>
      </w:ins>
      <w:ins w:id="7594" w:author="Στάθης Καπ" w:date="2023-03-12T19:28:00Z">
        <w:r w:rsidR="00AA580A" w:rsidRPr="007E502F">
          <w:rPr>
            <w:rFonts w:eastAsiaTheme="minorEastAsia"/>
            <w:highlight w:val="yellow"/>
            <w:lang w:val="el-GR"/>
            <w:rPrChange w:id="7595" w:author="Στάθης Καπ" w:date="2023-03-13T03:27:00Z">
              <w:rPr>
                <w:rFonts w:eastAsiaTheme="minorEastAsia"/>
                <w:lang w:val="el-GR"/>
              </w:rPr>
            </w:rPrChange>
          </w:rPr>
          <w:t>αριθμός</w:t>
        </w:r>
      </w:ins>
      <w:ins w:id="7596" w:author="Στάθης Καπ" w:date="2023-03-12T19:13:00Z">
        <w:r w:rsidR="00B042F1" w:rsidRPr="007E502F">
          <w:rPr>
            <w:rFonts w:eastAsiaTheme="minorEastAsia"/>
            <w:highlight w:val="yellow"/>
            <w:lang w:val="el-GR"/>
            <w:rPrChange w:id="7597" w:author="Στάθης Καπ" w:date="2023-03-13T03:27:00Z">
              <w:rPr>
                <w:rFonts w:eastAsiaTheme="minorEastAsia"/>
                <w:lang w:val="el-GR"/>
              </w:rPr>
            </w:rPrChange>
          </w:rPr>
          <w:t xml:space="preserve"> των </w:t>
        </w:r>
      </w:ins>
      <w:ins w:id="7598" w:author="Στάθης Καπ" w:date="2023-03-12T19:34:00Z">
        <w:r w:rsidR="004B20FE" w:rsidRPr="007E502F">
          <w:rPr>
            <w:rFonts w:eastAsiaTheme="minorEastAsia"/>
            <w:highlight w:val="yellow"/>
            <w:lang w:val="el-GR"/>
            <w:rPrChange w:id="7599" w:author="Στάθης Καπ" w:date="2023-03-13T03:27:00Z">
              <w:rPr>
                <w:rFonts w:eastAsiaTheme="minorEastAsia"/>
                <w:lang w:val="el-GR"/>
              </w:rPr>
            </w:rPrChange>
          </w:rPr>
          <w:t>διαδρομών.</w:t>
        </w:r>
      </w:ins>
      <w:ins w:id="7600" w:author="Στάθης Καπ" w:date="2023-03-12T17:28:00Z">
        <w:r w:rsidR="00951651">
          <w:rPr>
            <w:lang w:val="el-GR"/>
          </w:rPr>
          <w:br w:type="page"/>
        </w:r>
      </w:ins>
    </w:p>
    <w:p w14:paraId="472ADACD" w14:textId="6418C609" w:rsidR="00875A10" w:rsidRDefault="00F74684">
      <w:pPr>
        <w:pStyle w:val="Heading1"/>
        <w:rPr>
          <w:lang w:val="el-GR"/>
        </w:rPr>
        <w:pPrChange w:id="7601" w:author="Στάθης Καπ" w:date="2023-02-26T00:55:00Z">
          <w:pPr>
            <w:pStyle w:val="Heading1"/>
            <w:numPr>
              <w:numId w:val="4"/>
            </w:numPr>
            <w:ind w:left="720"/>
          </w:pPr>
        </w:pPrChange>
      </w:pPr>
      <w:bookmarkStart w:id="7602" w:name="_Toc129300387"/>
      <w:r>
        <w:rPr>
          <w:lang w:val="el-GR"/>
        </w:rPr>
        <w:lastRenderedPageBreak/>
        <w:t xml:space="preserve">Πειραματικά </w:t>
      </w:r>
      <w:r w:rsidRPr="00093B36">
        <w:rPr>
          <w:rPrChange w:id="7603" w:author="Στάθης Καπ" w:date="2023-02-26T00:55:00Z">
            <w:rPr>
              <w:lang w:val="el-GR"/>
            </w:rPr>
          </w:rPrChange>
        </w:rPr>
        <w:t>Αποτελέσματα</w:t>
      </w:r>
      <w:bookmarkEnd w:id="7602"/>
    </w:p>
    <w:tbl>
      <w:tblPr>
        <w:tblStyle w:val="TableGrid"/>
        <w:tblW w:w="5000" w:type="pct"/>
        <w:tblCellMar>
          <w:left w:w="0" w:type="dxa"/>
          <w:right w:w="0" w:type="dxa"/>
        </w:tblCellMar>
        <w:tblLook w:val="04A0" w:firstRow="1" w:lastRow="0" w:firstColumn="1" w:lastColumn="0" w:noHBand="0" w:noVBand="1"/>
        <w:tblPrChange w:id="7604"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7605">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7606" w:author="Στάθης Καπ" w:date="2023-02-27T02:00:00Z"/>
        </w:trPr>
        <w:tc>
          <w:tcPr>
            <w:tcW w:w="536" w:type="pct"/>
            <w:tcPrChange w:id="7607" w:author="Στάθης Καπ" w:date="2023-02-27T02:00:00Z">
              <w:tcPr>
                <w:tcW w:w="882" w:type="dxa"/>
              </w:tcPr>
            </w:tcPrChange>
          </w:tcPr>
          <w:p w14:paraId="48B6F269" w14:textId="1A208966" w:rsidR="00FF66E2" w:rsidRPr="00FF66E2" w:rsidDel="001E2354" w:rsidRDefault="00FF66E2">
            <w:pPr>
              <w:jc w:val="center"/>
              <w:rPr>
                <w:del w:id="7608" w:author="Στάθης Καπ" w:date="2023-02-27T02:00:00Z"/>
                <w:sz w:val="20"/>
                <w:szCs w:val="20"/>
                <w:rPrChange w:id="7609" w:author="Στάθης Καπ" w:date="2023-02-26T07:43:00Z">
                  <w:rPr>
                    <w:del w:id="7610" w:author="Στάθης Καπ" w:date="2023-02-27T02:00:00Z"/>
                    <w:lang w:val="el-GR"/>
                  </w:rPr>
                </w:rPrChange>
              </w:rPr>
              <w:pPrChange w:id="7611" w:author="Στάθης Καπ" w:date="2023-02-26T07:43:00Z">
                <w:pPr/>
              </w:pPrChange>
            </w:pPr>
          </w:p>
        </w:tc>
        <w:tc>
          <w:tcPr>
            <w:tcW w:w="573" w:type="pct"/>
            <w:tcPrChange w:id="7612" w:author="Στάθης Καπ" w:date="2023-02-27T02:00:00Z">
              <w:tcPr>
                <w:tcW w:w="882" w:type="dxa"/>
              </w:tcPr>
            </w:tcPrChange>
          </w:tcPr>
          <w:p w14:paraId="2D7E94F7" w14:textId="5F18E566" w:rsidR="00FF66E2" w:rsidRPr="00FF66E2" w:rsidDel="001E2354" w:rsidRDefault="00FF66E2">
            <w:pPr>
              <w:jc w:val="center"/>
              <w:rPr>
                <w:del w:id="7613" w:author="Στάθης Καπ" w:date="2023-02-27T02:00:00Z"/>
                <w:sz w:val="20"/>
                <w:szCs w:val="20"/>
                <w:rPrChange w:id="7614" w:author="Στάθης Καπ" w:date="2023-02-26T07:43:00Z">
                  <w:rPr>
                    <w:del w:id="7615" w:author="Στάθης Καπ" w:date="2023-02-27T02:00:00Z"/>
                    <w:lang w:val="el-GR"/>
                  </w:rPr>
                </w:rPrChange>
              </w:rPr>
              <w:pPrChange w:id="7616" w:author="Στάθης Καπ" w:date="2023-02-26T07:43:00Z">
                <w:pPr/>
              </w:pPrChange>
            </w:pPr>
            <w:del w:id="7617" w:author="Στάθης Καπ" w:date="2023-02-27T02:00:00Z">
              <w:r w:rsidRPr="00FF66E2" w:rsidDel="001E2354">
                <w:rPr>
                  <w:sz w:val="20"/>
                  <w:szCs w:val="20"/>
                  <w:rPrChange w:id="7618" w:author="Στάθης Καπ" w:date="2023-02-26T07:43:00Z">
                    <w:rPr/>
                  </w:rPrChange>
                </w:rPr>
                <w:delText>M</w:delText>
              </w:r>
            </w:del>
          </w:p>
        </w:tc>
        <w:tc>
          <w:tcPr>
            <w:tcW w:w="572" w:type="pct"/>
            <w:tcPrChange w:id="7619" w:author="Στάθης Καπ" w:date="2023-02-27T02:00:00Z">
              <w:tcPr>
                <w:tcW w:w="883" w:type="dxa"/>
              </w:tcPr>
            </w:tcPrChange>
          </w:tcPr>
          <w:p w14:paraId="6C259401" w14:textId="0B29A62C" w:rsidR="00FF66E2" w:rsidRPr="00FF66E2" w:rsidDel="001E2354" w:rsidRDefault="00FF66E2">
            <w:pPr>
              <w:jc w:val="center"/>
              <w:rPr>
                <w:del w:id="7620" w:author="Στάθης Καπ" w:date="2023-02-27T02:00:00Z"/>
                <w:sz w:val="20"/>
                <w:szCs w:val="20"/>
                <w:rPrChange w:id="7621" w:author="Στάθης Καπ" w:date="2023-02-26T07:43:00Z">
                  <w:rPr>
                    <w:del w:id="7622" w:author="Στάθης Καπ" w:date="2023-02-27T02:00:00Z"/>
                    <w:lang w:val="el-GR"/>
                  </w:rPr>
                </w:rPrChange>
              </w:rPr>
              <w:pPrChange w:id="7623" w:author="Στάθης Καπ" w:date="2023-02-26T07:43:00Z">
                <w:pPr/>
              </w:pPrChange>
            </w:pPr>
            <w:del w:id="7624" w:author="Στάθης Καπ" w:date="2023-02-27T02:00:00Z">
              <w:r w:rsidRPr="00FF66E2" w:rsidDel="001E2354">
                <w:rPr>
                  <w:sz w:val="20"/>
                  <w:szCs w:val="20"/>
                  <w:rPrChange w:id="7625" w:author="Στάθης Καπ" w:date="2023-02-26T07:43:00Z">
                    <w:rPr/>
                  </w:rPrChange>
                </w:rPr>
                <w:delText>SD</w:delText>
              </w:r>
            </w:del>
          </w:p>
        </w:tc>
        <w:tc>
          <w:tcPr>
            <w:tcW w:w="640" w:type="pct"/>
            <w:tcPrChange w:id="7626" w:author="Στάθης Καπ" w:date="2023-02-27T02:00:00Z">
              <w:tcPr>
                <w:tcW w:w="883" w:type="dxa"/>
              </w:tcPr>
            </w:tcPrChange>
          </w:tcPr>
          <w:p w14:paraId="78ABE71E" w14:textId="2D783F0A" w:rsidR="00FF66E2" w:rsidRPr="00FF66E2" w:rsidDel="001E2354" w:rsidRDefault="00FF66E2">
            <w:pPr>
              <w:jc w:val="center"/>
              <w:rPr>
                <w:del w:id="7627" w:author="Στάθης Καπ" w:date="2023-02-27T02:00:00Z"/>
                <w:sz w:val="20"/>
                <w:szCs w:val="20"/>
                <w:rPrChange w:id="7628" w:author="Στάθης Καπ" w:date="2023-02-26T07:43:00Z">
                  <w:rPr>
                    <w:del w:id="7629" w:author="Στάθης Καπ" w:date="2023-02-27T02:00:00Z"/>
                    <w:lang w:val="el-GR"/>
                  </w:rPr>
                </w:rPrChange>
              </w:rPr>
              <w:pPrChange w:id="7630" w:author="Στάθης Καπ" w:date="2023-02-26T07:43:00Z">
                <w:pPr/>
              </w:pPrChange>
            </w:pPr>
            <w:del w:id="7631" w:author="Στάθης Καπ" w:date="2023-02-27T02:00:00Z">
              <w:r w:rsidRPr="00FF66E2" w:rsidDel="001E2354">
                <w:rPr>
                  <w:sz w:val="20"/>
                  <w:szCs w:val="20"/>
                  <w:rPrChange w:id="7632" w:author="Στάθης Καπ" w:date="2023-02-26T07:43:00Z">
                    <w:rPr/>
                  </w:rPrChange>
                </w:rPr>
                <w:delText>S</w:delText>
              </w:r>
            </w:del>
          </w:p>
        </w:tc>
        <w:tc>
          <w:tcPr>
            <w:tcW w:w="536" w:type="pct"/>
            <w:tcPrChange w:id="7633" w:author="Στάθης Καπ" w:date="2023-02-27T02:00:00Z">
              <w:tcPr>
                <w:tcW w:w="883" w:type="dxa"/>
              </w:tcPr>
            </w:tcPrChange>
          </w:tcPr>
          <w:p w14:paraId="75CE545E" w14:textId="076CEE31" w:rsidR="00FF66E2" w:rsidRPr="00FF66E2" w:rsidDel="001E2354" w:rsidRDefault="00FF66E2">
            <w:pPr>
              <w:jc w:val="center"/>
              <w:rPr>
                <w:del w:id="7634" w:author="Στάθης Καπ" w:date="2023-02-27T02:00:00Z"/>
                <w:sz w:val="20"/>
                <w:szCs w:val="20"/>
                <w:rPrChange w:id="7635" w:author="Στάθης Καπ" w:date="2023-02-26T07:43:00Z">
                  <w:rPr>
                    <w:del w:id="7636" w:author="Στάθης Καπ" w:date="2023-02-27T02:00:00Z"/>
                    <w:lang w:val="el-GR"/>
                  </w:rPr>
                </w:rPrChange>
              </w:rPr>
              <w:pPrChange w:id="7637" w:author="Στάθης Καπ" w:date="2023-02-26T07:43:00Z">
                <w:pPr/>
              </w:pPrChange>
            </w:pPr>
            <w:del w:id="7638" w:author="Στάθης Καπ" w:date="2023-02-27T02:00:00Z">
              <w:r w:rsidRPr="00FF66E2" w:rsidDel="001E2354">
                <w:rPr>
                  <w:sz w:val="20"/>
                  <w:szCs w:val="20"/>
                  <w:rPrChange w:id="7639" w:author="Στάθης Καπ" w:date="2023-02-26T07:43:00Z">
                    <w:rPr/>
                  </w:rPrChange>
                </w:rPr>
                <w:delText>K</w:delText>
              </w:r>
            </w:del>
          </w:p>
        </w:tc>
        <w:tc>
          <w:tcPr>
            <w:tcW w:w="536" w:type="pct"/>
            <w:tcPrChange w:id="7640" w:author="Στάθης Καπ" w:date="2023-02-27T02:00:00Z">
              <w:tcPr>
                <w:tcW w:w="883" w:type="dxa"/>
              </w:tcPr>
            </w:tcPrChange>
          </w:tcPr>
          <w:p w14:paraId="07879EB3" w14:textId="3B4FE8B6" w:rsidR="00FF66E2" w:rsidRPr="00FF66E2" w:rsidDel="001E2354" w:rsidRDefault="00FF66E2">
            <w:pPr>
              <w:jc w:val="center"/>
              <w:rPr>
                <w:del w:id="7641" w:author="Στάθης Καπ" w:date="2023-02-27T02:00:00Z"/>
                <w:sz w:val="20"/>
                <w:szCs w:val="20"/>
                <w:rPrChange w:id="7642" w:author="Στάθης Καπ" w:date="2023-02-26T07:43:00Z">
                  <w:rPr>
                    <w:del w:id="7643" w:author="Στάθης Καπ" w:date="2023-02-27T02:00:00Z"/>
                    <w:lang w:val="el-GR"/>
                  </w:rPr>
                </w:rPrChange>
              </w:rPr>
              <w:pPrChange w:id="7644" w:author="Στάθης Καπ" w:date="2023-02-26T07:43:00Z">
                <w:pPr/>
              </w:pPrChange>
            </w:pPr>
          </w:p>
        </w:tc>
        <w:tc>
          <w:tcPr>
            <w:tcW w:w="536" w:type="pct"/>
            <w:tcPrChange w:id="7645" w:author="Στάθης Καπ" w:date="2023-02-27T02:00:00Z">
              <w:tcPr>
                <w:tcW w:w="883" w:type="dxa"/>
              </w:tcPr>
            </w:tcPrChange>
          </w:tcPr>
          <w:p w14:paraId="78DFF8F0" w14:textId="125616DB" w:rsidR="00FF66E2" w:rsidRPr="00FF66E2" w:rsidDel="001E2354" w:rsidRDefault="00FF66E2">
            <w:pPr>
              <w:jc w:val="center"/>
              <w:rPr>
                <w:del w:id="7646" w:author="Στάθης Καπ" w:date="2023-02-27T02:00:00Z"/>
                <w:sz w:val="20"/>
                <w:szCs w:val="20"/>
                <w:rPrChange w:id="7647" w:author="Στάθης Καπ" w:date="2023-02-26T07:43:00Z">
                  <w:rPr>
                    <w:del w:id="7648" w:author="Στάθης Καπ" w:date="2023-02-27T02:00:00Z"/>
                    <w:lang w:val="el-GR"/>
                  </w:rPr>
                </w:rPrChange>
              </w:rPr>
              <w:pPrChange w:id="7649" w:author="Στάθης Καπ" w:date="2023-02-26T07:43:00Z">
                <w:pPr/>
              </w:pPrChange>
            </w:pPr>
          </w:p>
        </w:tc>
        <w:tc>
          <w:tcPr>
            <w:tcW w:w="536" w:type="pct"/>
            <w:tcPrChange w:id="7650" w:author="Στάθης Καπ" w:date="2023-02-27T02:00:00Z">
              <w:tcPr>
                <w:tcW w:w="883" w:type="dxa"/>
              </w:tcPr>
            </w:tcPrChange>
          </w:tcPr>
          <w:p w14:paraId="435E0D11" w14:textId="1B5B743C" w:rsidR="00FF66E2" w:rsidRPr="00FF66E2" w:rsidDel="001E2354" w:rsidRDefault="00FF66E2">
            <w:pPr>
              <w:jc w:val="center"/>
              <w:rPr>
                <w:del w:id="7651" w:author="Στάθης Καπ" w:date="2023-02-27T02:00:00Z"/>
                <w:sz w:val="20"/>
                <w:szCs w:val="20"/>
                <w:rPrChange w:id="7652" w:author="Στάθης Καπ" w:date="2023-02-26T07:43:00Z">
                  <w:rPr>
                    <w:del w:id="7653" w:author="Στάθης Καπ" w:date="2023-02-27T02:00:00Z"/>
                    <w:lang w:val="el-GR"/>
                  </w:rPr>
                </w:rPrChange>
              </w:rPr>
              <w:pPrChange w:id="7654" w:author="Στάθης Καπ" w:date="2023-02-26T07:43:00Z">
                <w:pPr/>
              </w:pPrChange>
            </w:pPr>
          </w:p>
        </w:tc>
        <w:tc>
          <w:tcPr>
            <w:tcW w:w="536" w:type="pct"/>
            <w:tcPrChange w:id="7655" w:author="Στάθης Καπ" w:date="2023-02-27T02:00:00Z">
              <w:tcPr>
                <w:tcW w:w="883" w:type="dxa"/>
              </w:tcPr>
            </w:tcPrChange>
          </w:tcPr>
          <w:p w14:paraId="0A282503" w14:textId="39260845" w:rsidR="00FF66E2" w:rsidRPr="00FF66E2" w:rsidDel="001E2354" w:rsidRDefault="00FF66E2">
            <w:pPr>
              <w:jc w:val="center"/>
              <w:rPr>
                <w:del w:id="7656" w:author="Στάθης Καπ" w:date="2023-02-27T02:00:00Z"/>
                <w:sz w:val="20"/>
                <w:szCs w:val="20"/>
                <w:rPrChange w:id="7657" w:author="Στάθης Καπ" w:date="2023-02-26T07:43:00Z">
                  <w:rPr>
                    <w:del w:id="7658" w:author="Στάθης Καπ" w:date="2023-02-27T02:00:00Z"/>
                    <w:lang w:val="el-GR"/>
                  </w:rPr>
                </w:rPrChange>
              </w:rPr>
              <w:pPrChange w:id="7659" w:author="Στάθης Καπ" w:date="2023-02-26T07:43:00Z">
                <w:pPr/>
              </w:pPrChange>
            </w:pPr>
          </w:p>
        </w:tc>
      </w:tr>
      <w:tr w:rsidR="00FF66E2" w:rsidDel="001E2354" w14:paraId="76C57781" w14:textId="49D02D7F" w:rsidTr="001E2354">
        <w:trPr>
          <w:del w:id="7660" w:author="Στάθης Καπ" w:date="2023-02-27T02:00:00Z"/>
        </w:trPr>
        <w:tc>
          <w:tcPr>
            <w:tcW w:w="536" w:type="pct"/>
            <w:tcPrChange w:id="7661" w:author="Στάθης Καπ" w:date="2023-02-27T02:00:00Z">
              <w:tcPr>
                <w:tcW w:w="882" w:type="dxa"/>
              </w:tcPr>
            </w:tcPrChange>
          </w:tcPr>
          <w:p w14:paraId="295606E7" w14:textId="217AB480" w:rsidR="00FF66E2" w:rsidRPr="00FF66E2" w:rsidDel="001E2354" w:rsidRDefault="00FF66E2">
            <w:pPr>
              <w:jc w:val="center"/>
              <w:rPr>
                <w:del w:id="7662" w:author="Στάθης Καπ" w:date="2023-02-27T02:00:00Z"/>
                <w:sz w:val="20"/>
                <w:szCs w:val="20"/>
                <w:rPrChange w:id="7663" w:author="Στάθης Καπ" w:date="2023-02-26T07:43:00Z">
                  <w:rPr>
                    <w:del w:id="7664" w:author="Στάθης Καπ" w:date="2023-02-27T02:00:00Z"/>
                    <w:lang w:val="el-GR"/>
                  </w:rPr>
                </w:rPrChange>
              </w:rPr>
              <w:pPrChange w:id="7665" w:author="Στάθης Καπ" w:date="2023-02-26T07:43:00Z">
                <w:pPr/>
              </w:pPrChange>
            </w:pPr>
            <w:del w:id="7666" w:author="Στάθης Καπ" w:date="2023-02-27T02:00:00Z">
              <w:r w:rsidRPr="00FF66E2" w:rsidDel="001E2354">
                <w:rPr>
                  <w:sz w:val="20"/>
                  <w:szCs w:val="20"/>
                  <w:rPrChange w:id="7667" w:author="Στάθης Καπ" w:date="2023-02-26T07:43:00Z">
                    <w:rPr/>
                  </w:rPrChange>
                </w:rPr>
                <w:delText>Pr01</w:delText>
              </w:r>
            </w:del>
          </w:p>
        </w:tc>
        <w:tc>
          <w:tcPr>
            <w:tcW w:w="573" w:type="pct"/>
            <w:tcPrChange w:id="7668" w:author="Στάθης Καπ" w:date="2023-02-27T02:00:00Z">
              <w:tcPr>
                <w:tcW w:w="882" w:type="dxa"/>
              </w:tcPr>
            </w:tcPrChange>
          </w:tcPr>
          <w:p w14:paraId="64538A7B" w14:textId="620E63F3" w:rsidR="00FF66E2" w:rsidRPr="00FF66E2" w:rsidDel="001E2354" w:rsidRDefault="00FF66E2">
            <w:pPr>
              <w:jc w:val="center"/>
              <w:rPr>
                <w:del w:id="7669" w:author="Στάθης Καπ" w:date="2023-02-27T02:00:00Z"/>
                <w:sz w:val="20"/>
                <w:szCs w:val="20"/>
                <w:lang w:val="el-GR"/>
                <w:rPrChange w:id="7670" w:author="Στάθης Καπ" w:date="2023-02-26T07:43:00Z">
                  <w:rPr>
                    <w:del w:id="7671" w:author="Στάθης Καπ" w:date="2023-02-27T02:00:00Z"/>
                    <w:lang w:val="el-GR"/>
                  </w:rPr>
                </w:rPrChange>
              </w:rPr>
              <w:pPrChange w:id="7672" w:author="Στάθης Καπ" w:date="2023-02-26T07:43:00Z">
                <w:pPr/>
              </w:pPrChange>
            </w:pPr>
          </w:p>
        </w:tc>
        <w:tc>
          <w:tcPr>
            <w:tcW w:w="572" w:type="pct"/>
            <w:tcPrChange w:id="7673" w:author="Στάθης Καπ" w:date="2023-02-27T02:00:00Z">
              <w:tcPr>
                <w:tcW w:w="883" w:type="dxa"/>
              </w:tcPr>
            </w:tcPrChange>
          </w:tcPr>
          <w:p w14:paraId="73F48438" w14:textId="48689D6E" w:rsidR="00FF66E2" w:rsidRPr="00FF66E2" w:rsidDel="001E2354" w:rsidRDefault="00FF66E2">
            <w:pPr>
              <w:jc w:val="center"/>
              <w:rPr>
                <w:del w:id="7674" w:author="Στάθης Καπ" w:date="2023-02-27T02:00:00Z"/>
                <w:sz w:val="20"/>
                <w:szCs w:val="20"/>
                <w:lang w:val="el-GR"/>
                <w:rPrChange w:id="7675" w:author="Στάθης Καπ" w:date="2023-02-26T07:43:00Z">
                  <w:rPr>
                    <w:del w:id="7676" w:author="Στάθης Καπ" w:date="2023-02-27T02:00:00Z"/>
                    <w:lang w:val="el-GR"/>
                  </w:rPr>
                </w:rPrChange>
              </w:rPr>
              <w:pPrChange w:id="7677" w:author="Στάθης Καπ" w:date="2023-02-26T07:43:00Z">
                <w:pPr/>
              </w:pPrChange>
            </w:pPr>
          </w:p>
        </w:tc>
        <w:tc>
          <w:tcPr>
            <w:tcW w:w="640" w:type="pct"/>
            <w:tcPrChange w:id="7678" w:author="Στάθης Καπ" w:date="2023-02-27T02:00:00Z">
              <w:tcPr>
                <w:tcW w:w="883" w:type="dxa"/>
              </w:tcPr>
            </w:tcPrChange>
          </w:tcPr>
          <w:p w14:paraId="06815BFF" w14:textId="0098BD9C" w:rsidR="00FF66E2" w:rsidRPr="00FF66E2" w:rsidDel="001E2354" w:rsidRDefault="00FF66E2">
            <w:pPr>
              <w:jc w:val="center"/>
              <w:rPr>
                <w:del w:id="7679" w:author="Στάθης Καπ" w:date="2023-02-27T02:00:00Z"/>
                <w:sz w:val="20"/>
                <w:szCs w:val="20"/>
                <w:lang w:val="el-GR"/>
                <w:rPrChange w:id="7680" w:author="Στάθης Καπ" w:date="2023-02-26T07:43:00Z">
                  <w:rPr>
                    <w:del w:id="7681" w:author="Στάθης Καπ" w:date="2023-02-27T02:00:00Z"/>
                    <w:lang w:val="el-GR"/>
                  </w:rPr>
                </w:rPrChange>
              </w:rPr>
              <w:pPrChange w:id="7682" w:author="Στάθης Καπ" w:date="2023-02-26T07:43:00Z">
                <w:pPr/>
              </w:pPrChange>
            </w:pPr>
          </w:p>
        </w:tc>
        <w:tc>
          <w:tcPr>
            <w:tcW w:w="536" w:type="pct"/>
            <w:tcPrChange w:id="7683" w:author="Στάθης Καπ" w:date="2023-02-27T02:00:00Z">
              <w:tcPr>
                <w:tcW w:w="883" w:type="dxa"/>
              </w:tcPr>
            </w:tcPrChange>
          </w:tcPr>
          <w:p w14:paraId="2BB2FEA9" w14:textId="0FB256F5" w:rsidR="00FF66E2" w:rsidRPr="00FF66E2" w:rsidDel="001E2354" w:rsidRDefault="00FF66E2">
            <w:pPr>
              <w:jc w:val="center"/>
              <w:rPr>
                <w:del w:id="7684" w:author="Στάθης Καπ" w:date="2023-02-27T02:00:00Z"/>
                <w:sz w:val="20"/>
                <w:szCs w:val="20"/>
                <w:lang w:val="el-GR"/>
                <w:rPrChange w:id="7685" w:author="Στάθης Καπ" w:date="2023-02-26T07:43:00Z">
                  <w:rPr>
                    <w:del w:id="7686" w:author="Στάθης Καπ" w:date="2023-02-27T02:00:00Z"/>
                    <w:lang w:val="el-GR"/>
                  </w:rPr>
                </w:rPrChange>
              </w:rPr>
              <w:pPrChange w:id="7687" w:author="Στάθης Καπ" w:date="2023-02-26T07:43:00Z">
                <w:pPr/>
              </w:pPrChange>
            </w:pPr>
          </w:p>
        </w:tc>
        <w:tc>
          <w:tcPr>
            <w:tcW w:w="536" w:type="pct"/>
            <w:tcPrChange w:id="7688" w:author="Στάθης Καπ" w:date="2023-02-27T02:00:00Z">
              <w:tcPr>
                <w:tcW w:w="883" w:type="dxa"/>
              </w:tcPr>
            </w:tcPrChange>
          </w:tcPr>
          <w:p w14:paraId="0CE055A4" w14:textId="7846C8DF" w:rsidR="00FF66E2" w:rsidRPr="00FF66E2" w:rsidDel="001E2354" w:rsidRDefault="00FF66E2">
            <w:pPr>
              <w:jc w:val="center"/>
              <w:rPr>
                <w:del w:id="7689" w:author="Στάθης Καπ" w:date="2023-02-27T02:00:00Z"/>
                <w:sz w:val="20"/>
                <w:szCs w:val="20"/>
                <w:lang w:val="el-GR"/>
                <w:rPrChange w:id="7690" w:author="Στάθης Καπ" w:date="2023-02-26T07:43:00Z">
                  <w:rPr>
                    <w:del w:id="7691" w:author="Στάθης Καπ" w:date="2023-02-27T02:00:00Z"/>
                    <w:lang w:val="el-GR"/>
                  </w:rPr>
                </w:rPrChange>
              </w:rPr>
              <w:pPrChange w:id="7692" w:author="Στάθης Καπ" w:date="2023-02-26T07:43:00Z">
                <w:pPr/>
              </w:pPrChange>
            </w:pPr>
          </w:p>
        </w:tc>
        <w:tc>
          <w:tcPr>
            <w:tcW w:w="536" w:type="pct"/>
            <w:tcPrChange w:id="7693" w:author="Στάθης Καπ" w:date="2023-02-27T02:00:00Z">
              <w:tcPr>
                <w:tcW w:w="883" w:type="dxa"/>
              </w:tcPr>
            </w:tcPrChange>
          </w:tcPr>
          <w:p w14:paraId="1542298E" w14:textId="44B65D44" w:rsidR="00FF66E2" w:rsidRPr="00FF66E2" w:rsidDel="001E2354" w:rsidRDefault="00FF66E2">
            <w:pPr>
              <w:jc w:val="center"/>
              <w:rPr>
                <w:del w:id="7694" w:author="Στάθης Καπ" w:date="2023-02-27T02:00:00Z"/>
                <w:sz w:val="20"/>
                <w:szCs w:val="20"/>
                <w:lang w:val="el-GR"/>
                <w:rPrChange w:id="7695" w:author="Στάθης Καπ" w:date="2023-02-26T07:43:00Z">
                  <w:rPr>
                    <w:del w:id="7696" w:author="Στάθης Καπ" w:date="2023-02-27T02:00:00Z"/>
                    <w:lang w:val="el-GR"/>
                  </w:rPr>
                </w:rPrChange>
              </w:rPr>
              <w:pPrChange w:id="7697" w:author="Στάθης Καπ" w:date="2023-02-26T07:43:00Z">
                <w:pPr/>
              </w:pPrChange>
            </w:pPr>
          </w:p>
        </w:tc>
        <w:tc>
          <w:tcPr>
            <w:tcW w:w="536" w:type="pct"/>
            <w:tcPrChange w:id="7698" w:author="Στάθης Καπ" w:date="2023-02-27T02:00:00Z">
              <w:tcPr>
                <w:tcW w:w="883" w:type="dxa"/>
              </w:tcPr>
            </w:tcPrChange>
          </w:tcPr>
          <w:p w14:paraId="2640F02C" w14:textId="57DFA124" w:rsidR="00FF66E2" w:rsidRPr="00FF66E2" w:rsidDel="001E2354" w:rsidRDefault="00FF66E2">
            <w:pPr>
              <w:jc w:val="center"/>
              <w:rPr>
                <w:del w:id="7699" w:author="Στάθης Καπ" w:date="2023-02-27T02:00:00Z"/>
                <w:sz w:val="20"/>
                <w:szCs w:val="20"/>
                <w:lang w:val="el-GR"/>
                <w:rPrChange w:id="7700" w:author="Στάθης Καπ" w:date="2023-02-26T07:43:00Z">
                  <w:rPr>
                    <w:del w:id="7701" w:author="Στάθης Καπ" w:date="2023-02-27T02:00:00Z"/>
                    <w:lang w:val="el-GR"/>
                  </w:rPr>
                </w:rPrChange>
              </w:rPr>
              <w:pPrChange w:id="7702" w:author="Στάθης Καπ" w:date="2023-02-26T07:43:00Z">
                <w:pPr/>
              </w:pPrChange>
            </w:pPr>
          </w:p>
        </w:tc>
        <w:tc>
          <w:tcPr>
            <w:tcW w:w="536" w:type="pct"/>
            <w:tcPrChange w:id="7703" w:author="Στάθης Καπ" w:date="2023-02-27T02:00:00Z">
              <w:tcPr>
                <w:tcW w:w="883" w:type="dxa"/>
              </w:tcPr>
            </w:tcPrChange>
          </w:tcPr>
          <w:p w14:paraId="244A9BAE" w14:textId="5D74182C" w:rsidR="00FF66E2" w:rsidRPr="00FF66E2" w:rsidDel="001E2354" w:rsidRDefault="00FF66E2">
            <w:pPr>
              <w:jc w:val="center"/>
              <w:rPr>
                <w:del w:id="7704" w:author="Στάθης Καπ" w:date="2023-02-27T02:00:00Z"/>
                <w:sz w:val="20"/>
                <w:szCs w:val="20"/>
                <w:lang w:val="el-GR"/>
                <w:rPrChange w:id="7705" w:author="Στάθης Καπ" w:date="2023-02-26T07:43:00Z">
                  <w:rPr>
                    <w:del w:id="7706" w:author="Στάθης Καπ" w:date="2023-02-27T02:00:00Z"/>
                    <w:lang w:val="el-GR"/>
                  </w:rPr>
                </w:rPrChange>
              </w:rPr>
              <w:pPrChange w:id="7707" w:author="Στάθης Καπ" w:date="2023-02-26T07:43:00Z">
                <w:pPr/>
              </w:pPrChange>
            </w:pPr>
          </w:p>
        </w:tc>
      </w:tr>
      <w:tr w:rsidR="00FF66E2" w:rsidDel="001E2354" w14:paraId="718DAB79" w14:textId="18BB2756" w:rsidTr="001E2354">
        <w:trPr>
          <w:del w:id="7708" w:author="Στάθης Καπ" w:date="2023-02-27T02:00:00Z"/>
        </w:trPr>
        <w:tc>
          <w:tcPr>
            <w:tcW w:w="536" w:type="pct"/>
            <w:tcPrChange w:id="7709" w:author="Στάθης Καπ" w:date="2023-02-27T02:00:00Z">
              <w:tcPr>
                <w:tcW w:w="882" w:type="dxa"/>
              </w:tcPr>
            </w:tcPrChange>
          </w:tcPr>
          <w:p w14:paraId="10868C19" w14:textId="680D6F2F" w:rsidR="00FF66E2" w:rsidRPr="00FF66E2" w:rsidDel="001E2354" w:rsidRDefault="00FF66E2">
            <w:pPr>
              <w:jc w:val="center"/>
              <w:rPr>
                <w:del w:id="7710" w:author="Στάθης Καπ" w:date="2023-02-27T02:00:00Z"/>
                <w:sz w:val="20"/>
                <w:szCs w:val="20"/>
                <w:rPrChange w:id="7711" w:author="Στάθης Καπ" w:date="2023-02-26T07:43:00Z">
                  <w:rPr>
                    <w:del w:id="7712" w:author="Στάθης Καπ" w:date="2023-02-27T02:00:00Z"/>
                    <w:lang w:val="el-GR"/>
                  </w:rPr>
                </w:rPrChange>
              </w:rPr>
              <w:pPrChange w:id="7713" w:author="Στάθης Καπ" w:date="2023-02-26T07:43:00Z">
                <w:pPr/>
              </w:pPrChange>
            </w:pPr>
            <w:del w:id="7714" w:author="Στάθης Καπ" w:date="2023-02-27T02:00:00Z">
              <w:r w:rsidRPr="00FF66E2" w:rsidDel="001E2354">
                <w:rPr>
                  <w:sz w:val="20"/>
                  <w:szCs w:val="20"/>
                  <w:rPrChange w:id="7715" w:author="Στάθης Καπ" w:date="2023-02-26T07:43:00Z">
                    <w:rPr/>
                  </w:rPrChange>
                </w:rPr>
                <w:delText>Pr02</w:delText>
              </w:r>
            </w:del>
          </w:p>
        </w:tc>
        <w:tc>
          <w:tcPr>
            <w:tcW w:w="573" w:type="pct"/>
            <w:tcPrChange w:id="7716" w:author="Στάθης Καπ" w:date="2023-02-27T02:00:00Z">
              <w:tcPr>
                <w:tcW w:w="882" w:type="dxa"/>
              </w:tcPr>
            </w:tcPrChange>
          </w:tcPr>
          <w:p w14:paraId="14B954DB" w14:textId="666F3EA8" w:rsidR="00FF66E2" w:rsidRPr="00FF66E2" w:rsidDel="001E2354" w:rsidRDefault="00FF66E2">
            <w:pPr>
              <w:jc w:val="center"/>
              <w:rPr>
                <w:del w:id="7717" w:author="Στάθης Καπ" w:date="2023-02-27T02:00:00Z"/>
                <w:sz w:val="20"/>
                <w:szCs w:val="20"/>
                <w:lang w:val="el-GR"/>
                <w:rPrChange w:id="7718" w:author="Στάθης Καπ" w:date="2023-02-26T07:43:00Z">
                  <w:rPr>
                    <w:del w:id="7719" w:author="Στάθης Καπ" w:date="2023-02-27T02:00:00Z"/>
                    <w:lang w:val="el-GR"/>
                  </w:rPr>
                </w:rPrChange>
              </w:rPr>
              <w:pPrChange w:id="7720" w:author="Στάθης Καπ" w:date="2023-02-26T07:43:00Z">
                <w:pPr/>
              </w:pPrChange>
            </w:pPr>
          </w:p>
        </w:tc>
        <w:tc>
          <w:tcPr>
            <w:tcW w:w="572" w:type="pct"/>
            <w:tcPrChange w:id="7721" w:author="Στάθης Καπ" w:date="2023-02-27T02:00:00Z">
              <w:tcPr>
                <w:tcW w:w="883" w:type="dxa"/>
              </w:tcPr>
            </w:tcPrChange>
          </w:tcPr>
          <w:p w14:paraId="24F90AC2" w14:textId="54C3920A" w:rsidR="00FF66E2" w:rsidRPr="00FF66E2" w:rsidDel="001E2354" w:rsidRDefault="00FF66E2">
            <w:pPr>
              <w:jc w:val="center"/>
              <w:rPr>
                <w:del w:id="7722" w:author="Στάθης Καπ" w:date="2023-02-27T02:00:00Z"/>
                <w:sz w:val="20"/>
                <w:szCs w:val="20"/>
                <w:lang w:val="el-GR"/>
                <w:rPrChange w:id="7723" w:author="Στάθης Καπ" w:date="2023-02-26T07:43:00Z">
                  <w:rPr>
                    <w:del w:id="7724" w:author="Στάθης Καπ" w:date="2023-02-27T02:00:00Z"/>
                    <w:lang w:val="el-GR"/>
                  </w:rPr>
                </w:rPrChange>
              </w:rPr>
              <w:pPrChange w:id="7725" w:author="Στάθης Καπ" w:date="2023-02-26T07:43:00Z">
                <w:pPr/>
              </w:pPrChange>
            </w:pPr>
          </w:p>
        </w:tc>
        <w:tc>
          <w:tcPr>
            <w:tcW w:w="640" w:type="pct"/>
            <w:tcPrChange w:id="7726" w:author="Στάθης Καπ" w:date="2023-02-27T02:00:00Z">
              <w:tcPr>
                <w:tcW w:w="883" w:type="dxa"/>
              </w:tcPr>
            </w:tcPrChange>
          </w:tcPr>
          <w:p w14:paraId="011E8CF9" w14:textId="6DC66FC2" w:rsidR="00FF66E2" w:rsidRPr="00FF66E2" w:rsidDel="001E2354" w:rsidRDefault="00FF66E2">
            <w:pPr>
              <w:jc w:val="center"/>
              <w:rPr>
                <w:del w:id="7727" w:author="Στάθης Καπ" w:date="2023-02-27T02:00:00Z"/>
                <w:sz w:val="20"/>
                <w:szCs w:val="20"/>
                <w:lang w:val="el-GR"/>
                <w:rPrChange w:id="7728" w:author="Στάθης Καπ" w:date="2023-02-26T07:43:00Z">
                  <w:rPr>
                    <w:del w:id="7729" w:author="Στάθης Καπ" w:date="2023-02-27T02:00:00Z"/>
                    <w:lang w:val="el-GR"/>
                  </w:rPr>
                </w:rPrChange>
              </w:rPr>
              <w:pPrChange w:id="7730" w:author="Στάθης Καπ" w:date="2023-02-26T07:43:00Z">
                <w:pPr/>
              </w:pPrChange>
            </w:pPr>
          </w:p>
        </w:tc>
        <w:tc>
          <w:tcPr>
            <w:tcW w:w="536" w:type="pct"/>
            <w:tcPrChange w:id="7731" w:author="Στάθης Καπ" w:date="2023-02-27T02:00:00Z">
              <w:tcPr>
                <w:tcW w:w="883" w:type="dxa"/>
              </w:tcPr>
            </w:tcPrChange>
          </w:tcPr>
          <w:p w14:paraId="0C12CD6E" w14:textId="70BA556B" w:rsidR="00FF66E2" w:rsidRPr="00FF66E2" w:rsidDel="001E2354" w:rsidRDefault="00FF66E2">
            <w:pPr>
              <w:jc w:val="center"/>
              <w:rPr>
                <w:del w:id="7732" w:author="Στάθης Καπ" w:date="2023-02-27T02:00:00Z"/>
                <w:sz w:val="20"/>
                <w:szCs w:val="20"/>
                <w:lang w:val="el-GR"/>
                <w:rPrChange w:id="7733" w:author="Στάθης Καπ" w:date="2023-02-26T07:43:00Z">
                  <w:rPr>
                    <w:del w:id="7734" w:author="Στάθης Καπ" w:date="2023-02-27T02:00:00Z"/>
                    <w:lang w:val="el-GR"/>
                  </w:rPr>
                </w:rPrChange>
              </w:rPr>
              <w:pPrChange w:id="7735" w:author="Στάθης Καπ" w:date="2023-02-26T07:43:00Z">
                <w:pPr/>
              </w:pPrChange>
            </w:pPr>
          </w:p>
        </w:tc>
        <w:tc>
          <w:tcPr>
            <w:tcW w:w="536" w:type="pct"/>
            <w:tcPrChange w:id="7736" w:author="Στάθης Καπ" w:date="2023-02-27T02:00:00Z">
              <w:tcPr>
                <w:tcW w:w="883" w:type="dxa"/>
              </w:tcPr>
            </w:tcPrChange>
          </w:tcPr>
          <w:p w14:paraId="485FA571" w14:textId="376BD219" w:rsidR="00FF66E2" w:rsidRPr="00FF66E2" w:rsidDel="001E2354" w:rsidRDefault="00FF66E2">
            <w:pPr>
              <w:jc w:val="center"/>
              <w:rPr>
                <w:del w:id="7737" w:author="Στάθης Καπ" w:date="2023-02-27T02:00:00Z"/>
                <w:sz w:val="20"/>
                <w:szCs w:val="20"/>
                <w:lang w:val="el-GR"/>
                <w:rPrChange w:id="7738" w:author="Στάθης Καπ" w:date="2023-02-26T07:43:00Z">
                  <w:rPr>
                    <w:del w:id="7739" w:author="Στάθης Καπ" w:date="2023-02-27T02:00:00Z"/>
                    <w:lang w:val="el-GR"/>
                  </w:rPr>
                </w:rPrChange>
              </w:rPr>
              <w:pPrChange w:id="7740" w:author="Στάθης Καπ" w:date="2023-02-26T07:43:00Z">
                <w:pPr/>
              </w:pPrChange>
            </w:pPr>
          </w:p>
        </w:tc>
        <w:tc>
          <w:tcPr>
            <w:tcW w:w="536" w:type="pct"/>
            <w:tcPrChange w:id="7741" w:author="Στάθης Καπ" w:date="2023-02-27T02:00:00Z">
              <w:tcPr>
                <w:tcW w:w="883" w:type="dxa"/>
              </w:tcPr>
            </w:tcPrChange>
          </w:tcPr>
          <w:p w14:paraId="185AB309" w14:textId="3E67D609" w:rsidR="00FF66E2" w:rsidRPr="00FF66E2" w:rsidDel="001E2354" w:rsidRDefault="00FF66E2">
            <w:pPr>
              <w:jc w:val="center"/>
              <w:rPr>
                <w:del w:id="7742" w:author="Στάθης Καπ" w:date="2023-02-27T02:00:00Z"/>
                <w:sz w:val="20"/>
                <w:szCs w:val="20"/>
                <w:lang w:val="el-GR"/>
                <w:rPrChange w:id="7743" w:author="Στάθης Καπ" w:date="2023-02-26T07:43:00Z">
                  <w:rPr>
                    <w:del w:id="7744" w:author="Στάθης Καπ" w:date="2023-02-27T02:00:00Z"/>
                    <w:lang w:val="el-GR"/>
                  </w:rPr>
                </w:rPrChange>
              </w:rPr>
              <w:pPrChange w:id="7745" w:author="Στάθης Καπ" w:date="2023-02-26T07:43:00Z">
                <w:pPr/>
              </w:pPrChange>
            </w:pPr>
          </w:p>
        </w:tc>
        <w:tc>
          <w:tcPr>
            <w:tcW w:w="536" w:type="pct"/>
            <w:tcPrChange w:id="7746" w:author="Στάθης Καπ" w:date="2023-02-27T02:00:00Z">
              <w:tcPr>
                <w:tcW w:w="883" w:type="dxa"/>
              </w:tcPr>
            </w:tcPrChange>
          </w:tcPr>
          <w:p w14:paraId="6A932D4B" w14:textId="308ADFA7" w:rsidR="00FF66E2" w:rsidRPr="00FF66E2" w:rsidDel="001E2354" w:rsidRDefault="00FF66E2">
            <w:pPr>
              <w:jc w:val="center"/>
              <w:rPr>
                <w:del w:id="7747" w:author="Στάθης Καπ" w:date="2023-02-27T02:00:00Z"/>
                <w:sz w:val="20"/>
                <w:szCs w:val="20"/>
                <w:lang w:val="el-GR"/>
                <w:rPrChange w:id="7748" w:author="Στάθης Καπ" w:date="2023-02-26T07:43:00Z">
                  <w:rPr>
                    <w:del w:id="7749" w:author="Στάθης Καπ" w:date="2023-02-27T02:00:00Z"/>
                    <w:lang w:val="el-GR"/>
                  </w:rPr>
                </w:rPrChange>
              </w:rPr>
              <w:pPrChange w:id="7750" w:author="Στάθης Καπ" w:date="2023-02-26T07:43:00Z">
                <w:pPr/>
              </w:pPrChange>
            </w:pPr>
          </w:p>
        </w:tc>
        <w:tc>
          <w:tcPr>
            <w:tcW w:w="536" w:type="pct"/>
            <w:tcPrChange w:id="7751" w:author="Στάθης Καπ" w:date="2023-02-27T02:00:00Z">
              <w:tcPr>
                <w:tcW w:w="883" w:type="dxa"/>
              </w:tcPr>
            </w:tcPrChange>
          </w:tcPr>
          <w:p w14:paraId="2B3D8BF6" w14:textId="5AB2CEFA" w:rsidR="00FF66E2" w:rsidRPr="00FF66E2" w:rsidDel="001E2354" w:rsidRDefault="00FF66E2">
            <w:pPr>
              <w:jc w:val="center"/>
              <w:rPr>
                <w:del w:id="7752" w:author="Στάθης Καπ" w:date="2023-02-27T02:00:00Z"/>
                <w:sz w:val="20"/>
                <w:szCs w:val="20"/>
                <w:lang w:val="el-GR"/>
                <w:rPrChange w:id="7753" w:author="Στάθης Καπ" w:date="2023-02-26T07:43:00Z">
                  <w:rPr>
                    <w:del w:id="7754" w:author="Στάθης Καπ" w:date="2023-02-27T02:00:00Z"/>
                    <w:lang w:val="el-GR"/>
                  </w:rPr>
                </w:rPrChange>
              </w:rPr>
              <w:pPrChange w:id="7755" w:author="Στάθης Καπ" w:date="2023-02-26T07:43:00Z">
                <w:pPr/>
              </w:pPrChange>
            </w:pPr>
          </w:p>
        </w:tc>
      </w:tr>
      <w:tr w:rsidR="00FF66E2" w:rsidDel="001E2354" w14:paraId="5A02740D" w14:textId="056BEDB7" w:rsidTr="001E2354">
        <w:trPr>
          <w:del w:id="7756" w:author="Στάθης Καπ" w:date="2023-02-27T02:00:00Z"/>
        </w:trPr>
        <w:tc>
          <w:tcPr>
            <w:tcW w:w="536" w:type="pct"/>
            <w:tcPrChange w:id="7757" w:author="Στάθης Καπ" w:date="2023-02-27T02:00:00Z">
              <w:tcPr>
                <w:tcW w:w="882" w:type="dxa"/>
              </w:tcPr>
            </w:tcPrChange>
          </w:tcPr>
          <w:p w14:paraId="62F82788" w14:textId="71E16594" w:rsidR="00FF66E2" w:rsidRPr="00FF66E2" w:rsidDel="001E2354" w:rsidRDefault="00FF66E2">
            <w:pPr>
              <w:jc w:val="center"/>
              <w:rPr>
                <w:del w:id="7758" w:author="Στάθης Καπ" w:date="2023-02-27T02:00:00Z"/>
                <w:sz w:val="20"/>
                <w:szCs w:val="20"/>
                <w:rPrChange w:id="7759" w:author="Στάθης Καπ" w:date="2023-02-26T07:43:00Z">
                  <w:rPr>
                    <w:del w:id="7760" w:author="Στάθης Καπ" w:date="2023-02-27T02:00:00Z"/>
                    <w:lang w:val="el-GR"/>
                  </w:rPr>
                </w:rPrChange>
              </w:rPr>
              <w:pPrChange w:id="7761" w:author="Στάθης Καπ" w:date="2023-02-26T07:43:00Z">
                <w:pPr/>
              </w:pPrChange>
            </w:pPr>
            <w:del w:id="7762" w:author="Στάθης Καπ" w:date="2023-02-27T02:00:00Z">
              <w:r w:rsidRPr="00FF66E2" w:rsidDel="001E2354">
                <w:rPr>
                  <w:sz w:val="20"/>
                  <w:szCs w:val="20"/>
                  <w:rPrChange w:id="7763" w:author="Στάθης Καπ" w:date="2023-02-26T07:43:00Z">
                    <w:rPr/>
                  </w:rPrChange>
                </w:rPr>
                <w:delText>Pr03</w:delText>
              </w:r>
            </w:del>
          </w:p>
        </w:tc>
        <w:tc>
          <w:tcPr>
            <w:tcW w:w="573" w:type="pct"/>
            <w:tcPrChange w:id="7764" w:author="Στάθης Καπ" w:date="2023-02-27T02:00:00Z">
              <w:tcPr>
                <w:tcW w:w="882" w:type="dxa"/>
              </w:tcPr>
            </w:tcPrChange>
          </w:tcPr>
          <w:p w14:paraId="65117FDE" w14:textId="6F02D6B9" w:rsidR="00FF66E2" w:rsidRPr="00FF66E2" w:rsidDel="001E2354" w:rsidRDefault="00FF66E2">
            <w:pPr>
              <w:jc w:val="center"/>
              <w:rPr>
                <w:del w:id="7765" w:author="Στάθης Καπ" w:date="2023-02-27T02:00:00Z"/>
                <w:sz w:val="20"/>
                <w:szCs w:val="20"/>
                <w:lang w:val="el-GR"/>
                <w:rPrChange w:id="7766" w:author="Στάθης Καπ" w:date="2023-02-26T07:43:00Z">
                  <w:rPr>
                    <w:del w:id="7767" w:author="Στάθης Καπ" w:date="2023-02-27T02:00:00Z"/>
                    <w:lang w:val="el-GR"/>
                  </w:rPr>
                </w:rPrChange>
              </w:rPr>
              <w:pPrChange w:id="7768" w:author="Στάθης Καπ" w:date="2023-02-26T07:43:00Z">
                <w:pPr/>
              </w:pPrChange>
            </w:pPr>
          </w:p>
        </w:tc>
        <w:tc>
          <w:tcPr>
            <w:tcW w:w="572" w:type="pct"/>
            <w:tcPrChange w:id="7769" w:author="Στάθης Καπ" w:date="2023-02-27T02:00:00Z">
              <w:tcPr>
                <w:tcW w:w="883" w:type="dxa"/>
              </w:tcPr>
            </w:tcPrChange>
          </w:tcPr>
          <w:p w14:paraId="6B636454" w14:textId="5AF47011" w:rsidR="00FF66E2" w:rsidRPr="00FF66E2" w:rsidDel="001E2354" w:rsidRDefault="00FF66E2">
            <w:pPr>
              <w:jc w:val="center"/>
              <w:rPr>
                <w:del w:id="7770" w:author="Στάθης Καπ" w:date="2023-02-27T02:00:00Z"/>
                <w:sz w:val="20"/>
                <w:szCs w:val="20"/>
                <w:lang w:val="el-GR"/>
                <w:rPrChange w:id="7771" w:author="Στάθης Καπ" w:date="2023-02-26T07:43:00Z">
                  <w:rPr>
                    <w:del w:id="7772" w:author="Στάθης Καπ" w:date="2023-02-27T02:00:00Z"/>
                    <w:lang w:val="el-GR"/>
                  </w:rPr>
                </w:rPrChange>
              </w:rPr>
              <w:pPrChange w:id="7773" w:author="Στάθης Καπ" w:date="2023-02-26T07:43:00Z">
                <w:pPr/>
              </w:pPrChange>
            </w:pPr>
          </w:p>
        </w:tc>
        <w:tc>
          <w:tcPr>
            <w:tcW w:w="640" w:type="pct"/>
            <w:tcPrChange w:id="7774" w:author="Στάθης Καπ" w:date="2023-02-27T02:00:00Z">
              <w:tcPr>
                <w:tcW w:w="883" w:type="dxa"/>
              </w:tcPr>
            </w:tcPrChange>
          </w:tcPr>
          <w:p w14:paraId="5F0CCDF2" w14:textId="6E7C1590" w:rsidR="00FF66E2" w:rsidRPr="00FF66E2" w:rsidDel="001E2354" w:rsidRDefault="00FF66E2">
            <w:pPr>
              <w:jc w:val="center"/>
              <w:rPr>
                <w:del w:id="7775" w:author="Στάθης Καπ" w:date="2023-02-27T02:00:00Z"/>
                <w:sz w:val="20"/>
                <w:szCs w:val="20"/>
                <w:lang w:val="el-GR"/>
                <w:rPrChange w:id="7776" w:author="Στάθης Καπ" w:date="2023-02-26T07:43:00Z">
                  <w:rPr>
                    <w:del w:id="7777" w:author="Στάθης Καπ" w:date="2023-02-27T02:00:00Z"/>
                    <w:lang w:val="el-GR"/>
                  </w:rPr>
                </w:rPrChange>
              </w:rPr>
              <w:pPrChange w:id="7778" w:author="Στάθης Καπ" w:date="2023-02-26T07:43:00Z">
                <w:pPr/>
              </w:pPrChange>
            </w:pPr>
          </w:p>
        </w:tc>
        <w:tc>
          <w:tcPr>
            <w:tcW w:w="536" w:type="pct"/>
            <w:tcPrChange w:id="7779" w:author="Στάθης Καπ" w:date="2023-02-27T02:00:00Z">
              <w:tcPr>
                <w:tcW w:w="883" w:type="dxa"/>
              </w:tcPr>
            </w:tcPrChange>
          </w:tcPr>
          <w:p w14:paraId="09459841" w14:textId="295429E7" w:rsidR="00FF66E2" w:rsidRPr="00FF66E2" w:rsidDel="001E2354" w:rsidRDefault="00FF66E2">
            <w:pPr>
              <w:jc w:val="center"/>
              <w:rPr>
                <w:del w:id="7780" w:author="Στάθης Καπ" w:date="2023-02-27T02:00:00Z"/>
                <w:sz w:val="20"/>
                <w:szCs w:val="20"/>
                <w:lang w:val="el-GR"/>
                <w:rPrChange w:id="7781" w:author="Στάθης Καπ" w:date="2023-02-26T07:43:00Z">
                  <w:rPr>
                    <w:del w:id="7782" w:author="Στάθης Καπ" w:date="2023-02-27T02:00:00Z"/>
                    <w:lang w:val="el-GR"/>
                  </w:rPr>
                </w:rPrChange>
              </w:rPr>
              <w:pPrChange w:id="7783" w:author="Στάθης Καπ" w:date="2023-02-26T07:43:00Z">
                <w:pPr/>
              </w:pPrChange>
            </w:pPr>
          </w:p>
        </w:tc>
        <w:tc>
          <w:tcPr>
            <w:tcW w:w="536" w:type="pct"/>
            <w:tcPrChange w:id="7784" w:author="Στάθης Καπ" w:date="2023-02-27T02:00:00Z">
              <w:tcPr>
                <w:tcW w:w="883" w:type="dxa"/>
              </w:tcPr>
            </w:tcPrChange>
          </w:tcPr>
          <w:p w14:paraId="4DEEB933" w14:textId="1CD84EAC" w:rsidR="00FF66E2" w:rsidRPr="00FF66E2" w:rsidDel="001E2354" w:rsidRDefault="00FF66E2">
            <w:pPr>
              <w:jc w:val="center"/>
              <w:rPr>
                <w:del w:id="7785" w:author="Στάθης Καπ" w:date="2023-02-27T02:00:00Z"/>
                <w:sz w:val="20"/>
                <w:szCs w:val="20"/>
                <w:lang w:val="el-GR"/>
                <w:rPrChange w:id="7786" w:author="Στάθης Καπ" w:date="2023-02-26T07:43:00Z">
                  <w:rPr>
                    <w:del w:id="7787" w:author="Στάθης Καπ" w:date="2023-02-27T02:00:00Z"/>
                    <w:lang w:val="el-GR"/>
                  </w:rPr>
                </w:rPrChange>
              </w:rPr>
              <w:pPrChange w:id="7788" w:author="Στάθης Καπ" w:date="2023-02-26T07:43:00Z">
                <w:pPr/>
              </w:pPrChange>
            </w:pPr>
          </w:p>
        </w:tc>
        <w:tc>
          <w:tcPr>
            <w:tcW w:w="536" w:type="pct"/>
            <w:tcPrChange w:id="7789" w:author="Στάθης Καπ" w:date="2023-02-27T02:00:00Z">
              <w:tcPr>
                <w:tcW w:w="883" w:type="dxa"/>
              </w:tcPr>
            </w:tcPrChange>
          </w:tcPr>
          <w:p w14:paraId="5A43AD39" w14:textId="314EE876" w:rsidR="00FF66E2" w:rsidRPr="00FF66E2" w:rsidDel="001E2354" w:rsidRDefault="00FF66E2">
            <w:pPr>
              <w:jc w:val="center"/>
              <w:rPr>
                <w:del w:id="7790" w:author="Στάθης Καπ" w:date="2023-02-27T02:00:00Z"/>
                <w:sz w:val="20"/>
                <w:szCs w:val="20"/>
                <w:lang w:val="el-GR"/>
                <w:rPrChange w:id="7791" w:author="Στάθης Καπ" w:date="2023-02-26T07:43:00Z">
                  <w:rPr>
                    <w:del w:id="7792" w:author="Στάθης Καπ" w:date="2023-02-27T02:00:00Z"/>
                    <w:lang w:val="el-GR"/>
                  </w:rPr>
                </w:rPrChange>
              </w:rPr>
              <w:pPrChange w:id="7793" w:author="Στάθης Καπ" w:date="2023-02-26T07:43:00Z">
                <w:pPr/>
              </w:pPrChange>
            </w:pPr>
          </w:p>
        </w:tc>
        <w:tc>
          <w:tcPr>
            <w:tcW w:w="536" w:type="pct"/>
            <w:tcPrChange w:id="7794" w:author="Στάθης Καπ" w:date="2023-02-27T02:00:00Z">
              <w:tcPr>
                <w:tcW w:w="883" w:type="dxa"/>
              </w:tcPr>
            </w:tcPrChange>
          </w:tcPr>
          <w:p w14:paraId="7159396C" w14:textId="3B38D7C0" w:rsidR="00FF66E2" w:rsidRPr="00FF66E2" w:rsidDel="001E2354" w:rsidRDefault="00FF66E2">
            <w:pPr>
              <w:jc w:val="center"/>
              <w:rPr>
                <w:del w:id="7795" w:author="Στάθης Καπ" w:date="2023-02-27T02:00:00Z"/>
                <w:sz w:val="20"/>
                <w:szCs w:val="20"/>
                <w:lang w:val="el-GR"/>
                <w:rPrChange w:id="7796" w:author="Στάθης Καπ" w:date="2023-02-26T07:43:00Z">
                  <w:rPr>
                    <w:del w:id="7797" w:author="Στάθης Καπ" w:date="2023-02-27T02:00:00Z"/>
                    <w:lang w:val="el-GR"/>
                  </w:rPr>
                </w:rPrChange>
              </w:rPr>
              <w:pPrChange w:id="7798" w:author="Στάθης Καπ" w:date="2023-02-26T07:43:00Z">
                <w:pPr/>
              </w:pPrChange>
            </w:pPr>
          </w:p>
        </w:tc>
        <w:tc>
          <w:tcPr>
            <w:tcW w:w="536" w:type="pct"/>
            <w:tcPrChange w:id="7799" w:author="Στάθης Καπ" w:date="2023-02-27T02:00:00Z">
              <w:tcPr>
                <w:tcW w:w="883" w:type="dxa"/>
              </w:tcPr>
            </w:tcPrChange>
          </w:tcPr>
          <w:p w14:paraId="06FCDCA6" w14:textId="0EB9B546" w:rsidR="00FF66E2" w:rsidRPr="00FF66E2" w:rsidDel="001E2354" w:rsidRDefault="00FF66E2">
            <w:pPr>
              <w:jc w:val="center"/>
              <w:rPr>
                <w:del w:id="7800" w:author="Στάθης Καπ" w:date="2023-02-27T02:00:00Z"/>
                <w:sz w:val="20"/>
                <w:szCs w:val="20"/>
                <w:lang w:val="el-GR"/>
                <w:rPrChange w:id="7801" w:author="Στάθης Καπ" w:date="2023-02-26T07:43:00Z">
                  <w:rPr>
                    <w:del w:id="7802" w:author="Στάθης Καπ" w:date="2023-02-27T02:00:00Z"/>
                    <w:lang w:val="el-GR"/>
                  </w:rPr>
                </w:rPrChange>
              </w:rPr>
              <w:pPrChange w:id="7803" w:author="Στάθης Καπ" w:date="2023-02-26T07:43:00Z">
                <w:pPr/>
              </w:pPrChange>
            </w:pPr>
          </w:p>
        </w:tc>
      </w:tr>
      <w:tr w:rsidR="00FF66E2" w:rsidDel="001E2354" w14:paraId="1E10DDB5" w14:textId="402226C2" w:rsidTr="001E2354">
        <w:trPr>
          <w:del w:id="7804" w:author="Στάθης Καπ" w:date="2023-02-27T02:00:00Z"/>
        </w:trPr>
        <w:tc>
          <w:tcPr>
            <w:tcW w:w="536" w:type="pct"/>
            <w:tcPrChange w:id="7805" w:author="Στάθης Καπ" w:date="2023-02-27T02:00:00Z">
              <w:tcPr>
                <w:tcW w:w="882" w:type="dxa"/>
              </w:tcPr>
            </w:tcPrChange>
          </w:tcPr>
          <w:p w14:paraId="2B2B0698" w14:textId="2DDE9A28" w:rsidR="00FF66E2" w:rsidRPr="00FF66E2" w:rsidDel="001E2354" w:rsidRDefault="00FF66E2">
            <w:pPr>
              <w:jc w:val="center"/>
              <w:rPr>
                <w:del w:id="7806" w:author="Στάθης Καπ" w:date="2023-02-27T02:00:00Z"/>
                <w:sz w:val="20"/>
                <w:szCs w:val="20"/>
                <w:rPrChange w:id="7807" w:author="Στάθης Καπ" w:date="2023-02-26T07:43:00Z">
                  <w:rPr>
                    <w:del w:id="7808" w:author="Στάθης Καπ" w:date="2023-02-27T02:00:00Z"/>
                    <w:lang w:val="el-GR"/>
                  </w:rPr>
                </w:rPrChange>
              </w:rPr>
              <w:pPrChange w:id="7809" w:author="Στάθης Καπ" w:date="2023-02-26T07:43:00Z">
                <w:pPr/>
              </w:pPrChange>
            </w:pPr>
            <w:del w:id="7810" w:author="Στάθης Καπ" w:date="2023-02-26T07:46:00Z">
              <w:r w:rsidRPr="00FF66E2" w:rsidDel="00FF66E2">
                <w:rPr>
                  <w:sz w:val="20"/>
                  <w:szCs w:val="20"/>
                  <w:rPrChange w:id="7811" w:author="Στάθης Καπ" w:date="2023-02-26T07:43:00Z">
                    <w:rPr/>
                  </w:rPrChange>
                </w:rPr>
                <w:delText>Pr04</w:delText>
              </w:r>
            </w:del>
          </w:p>
        </w:tc>
        <w:tc>
          <w:tcPr>
            <w:tcW w:w="573" w:type="pct"/>
            <w:tcPrChange w:id="7812" w:author="Στάθης Καπ" w:date="2023-02-27T02:00:00Z">
              <w:tcPr>
                <w:tcW w:w="882" w:type="dxa"/>
              </w:tcPr>
            </w:tcPrChange>
          </w:tcPr>
          <w:p w14:paraId="2CA8AFF7" w14:textId="799A0870" w:rsidR="00FF66E2" w:rsidRPr="00FF66E2" w:rsidDel="001E2354" w:rsidRDefault="00FF66E2">
            <w:pPr>
              <w:jc w:val="center"/>
              <w:rPr>
                <w:del w:id="7813" w:author="Στάθης Καπ" w:date="2023-02-27T02:00:00Z"/>
                <w:sz w:val="20"/>
                <w:szCs w:val="20"/>
                <w:lang w:val="el-GR"/>
                <w:rPrChange w:id="7814" w:author="Στάθης Καπ" w:date="2023-02-26T07:43:00Z">
                  <w:rPr>
                    <w:del w:id="7815" w:author="Στάθης Καπ" w:date="2023-02-27T02:00:00Z"/>
                    <w:lang w:val="el-GR"/>
                  </w:rPr>
                </w:rPrChange>
              </w:rPr>
              <w:pPrChange w:id="7816" w:author="Στάθης Καπ" w:date="2023-02-26T07:43:00Z">
                <w:pPr/>
              </w:pPrChange>
            </w:pPr>
          </w:p>
        </w:tc>
        <w:tc>
          <w:tcPr>
            <w:tcW w:w="572" w:type="pct"/>
            <w:tcPrChange w:id="7817" w:author="Στάθης Καπ" w:date="2023-02-27T02:00:00Z">
              <w:tcPr>
                <w:tcW w:w="883" w:type="dxa"/>
              </w:tcPr>
            </w:tcPrChange>
          </w:tcPr>
          <w:p w14:paraId="5E7359CA" w14:textId="08E81F68" w:rsidR="00FF66E2" w:rsidRPr="00FF66E2" w:rsidDel="001E2354" w:rsidRDefault="00FF66E2">
            <w:pPr>
              <w:jc w:val="center"/>
              <w:rPr>
                <w:del w:id="7818" w:author="Στάθης Καπ" w:date="2023-02-27T02:00:00Z"/>
                <w:sz w:val="20"/>
                <w:szCs w:val="20"/>
                <w:lang w:val="el-GR"/>
                <w:rPrChange w:id="7819" w:author="Στάθης Καπ" w:date="2023-02-26T07:43:00Z">
                  <w:rPr>
                    <w:del w:id="7820" w:author="Στάθης Καπ" w:date="2023-02-27T02:00:00Z"/>
                    <w:lang w:val="el-GR"/>
                  </w:rPr>
                </w:rPrChange>
              </w:rPr>
              <w:pPrChange w:id="7821" w:author="Στάθης Καπ" w:date="2023-02-26T07:43:00Z">
                <w:pPr/>
              </w:pPrChange>
            </w:pPr>
          </w:p>
        </w:tc>
        <w:tc>
          <w:tcPr>
            <w:tcW w:w="640" w:type="pct"/>
            <w:tcPrChange w:id="7822" w:author="Στάθης Καπ" w:date="2023-02-27T02:00:00Z">
              <w:tcPr>
                <w:tcW w:w="883" w:type="dxa"/>
              </w:tcPr>
            </w:tcPrChange>
          </w:tcPr>
          <w:p w14:paraId="0A488A08" w14:textId="24EC366F" w:rsidR="00FF66E2" w:rsidRPr="00FF66E2" w:rsidDel="001E2354" w:rsidRDefault="00FF66E2">
            <w:pPr>
              <w:jc w:val="center"/>
              <w:rPr>
                <w:del w:id="7823" w:author="Στάθης Καπ" w:date="2023-02-27T02:00:00Z"/>
                <w:sz w:val="20"/>
                <w:szCs w:val="20"/>
                <w:lang w:val="el-GR"/>
                <w:rPrChange w:id="7824" w:author="Στάθης Καπ" w:date="2023-02-26T07:43:00Z">
                  <w:rPr>
                    <w:del w:id="7825" w:author="Στάθης Καπ" w:date="2023-02-27T02:00:00Z"/>
                    <w:lang w:val="el-GR"/>
                  </w:rPr>
                </w:rPrChange>
              </w:rPr>
              <w:pPrChange w:id="7826" w:author="Στάθης Καπ" w:date="2023-02-26T07:43:00Z">
                <w:pPr/>
              </w:pPrChange>
            </w:pPr>
          </w:p>
        </w:tc>
        <w:tc>
          <w:tcPr>
            <w:tcW w:w="536" w:type="pct"/>
            <w:tcPrChange w:id="7827" w:author="Στάθης Καπ" w:date="2023-02-27T02:00:00Z">
              <w:tcPr>
                <w:tcW w:w="883" w:type="dxa"/>
              </w:tcPr>
            </w:tcPrChange>
          </w:tcPr>
          <w:p w14:paraId="1BE3FABF" w14:textId="004EF164" w:rsidR="00FF66E2" w:rsidRPr="00FF66E2" w:rsidDel="001E2354" w:rsidRDefault="00FF66E2">
            <w:pPr>
              <w:jc w:val="center"/>
              <w:rPr>
                <w:del w:id="7828" w:author="Στάθης Καπ" w:date="2023-02-27T02:00:00Z"/>
                <w:sz w:val="20"/>
                <w:szCs w:val="20"/>
                <w:lang w:val="el-GR"/>
                <w:rPrChange w:id="7829" w:author="Στάθης Καπ" w:date="2023-02-26T07:43:00Z">
                  <w:rPr>
                    <w:del w:id="7830" w:author="Στάθης Καπ" w:date="2023-02-27T02:00:00Z"/>
                    <w:lang w:val="el-GR"/>
                  </w:rPr>
                </w:rPrChange>
              </w:rPr>
              <w:pPrChange w:id="7831" w:author="Στάθης Καπ" w:date="2023-02-26T07:43:00Z">
                <w:pPr/>
              </w:pPrChange>
            </w:pPr>
          </w:p>
        </w:tc>
        <w:tc>
          <w:tcPr>
            <w:tcW w:w="536" w:type="pct"/>
            <w:tcPrChange w:id="7832" w:author="Στάθης Καπ" w:date="2023-02-27T02:00:00Z">
              <w:tcPr>
                <w:tcW w:w="883" w:type="dxa"/>
              </w:tcPr>
            </w:tcPrChange>
          </w:tcPr>
          <w:p w14:paraId="141740D0" w14:textId="65479A91" w:rsidR="00FF66E2" w:rsidRPr="00FF66E2" w:rsidDel="001E2354" w:rsidRDefault="00FF66E2">
            <w:pPr>
              <w:jc w:val="center"/>
              <w:rPr>
                <w:del w:id="7833" w:author="Στάθης Καπ" w:date="2023-02-27T02:00:00Z"/>
                <w:sz w:val="20"/>
                <w:szCs w:val="20"/>
                <w:lang w:val="el-GR"/>
                <w:rPrChange w:id="7834" w:author="Στάθης Καπ" w:date="2023-02-26T07:43:00Z">
                  <w:rPr>
                    <w:del w:id="7835" w:author="Στάθης Καπ" w:date="2023-02-27T02:00:00Z"/>
                    <w:lang w:val="el-GR"/>
                  </w:rPr>
                </w:rPrChange>
              </w:rPr>
              <w:pPrChange w:id="7836" w:author="Στάθης Καπ" w:date="2023-02-26T07:43:00Z">
                <w:pPr/>
              </w:pPrChange>
            </w:pPr>
          </w:p>
        </w:tc>
        <w:tc>
          <w:tcPr>
            <w:tcW w:w="536" w:type="pct"/>
            <w:tcPrChange w:id="7837" w:author="Στάθης Καπ" w:date="2023-02-27T02:00:00Z">
              <w:tcPr>
                <w:tcW w:w="883" w:type="dxa"/>
              </w:tcPr>
            </w:tcPrChange>
          </w:tcPr>
          <w:p w14:paraId="5B1E33B8" w14:textId="64E7D5B4" w:rsidR="00FF66E2" w:rsidRPr="00FF66E2" w:rsidDel="001E2354" w:rsidRDefault="00FF66E2">
            <w:pPr>
              <w:jc w:val="center"/>
              <w:rPr>
                <w:del w:id="7838" w:author="Στάθης Καπ" w:date="2023-02-27T02:00:00Z"/>
                <w:sz w:val="20"/>
                <w:szCs w:val="20"/>
                <w:lang w:val="el-GR"/>
                <w:rPrChange w:id="7839" w:author="Στάθης Καπ" w:date="2023-02-26T07:43:00Z">
                  <w:rPr>
                    <w:del w:id="7840" w:author="Στάθης Καπ" w:date="2023-02-27T02:00:00Z"/>
                    <w:lang w:val="el-GR"/>
                  </w:rPr>
                </w:rPrChange>
              </w:rPr>
              <w:pPrChange w:id="7841" w:author="Στάθης Καπ" w:date="2023-02-26T07:43:00Z">
                <w:pPr/>
              </w:pPrChange>
            </w:pPr>
          </w:p>
        </w:tc>
        <w:tc>
          <w:tcPr>
            <w:tcW w:w="536" w:type="pct"/>
            <w:tcPrChange w:id="7842" w:author="Στάθης Καπ" w:date="2023-02-27T02:00:00Z">
              <w:tcPr>
                <w:tcW w:w="883" w:type="dxa"/>
              </w:tcPr>
            </w:tcPrChange>
          </w:tcPr>
          <w:p w14:paraId="30B2F09D" w14:textId="3228EA73" w:rsidR="00FF66E2" w:rsidRPr="00FF66E2" w:rsidDel="001E2354" w:rsidRDefault="00FF66E2">
            <w:pPr>
              <w:jc w:val="center"/>
              <w:rPr>
                <w:del w:id="7843" w:author="Στάθης Καπ" w:date="2023-02-27T02:00:00Z"/>
                <w:sz w:val="20"/>
                <w:szCs w:val="20"/>
                <w:lang w:val="el-GR"/>
                <w:rPrChange w:id="7844" w:author="Στάθης Καπ" w:date="2023-02-26T07:43:00Z">
                  <w:rPr>
                    <w:del w:id="7845" w:author="Στάθης Καπ" w:date="2023-02-27T02:00:00Z"/>
                    <w:lang w:val="el-GR"/>
                  </w:rPr>
                </w:rPrChange>
              </w:rPr>
              <w:pPrChange w:id="7846" w:author="Στάθης Καπ" w:date="2023-02-26T07:43:00Z">
                <w:pPr/>
              </w:pPrChange>
            </w:pPr>
          </w:p>
        </w:tc>
        <w:tc>
          <w:tcPr>
            <w:tcW w:w="536" w:type="pct"/>
            <w:tcPrChange w:id="7847" w:author="Στάθης Καπ" w:date="2023-02-27T02:00:00Z">
              <w:tcPr>
                <w:tcW w:w="883" w:type="dxa"/>
              </w:tcPr>
            </w:tcPrChange>
          </w:tcPr>
          <w:p w14:paraId="5BC5778C" w14:textId="14774F19" w:rsidR="00FF66E2" w:rsidRPr="00FF66E2" w:rsidDel="001E2354" w:rsidRDefault="00FF66E2">
            <w:pPr>
              <w:jc w:val="center"/>
              <w:rPr>
                <w:del w:id="7848" w:author="Στάθης Καπ" w:date="2023-02-27T02:00:00Z"/>
                <w:sz w:val="20"/>
                <w:szCs w:val="20"/>
                <w:lang w:val="el-GR"/>
                <w:rPrChange w:id="7849" w:author="Στάθης Καπ" w:date="2023-02-26T07:43:00Z">
                  <w:rPr>
                    <w:del w:id="7850" w:author="Στάθης Καπ" w:date="2023-02-27T02:00:00Z"/>
                    <w:lang w:val="el-GR"/>
                  </w:rPr>
                </w:rPrChange>
              </w:rPr>
              <w:pPrChange w:id="7851" w:author="Στάθης Καπ" w:date="2023-02-26T07:43:00Z">
                <w:pPr/>
              </w:pPrChange>
            </w:pPr>
          </w:p>
        </w:tc>
      </w:tr>
    </w:tbl>
    <w:p w14:paraId="165E1AA0" w14:textId="5878AC82" w:rsidR="002D19F0" w:rsidRPr="007575C9" w:rsidDel="001E2354" w:rsidRDefault="002D19F0" w:rsidP="002D19F0">
      <w:pPr>
        <w:rPr>
          <w:del w:id="7852" w:author="Στάθης Καπ" w:date="2023-02-27T02:00:00Z"/>
          <w:lang w:val="el-GR"/>
          <w:rPrChange w:id="7853" w:author="Στάθης Καπ" w:date="2023-02-26T07:37:00Z">
            <w:rPr>
              <w:del w:id="7854" w:author="Στάθης Καπ" w:date="2023-02-27T02:00:00Z"/>
            </w:rPr>
          </w:rPrChange>
        </w:rPr>
      </w:pPr>
    </w:p>
    <w:p w14:paraId="2E1BF098" w14:textId="043CB676" w:rsidR="002D19F0" w:rsidDel="001E2354" w:rsidRDefault="002D19F0">
      <w:pPr>
        <w:rPr>
          <w:del w:id="7855" w:author="Στάθης Καπ" w:date="2023-02-27T02:00:00Z"/>
        </w:rPr>
      </w:pPr>
    </w:p>
    <w:p w14:paraId="669C3E6F" w14:textId="287EE8E5" w:rsidR="00CF69D4" w:rsidDel="001E2354" w:rsidRDefault="002D19F0" w:rsidP="002D19F0">
      <w:pPr>
        <w:rPr>
          <w:del w:id="7856" w:author="Στάθης Καπ" w:date="2023-02-27T02:00:00Z"/>
        </w:rPr>
      </w:pPr>
      <w:del w:id="7857"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7858"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7859">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7860" w:author="Στάθης Καπ" w:date="2023-02-27T02:00:00Z"/>
          <w:trPrChange w:id="7861" w:author="Στάθης Καπ" w:date="2023-02-02T17:14:00Z">
            <w:trPr>
              <w:gridAfter w:val="0"/>
            </w:trPr>
          </w:trPrChange>
        </w:trPr>
        <w:tc>
          <w:tcPr>
            <w:tcW w:w="1427" w:type="dxa"/>
            <w:tcPrChange w:id="7862" w:author="Στάθης Καπ" w:date="2023-02-02T17:14:00Z">
              <w:tcPr>
                <w:tcW w:w="882" w:type="dxa"/>
              </w:tcPr>
            </w:tcPrChange>
          </w:tcPr>
          <w:p w14:paraId="4A3EC32C" w14:textId="1816CEE7" w:rsidR="0019182E" w:rsidRPr="00A21C84" w:rsidDel="001E2354" w:rsidRDefault="008B0881" w:rsidP="002D19F0">
            <w:pPr>
              <w:rPr>
                <w:del w:id="7863" w:author="Στάθης Καπ" w:date="2023-02-27T02:00:00Z"/>
                <w:rFonts w:cstheme="minorHAnsi"/>
                <w:sz w:val="20"/>
                <w:szCs w:val="20"/>
                <w:rPrChange w:id="7864" w:author="Στάθης Καπ" w:date="2023-02-02T17:47:00Z">
                  <w:rPr>
                    <w:del w:id="7865" w:author="Στάθης Καπ" w:date="2023-02-27T02:00:00Z"/>
                    <w:rFonts w:cstheme="minorHAnsi"/>
                  </w:rPr>
                </w:rPrChange>
              </w:rPr>
            </w:pPr>
            <w:del w:id="7866" w:author="Στάθης Καπ" w:date="2023-02-27T02:00:00Z">
              <w:r w:rsidDel="001E2354">
                <w:rPr>
                  <w:rFonts w:cstheme="minorHAnsi"/>
                  <w:sz w:val="20"/>
                  <w:szCs w:val="20"/>
                </w:rPr>
                <w:delText>Name</w:delText>
              </w:r>
            </w:del>
          </w:p>
        </w:tc>
        <w:tc>
          <w:tcPr>
            <w:tcW w:w="1427" w:type="dxa"/>
            <w:tcPrChange w:id="7867" w:author="Στάθης Καπ" w:date="2023-02-02T17:14:00Z">
              <w:tcPr>
                <w:tcW w:w="882" w:type="dxa"/>
                <w:gridSpan w:val="2"/>
              </w:tcPr>
            </w:tcPrChange>
          </w:tcPr>
          <w:p w14:paraId="64D25170" w14:textId="72A0C740" w:rsidR="0019182E" w:rsidRPr="00A21C84" w:rsidDel="001E2354" w:rsidRDefault="0019182E" w:rsidP="002D19F0">
            <w:pPr>
              <w:rPr>
                <w:del w:id="7868" w:author="Στάθης Καπ" w:date="2023-02-27T02:00:00Z"/>
                <w:rFonts w:cstheme="minorHAnsi"/>
                <w:sz w:val="20"/>
                <w:szCs w:val="20"/>
                <w:rPrChange w:id="7869" w:author="Στάθης Καπ" w:date="2023-02-02T17:47:00Z">
                  <w:rPr>
                    <w:del w:id="7870" w:author="Στάθης Καπ" w:date="2023-02-27T02:00:00Z"/>
                    <w:rFonts w:cstheme="minorHAnsi"/>
                  </w:rPr>
                </w:rPrChange>
              </w:rPr>
            </w:pPr>
            <w:del w:id="7871" w:author="Στάθης Καπ" w:date="2023-02-27T02:00:00Z">
              <w:r w:rsidRPr="00A21C84" w:rsidDel="001E2354">
                <w:rPr>
                  <w:rFonts w:cstheme="minorHAnsi"/>
                  <w:sz w:val="20"/>
                  <w:szCs w:val="20"/>
                  <w:rPrChange w:id="7872" w:author="Στάθης Καπ" w:date="2023-02-02T17:47:00Z">
                    <w:rPr>
                      <w:rFonts w:cstheme="minorHAnsi"/>
                    </w:rPr>
                  </w:rPrChange>
                </w:rPr>
                <w:delText>BK</w:delText>
              </w:r>
            </w:del>
          </w:p>
        </w:tc>
        <w:tc>
          <w:tcPr>
            <w:tcW w:w="1690" w:type="dxa"/>
            <w:tcPrChange w:id="7873" w:author="Στάθης Καπ" w:date="2023-02-02T17:14:00Z">
              <w:tcPr>
                <w:tcW w:w="883" w:type="dxa"/>
              </w:tcPr>
            </w:tcPrChange>
          </w:tcPr>
          <w:p w14:paraId="738B2973" w14:textId="2EE6C9A6" w:rsidR="0019182E" w:rsidRPr="00A21C84" w:rsidDel="001E2354" w:rsidRDefault="0019182E" w:rsidP="002D19F0">
            <w:pPr>
              <w:rPr>
                <w:del w:id="7874" w:author="Στάθης Καπ" w:date="2023-02-27T02:00:00Z"/>
                <w:rFonts w:cstheme="minorHAnsi"/>
                <w:sz w:val="20"/>
                <w:szCs w:val="20"/>
                <w:rPrChange w:id="7875" w:author="Στάθης Καπ" w:date="2023-02-02T17:47:00Z">
                  <w:rPr>
                    <w:del w:id="7876" w:author="Στάθης Καπ" w:date="2023-02-27T02:00:00Z"/>
                    <w:rFonts w:cstheme="minorHAnsi"/>
                  </w:rPr>
                </w:rPrChange>
              </w:rPr>
            </w:pPr>
            <w:del w:id="7877" w:author="Στάθης Καπ" w:date="2023-02-27T02:00:00Z">
              <w:r w:rsidRPr="00A21C84" w:rsidDel="001E2354">
                <w:rPr>
                  <w:rFonts w:cstheme="minorHAnsi"/>
                  <w:sz w:val="20"/>
                  <w:szCs w:val="20"/>
                  <w:rPrChange w:id="7878" w:author="Στάθης Καπ" w:date="2023-02-02T17:47:00Z">
                    <w:rPr>
                      <w:rFonts w:cstheme="minorHAnsi"/>
                    </w:rPr>
                  </w:rPrChange>
                </w:rPr>
                <w:delText>ILS</w:delText>
              </w:r>
              <w:r w:rsidR="00C95F04" w:rsidRPr="00A21C84" w:rsidDel="001E2354">
                <w:rPr>
                  <w:rFonts w:cstheme="minorHAnsi"/>
                  <w:sz w:val="20"/>
                  <w:szCs w:val="20"/>
                  <w:rPrChange w:id="7879" w:author="Στάθης Καπ" w:date="2023-02-02T17:47:00Z">
                    <w:rPr>
                      <w:rFonts w:cstheme="minorHAnsi"/>
                    </w:rPr>
                  </w:rPrChange>
                </w:rPr>
                <w:delText>(2009)</w:delText>
              </w:r>
            </w:del>
          </w:p>
        </w:tc>
        <w:tc>
          <w:tcPr>
            <w:tcW w:w="1428" w:type="dxa"/>
            <w:tcPrChange w:id="7880" w:author="Στάθης Καπ" w:date="2023-02-02T17:14:00Z">
              <w:tcPr>
                <w:tcW w:w="883" w:type="dxa"/>
                <w:gridSpan w:val="2"/>
              </w:tcPr>
            </w:tcPrChange>
          </w:tcPr>
          <w:p w14:paraId="3CC212F8" w14:textId="3A91E76E" w:rsidR="0019182E" w:rsidRPr="00A21C84" w:rsidDel="001E2354" w:rsidRDefault="0019182E" w:rsidP="002D19F0">
            <w:pPr>
              <w:rPr>
                <w:del w:id="7881" w:author="Στάθης Καπ" w:date="2023-02-27T02:00:00Z"/>
                <w:rFonts w:cstheme="minorHAnsi"/>
                <w:sz w:val="20"/>
                <w:szCs w:val="20"/>
                <w:rPrChange w:id="7882" w:author="Στάθης Καπ" w:date="2023-02-02T17:47:00Z">
                  <w:rPr>
                    <w:del w:id="7883" w:author="Στάθης Καπ" w:date="2023-02-27T02:00:00Z"/>
                    <w:rFonts w:cstheme="minorHAnsi"/>
                  </w:rPr>
                </w:rPrChange>
              </w:rPr>
            </w:pPr>
            <w:del w:id="7884" w:author="Στάθης Καπ" w:date="2023-02-27T02:00:00Z">
              <w:r w:rsidRPr="00A21C84" w:rsidDel="001E2354">
                <w:rPr>
                  <w:rFonts w:cstheme="minorHAnsi"/>
                  <w:sz w:val="20"/>
                  <w:szCs w:val="20"/>
                  <w:rPrChange w:id="7885" w:author="Στάθης Καπ" w:date="2023-02-02T17:47:00Z">
                    <w:rPr>
                      <w:rFonts w:cstheme="minorHAnsi"/>
                    </w:rPr>
                  </w:rPrChange>
                </w:rPr>
                <w:delText>ILS</w:delText>
              </w:r>
            </w:del>
          </w:p>
        </w:tc>
        <w:tc>
          <w:tcPr>
            <w:tcW w:w="1428" w:type="dxa"/>
            <w:tcPrChange w:id="7886" w:author="Στάθης Καπ" w:date="2023-02-02T17:14:00Z">
              <w:tcPr>
                <w:tcW w:w="883" w:type="dxa"/>
              </w:tcPr>
            </w:tcPrChange>
          </w:tcPr>
          <w:p w14:paraId="7C5E8709" w14:textId="5A7FA1AE" w:rsidR="0019182E" w:rsidRPr="00A21C84" w:rsidDel="001E2354" w:rsidRDefault="0019182E" w:rsidP="002D19F0">
            <w:pPr>
              <w:rPr>
                <w:del w:id="7887" w:author="Στάθης Καπ" w:date="2023-02-27T02:00:00Z"/>
                <w:rFonts w:cstheme="minorHAnsi"/>
                <w:sz w:val="20"/>
                <w:szCs w:val="20"/>
                <w:rPrChange w:id="7888" w:author="Στάθης Καπ" w:date="2023-02-02T17:47:00Z">
                  <w:rPr>
                    <w:del w:id="7889" w:author="Στάθης Καπ" w:date="2023-02-27T02:00:00Z"/>
                    <w:rFonts w:cstheme="minorHAnsi"/>
                  </w:rPr>
                </w:rPrChange>
              </w:rPr>
            </w:pPr>
            <w:del w:id="7890" w:author="Στάθης Καπ" w:date="2023-02-27T02:00:00Z">
              <w:r w:rsidRPr="00A21C84" w:rsidDel="001E2354">
                <w:rPr>
                  <w:rFonts w:cstheme="minorHAnsi"/>
                  <w:sz w:val="20"/>
                  <w:szCs w:val="20"/>
                  <w:rPrChange w:id="7891" w:author="Στάθης Καπ" w:date="2023-02-02T17:47:00Z">
                    <w:rPr>
                      <w:rFonts w:cstheme="minorHAnsi"/>
                    </w:rPr>
                  </w:rPrChange>
                </w:rPr>
                <w:delText>CPU(s)</w:delText>
              </w:r>
            </w:del>
          </w:p>
        </w:tc>
        <w:tc>
          <w:tcPr>
            <w:tcW w:w="1428" w:type="dxa"/>
            <w:tcPrChange w:id="7892" w:author="Στάθης Καπ" w:date="2023-02-02T17:14:00Z">
              <w:tcPr>
                <w:tcW w:w="883" w:type="dxa"/>
                <w:gridSpan w:val="2"/>
              </w:tcPr>
            </w:tcPrChange>
          </w:tcPr>
          <w:p w14:paraId="516F6765" w14:textId="298CA2B4" w:rsidR="0019182E" w:rsidRPr="00A21C84" w:rsidDel="001E2354" w:rsidRDefault="0019182E" w:rsidP="002D19F0">
            <w:pPr>
              <w:rPr>
                <w:del w:id="7893" w:author="Στάθης Καπ" w:date="2023-02-27T02:00:00Z"/>
                <w:rFonts w:cstheme="minorHAnsi"/>
                <w:sz w:val="20"/>
                <w:szCs w:val="20"/>
                <w:rPrChange w:id="7894" w:author="Στάθης Καπ" w:date="2023-02-02T17:47:00Z">
                  <w:rPr>
                    <w:del w:id="7895" w:author="Στάθης Καπ" w:date="2023-02-27T02:00:00Z"/>
                    <w:rFonts w:cstheme="minorHAnsi"/>
                  </w:rPr>
                </w:rPrChange>
              </w:rPr>
            </w:pPr>
            <w:del w:id="7896" w:author="Στάθης Καπ" w:date="2023-02-27T02:00:00Z">
              <w:r w:rsidRPr="00A21C84" w:rsidDel="001E2354">
                <w:rPr>
                  <w:rFonts w:cstheme="minorHAnsi"/>
                  <w:sz w:val="20"/>
                  <w:szCs w:val="20"/>
                  <w:rPrChange w:id="7897" w:author="Στάθης Καπ" w:date="2023-02-02T17:47:00Z">
                    <w:rPr>
                      <w:rFonts w:cstheme="minorHAnsi"/>
                    </w:rPr>
                  </w:rPrChange>
                </w:rPr>
                <w:delText>Visits</w:delText>
              </w:r>
            </w:del>
          </w:p>
        </w:tc>
      </w:tr>
      <w:tr w:rsidR="008A6DAE" w:rsidDel="001E2354" w14:paraId="2809BC51" w14:textId="4FAD863D" w:rsidTr="008A6DAE">
        <w:trPr>
          <w:jc w:val="center"/>
          <w:del w:id="7898" w:author="Στάθης Καπ" w:date="2023-02-27T02:00:00Z"/>
          <w:trPrChange w:id="7899" w:author="Στάθης Καπ" w:date="2023-02-02T17:14:00Z">
            <w:trPr>
              <w:gridAfter w:val="0"/>
            </w:trPr>
          </w:trPrChange>
        </w:trPr>
        <w:tc>
          <w:tcPr>
            <w:tcW w:w="1427" w:type="dxa"/>
            <w:tcPrChange w:id="7900" w:author="Στάθης Καπ" w:date="2023-02-02T17:14:00Z">
              <w:tcPr>
                <w:tcW w:w="882" w:type="dxa"/>
              </w:tcPr>
            </w:tcPrChange>
          </w:tcPr>
          <w:p w14:paraId="1128F3E7" w14:textId="4570719F" w:rsidR="008A6DAE" w:rsidRPr="00A21C84" w:rsidDel="001E2354" w:rsidRDefault="00DE0B51" w:rsidP="008A6DAE">
            <w:pPr>
              <w:rPr>
                <w:del w:id="7901" w:author="Στάθης Καπ" w:date="2023-02-27T02:00:00Z"/>
                <w:rFonts w:cstheme="minorHAnsi"/>
                <w:sz w:val="20"/>
                <w:szCs w:val="20"/>
                <w:rPrChange w:id="7902" w:author="Στάθης Καπ" w:date="2023-02-02T17:47:00Z">
                  <w:rPr>
                    <w:del w:id="7903" w:author="Στάθης Καπ" w:date="2023-02-27T02:00:00Z"/>
                    <w:rFonts w:cstheme="minorHAnsi"/>
                  </w:rPr>
                </w:rPrChange>
              </w:rPr>
            </w:pPr>
            <w:del w:id="7904" w:author="Στάθης Καπ" w:date="2023-02-27T02:00:00Z">
              <w:r w:rsidRPr="00A21C84" w:rsidDel="001E2354">
                <w:rPr>
                  <w:rFonts w:cstheme="minorHAnsi"/>
                  <w:sz w:val="20"/>
                  <w:szCs w:val="20"/>
                  <w:rPrChange w:id="7905" w:author="Στάθης Καπ" w:date="2023-02-02T17:47:00Z">
                    <w:rPr>
                      <w:rFonts w:cstheme="minorHAnsi"/>
                      <w:sz w:val="18"/>
                      <w:szCs w:val="18"/>
                    </w:rPr>
                  </w:rPrChange>
                </w:rPr>
                <w:delText>p</w:delText>
              </w:r>
              <w:r w:rsidR="008A6DAE" w:rsidRPr="00A21C84" w:rsidDel="001E2354">
                <w:rPr>
                  <w:rFonts w:cstheme="minorHAnsi"/>
                  <w:sz w:val="20"/>
                  <w:szCs w:val="20"/>
                  <w:rPrChange w:id="7906" w:author="Στάθης Καπ" w:date="2023-02-02T17:47:00Z">
                    <w:rPr>
                      <w:rFonts w:cstheme="minorHAnsi"/>
                    </w:rPr>
                  </w:rPrChange>
                </w:rPr>
                <w:delText>r01</w:delText>
              </w:r>
            </w:del>
          </w:p>
        </w:tc>
        <w:tc>
          <w:tcPr>
            <w:tcW w:w="1427" w:type="dxa"/>
            <w:tcPrChange w:id="7907" w:author="Στάθης Καπ" w:date="2023-02-02T17:14:00Z">
              <w:tcPr>
                <w:tcW w:w="882" w:type="dxa"/>
                <w:gridSpan w:val="2"/>
              </w:tcPr>
            </w:tcPrChange>
          </w:tcPr>
          <w:p w14:paraId="6B219AA4" w14:textId="4397D810" w:rsidR="008A6DAE" w:rsidRPr="00A21C84" w:rsidDel="001E2354" w:rsidRDefault="008A6DAE" w:rsidP="008A6DAE">
            <w:pPr>
              <w:rPr>
                <w:del w:id="7908" w:author="Στάθης Καπ" w:date="2023-02-27T02:00:00Z"/>
                <w:rFonts w:cstheme="minorHAnsi"/>
                <w:sz w:val="20"/>
                <w:szCs w:val="20"/>
                <w:rPrChange w:id="7909" w:author="Στάθης Καπ" w:date="2023-02-02T17:47:00Z">
                  <w:rPr>
                    <w:del w:id="7910" w:author="Στάθης Καπ" w:date="2023-02-27T02:00:00Z"/>
                    <w:rFonts w:cstheme="minorHAnsi"/>
                  </w:rPr>
                </w:rPrChange>
              </w:rPr>
            </w:pPr>
            <w:del w:id="7911" w:author="Στάθης Καπ" w:date="2023-02-27T02:00:00Z">
              <w:r w:rsidRPr="00A21C84" w:rsidDel="001E2354">
                <w:rPr>
                  <w:rFonts w:cstheme="minorHAnsi"/>
                  <w:sz w:val="20"/>
                  <w:szCs w:val="20"/>
                  <w:rPrChange w:id="7912" w:author="Στάθης Καπ" w:date="2023-02-02T17:47:00Z">
                    <w:rPr>
                      <w:rFonts w:cstheme="minorHAnsi"/>
                    </w:rPr>
                  </w:rPrChange>
                </w:rPr>
                <w:delText>308</w:delText>
              </w:r>
            </w:del>
          </w:p>
        </w:tc>
        <w:tc>
          <w:tcPr>
            <w:tcW w:w="1690" w:type="dxa"/>
            <w:tcPrChange w:id="7913" w:author="Στάθης Καπ" w:date="2023-02-02T17:14:00Z">
              <w:tcPr>
                <w:tcW w:w="883" w:type="dxa"/>
              </w:tcPr>
            </w:tcPrChange>
          </w:tcPr>
          <w:p w14:paraId="0336687D" w14:textId="0672A216" w:rsidR="008A6DAE" w:rsidRPr="00A21C84" w:rsidDel="001E2354" w:rsidRDefault="008A6DAE" w:rsidP="008A6DAE">
            <w:pPr>
              <w:rPr>
                <w:del w:id="7914" w:author="Στάθης Καπ" w:date="2023-02-27T02:00:00Z"/>
                <w:rFonts w:cstheme="minorHAnsi"/>
                <w:sz w:val="20"/>
                <w:szCs w:val="20"/>
                <w:rPrChange w:id="7915" w:author="Στάθης Καπ" w:date="2023-02-02T17:47:00Z">
                  <w:rPr>
                    <w:del w:id="7916" w:author="Στάθης Καπ" w:date="2023-02-27T02:00:00Z"/>
                    <w:rFonts w:cstheme="minorHAnsi"/>
                  </w:rPr>
                </w:rPrChange>
              </w:rPr>
            </w:pPr>
            <w:del w:id="7917" w:author="Στάθης Καπ" w:date="2023-02-27T02:00:00Z">
              <w:r w:rsidRPr="00A21C84" w:rsidDel="001E2354">
                <w:rPr>
                  <w:rFonts w:cstheme="minorHAnsi"/>
                  <w:sz w:val="20"/>
                  <w:szCs w:val="20"/>
                  <w:rPrChange w:id="7918" w:author="Στάθης Καπ" w:date="2023-02-02T17:47:00Z">
                    <w:rPr>
                      <w:rFonts w:cstheme="minorHAnsi"/>
                    </w:rPr>
                  </w:rPrChange>
                </w:rPr>
                <w:delText>304</w:delText>
              </w:r>
            </w:del>
          </w:p>
        </w:tc>
        <w:tc>
          <w:tcPr>
            <w:tcW w:w="1428" w:type="dxa"/>
            <w:tcPrChange w:id="7919" w:author="Στάθης Καπ" w:date="2023-02-02T17:14:00Z">
              <w:tcPr>
                <w:tcW w:w="883" w:type="dxa"/>
                <w:gridSpan w:val="2"/>
              </w:tcPr>
            </w:tcPrChange>
          </w:tcPr>
          <w:p w14:paraId="59532DE5" w14:textId="60BC92BF" w:rsidR="008A6DAE" w:rsidRPr="00A21C84" w:rsidDel="001E2354" w:rsidRDefault="008A6DAE" w:rsidP="008A6DAE">
            <w:pPr>
              <w:rPr>
                <w:del w:id="7920" w:author="Στάθης Καπ" w:date="2023-02-27T02:00:00Z"/>
                <w:rFonts w:cstheme="minorHAnsi"/>
                <w:sz w:val="20"/>
                <w:szCs w:val="20"/>
                <w:rPrChange w:id="7921" w:author="Στάθης Καπ" w:date="2023-02-02T17:47:00Z">
                  <w:rPr>
                    <w:del w:id="7922" w:author="Στάθης Καπ" w:date="2023-02-27T02:00:00Z"/>
                    <w:rFonts w:cstheme="minorHAnsi"/>
                  </w:rPr>
                </w:rPrChange>
              </w:rPr>
            </w:pPr>
            <w:del w:id="7923" w:author="Στάθης Καπ" w:date="2023-02-27T02:00:00Z">
              <w:r w:rsidRPr="00A21C84" w:rsidDel="001E2354">
                <w:rPr>
                  <w:rFonts w:cstheme="minorHAnsi"/>
                  <w:sz w:val="20"/>
                  <w:szCs w:val="20"/>
                  <w:rPrChange w:id="7924" w:author="Στάθης Καπ" w:date="2023-02-02T17:47:00Z">
                    <w:rPr>
                      <w:rFonts w:cstheme="minorHAnsi"/>
                    </w:rPr>
                  </w:rPrChange>
                </w:rPr>
                <w:delText>298</w:delText>
              </w:r>
            </w:del>
          </w:p>
        </w:tc>
        <w:tc>
          <w:tcPr>
            <w:tcW w:w="1428" w:type="dxa"/>
            <w:tcPrChange w:id="7925" w:author="Στάθης Καπ" w:date="2023-02-02T17:14:00Z">
              <w:tcPr>
                <w:tcW w:w="883" w:type="dxa"/>
              </w:tcPr>
            </w:tcPrChange>
          </w:tcPr>
          <w:p w14:paraId="671483A8" w14:textId="3B8A9305" w:rsidR="008A6DAE" w:rsidRPr="00A21C84" w:rsidDel="001E2354" w:rsidRDefault="008A6DAE" w:rsidP="008A6DAE">
            <w:pPr>
              <w:rPr>
                <w:del w:id="7926" w:author="Στάθης Καπ" w:date="2023-02-27T02:00:00Z"/>
                <w:rFonts w:cstheme="minorHAnsi"/>
                <w:sz w:val="20"/>
                <w:szCs w:val="20"/>
                <w:rPrChange w:id="7927" w:author="Στάθης Καπ" w:date="2023-02-02T17:47:00Z">
                  <w:rPr>
                    <w:del w:id="7928" w:author="Στάθης Καπ" w:date="2023-02-27T02:00:00Z"/>
                    <w:rFonts w:cstheme="minorHAnsi"/>
                  </w:rPr>
                </w:rPrChange>
              </w:rPr>
            </w:pPr>
            <w:del w:id="7929" w:author="Στάθης Καπ" w:date="2023-02-27T02:00:00Z">
              <w:r w:rsidRPr="00A21C84" w:rsidDel="001E2354">
                <w:rPr>
                  <w:rFonts w:cstheme="minorHAnsi"/>
                  <w:sz w:val="20"/>
                  <w:szCs w:val="20"/>
                  <w:rPrChange w:id="7930" w:author="Στάθης Καπ" w:date="2023-02-02T17:47:00Z">
                    <w:rPr>
                      <w:rFonts w:cstheme="minorHAnsi"/>
                    </w:rPr>
                  </w:rPrChange>
                </w:rPr>
                <w:delText>0.07</w:delText>
              </w:r>
            </w:del>
          </w:p>
        </w:tc>
        <w:tc>
          <w:tcPr>
            <w:tcW w:w="1428" w:type="dxa"/>
            <w:tcPrChange w:id="7931" w:author="Στάθης Καπ" w:date="2023-02-02T17:14:00Z">
              <w:tcPr>
                <w:tcW w:w="883" w:type="dxa"/>
                <w:gridSpan w:val="2"/>
              </w:tcPr>
            </w:tcPrChange>
          </w:tcPr>
          <w:p w14:paraId="190BB03B" w14:textId="2BB16647" w:rsidR="008A6DAE" w:rsidRPr="00A21C84" w:rsidDel="001E2354" w:rsidRDefault="008A6DAE" w:rsidP="008A6DAE">
            <w:pPr>
              <w:rPr>
                <w:del w:id="7932" w:author="Στάθης Καπ" w:date="2023-02-27T02:00:00Z"/>
                <w:rFonts w:cstheme="minorHAnsi"/>
                <w:sz w:val="20"/>
                <w:szCs w:val="20"/>
                <w:rPrChange w:id="7933" w:author="Στάθης Καπ" w:date="2023-02-02T17:47:00Z">
                  <w:rPr>
                    <w:del w:id="7934" w:author="Στάθης Καπ" w:date="2023-02-27T02:00:00Z"/>
                    <w:rFonts w:cstheme="minorHAnsi"/>
                  </w:rPr>
                </w:rPrChange>
              </w:rPr>
            </w:pPr>
            <w:del w:id="7935" w:author="Στάθης Καπ" w:date="2023-02-27T02:00:00Z">
              <w:r w:rsidRPr="00A21C84" w:rsidDel="001E2354">
                <w:rPr>
                  <w:rFonts w:cstheme="minorHAnsi"/>
                  <w:sz w:val="20"/>
                  <w:szCs w:val="20"/>
                  <w:rPrChange w:id="7936" w:author="Στάθης Καπ" w:date="2023-02-02T17:47:00Z">
                    <w:rPr>
                      <w:rFonts w:cstheme="minorHAnsi"/>
                    </w:rPr>
                  </w:rPrChange>
                </w:rPr>
                <w:delText>21</w:delText>
              </w:r>
            </w:del>
          </w:p>
        </w:tc>
      </w:tr>
      <w:tr w:rsidR="008A6DAE" w:rsidDel="001E2354" w14:paraId="713A0E82" w14:textId="65C20CDA" w:rsidTr="008A6DAE">
        <w:trPr>
          <w:jc w:val="center"/>
          <w:del w:id="7937" w:author="Στάθης Καπ" w:date="2023-02-27T02:00:00Z"/>
          <w:trPrChange w:id="7938" w:author="Στάθης Καπ" w:date="2023-02-02T17:14:00Z">
            <w:trPr>
              <w:gridAfter w:val="0"/>
            </w:trPr>
          </w:trPrChange>
        </w:trPr>
        <w:tc>
          <w:tcPr>
            <w:tcW w:w="1427" w:type="dxa"/>
            <w:tcPrChange w:id="7939" w:author="Στάθης Καπ" w:date="2023-02-02T17:14:00Z">
              <w:tcPr>
                <w:tcW w:w="882" w:type="dxa"/>
              </w:tcPr>
            </w:tcPrChange>
          </w:tcPr>
          <w:p w14:paraId="188A2946" w14:textId="3AB6F72A" w:rsidR="008A6DAE" w:rsidRPr="00A21C84" w:rsidDel="001E2354" w:rsidRDefault="00DE0B51" w:rsidP="008A6DAE">
            <w:pPr>
              <w:rPr>
                <w:del w:id="7940" w:author="Στάθης Καπ" w:date="2023-02-27T02:00:00Z"/>
                <w:rFonts w:cstheme="minorHAnsi"/>
                <w:sz w:val="20"/>
                <w:szCs w:val="20"/>
                <w:rPrChange w:id="7941" w:author="Στάθης Καπ" w:date="2023-02-02T17:47:00Z">
                  <w:rPr>
                    <w:del w:id="7942" w:author="Στάθης Καπ" w:date="2023-02-27T02:00:00Z"/>
                    <w:rFonts w:cstheme="minorHAnsi"/>
                  </w:rPr>
                </w:rPrChange>
              </w:rPr>
            </w:pPr>
            <w:del w:id="7943" w:author="Στάθης Καπ" w:date="2023-02-27T02:00:00Z">
              <w:r w:rsidRPr="00A21C84" w:rsidDel="001E2354">
                <w:rPr>
                  <w:rFonts w:cstheme="minorHAnsi"/>
                  <w:sz w:val="20"/>
                  <w:szCs w:val="20"/>
                  <w:rPrChange w:id="7944" w:author="Στάθης Καπ" w:date="2023-02-02T17:47:00Z">
                    <w:rPr>
                      <w:rFonts w:cstheme="minorHAnsi"/>
                      <w:sz w:val="18"/>
                      <w:szCs w:val="18"/>
                    </w:rPr>
                  </w:rPrChange>
                </w:rPr>
                <w:delText>p</w:delText>
              </w:r>
              <w:r w:rsidR="008A6DAE" w:rsidRPr="00A21C84" w:rsidDel="001E2354">
                <w:rPr>
                  <w:rFonts w:cstheme="minorHAnsi"/>
                  <w:sz w:val="20"/>
                  <w:szCs w:val="20"/>
                  <w:rPrChange w:id="7945" w:author="Στάθης Καπ" w:date="2023-02-02T17:47:00Z">
                    <w:rPr>
                      <w:rFonts w:cstheme="minorHAnsi"/>
                    </w:rPr>
                  </w:rPrChange>
                </w:rPr>
                <w:delText>r02</w:delText>
              </w:r>
            </w:del>
          </w:p>
        </w:tc>
        <w:tc>
          <w:tcPr>
            <w:tcW w:w="1427" w:type="dxa"/>
            <w:tcPrChange w:id="7946" w:author="Στάθης Καπ" w:date="2023-02-02T17:14:00Z">
              <w:tcPr>
                <w:tcW w:w="882" w:type="dxa"/>
                <w:gridSpan w:val="2"/>
              </w:tcPr>
            </w:tcPrChange>
          </w:tcPr>
          <w:p w14:paraId="075E1E9A" w14:textId="40EA60B8" w:rsidR="008A6DAE" w:rsidRPr="00A21C84" w:rsidDel="001E2354" w:rsidRDefault="008A6DAE" w:rsidP="008A6DAE">
            <w:pPr>
              <w:rPr>
                <w:del w:id="7947" w:author="Στάθης Καπ" w:date="2023-02-27T02:00:00Z"/>
                <w:rFonts w:cstheme="minorHAnsi"/>
                <w:sz w:val="20"/>
                <w:szCs w:val="20"/>
                <w:rPrChange w:id="7948" w:author="Στάθης Καπ" w:date="2023-02-02T17:47:00Z">
                  <w:rPr>
                    <w:del w:id="7949" w:author="Στάθης Καπ" w:date="2023-02-27T02:00:00Z"/>
                    <w:rFonts w:cstheme="minorHAnsi"/>
                  </w:rPr>
                </w:rPrChange>
              </w:rPr>
            </w:pPr>
            <w:del w:id="7950" w:author="Στάθης Καπ" w:date="2023-02-27T02:00:00Z">
              <w:r w:rsidRPr="00A21C84" w:rsidDel="001E2354">
                <w:rPr>
                  <w:rFonts w:cstheme="minorHAnsi"/>
                  <w:sz w:val="20"/>
                  <w:szCs w:val="20"/>
                  <w:rPrChange w:id="7951" w:author="Στάθης Καπ" w:date="2023-02-02T17:47:00Z">
                    <w:rPr>
                      <w:rFonts w:cstheme="minorHAnsi"/>
                    </w:rPr>
                  </w:rPrChange>
                </w:rPr>
                <w:delText>404</w:delText>
              </w:r>
            </w:del>
          </w:p>
        </w:tc>
        <w:tc>
          <w:tcPr>
            <w:tcW w:w="1690" w:type="dxa"/>
            <w:tcPrChange w:id="7952" w:author="Στάθης Καπ" w:date="2023-02-02T17:14:00Z">
              <w:tcPr>
                <w:tcW w:w="883" w:type="dxa"/>
              </w:tcPr>
            </w:tcPrChange>
          </w:tcPr>
          <w:p w14:paraId="40C8A7F4" w14:textId="17DAFD3C" w:rsidR="008A6DAE" w:rsidRPr="00A21C84" w:rsidDel="001E2354" w:rsidRDefault="008A6DAE" w:rsidP="008A6DAE">
            <w:pPr>
              <w:rPr>
                <w:del w:id="7953" w:author="Στάθης Καπ" w:date="2023-02-27T02:00:00Z"/>
                <w:rFonts w:cstheme="minorHAnsi"/>
                <w:sz w:val="20"/>
                <w:szCs w:val="20"/>
                <w:rPrChange w:id="7954" w:author="Στάθης Καπ" w:date="2023-02-02T17:47:00Z">
                  <w:rPr>
                    <w:del w:id="7955" w:author="Στάθης Καπ" w:date="2023-02-27T02:00:00Z"/>
                    <w:rFonts w:cstheme="minorHAnsi"/>
                  </w:rPr>
                </w:rPrChange>
              </w:rPr>
            </w:pPr>
            <w:del w:id="7956" w:author="Στάθης Καπ" w:date="2023-02-27T02:00:00Z">
              <w:r w:rsidRPr="00A21C84" w:rsidDel="001E2354">
                <w:rPr>
                  <w:rFonts w:cstheme="minorHAnsi"/>
                  <w:sz w:val="20"/>
                  <w:szCs w:val="20"/>
                  <w:rPrChange w:id="7957" w:author="Στάθης Καπ" w:date="2023-02-02T17:47:00Z">
                    <w:rPr>
                      <w:rFonts w:cstheme="minorHAnsi"/>
                    </w:rPr>
                  </w:rPrChange>
                </w:rPr>
                <w:delText>385</w:delText>
              </w:r>
            </w:del>
          </w:p>
        </w:tc>
        <w:tc>
          <w:tcPr>
            <w:tcW w:w="1428" w:type="dxa"/>
            <w:tcPrChange w:id="7958" w:author="Στάθης Καπ" w:date="2023-02-02T17:14:00Z">
              <w:tcPr>
                <w:tcW w:w="883" w:type="dxa"/>
                <w:gridSpan w:val="2"/>
              </w:tcPr>
            </w:tcPrChange>
          </w:tcPr>
          <w:p w14:paraId="6CE00358" w14:textId="5668308C" w:rsidR="008A6DAE" w:rsidRPr="00A21C84" w:rsidDel="001E2354" w:rsidRDefault="008A6DAE" w:rsidP="008A6DAE">
            <w:pPr>
              <w:rPr>
                <w:del w:id="7959" w:author="Στάθης Καπ" w:date="2023-02-27T02:00:00Z"/>
                <w:rFonts w:cstheme="minorHAnsi"/>
                <w:sz w:val="20"/>
                <w:szCs w:val="20"/>
                <w:rPrChange w:id="7960" w:author="Στάθης Καπ" w:date="2023-02-02T17:47:00Z">
                  <w:rPr>
                    <w:del w:id="7961" w:author="Στάθης Καπ" w:date="2023-02-27T02:00:00Z"/>
                    <w:rFonts w:cstheme="minorHAnsi"/>
                  </w:rPr>
                </w:rPrChange>
              </w:rPr>
            </w:pPr>
            <w:del w:id="7962" w:author="Στάθης Καπ" w:date="2023-02-27T02:00:00Z">
              <w:r w:rsidRPr="00A21C84" w:rsidDel="001E2354">
                <w:rPr>
                  <w:rFonts w:cstheme="minorHAnsi"/>
                  <w:sz w:val="20"/>
                  <w:szCs w:val="20"/>
                  <w:rPrChange w:id="7963" w:author="Στάθης Καπ" w:date="2023-02-02T17:47:00Z">
                    <w:rPr>
                      <w:rFonts w:cstheme="minorHAnsi"/>
                    </w:rPr>
                  </w:rPrChange>
                </w:rPr>
                <w:delText>372</w:delText>
              </w:r>
            </w:del>
          </w:p>
        </w:tc>
        <w:tc>
          <w:tcPr>
            <w:tcW w:w="1428" w:type="dxa"/>
            <w:tcPrChange w:id="7964" w:author="Στάθης Καπ" w:date="2023-02-02T17:14:00Z">
              <w:tcPr>
                <w:tcW w:w="883" w:type="dxa"/>
              </w:tcPr>
            </w:tcPrChange>
          </w:tcPr>
          <w:p w14:paraId="68ED40A6" w14:textId="108608ED" w:rsidR="008A6DAE" w:rsidRPr="00A21C84" w:rsidDel="001E2354" w:rsidRDefault="008A6DAE" w:rsidP="008A6DAE">
            <w:pPr>
              <w:rPr>
                <w:del w:id="7965" w:author="Στάθης Καπ" w:date="2023-02-27T02:00:00Z"/>
                <w:rFonts w:cstheme="minorHAnsi"/>
                <w:sz w:val="20"/>
                <w:szCs w:val="20"/>
                <w:rPrChange w:id="7966" w:author="Στάθης Καπ" w:date="2023-02-02T17:47:00Z">
                  <w:rPr>
                    <w:del w:id="7967" w:author="Στάθης Καπ" w:date="2023-02-27T02:00:00Z"/>
                    <w:rFonts w:cstheme="minorHAnsi"/>
                  </w:rPr>
                </w:rPrChange>
              </w:rPr>
            </w:pPr>
            <w:del w:id="7968" w:author="Στάθης Καπ" w:date="2023-02-27T02:00:00Z">
              <w:r w:rsidRPr="00A21C84" w:rsidDel="001E2354">
                <w:rPr>
                  <w:rFonts w:cstheme="minorHAnsi"/>
                  <w:sz w:val="20"/>
                  <w:szCs w:val="20"/>
                  <w:rPrChange w:id="7969" w:author="Στάθης Καπ" w:date="2023-02-02T17:47:00Z">
                    <w:rPr>
                      <w:rFonts w:cstheme="minorHAnsi"/>
                    </w:rPr>
                  </w:rPrChange>
                </w:rPr>
                <w:delText>0.179</w:delText>
              </w:r>
            </w:del>
          </w:p>
        </w:tc>
        <w:tc>
          <w:tcPr>
            <w:tcW w:w="1428" w:type="dxa"/>
            <w:tcPrChange w:id="7970" w:author="Στάθης Καπ" w:date="2023-02-02T17:14:00Z">
              <w:tcPr>
                <w:tcW w:w="883" w:type="dxa"/>
                <w:gridSpan w:val="2"/>
              </w:tcPr>
            </w:tcPrChange>
          </w:tcPr>
          <w:p w14:paraId="70D61FE8" w14:textId="0848A3D6" w:rsidR="008A6DAE" w:rsidRPr="00A21C84" w:rsidDel="001E2354" w:rsidRDefault="008A6DAE" w:rsidP="008A6DAE">
            <w:pPr>
              <w:rPr>
                <w:del w:id="7971" w:author="Στάθης Καπ" w:date="2023-02-27T02:00:00Z"/>
                <w:rFonts w:cstheme="minorHAnsi"/>
                <w:sz w:val="20"/>
                <w:szCs w:val="20"/>
                <w:rPrChange w:id="7972" w:author="Στάθης Καπ" w:date="2023-02-02T17:47:00Z">
                  <w:rPr>
                    <w:del w:id="7973" w:author="Στάθης Καπ" w:date="2023-02-27T02:00:00Z"/>
                    <w:rFonts w:cstheme="minorHAnsi"/>
                  </w:rPr>
                </w:rPrChange>
              </w:rPr>
            </w:pPr>
            <w:del w:id="7974" w:author="Στάθης Καπ" w:date="2023-02-27T02:00:00Z">
              <w:r w:rsidRPr="00A21C84" w:rsidDel="001E2354">
                <w:rPr>
                  <w:rFonts w:cstheme="minorHAnsi"/>
                  <w:sz w:val="20"/>
                  <w:szCs w:val="20"/>
                  <w:rPrChange w:id="7975" w:author="Στάθης Καπ" w:date="2023-02-02T17:47:00Z">
                    <w:rPr>
                      <w:rFonts w:cstheme="minorHAnsi"/>
                    </w:rPr>
                  </w:rPrChange>
                </w:rPr>
                <w:delText>21</w:delText>
              </w:r>
            </w:del>
          </w:p>
        </w:tc>
      </w:tr>
      <w:tr w:rsidR="008A6DAE" w:rsidDel="001E2354" w14:paraId="1EDAF80D" w14:textId="0309598E" w:rsidTr="008A6DAE">
        <w:trPr>
          <w:jc w:val="center"/>
          <w:del w:id="7976" w:author="Στάθης Καπ" w:date="2023-02-27T02:00:00Z"/>
          <w:trPrChange w:id="7977" w:author="Στάθης Καπ" w:date="2023-02-02T17:14:00Z">
            <w:trPr>
              <w:gridAfter w:val="0"/>
            </w:trPr>
          </w:trPrChange>
        </w:trPr>
        <w:tc>
          <w:tcPr>
            <w:tcW w:w="1427" w:type="dxa"/>
            <w:tcPrChange w:id="7978" w:author="Στάθης Καπ" w:date="2023-02-02T17:14:00Z">
              <w:tcPr>
                <w:tcW w:w="882" w:type="dxa"/>
              </w:tcPr>
            </w:tcPrChange>
          </w:tcPr>
          <w:p w14:paraId="5B4B8271" w14:textId="5D8F83FD" w:rsidR="008A6DAE" w:rsidRPr="00A21C84" w:rsidDel="001E2354" w:rsidRDefault="00DE0B51" w:rsidP="008A6DAE">
            <w:pPr>
              <w:rPr>
                <w:del w:id="7979" w:author="Στάθης Καπ" w:date="2023-02-27T02:00:00Z"/>
                <w:rFonts w:cstheme="minorHAnsi"/>
                <w:sz w:val="20"/>
                <w:szCs w:val="20"/>
                <w:rPrChange w:id="7980" w:author="Στάθης Καπ" w:date="2023-02-02T17:47:00Z">
                  <w:rPr>
                    <w:del w:id="7981" w:author="Στάθης Καπ" w:date="2023-02-27T02:00:00Z"/>
                    <w:rFonts w:cstheme="minorHAnsi"/>
                  </w:rPr>
                </w:rPrChange>
              </w:rPr>
            </w:pPr>
            <w:del w:id="7982" w:author="Στάθης Καπ" w:date="2023-02-27T02:00:00Z">
              <w:r w:rsidRPr="00A21C84" w:rsidDel="001E2354">
                <w:rPr>
                  <w:rFonts w:cstheme="minorHAnsi"/>
                  <w:sz w:val="20"/>
                  <w:szCs w:val="20"/>
                  <w:rPrChange w:id="7983" w:author="Στάθης Καπ" w:date="2023-02-02T17:47:00Z">
                    <w:rPr>
                      <w:rFonts w:cstheme="minorHAnsi"/>
                      <w:sz w:val="18"/>
                      <w:szCs w:val="18"/>
                    </w:rPr>
                  </w:rPrChange>
                </w:rPr>
                <w:delText>p</w:delText>
              </w:r>
              <w:r w:rsidR="008A6DAE" w:rsidRPr="00A21C84" w:rsidDel="001E2354">
                <w:rPr>
                  <w:rFonts w:cstheme="minorHAnsi"/>
                  <w:sz w:val="20"/>
                  <w:szCs w:val="20"/>
                  <w:rPrChange w:id="7984" w:author="Στάθης Καπ" w:date="2023-02-02T17:47:00Z">
                    <w:rPr>
                      <w:rFonts w:cstheme="minorHAnsi"/>
                    </w:rPr>
                  </w:rPrChange>
                </w:rPr>
                <w:delText>r03</w:delText>
              </w:r>
            </w:del>
          </w:p>
        </w:tc>
        <w:tc>
          <w:tcPr>
            <w:tcW w:w="1427" w:type="dxa"/>
            <w:tcPrChange w:id="7985" w:author="Στάθης Καπ" w:date="2023-02-02T17:14:00Z">
              <w:tcPr>
                <w:tcW w:w="882" w:type="dxa"/>
                <w:gridSpan w:val="2"/>
              </w:tcPr>
            </w:tcPrChange>
          </w:tcPr>
          <w:p w14:paraId="7AD81492" w14:textId="2DB4951E" w:rsidR="008A6DAE" w:rsidRPr="00A21C84" w:rsidDel="001E2354" w:rsidRDefault="008A6DAE" w:rsidP="008A6DAE">
            <w:pPr>
              <w:rPr>
                <w:del w:id="7986" w:author="Στάθης Καπ" w:date="2023-02-27T02:00:00Z"/>
                <w:rFonts w:cstheme="minorHAnsi"/>
                <w:sz w:val="20"/>
                <w:szCs w:val="20"/>
                <w:rPrChange w:id="7987" w:author="Στάθης Καπ" w:date="2023-02-02T17:47:00Z">
                  <w:rPr>
                    <w:del w:id="7988" w:author="Στάθης Καπ" w:date="2023-02-27T02:00:00Z"/>
                    <w:rFonts w:cstheme="minorHAnsi"/>
                  </w:rPr>
                </w:rPrChange>
              </w:rPr>
            </w:pPr>
            <w:del w:id="7989" w:author="Στάθης Καπ" w:date="2023-02-27T02:00:00Z">
              <w:r w:rsidRPr="00A21C84" w:rsidDel="001E2354">
                <w:rPr>
                  <w:rFonts w:cstheme="minorHAnsi"/>
                  <w:sz w:val="20"/>
                  <w:szCs w:val="20"/>
                  <w:rPrChange w:id="7990" w:author="Στάθης Καπ" w:date="2023-02-02T17:47:00Z">
                    <w:rPr>
                      <w:rFonts w:cstheme="minorHAnsi"/>
                    </w:rPr>
                  </w:rPrChange>
                </w:rPr>
                <w:delText>394</w:delText>
              </w:r>
            </w:del>
          </w:p>
        </w:tc>
        <w:tc>
          <w:tcPr>
            <w:tcW w:w="1690" w:type="dxa"/>
            <w:tcPrChange w:id="7991" w:author="Στάθης Καπ" w:date="2023-02-02T17:14:00Z">
              <w:tcPr>
                <w:tcW w:w="883" w:type="dxa"/>
              </w:tcPr>
            </w:tcPrChange>
          </w:tcPr>
          <w:p w14:paraId="4E9A17FA" w14:textId="6405312F" w:rsidR="008A6DAE" w:rsidRPr="00A21C84" w:rsidDel="001E2354" w:rsidRDefault="008A6DAE" w:rsidP="008A6DAE">
            <w:pPr>
              <w:rPr>
                <w:del w:id="7992" w:author="Στάθης Καπ" w:date="2023-02-27T02:00:00Z"/>
                <w:rFonts w:cstheme="minorHAnsi"/>
                <w:sz w:val="20"/>
                <w:szCs w:val="20"/>
                <w:rPrChange w:id="7993" w:author="Στάθης Καπ" w:date="2023-02-02T17:47:00Z">
                  <w:rPr>
                    <w:del w:id="7994" w:author="Στάθης Καπ" w:date="2023-02-27T02:00:00Z"/>
                    <w:rFonts w:cstheme="minorHAnsi"/>
                  </w:rPr>
                </w:rPrChange>
              </w:rPr>
            </w:pPr>
            <w:del w:id="7995" w:author="Στάθης Καπ" w:date="2023-02-27T02:00:00Z">
              <w:r w:rsidRPr="00A21C84" w:rsidDel="001E2354">
                <w:rPr>
                  <w:rFonts w:cstheme="minorHAnsi"/>
                  <w:sz w:val="20"/>
                  <w:szCs w:val="20"/>
                  <w:rPrChange w:id="7996" w:author="Στάθης Καπ" w:date="2023-02-02T17:47:00Z">
                    <w:rPr>
                      <w:rFonts w:cstheme="minorHAnsi"/>
                    </w:rPr>
                  </w:rPrChange>
                </w:rPr>
                <w:delText>384</w:delText>
              </w:r>
            </w:del>
          </w:p>
        </w:tc>
        <w:tc>
          <w:tcPr>
            <w:tcW w:w="1428" w:type="dxa"/>
            <w:tcPrChange w:id="7997" w:author="Στάθης Καπ" w:date="2023-02-02T17:14:00Z">
              <w:tcPr>
                <w:tcW w:w="883" w:type="dxa"/>
                <w:gridSpan w:val="2"/>
              </w:tcPr>
            </w:tcPrChange>
          </w:tcPr>
          <w:p w14:paraId="0896C43D" w14:textId="52C70111" w:rsidR="008A6DAE" w:rsidRPr="00A21C84" w:rsidDel="001E2354" w:rsidRDefault="008A6DAE" w:rsidP="008A6DAE">
            <w:pPr>
              <w:rPr>
                <w:del w:id="7998" w:author="Στάθης Καπ" w:date="2023-02-27T02:00:00Z"/>
                <w:rFonts w:cstheme="minorHAnsi"/>
                <w:sz w:val="20"/>
                <w:szCs w:val="20"/>
                <w:rPrChange w:id="7999" w:author="Στάθης Καπ" w:date="2023-02-02T17:47:00Z">
                  <w:rPr>
                    <w:del w:id="8000" w:author="Στάθης Καπ" w:date="2023-02-27T02:00:00Z"/>
                    <w:rFonts w:cstheme="minorHAnsi"/>
                  </w:rPr>
                </w:rPrChange>
              </w:rPr>
            </w:pPr>
            <w:del w:id="8001" w:author="Στάθης Καπ" w:date="2023-02-27T02:00:00Z">
              <w:r w:rsidRPr="00A21C84" w:rsidDel="001E2354">
                <w:rPr>
                  <w:rFonts w:cstheme="minorHAnsi"/>
                  <w:sz w:val="20"/>
                  <w:szCs w:val="20"/>
                  <w:rPrChange w:id="8002" w:author="Στάθης Καπ" w:date="2023-02-02T17:47:00Z">
                    <w:rPr>
                      <w:rFonts w:cstheme="minorHAnsi"/>
                    </w:rPr>
                  </w:rPrChange>
                </w:rPr>
                <w:delText>377</w:delText>
              </w:r>
            </w:del>
          </w:p>
        </w:tc>
        <w:tc>
          <w:tcPr>
            <w:tcW w:w="1428" w:type="dxa"/>
            <w:tcPrChange w:id="8003" w:author="Στάθης Καπ" w:date="2023-02-02T17:14:00Z">
              <w:tcPr>
                <w:tcW w:w="883" w:type="dxa"/>
              </w:tcPr>
            </w:tcPrChange>
          </w:tcPr>
          <w:p w14:paraId="1AF319A6" w14:textId="60E8EC15" w:rsidR="008A6DAE" w:rsidRPr="00A21C84" w:rsidDel="001E2354" w:rsidRDefault="008A6DAE" w:rsidP="008A6DAE">
            <w:pPr>
              <w:rPr>
                <w:del w:id="8004" w:author="Στάθης Καπ" w:date="2023-02-27T02:00:00Z"/>
                <w:rFonts w:cstheme="minorHAnsi"/>
                <w:sz w:val="20"/>
                <w:szCs w:val="20"/>
                <w:rPrChange w:id="8005" w:author="Στάθης Καπ" w:date="2023-02-02T17:47:00Z">
                  <w:rPr>
                    <w:del w:id="8006" w:author="Στάθης Καπ" w:date="2023-02-27T02:00:00Z"/>
                    <w:rFonts w:cstheme="minorHAnsi"/>
                  </w:rPr>
                </w:rPrChange>
              </w:rPr>
            </w:pPr>
            <w:del w:id="8007" w:author="Στάθης Καπ" w:date="2023-02-27T02:00:00Z">
              <w:r w:rsidRPr="00A21C84" w:rsidDel="001E2354">
                <w:rPr>
                  <w:rFonts w:cstheme="minorHAnsi"/>
                  <w:sz w:val="20"/>
                  <w:szCs w:val="20"/>
                  <w:rPrChange w:id="8008" w:author="Στάθης Καπ" w:date="2023-02-02T17:47:00Z">
                    <w:rPr>
                      <w:rFonts w:cstheme="minorHAnsi"/>
                    </w:rPr>
                  </w:rPrChange>
                </w:rPr>
                <w:delText>0.299</w:delText>
              </w:r>
            </w:del>
          </w:p>
        </w:tc>
        <w:tc>
          <w:tcPr>
            <w:tcW w:w="1428" w:type="dxa"/>
            <w:tcPrChange w:id="8009" w:author="Στάθης Καπ" w:date="2023-02-02T17:14:00Z">
              <w:tcPr>
                <w:tcW w:w="883" w:type="dxa"/>
                <w:gridSpan w:val="2"/>
              </w:tcPr>
            </w:tcPrChange>
          </w:tcPr>
          <w:p w14:paraId="7B2BC5B3" w14:textId="72640B10" w:rsidR="008A6DAE" w:rsidRPr="00A21C84" w:rsidDel="001E2354" w:rsidRDefault="008A6DAE" w:rsidP="008A6DAE">
            <w:pPr>
              <w:rPr>
                <w:del w:id="8010" w:author="Στάθης Καπ" w:date="2023-02-27T02:00:00Z"/>
                <w:rFonts w:cstheme="minorHAnsi"/>
                <w:sz w:val="20"/>
                <w:szCs w:val="20"/>
                <w:rPrChange w:id="8011" w:author="Στάθης Καπ" w:date="2023-02-02T17:47:00Z">
                  <w:rPr>
                    <w:del w:id="8012" w:author="Στάθης Καπ" w:date="2023-02-27T02:00:00Z"/>
                    <w:rFonts w:cstheme="minorHAnsi"/>
                  </w:rPr>
                </w:rPrChange>
              </w:rPr>
            </w:pPr>
            <w:del w:id="8013" w:author="Στάθης Καπ" w:date="2023-02-27T02:00:00Z">
              <w:r w:rsidRPr="00A21C84" w:rsidDel="001E2354">
                <w:rPr>
                  <w:rFonts w:cstheme="minorHAnsi"/>
                  <w:sz w:val="20"/>
                  <w:szCs w:val="20"/>
                  <w:rPrChange w:id="8014" w:author="Στάθης Καπ" w:date="2023-02-02T17:47:00Z">
                    <w:rPr>
                      <w:rFonts w:cstheme="minorHAnsi"/>
                    </w:rPr>
                  </w:rPrChange>
                </w:rPr>
                <w:delText>21</w:delText>
              </w:r>
            </w:del>
          </w:p>
        </w:tc>
      </w:tr>
      <w:tr w:rsidR="008A6DAE" w:rsidDel="001E2354" w14:paraId="6A7626B9" w14:textId="4C5B621F" w:rsidTr="008A6DAE">
        <w:trPr>
          <w:jc w:val="center"/>
          <w:del w:id="8015" w:author="Στάθης Καπ" w:date="2023-02-27T02:00:00Z"/>
          <w:trPrChange w:id="8016" w:author="Στάθης Καπ" w:date="2023-02-02T17:14:00Z">
            <w:trPr>
              <w:gridAfter w:val="0"/>
            </w:trPr>
          </w:trPrChange>
        </w:trPr>
        <w:tc>
          <w:tcPr>
            <w:tcW w:w="1427" w:type="dxa"/>
            <w:tcPrChange w:id="8017" w:author="Στάθης Καπ" w:date="2023-02-02T17:14:00Z">
              <w:tcPr>
                <w:tcW w:w="882" w:type="dxa"/>
              </w:tcPr>
            </w:tcPrChange>
          </w:tcPr>
          <w:p w14:paraId="516ABF66" w14:textId="12845071" w:rsidR="008A6DAE" w:rsidRPr="00A21C84" w:rsidDel="001E2354" w:rsidRDefault="00DE0B51" w:rsidP="008A6DAE">
            <w:pPr>
              <w:rPr>
                <w:del w:id="8018" w:author="Στάθης Καπ" w:date="2023-02-27T02:00:00Z"/>
                <w:rFonts w:cstheme="minorHAnsi"/>
                <w:sz w:val="20"/>
                <w:szCs w:val="20"/>
                <w:rPrChange w:id="8019" w:author="Στάθης Καπ" w:date="2023-02-02T17:47:00Z">
                  <w:rPr>
                    <w:del w:id="8020" w:author="Στάθης Καπ" w:date="2023-02-27T02:00:00Z"/>
                    <w:rFonts w:cstheme="minorHAnsi"/>
                  </w:rPr>
                </w:rPrChange>
              </w:rPr>
            </w:pPr>
            <w:del w:id="8021" w:author="Στάθης Καπ" w:date="2023-02-27T02:00:00Z">
              <w:r w:rsidRPr="00A21C84" w:rsidDel="001E2354">
                <w:rPr>
                  <w:rFonts w:cstheme="minorHAnsi"/>
                  <w:sz w:val="20"/>
                  <w:szCs w:val="20"/>
                  <w:rPrChange w:id="8022" w:author="Στάθης Καπ" w:date="2023-02-02T17:47:00Z">
                    <w:rPr>
                      <w:rFonts w:cstheme="minorHAnsi"/>
                      <w:sz w:val="18"/>
                      <w:szCs w:val="18"/>
                    </w:rPr>
                  </w:rPrChange>
                </w:rPr>
                <w:delText>p</w:delText>
              </w:r>
              <w:r w:rsidR="008A6DAE" w:rsidRPr="00A21C84" w:rsidDel="001E2354">
                <w:rPr>
                  <w:rFonts w:cstheme="minorHAnsi"/>
                  <w:sz w:val="20"/>
                  <w:szCs w:val="20"/>
                  <w:rPrChange w:id="8023" w:author="Στάθης Καπ" w:date="2023-02-02T17:47:00Z">
                    <w:rPr>
                      <w:rFonts w:cstheme="minorHAnsi"/>
                    </w:rPr>
                  </w:rPrChange>
                </w:rPr>
                <w:delText>r04</w:delText>
              </w:r>
            </w:del>
          </w:p>
        </w:tc>
        <w:tc>
          <w:tcPr>
            <w:tcW w:w="1427" w:type="dxa"/>
            <w:tcPrChange w:id="8024" w:author="Στάθης Καπ" w:date="2023-02-02T17:14:00Z">
              <w:tcPr>
                <w:tcW w:w="882" w:type="dxa"/>
                <w:gridSpan w:val="2"/>
              </w:tcPr>
            </w:tcPrChange>
          </w:tcPr>
          <w:p w14:paraId="073D7A22" w14:textId="468A1832" w:rsidR="008A6DAE" w:rsidRPr="00A21C84" w:rsidDel="001E2354" w:rsidRDefault="008A6DAE" w:rsidP="008A6DAE">
            <w:pPr>
              <w:rPr>
                <w:del w:id="8025" w:author="Στάθης Καπ" w:date="2023-02-27T02:00:00Z"/>
                <w:rFonts w:cstheme="minorHAnsi"/>
                <w:sz w:val="20"/>
                <w:szCs w:val="20"/>
                <w:rPrChange w:id="8026" w:author="Στάθης Καπ" w:date="2023-02-02T17:47:00Z">
                  <w:rPr>
                    <w:del w:id="8027" w:author="Στάθης Καπ" w:date="2023-02-27T02:00:00Z"/>
                    <w:rFonts w:cstheme="minorHAnsi"/>
                  </w:rPr>
                </w:rPrChange>
              </w:rPr>
            </w:pPr>
            <w:del w:id="8028" w:author="Στάθης Καπ" w:date="2023-02-27T02:00:00Z">
              <w:r w:rsidRPr="00A21C84" w:rsidDel="001E2354">
                <w:rPr>
                  <w:rFonts w:cstheme="minorHAnsi"/>
                  <w:sz w:val="20"/>
                  <w:szCs w:val="20"/>
                  <w:rPrChange w:id="8029" w:author="Στάθης Καπ" w:date="2023-02-02T17:47:00Z">
                    <w:rPr>
                      <w:rFonts w:cstheme="minorHAnsi"/>
                    </w:rPr>
                  </w:rPrChange>
                </w:rPr>
                <w:delText>489</w:delText>
              </w:r>
            </w:del>
          </w:p>
        </w:tc>
        <w:tc>
          <w:tcPr>
            <w:tcW w:w="1690" w:type="dxa"/>
            <w:tcPrChange w:id="8030" w:author="Στάθης Καπ" w:date="2023-02-02T17:14:00Z">
              <w:tcPr>
                <w:tcW w:w="883" w:type="dxa"/>
              </w:tcPr>
            </w:tcPrChange>
          </w:tcPr>
          <w:p w14:paraId="5C83282A" w14:textId="3294DFD5" w:rsidR="008A6DAE" w:rsidRPr="00A21C84" w:rsidDel="001E2354" w:rsidRDefault="008A6DAE" w:rsidP="008A6DAE">
            <w:pPr>
              <w:rPr>
                <w:del w:id="8031" w:author="Στάθης Καπ" w:date="2023-02-27T02:00:00Z"/>
                <w:rFonts w:cstheme="minorHAnsi"/>
                <w:sz w:val="20"/>
                <w:szCs w:val="20"/>
                <w:rPrChange w:id="8032" w:author="Στάθης Καπ" w:date="2023-02-02T17:47:00Z">
                  <w:rPr>
                    <w:del w:id="8033" w:author="Στάθης Καπ" w:date="2023-02-27T02:00:00Z"/>
                    <w:rFonts w:cstheme="minorHAnsi"/>
                  </w:rPr>
                </w:rPrChange>
              </w:rPr>
            </w:pPr>
            <w:del w:id="8034" w:author="Στάθης Καπ" w:date="2023-02-27T02:00:00Z">
              <w:r w:rsidRPr="00A21C84" w:rsidDel="001E2354">
                <w:rPr>
                  <w:rFonts w:cstheme="minorHAnsi"/>
                  <w:sz w:val="20"/>
                  <w:szCs w:val="20"/>
                  <w:rPrChange w:id="8035" w:author="Στάθης Καπ" w:date="2023-02-02T17:47:00Z">
                    <w:rPr>
                      <w:rFonts w:cstheme="minorHAnsi"/>
                    </w:rPr>
                  </w:rPrChange>
                </w:rPr>
                <w:delText>447</w:delText>
              </w:r>
            </w:del>
          </w:p>
        </w:tc>
        <w:tc>
          <w:tcPr>
            <w:tcW w:w="1428" w:type="dxa"/>
            <w:tcPrChange w:id="8036" w:author="Στάθης Καπ" w:date="2023-02-02T17:14:00Z">
              <w:tcPr>
                <w:tcW w:w="883" w:type="dxa"/>
                <w:gridSpan w:val="2"/>
              </w:tcPr>
            </w:tcPrChange>
          </w:tcPr>
          <w:p w14:paraId="2EA8CDD8" w14:textId="1EB2AE50" w:rsidR="008A6DAE" w:rsidRPr="00A21C84" w:rsidDel="001E2354" w:rsidRDefault="008A6DAE" w:rsidP="008A6DAE">
            <w:pPr>
              <w:rPr>
                <w:del w:id="8037" w:author="Στάθης Καπ" w:date="2023-02-27T02:00:00Z"/>
                <w:rFonts w:cstheme="minorHAnsi"/>
                <w:sz w:val="20"/>
                <w:szCs w:val="20"/>
                <w:rPrChange w:id="8038" w:author="Στάθης Καπ" w:date="2023-02-02T17:47:00Z">
                  <w:rPr>
                    <w:del w:id="8039" w:author="Στάθης Καπ" w:date="2023-02-27T02:00:00Z"/>
                    <w:rFonts w:cstheme="minorHAnsi"/>
                  </w:rPr>
                </w:rPrChange>
              </w:rPr>
            </w:pPr>
            <w:del w:id="8040" w:author="Στάθης Καπ" w:date="2023-02-27T02:00:00Z">
              <w:r w:rsidRPr="00A21C84" w:rsidDel="001E2354">
                <w:rPr>
                  <w:rFonts w:cstheme="minorHAnsi"/>
                  <w:sz w:val="20"/>
                  <w:szCs w:val="20"/>
                  <w:rPrChange w:id="8041" w:author="Στάθης Καπ" w:date="2023-02-02T17:47:00Z">
                    <w:rPr>
                      <w:rFonts w:cstheme="minorHAnsi"/>
                    </w:rPr>
                  </w:rPrChange>
                </w:rPr>
                <w:delText>412</w:delText>
              </w:r>
            </w:del>
          </w:p>
        </w:tc>
        <w:tc>
          <w:tcPr>
            <w:tcW w:w="1428" w:type="dxa"/>
            <w:tcPrChange w:id="8042" w:author="Στάθης Καπ" w:date="2023-02-02T17:14:00Z">
              <w:tcPr>
                <w:tcW w:w="883" w:type="dxa"/>
              </w:tcPr>
            </w:tcPrChange>
          </w:tcPr>
          <w:p w14:paraId="1CED913E" w14:textId="76FC6B24" w:rsidR="008A6DAE" w:rsidRPr="00A21C84" w:rsidDel="001E2354" w:rsidRDefault="008A6DAE" w:rsidP="008A6DAE">
            <w:pPr>
              <w:rPr>
                <w:del w:id="8043" w:author="Στάθης Καπ" w:date="2023-02-27T02:00:00Z"/>
                <w:rFonts w:cstheme="minorHAnsi"/>
                <w:sz w:val="20"/>
                <w:szCs w:val="20"/>
                <w:rPrChange w:id="8044" w:author="Στάθης Καπ" w:date="2023-02-02T17:47:00Z">
                  <w:rPr>
                    <w:del w:id="8045" w:author="Στάθης Καπ" w:date="2023-02-27T02:00:00Z"/>
                    <w:rFonts w:cstheme="minorHAnsi"/>
                  </w:rPr>
                </w:rPrChange>
              </w:rPr>
            </w:pPr>
            <w:del w:id="8046" w:author="Στάθης Καπ" w:date="2023-02-27T02:00:00Z">
              <w:r w:rsidRPr="00A21C84" w:rsidDel="001E2354">
                <w:rPr>
                  <w:rFonts w:cstheme="minorHAnsi"/>
                  <w:sz w:val="20"/>
                  <w:szCs w:val="20"/>
                  <w:rPrChange w:id="8047" w:author="Στάθης Καπ" w:date="2023-02-02T17:47:00Z">
                    <w:rPr>
                      <w:rFonts w:cstheme="minorHAnsi"/>
                    </w:rPr>
                  </w:rPrChange>
                </w:rPr>
                <w:delText>0.463</w:delText>
              </w:r>
            </w:del>
          </w:p>
        </w:tc>
        <w:tc>
          <w:tcPr>
            <w:tcW w:w="1428" w:type="dxa"/>
            <w:tcPrChange w:id="8048" w:author="Στάθης Καπ" w:date="2023-02-02T17:14:00Z">
              <w:tcPr>
                <w:tcW w:w="883" w:type="dxa"/>
                <w:gridSpan w:val="2"/>
              </w:tcPr>
            </w:tcPrChange>
          </w:tcPr>
          <w:p w14:paraId="60E9ACB9" w14:textId="491882B6" w:rsidR="008A6DAE" w:rsidRPr="00A21C84" w:rsidDel="001E2354" w:rsidRDefault="008A6DAE" w:rsidP="008A6DAE">
            <w:pPr>
              <w:rPr>
                <w:del w:id="8049" w:author="Στάθης Καπ" w:date="2023-02-27T02:00:00Z"/>
                <w:rFonts w:cstheme="minorHAnsi"/>
                <w:sz w:val="20"/>
                <w:szCs w:val="20"/>
                <w:rPrChange w:id="8050" w:author="Στάθης Καπ" w:date="2023-02-02T17:47:00Z">
                  <w:rPr>
                    <w:del w:id="8051" w:author="Στάθης Καπ" w:date="2023-02-27T02:00:00Z"/>
                    <w:rFonts w:cstheme="minorHAnsi"/>
                  </w:rPr>
                </w:rPrChange>
              </w:rPr>
            </w:pPr>
            <w:del w:id="8052" w:author="Στάθης Καπ" w:date="2023-02-27T02:00:00Z">
              <w:r w:rsidRPr="00A21C84" w:rsidDel="001E2354">
                <w:rPr>
                  <w:rFonts w:cstheme="minorHAnsi"/>
                  <w:sz w:val="20"/>
                  <w:szCs w:val="20"/>
                  <w:rPrChange w:id="8053" w:author="Στάθης Καπ" w:date="2023-02-02T17:47:00Z">
                    <w:rPr>
                      <w:rFonts w:cstheme="minorHAnsi"/>
                    </w:rPr>
                  </w:rPrChange>
                </w:rPr>
                <w:delText>25</w:delText>
              </w:r>
            </w:del>
          </w:p>
        </w:tc>
      </w:tr>
      <w:tr w:rsidR="008A6DAE" w:rsidDel="001E2354" w14:paraId="1383C72B" w14:textId="363AF0EA" w:rsidTr="008A6DAE">
        <w:trPr>
          <w:jc w:val="center"/>
          <w:del w:id="8054" w:author="Στάθης Καπ" w:date="2023-02-27T02:00:00Z"/>
          <w:trPrChange w:id="8055" w:author="Στάθης Καπ" w:date="2023-02-02T17:14:00Z">
            <w:trPr>
              <w:gridAfter w:val="0"/>
            </w:trPr>
          </w:trPrChange>
        </w:trPr>
        <w:tc>
          <w:tcPr>
            <w:tcW w:w="1427" w:type="dxa"/>
            <w:tcPrChange w:id="8056" w:author="Στάθης Καπ" w:date="2023-02-02T17:14:00Z">
              <w:tcPr>
                <w:tcW w:w="882" w:type="dxa"/>
              </w:tcPr>
            </w:tcPrChange>
          </w:tcPr>
          <w:p w14:paraId="51B868B0" w14:textId="3AAA8B7D" w:rsidR="008A6DAE" w:rsidRPr="00A21C84" w:rsidDel="001E2354" w:rsidRDefault="00DE0B51" w:rsidP="008A6DAE">
            <w:pPr>
              <w:rPr>
                <w:del w:id="8057" w:author="Στάθης Καπ" w:date="2023-02-27T02:00:00Z"/>
                <w:rFonts w:cstheme="minorHAnsi"/>
                <w:sz w:val="20"/>
                <w:szCs w:val="20"/>
                <w:rPrChange w:id="8058" w:author="Στάθης Καπ" w:date="2023-02-02T17:47:00Z">
                  <w:rPr>
                    <w:del w:id="8059" w:author="Στάθης Καπ" w:date="2023-02-27T02:00:00Z"/>
                    <w:rFonts w:cstheme="minorHAnsi"/>
                  </w:rPr>
                </w:rPrChange>
              </w:rPr>
            </w:pPr>
            <w:del w:id="8060" w:author="Στάθης Καπ" w:date="2023-02-27T02:00:00Z">
              <w:r w:rsidRPr="00A21C84" w:rsidDel="001E2354">
                <w:rPr>
                  <w:rFonts w:cstheme="minorHAnsi"/>
                  <w:sz w:val="20"/>
                  <w:szCs w:val="20"/>
                  <w:rPrChange w:id="8061" w:author="Στάθης Καπ" w:date="2023-02-02T17:47:00Z">
                    <w:rPr>
                      <w:rFonts w:cstheme="minorHAnsi"/>
                      <w:sz w:val="18"/>
                      <w:szCs w:val="18"/>
                    </w:rPr>
                  </w:rPrChange>
                </w:rPr>
                <w:delText>p</w:delText>
              </w:r>
              <w:r w:rsidR="008A6DAE" w:rsidRPr="00A21C84" w:rsidDel="001E2354">
                <w:rPr>
                  <w:rFonts w:cstheme="minorHAnsi"/>
                  <w:sz w:val="20"/>
                  <w:szCs w:val="20"/>
                  <w:rPrChange w:id="8062" w:author="Στάθης Καπ" w:date="2023-02-02T17:47:00Z">
                    <w:rPr>
                      <w:rFonts w:cstheme="minorHAnsi"/>
                    </w:rPr>
                  </w:rPrChange>
                </w:rPr>
                <w:delText>r05</w:delText>
              </w:r>
            </w:del>
          </w:p>
        </w:tc>
        <w:tc>
          <w:tcPr>
            <w:tcW w:w="1427" w:type="dxa"/>
            <w:tcPrChange w:id="8063" w:author="Στάθης Καπ" w:date="2023-02-02T17:14:00Z">
              <w:tcPr>
                <w:tcW w:w="882" w:type="dxa"/>
                <w:gridSpan w:val="2"/>
              </w:tcPr>
            </w:tcPrChange>
          </w:tcPr>
          <w:p w14:paraId="2A950DD7" w14:textId="510EA59F" w:rsidR="008A6DAE" w:rsidRPr="00A21C84" w:rsidDel="001E2354" w:rsidRDefault="008A6DAE" w:rsidP="008A6DAE">
            <w:pPr>
              <w:rPr>
                <w:del w:id="8064" w:author="Στάθης Καπ" w:date="2023-02-27T02:00:00Z"/>
                <w:rFonts w:cstheme="minorHAnsi"/>
                <w:sz w:val="20"/>
                <w:szCs w:val="20"/>
                <w:rPrChange w:id="8065" w:author="Στάθης Καπ" w:date="2023-02-02T17:47:00Z">
                  <w:rPr>
                    <w:del w:id="8066" w:author="Στάθης Καπ" w:date="2023-02-27T02:00:00Z"/>
                    <w:rFonts w:cstheme="minorHAnsi"/>
                  </w:rPr>
                </w:rPrChange>
              </w:rPr>
            </w:pPr>
            <w:del w:id="8067" w:author="Στάθης Καπ" w:date="2023-02-27T02:00:00Z">
              <w:r w:rsidRPr="00A21C84" w:rsidDel="001E2354">
                <w:rPr>
                  <w:rFonts w:cstheme="minorHAnsi"/>
                  <w:sz w:val="20"/>
                  <w:szCs w:val="20"/>
                  <w:rPrChange w:id="8068" w:author="Στάθης Καπ" w:date="2023-02-02T17:47:00Z">
                    <w:rPr>
                      <w:rFonts w:cstheme="minorHAnsi"/>
                    </w:rPr>
                  </w:rPrChange>
                </w:rPr>
                <w:delText>595</w:delText>
              </w:r>
            </w:del>
          </w:p>
        </w:tc>
        <w:tc>
          <w:tcPr>
            <w:tcW w:w="1690" w:type="dxa"/>
            <w:tcPrChange w:id="8069" w:author="Στάθης Καπ" w:date="2023-02-02T17:14:00Z">
              <w:tcPr>
                <w:tcW w:w="883" w:type="dxa"/>
              </w:tcPr>
            </w:tcPrChange>
          </w:tcPr>
          <w:p w14:paraId="3340CC25" w14:textId="7B5DCA1E" w:rsidR="008A6DAE" w:rsidRPr="00A21C84" w:rsidDel="001E2354" w:rsidRDefault="008A6DAE" w:rsidP="008A6DAE">
            <w:pPr>
              <w:rPr>
                <w:del w:id="8070" w:author="Στάθης Καπ" w:date="2023-02-27T02:00:00Z"/>
                <w:rFonts w:cstheme="minorHAnsi"/>
                <w:sz w:val="20"/>
                <w:szCs w:val="20"/>
                <w:rPrChange w:id="8071" w:author="Στάθης Καπ" w:date="2023-02-02T17:47:00Z">
                  <w:rPr>
                    <w:del w:id="8072" w:author="Στάθης Καπ" w:date="2023-02-27T02:00:00Z"/>
                    <w:rFonts w:cstheme="minorHAnsi"/>
                  </w:rPr>
                </w:rPrChange>
              </w:rPr>
            </w:pPr>
            <w:del w:id="8073" w:author="Στάθης Καπ" w:date="2023-02-27T02:00:00Z">
              <w:r w:rsidRPr="00A21C84" w:rsidDel="001E2354">
                <w:rPr>
                  <w:rFonts w:cstheme="minorHAnsi"/>
                  <w:sz w:val="20"/>
                  <w:szCs w:val="20"/>
                  <w:rPrChange w:id="8074" w:author="Στάθης Καπ" w:date="2023-02-02T17:47:00Z">
                    <w:rPr>
                      <w:rFonts w:cstheme="minorHAnsi"/>
                    </w:rPr>
                  </w:rPrChange>
                </w:rPr>
                <w:delText>576</w:delText>
              </w:r>
            </w:del>
          </w:p>
        </w:tc>
        <w:tc>
          <w:tcPr>
            <w:tcW w:w="1428" w:type="dxa"/>
            <w:tcPrChange w:id="8075" w:author="Στάθης Καπ" w:date="2023-02-02T17:14:00Z">
              <w:tcPr>
                <w:tcW w:w="883" w:type="dxa"/>
                <w:gridSpan w:val="2"/>
              </w:tcPr>
            </w:tcPrChange>
          </w:tcPr>
          <w:p w14:paraId="57E47584" w14:textId="5AFFC920" w:rsidR="008A6DAE" w:rsidRPr="00A21C84" w:rsidDel="001E2354" w:rsidRDefault="008A6DAE" w:rsidP="008A6DAE">
            <w:pPr>
              <w:rPr>
                <w:del w:id="8076" w:author="Στάθης Καπ" w:date="2023-02-27T02:00:00Z"/>
                <w:rFonts w:cstheme="minorHAnsi"/>
                <w:sz w:val="20"/>
                <w:szCs w:val="20"/>
                <w:rPrChange w:id="8077" w:author="Στάθης Καπ" w:date="2023-02-02T17:47:00Z">
                  <w:rPr>
                    <w:del w:id="8078" w:author="Στάθης Καπ" w:date="2023-02-27T02:00:00Z"/>
                    <w:rFonts w:cstheme="minorHAnsi"/>
                  </w:rPr>
                </w:rPrChange>
              </w:rPr>
            </w:pPr>
            <w:del w:id="8079" w:author="Στάθης Καπ" w:date="2023-02-27T02:00:00Z">
              <w:r w:rsidRPr="00A21C84" w:rsidDel="001E2354">
                <w:rPr>
                  <w:rFonts w:cstheme="minorHAnsi"/>
                  <w:sz w:val="20"/>
                  <w:szCs w:val="20"/>
                  <w:rPrChange w:id="8080" w:author="Στάθης Καπ" w:date="2023-02-02T17:47:00Z">
                    <w:rPr>
                      <w:rFonts w:cstheme="minorHAnsi"/>
                    </w:rPr>
                  </w:rPrChange>
                </w:rPr>
                <w:delText>565</w:delText>
              </w:r>
            </w:del>
          </w:p>
        </w:tc>
        <w:tc>
          <w:tcPr>
            <w:tcW w:w="1428" w:type="dxa"/>
            <w:tcPrChange w:id="8081" w:author="Στάθης Καπ" w:date="2023-02-02T17:14:00Z">
              <w:tcPr>
                <w:tcW w:w="883" w:type="dxa"/>
              </w:tcPr>
            </w:tcPrChange>
          </w:tcPr>
          <w:p w14:paraId="727D2D21" w14:textId="4F6D9258" w:rsidR="008A6DAE" w:rsidRPr="00A21C84" w:rsidDel="001E2354" w:rsidRDefault="008A6DAE" w:rsidP="008A6DAE">
            <w:pPr>
              <w:rPr>
                <w:del w:id="8082" w:author="Στάθης Καπ" w:date="2023-02-27T02:00:00Z"/>
                <w:rFonts w:cstheme="minorHAnsi"/>
                <w:sz w:val="20"/>
                <w:szCs w:val="20"/>
                <w:rPrChange w:id="8083" w:author="Στάθης Καπ" w:date="2023-02-02T17:47:00Z">
                  <w:rPr>
                    <w:del w:id="8084" w:author="Στάθης Καπ" w:date="2023-02-27T02:00:00Z"/>
                    <w:rFonts w:cstheme="minorHAnsi"/>
                  </w:rPr>
                </w:rPrChange>
              </w:rPr>
            </w:pPr>
            <w:del w:id="8085" w:author="Στάθης Καπ" w:date="2023-02-27T02:00:00Z">
              <w:r w:rsidRPr="00A21C84" w:rsidDel="001E2354">
                <w:rPr>
                  <w:rFonts w:cstheme="minorHAnsi"/>
                  <w:sz w:val="20"/>
                  <w:szCs w:val="20"/>
                  <w:rPrChange w:id="8086" w:author="Στάθης Καπ" w:date="2023-02-02T17:47:00Z">
                    <w:rPr>
                      <w:rFonts w:cstheme="minorHAnsi"/>
                    </w:rPr>
                  </w:rPrChange>
                </w:rPr>
                <w:delText>1.138</w:delText>
              </w:r>
            </w:del>
          </w:p>
        </w:tc>
        <w:tc>
          <w:tcPr>
            <w:tcW w:w="1428" w:type="dxa"/>
            <w:tcPrChange w:id="8087" w:author="Στάθης Καπ" w:date="2023-02-02T17:14:00Z">
              <w:tcPr>
                <w:tcW w:w="883" w:type="dxa"/>
                <w:gridSpan w:val="2"/>
              </w:tcPr>
            </w:tcPrChange>
          </w:tcPr>
          <w:p w14:paraId="47394592" w14:textId="7FCEA91E" w:rsidR="008A6DAE" w:rsidRPr="00A21C84" w:rsidDel="001E2354" w:rsidRDefault="008A6DAE" w:rsidP="008A6DAE">
            <w:pPr>
              <w:rPr>
                <w:del w:id="8088" w:author="Στάθης Καπ" w:date="2023-02-27T02:00:00Z"/>
                <w:rFonts w:cstheme="minorHAnsi"/>
                <w:sz w:val="20"/>
                <w:szCs w:val="20"/>
                <w:rPrChange w:id="8089" w:author="Στάθης Καπ" w:date="2023-02-02T17:47:00Z">
                  <w:rPr>
                    <w:del w:id="8090" w:author="Στάθης Καπ" w:date="2023-02-27T02:00:00Z"/>
                    <w:rFonts w:cstheme="minorHAnsi"/>
                  </w:rPr>
                </w:rPrChange>
              </w:rPr>
            </w:pPr>
            <w:del w:id="8091" w:author="Στάθης Καπ" w:date="2023-02-27T02:00:00Z">
              <w:r w:rsidRPr="00A21C84" w:rsidDel="001E2354">
                <w:rPr>
                  <w:rFonts w:cstheme="minorHAnsi"/>
                  <w:sz w:val="20"/>
                  <w:szCs w:val="20"/>
                  <w:rPrChange w:id="8092" w:author="Στάθης Καπ" w:date="2023-02-02T17:47:00Z">
                    <w:rPr>
                      <w:rFonts w:cstheme="minorHAnsi"/>
                    </w:rPr>
                  </w:rPrChange>
                </w:rPr>
                <w:delText>31</w:delText>
              </w:r>
            </w:del>
          </w:p>
        </w:tc>
      </w:tr>
      <w:tr w:rsidR="008A6DAE" w:rsidDel="001E2354" w14:paraId="153F6B04" w14:textId="6BE846FC" w:rsidTr="008A6DAE">
        <w:trPr>
          <w:jc w:val="center"/>
          <w:del w:id="8093" w:author="Στάθης Καπ" w:date="2023-02-27T02:00:00Z"/>
          <w:trPrChange w:id="8094" w:author="Στάθης Καπ" w:date="2023-02-02T17:14:00Z">
            <w:trPr>
              <w:gridAfter w:val="0"/>
            </w:trPr>
          </w:trPrChange>
        </w:trPr>
        <w:tc>
          <w:tcPr>
            <w:tcW w:w="1427" w:type="dxa"/>
            <w:tcPrChange w:id="8095" w:author="Στάθης Καπ" w:date="2023-02-02T17:14:00Z">
              <w:tcPr>
                <w:tcW w:w="882" w:type="dxa"/>
              </w:tcPr>
            </w:tcPrChange>
          </w:tcPr>
          <w:p w14:paraId="417C84ED" w14:textId="317C6690" w:rsidR="008A6DAE" w:rsidRPr="00A21C84" w:rsidDel="001E2354" w:rsidRDefault="00DE0B51" w:rsidP="008A6DAE">
            <w:pPr>
              <w:rPr>
                <w:del w:id="8096" w:author="Στάθης Καπ" w:date="2023-02-27T02:00:00Z"/>
                <w:rFonts w:cstheme="minorHAnsi"/>
                <w:sz w:val="20"/>
                <w:szCs w:val="20"/>
                <w:rPrChange w:id="8097" w:author="Στάθης Καπ" w:date="2023-02-02T17:47:00Z">
                  <w:rPr>
                    <w:del w:id="8098" w:author="Στάθης Καπ" w:date="2023-02-27T02:00:00Z"/>
                    <w:rFonts w:cstheme="minorHAnsi"/>
                  </w:rPr>
                </w:rPrChange>
              </w:rPr>
            </w:pPr>
            <w:del w:id="8099" w:author="Στάθης Καπ" w:date="2023-02-27T02:00:00Z">
              <w:r w:rsidRPr="00A21C84" w:rsidDel="001E2354">
                <w:rPr>
                  <w:rFonts w:cstheme="minorHAnsi"/>
                  <w:sz w:val="20"/>
                  <w:szCs w:val="20"/>
                  <w:rPrChange w:id="8100" w:author="Στάθης Καπ" w:date="2023-02-02T17:47:00Z">
                    <w:rPr>
                      <w:rFonts w:cstheme="minorHAnsi"/>
                      <w:sz w:val="18"/>
                      <w:szCs w:val="18"/>
                    </w:rPr>
                  </w:rPrChange>
                </w:rPr>
                <w:delText>p</w:delText>
              </w:r>
              <w:r w:rsidR="008A6DAE" w:rsidRPr="00A21C84" w:rsidDel="001E2354">
                <w:rPr>
                  <w:rFonts w:cstheme="minorHAnsi"/>
                  <w:sz w:val="20"/>
                  <w:szCs w:val="20"/>
                  <w:rPrChange w:id="8101" w:author="Στάθης Καπ" w:date="2023-02-02T17:47:00Z">
                    <w:rPr>
                      <w:rFonts w:cstheme="minorHAnsi"/>
                    </w:rPr>
                  </w:rPrChange>
                </w:rPr>
                <w:delText>r06</w:delText>
              </w:r>
            </w:del>
          </w:p>
        </w:tc>
        <w:tc>
          <w:tcPr>
            <w:tcW w:w="1427" w:type="dxa"/>
            <w:tcPrChange w:id="8102" w:author="Στάθης Καπ" w:date="2023-02-02T17:14:00Z">
              <w:tcPr>
                <w:tcW w:w="882" w:type="dxa"/>
                <w:gridSpan w:val="2"/>
              </w:tcPr>
            </w:tcPrChange>
          </w:tcPr>
          <w:p w14:paraId="61045CCD" w14:textId="5EA098D0" w:rsidR="008A6DAE" w:rsidRPr="00A21C84" w:rsidDel="001E2354" w:rsidRDefault="008A6DAE" w:rsidP="008A6DAE">
            <w:pPr>
              <w:rPr>
                <w:del w:id="8103" w:author="Στάθης Καπ" w:date="2023-02-27T02:00:00Z"/>
                <w:rFonts w:cstheme="minorHAnsi"/>
                <w:sz w:val="20"/>
                <w:szCs w:val="20"/>
                <w:rPrChange w:id="8104" w:author="Στάθης Καπ" w:date="2023-02-02T17:47:00Z">
                  <w:rPr>
                    <w:del w:id="8105" w:author="Στάθης Καπ" w:date="2023-02-27T02:00:00Z"/>
                    <w:rFonts w:cstheme="minorHAnsi"/>
                  </w:rPr>
                </w:rPrChange>
              </w:rPr>
            </w:pPr>
            <w:del w:id="8106" w:author="Στάθης Καπ" w:date="2023-02-27T02:00:00Z">
              <w:r w:rsidRPr="00A21C84" w:rsidDel="001E2354">
                <w:rPr>
                  <w:rFonts w:cstheme="minorHAnsi"/>
                  <w:sz w:val="20"/>
                  <w:szCs w:val="20"/>
                  <w:rPrChange w:id="8107" w:author="Στάθης Καπ" w:date="2023-02-02T17:47:00Z">
                    <w:rPr>
                      <w:rFonts w:cstheme="minorHAnsi"/>
                    </w:rPr>
                  </w:rPrChange>
                </w:rPr>
                <w:delText>590</w:delText>
              </w:r>
            </w:del>
          </w:p>
        </w:tc>
        <w:tc>
          <w:tcPr>
            <w:tcW w:w="1690" w:type="dxa"/>
            <w:tcPrChange w:id="8108" w:author="Στάθης Καπ" w:date="2023-02-02T17:14:00Z">
              <w:tcPr>
                <w:tcW w:w="883" w:type="dxa"/>
              </w:tcPr>
            </w:tcPrChange>
          </w:tcPr>
          <w:p w14:paraId="7F69031B" w14:textId="49CAEBB3" w:rsidR="008A6DAE" w:rsidRPr="00A21C84" w:rsidDel="001E2354" w:rsidRDefault="008A6DAE" w:rsidP="008A6DAE">
            <w:pPr>
              <w:rPr>
                <w:del w:id="8109" w:author="Στάθης Καπ" w:date="2023-02-27T02:00:00Z"/>
                <w:rFonts w:cstheme="minorHAnsi"/>
                <w:sz w:val="20"/>
                <w:szCs w:val="20"/>
                <w:rPrChange w:id="8110" w:author="Στάθης Καπ" w:date="2023-02-02T17:47:00Z">
                  <w:rPr>
                    <w:del w:id="8111" w:author="Στάθης Καπ" w:date="2023-02-27T02:00:00Z"/>
                    <w:rFonts w:cstheme="minorHAnsi"/>
                  </w:rPr>
                </w:rPrChange>
              </w:rPr>
            </w:pPr>
            <w:del w:id="8112" w:author="Στάθης Καπ" w:date="2023-02-27T02:00:00Z">
              <w:r w:rsidRPr="00A21C84" w:rsidDel="001E2354">
                <w:rPr>
                  <w:rFonts w:cstheme="minorHAnsi"/>
                  <w:sz w:val="20"/>
                  <w:szCs w:val="20"/>
                  <w:rPrChange w:id="8113" w:author="Στάθης Καπ" w:date="2023-02-02T17:47:00Z">
                    <w:rPr>
                      <w:rFonts w:cstheme="minorHAnsi"/>
                    </w:rPr>
                  </w:rPrChange>
                </w:rPr>
                <w:delText>538</w:delText>
              </w:r>
            </w:del>
          </w:p>
        </w:tc>
        <w:tc>
          <w:tcPr>
            <w:tcW w:w="1428" w:type="dxa"/>
            <w:tcPrChange w:id="8114" w:author="Στάθης Καπ" w:date="2023-02-02T17:14:00Z">
              <w:tcPr>
                <w:tcW w:w="883" w:type="dxa"/>
                <w:gridSpan w:val="2"/>
              </w:tcPr>
            </w:tcPrChange>
          </w:tcPr>
          <w:p w14:paraId="7AA90C74" w14:textId="6F788642" w:rsidR="008A6DAE" w:rsidRPr="00A21C84" w:rsidDel="001E2354" w:rsidRDefault="008A6DAE" w:rsidP="008A6DAE">
            <w:pPr>
              <w:rPr>
                <w:del w:id="8115" w:author="Στάθης Καπ" w:date="2023-02-27T02:00:00Z"/>
                <w:rFonts w:cstheme="minorHAnsi"/>
                <w:sz w:val="20"/>
                <w:szCs w:val="20"/>
                <w:rPrChange w:id="8116" w:author="Στάθης Καπ" w:date="2023-02-02T17:47:00Z">
                  <w:rPr>
                    <w:del w:id="8117" w:author="Στάθης Καπ" w:date="2023-02-27T02:00:00Z"/>
                    <w:rFonts w:cstheme="minorHAnsi"/>
                  </w:rPr>
                </w:rPrChange>
              </w:rPr>
            </w:pPr>
            <w:del w:id="8118" w:author="Στάθης Καπ" w:date="2023-02-27T02:00:00Z">
              <w:r w:rsidRPr="00A21C84" w:rsidDel="001E2354">
                <w:rPr>
                  <w:rFonts w:cstheme="minorHAnsi"/>
                  <w:sz w:val="20"/>
                  <w:szCs w:val="20"/>
                  <w:rPrChange w:id="8119" w:author="Στάθης Καπ" w:date="2023-02-02T17:47:00Z">
                    <w:rPr>
                      <w:rFonts w:cstheme="minorHAnsi"/>
                    </w:rPr>
                  </w:rPrChange>
                </w:rPr>
                <w:delText>466</w:delText>
              </w:r>
            </w:del>
          </w:p>
        </w:tc>
        <w:tc>
          <w:tcPr>
            <w:tcW w:w="1428" w:type="dxa"/>
            <w:tcPrChange w:id="8120" w:author="Στάθης Καπ" w:date="2023-02-02T17:14:00Z">
              <w:tcPr>
                <w:tcW w:w="883" w:type="dxa"/>
              </w:tcPr>
            </w:tcPrChange>
          </w:tcPr>
          <w:p w14:paraId="424FC2D7" w14:textId="5324DC86" w:rsidR="008A6DAE" w:rsidRPr="00A21C84" w:rsidDel="001E2354" w:rsidRDefault="008A6DAE" w:rsidP="008A6DAE">
            <w:pPr>
              <w:rPr>
                <w:del w:id="8121" w:author="Στάθης Καπ" w:date="2023-02-27T02:00:00Z"/>
                <w:rFonts w:cstheme="minorHAnsi"/>
                <w:sz w:val="20"/>
                <w:szCs w:val="20"/>
                <w:rPrChange w:id="8122" w:author="Στάθης Καπ" w:date="2023-02-02T17:47:00Z">
                  <w:rPr>
                    <w:del w:id="8123" w:author="Στάθης Καπ" w:date="2023-02-27T02:00:00Z"/>
                    <w:rFonts w:cstheme="minorHAnsi"/>
                  </w:rPr>
                </w:rPrChange>
              </w:rPr>
            </w:pPr>
            <w:del w:id="8124" w:author="Στάθης Καπ" w:date="2023-02-27T02:00:00Z">
              <w:r w:rsidRPr="00A21C84" w:rsidDel="001E2354">
                <w:rPr>
                  <w:rFonts w:cstheme="minorHAnsi"/>
                  <w:sz w:val="20"/>
                  <w:szCs w:val="20"/>
                  <w:rPrChange w:id="8125" w:author="Στάθης Καπ" w:date="2023-02-02T17:47:00Z">
                    <w:rPr>
                      <w:rFonts w:cstheme="minorHAnsi"/>
                    </w:rPr>
                  </w:rPrChange>
                </w:rPr>
                <w:delText>0.758</w:delText>
              </w:r>
            </w:del>
          </w:p>
        </w:tc>
        <w:tc>
          <w:tcPr>
            <w:tcW w:w="1428" w:type="dxa"/>
            <w:tcPrChange w:id="8126" w:author="Στάθης Καπ" w:date="2023-02-02T17:14:00Z">
              <w:tcPr>
                <w:tcW w:w="883" w:type="dxa"/>
                <w:gridSpan w:val="2"/>
              </w:tcPr>
            </w:tcPrChange>
          </w:tcPr>
          <w:p w14:paraId="08F27FF6" w14:textId="7BEA706F" w:rsidR="008A6DAE" w:rsidRPr="00A21C84" w:rsidDel="001E2354" w:rsidRDefault="008A6DAE" w:rsidP="008A6DAE">
            <w:pPr>
              <w:rPr>
                <w:del w:id="8127" w:author="Στάθης Καπ" w:date="2023-02-27T02:00:00Z"/>
                <w:rFonts w:cstheme="minorHAnsi"/>
                <w:sz w:val="20"/>
                <w:szCs w:val="20"/>
                <w:rPrChange w:id="8128" w:author="Στάθης Καπ" w:date="2023-02-02T17:47:00Z">
                  <w:rPr>
                    <w:del w:id="8129" w:author="Στάθης Καπ" w:date="2023-02-27T02:00:00Z"/>
                    <w:rFonts w:cstheme="minorHAnsi"/>
                  </w:rPr>
                </w:rPrChange>
              </w:rPr>
            </w:pPr>
            <w:del w:id="8130" w:author="Στάθης Καπ" w:date="2023-02-27T02:00:00Z">
              <w:r w:rsidRPr="00A21C84" w:rsidDel="001E2354">
                <w:rPr>
                  <w:rFonts w:cstheme="minorHAnsi"/>
                  <w:sz w:val="20"/>
                  <w:szCs w:val="20"/>
                  <w:rPrChange w:id="8131" w:author="Στάθης Καπ" w:date="2023-02-02T17:47:00Z">
                    <w:rPr>
                      <w:rFonts w:cstheme="minorHAnsi"/>
                    </w:rPr>
                  </w:rPrChange>
                </w:rPr>
                <w:delText>24</w:delText>
              </w:r>
            </w:del>
          </w:p>
        </w:tc>
      </w:tr>
      <w:tr w:rsidR="008A6DAE" w:rsidDel="001E2354" w14:paraId="1F3F8063" w14:textId="789E6F57" w:rsidTr="008A6DAE">
        <w:trPr>
          <w:jc w:val="center"/>
          <w:del w:id="8132" w:author="Στάθης Καπ" w:date="2023-02-27T02:00:00Z"/>
          <w:trPrChange w:id="8133" w:author="Στάθης Καπ" w:date="2023-02-02T17:14:00Z">
            <w:trPr>
              <w:gridAfter w:val="0"/>
            </w:trPr>
          </w:trPrChange>
        </w:trPr>
        <w:tc>
          <w:tcPr>
            <w:tcW w:w="1427" w:type="dxa"/>
            <w:tcPrChange w:id="8134" w:author="Στάθης Καπ" w:date="2023-02-02T17:14:00Z">
              <w:tcPr>
                <w:tcW w:w="882" w:type="dxa"/>
              </w:tcPr>
            </w:tcPrChange>
          </w:tcPr>
          <w:p w14:paraId="3CF93A2A" w14:textId="3DD65AC6" w:rsidR="008A6DAE" w:rsidRPr="00A21C84" w:rsidDel="001E2354" w:rsidRDefault="00DE0B51" w:rsidP="008A6DAE">
            <w:pPr>
              <w:rPr>
                <w:del w:id="8135" w:author="Στάθης Καπ" w:date="2023-02-27T02:00:00Z"/>
                <w:rFonts w:cstheme="minorHAnsi"/>
                <w:sz w:val="20"/>
                <w:szCs w:val="20"/>
                <w:lang w:val="el-GR"/>
                <w:rPrChange w:id="8136" w:author="Στάθης Καπ" w:date="2023-02-02T17:47:00Z">
                  <w:rPr>
                    <w:del w:id="8137" w:author="Στάθης Καπ" w:date="2023-02-27T02:00:00Z"/>
                  </w:rPr>
                </w:rPrChange>
              </w:rPr>
            </w:pPr>
            <w:del w:id="8138" w:author="Στάθης Καπ" w:date="2023-02-27T02:00:00Z">
              <w:r w:rsidRPr="00A21C84" w:rsidDel="001E2354">
                <w:rPr>
                  <w:rFonts w:cstheme="minorHAnsi"/>
                  <w:sz w:val="20"/>
                  <w:szCs w:val="20"/>
                  <w:rPrChange w:id="8139" w:author="Στάθης Καπ" w:date="2023-02-02T17:47:00Z">
                    <w:rPr>
                      <w:rFonts w:cstheme="minorHAnsi"/>
                      <w:sz w:val="18"/>
                      <w:szCs w:val="18"/>
                    </w:rPr>
                  </w:rPrChange>
                </w:rPr>
                <w:delText>p</w:delText>
              </w:r>
              <w:r w:rsidR="008A6DAE" w:rsidRPr="00A21C84" w:rsidDel="001E2354">
                <w:rPr>
                  <w:rFonts w:cstheme="minorHAnsi"/>
                  <w:sz w:val="20"/>
                  <w:szCs w:val="20"/>
                  <w:rPrChange w:id="8140" w:author="Στάθης Καπ" w:date="2023-02-02T17:47:00Z">
                    <w:rPr>
                      <w:rFonts w:cstheme="minorHAnsi"/>
                    </w:rPr>
                  </w:rPrChange>
                </w:rPr>
                <w:delText>r07</w:delText>
              </w:r>
            </w:del>
          </w:p>
        </w:tc>
        <w:tc>
          <w:tcPr>
            <w:tcW w:w="1427" w:type="dxa"/>
            <w:tcPrChange w:id="8141" w:author="Στάθης Καπ" w:date="2023-02-02T17:14:00Z">
              <w:tcPr>
                <w:tcW w:w="882" w:type="dxa"/>
                <w:gridSpan w:val="2"/>
              </w:tcPr>
            </w:tcPrChange>
          </w:tcPr>
          <w:p w14:paraId="40394290" w14:textId="3B3667F7" w:rsidR="008A6DAE" w:rsidRPr="00A21C84" w:rsidDel="001E2354" w:rsidRDefault="008A6DAE" w:rsidP="008A6DAE">
            <w:pPr>
              <w:rPr>
                <w:del w:id="8142" w:author="Στάθης Καπ" w:date="2023-02-27T02:00:00Z"/>
                <w:rFonts w:cstheme="minorHAnsi"/>
                <w:sz w:val="20"/>
                <w:szCs w:val="20"/>
                <w:rPrChange w:id="8143" w:author="Στάθης Καπ" w:date="2023-02-02T17:47:00Z">
                  <w:rPr>
                    <w:del w:id="8144" w:author="Στάθης Καπ" w:date="2023-02-27T02:00:00Z"/>
                    <w:rFonts w:cstheme="minorHAnsi"/>
                  </w:rPr>
                </w:rPrChange>
              </w:rPr>
            </w:pPr>
            <w:del w:id="8145" w:author="Στάθης Καπ" w:date="2023-02-27T02:00:00Z">
              <w:r w:rsidRPr="00A21C84" w:rsidDel="001E2354">
                <w:rPr>
                  <w:rFonts w:cstheme="minorHAnsi"/>
                  <w:sz w:val="20"/>
                  <w:szCs w:val="20"/>
                  <w:rPrChange w:id="8146" w:author="Στάθης Καπ" w:date="2023-02-02T17:47:00Z">
                    <w:rPr>
                      <w:rFonts w:cstheme="minorHAnsi"/>
                    </w:rPr>
                  </w:rPrChange>
                </w:rPr>
                <w:delText>298</w:delText>
              </w:r>
            </w:del>
          </w:p>
        </w:tc>
        <w:tc>
          <w:tcPr>
            <w:tcW w:w="1690" w:type="dxa"/>
            <w:tcPrChange w:id="8147" w:author="Στάθης Καπ" w:date="2023-02-02T17:14:00Z">
              <w:tcPr>
                <w:tcW w:w="883" w:type="dxa"/>
              </w:tcPr>
            </w:tcPrChange>
          </w:tcPr>
          <w:p w14:paraId="6FBB57F7" w14:textId="64039862" w:rsidR="008A6DAE" w:rsidRPr="00A21C84" w:rsidDel="001E2354" w:rsidRDefault="008A6DAE" w:rsidP="008A6DAE">
            <w:pPr>
              <w:rPr>
                <w:del w:id="8148" w:author="Στάθης Καπ" w:date="2023-02-27T02:00:00Z"/>
                <w:rFonts w:cstheme="minorHAnsi"/>
                <w:sz w:val="20"/>
                <w:szCs w:val="20"/>
                <w:rPrChange w:id="8149" w:author="Στάθης Καπ" w:date="2023-02-02T17:47:00Z">
                  <w:rPr>
                    <w:del w:id="8150" w:author="Στάθης Καπ" w:date="2023-02-27T02:00:00Z"/>
                    <w:rFonts w:cstheme="minorHAnsi"/>
                  </w:rPr>
                </w:rPrChange>
              </w:rPr>
            </w:pPr>
            <w:del w:id="8151" w:author="Στάθης Καπ" w:date="2023-02-27T02:00:00Z">
              <w:r w:rsidRPr="00A21C84" w:rsidDel="001E2354">
                <w:rPr>
                  <w:rFonts w:cstheme="minorHAnsi"/>
                  <w:sz w:val="20"/>
                  <w:szCs w:val="20"/>
                  <w:rPrChange w:id="8152" w:author="Στάθης Καπ" w:date="2023-02-02T17:47:00Z">
                    <w:rPr>
                      <w:rFonts w:cstheme="minorHAnsi"/>
                    </w:rPr>
                  </w:rPrChange>
                </w:rPr>
                <w:delText>291</w:delText>
              </w:r>
            </w:del>
          </w:p>
        </w:tc>
        <w:tc>
          <w:tcPr>
            <w:tcW w:w="1428" w:type="dxa"/>
            <w:tcPrChange w:id="8153" w:author="Στάθης Καπ" w:date="2023-02-02T17:14:00Z">
              <w:tcPr>
                <w:tcW w:w="883" w:type="dxa"/>
                <w:gridSpan w:val="2"/>
              </w:tcPr>
            </w:tcPrChange>
          </w:tcPr>
          <w:p w14:paraId="012A8DC7" w14:textId="20CF5A1B" w:rsidR="008A6DAE" w:rsidRPr="00A21C84" w:rsidDel="001E2354" w:rsidRDefault="008A6DAE" w:rsidP="008A6DAE">
            <w:pPr>
              <w:rPr>
                <w:del w:id="8154" w:author="Στάθης Καπ" w:date="2023-02-27T02:00:00Z"/>
                <w:rFonts w:cstheme="minorHAnsi"/>
                <w:sz w:val="20"/>
                <w:szCs w:val="20"/>
                <w:rPrChange w:id="8155" w:author="Στάθης Καπ" w:date="2023-02-02T17:47:00Z">
                  <w:rPr>
                    <w:del w:id="8156" w:author="Στάθης Καπ" w:date="2023-02-27T02:00:00Z"/>
                    <w:rFonts w:cstheme="minorHAnsi"/>
                  </w:rPr>
                </w:rPrChange>
              </w:rPr>
            </w:pPr>
            <w:del w:id="8157" w:author="Στάθης Καπ" w:date="2023-02-27T02:00:00Z">
              <w:r w:rsidRPr="00A21C84" w:rsidDel="001E2354">
                <w:rPr>
                  <w:rFonts w:cstheme="minorHAnsi"/>
                  <w:sz w:val="20"/>
                  <w:szCs w:val="20"/>
                  <w:rPrChange w:id="8158" w:author="Στάθης Καπ" w:date="2023-02-02T17:47:00Z">
                    <w:rPr>
                      <w:rFonts w:cstheme="minorHAnsi"/>
                    </w:rPr>
                  </w:rPrChange>
                </w:rPr>
                <w:delText>275</w:delText>
              </w:r>
            </w:del>
          </w:p>
        </w:tc>
        <w:tc>
          <w:tcPr>
            <w:tcW w:w="1428" w:type="dxa"/>
            <w:tcPrChange w:id="8159" w:author="Στάθης Καπ" w:date="2023-02-02T17:14:00Z">
              <w:tcPr>
                <w:tcW w:w="883" w:type="dxa"/>
              </w:tcPr>
            </w:tcPrChange>
          </w:tcPr>
          <w:p w14:paraId="588DC643" w14:textId="6AAFD039" w:rsidR="008A6DAE" w:rsidRPr="00A21C84" w:rsidDel="001E2354" w:rsidRDefault="008A6DAE" w:rsidP="008A6DAE">
            <w:pPr>
              <w:rPr>
                <w:del w:id="8160" w:author="Στάθης Καπ" w:date="2023-02-27T02:00:00Z"/>
                <w:rFonts w:cstheme="minorHAnsi"/>
                <w:sz w:val="20"/>
                <w:szCs w:val="20"/>
                <w:rPrChange w:id="8161" w:author="Στάθης Καπ" w:date="2023-02-02T17:47:00Z">
                  <w:rPr>
                    <w:del w:id="8162" w:author="Στάθης Καπ" w:date="2023-02-27T02:00:00Z"/>
                    <w:rFonts w:cstheme="minorHAnsi"/>
                  </w:rPr>
                </w:rPrChange>
              </w:rPr>
            </w:pPr>
            <w:del w:id="8163" w:author="Στάθης Καπ" w:date="2023-02-27T02:00:00Z">
              <w:r w:rsidRPr="00A21C84" w:rsidDel="001E2354">
                <w:rPr>
                  <w:rFonts w:cstheme="minorHAnsi"/>
                  <w:sz w:val="20"/>
                  <w:szCs w:val="20"/>
                  <w:rPrChange w:id="8164" w:author="Στάθης Καπ" w:date="2023-02-02T17:47:00Z">
                    <w:rPr>
                      <w:rFonts w:cstheme="minorHAnsi"/>
                    </w:rPr>
                  </w:rPrChange>
                </w:rPr>
                <w:delText>0.1</w:delText>
              </w:r>
            </w:del>
          </w:p>
        </w:tc>
        <w:tc>
          <w:tcPr>
            <w:tcW w:w="1428" w:type="dxa"/>
            <w:tcPrChange w:id="8165" w:author="Στάθης Καπ" w:date="2023-02-02T17:14:00Z">
              <w:tcPr>
                <w:tcW w:w="883" w:type="dxa"/>
                <w:gridSpan w:val="2"/>
              </w:tcPr>
            </w:tcPrChange>
          </w:tcPr>
          <w:p w14:paraId="51FBD04E" w14:textId="6438F867" w:rsidR="008A6DAE" w:rsidRPr="00A21C84" w:rsidDel="001E2354" w:rsidRDefault="008A6DAE" w:rsidP="008A6DAE">
            <w:pPr>
              <w:rPr>
                <w:del w:id="8166" w:author="Στάθης Καπ" w:date="2023-02-27T02:00:00Z"/>
                <w:rFonts w:cstheme="minorHAnsi"/>
                <w:sz w:val="20"/>
                <w:szCs w:val="20"/>
                <w:rPrChange w:id="8167" w:author="Στάθης Καπ" w:date="2023-02-02T17:47:00Z">
                  <w:rPr>
                    <w:del w:id="8168" w:author="Στάθης Καπ" w:date="2023-02-27T02:00:00Z"/>
                    <w:rFonts w:cstheme="minorHAnsi"/>
                  </w:rPr>
                </w:rPrChange>
              </w:rPr>
            </w:pPr>
            <w:del w:id="8169" w:author="Στάθης Καπ" w:date="2023-02-27T02:00:00Z">
              <w:r w:rsidRPr="00A21C84" w:rsidDel="001E2354">
                <w:rPr>
                  <w:rFonts w:cstheme="minorHAnsi"/>
                  <w:sz w:val="20"/>
                  <w:szCs w:val="20"/>
                  <w:rPrChange w:id="8170" w:author="Στάθης Καπ" w:date="2023-02-02T17:47:00Z">
                    <w:rPr>
                      <w:rFonts w:cstheme="minorHAnsi"/>
                    </w:rPr>
                  </w:rPrChange>
                </w:rPr>
                <w:delText>16</w:delText>
              </w:r>
            </w:del>
          </w:p>
        </w:tc>
      </w:tr>
      <w:tr w:rsidR="008A6DAE" w:rsidDel="001E2354" w14:paraId="4F16B2C4" w14:textId="21AEBB98" w:rsidTr="008A6DAE">
        <w:trPr>
          <w:jc w:val="center"/>
          <w:del w:id="8171" w:author="Στάθης Καπ" w:date="2023-02-27T02:00:00Z"/>
        </w:trPr>
        <w:tc>
          <w:tcPr>
            <w:tcW w:w="1427" w:type="dxa"/>
          </w:tcPr>
          <w:p w14:paraId="1443420A" w14:textId="1AB757D4" w:rsidR="008A6DAE" w:rsidRPr="00A21C84" w:rsidDel="001E2354" w:rsidRDefault="00DE0B51" w:rsidP="008A6DAE">
            <w:pPr>
              <w:rPr>
                <w:del w:id="8172" w:author="Στάθης Καπ" w:date="2023-02-27T02:00:00Z"/>
                <w:rFonts w:cstheme="minorHAnsi"/>
                <w:sz w:val="20"/>
                <w:szCs w:val="20"/>
                <w:rPrChange w:id="8173" w:author="Στάθης Καπ" w:date="2023-02-02T17:47:00Z">
                  <w:rPr>
                    <w:del w:id="8174" w:author="Στάθης Καπ" w:date="2023-02-27T02:00:00Z"/>
                    <w:rFonts w:cstheme="minorHAnsi"/>
                  </w:rPr>
                </w:rPrChange>
              </w:rPr>
            </w:pPr>
            <w:del w:id="8175" w:author="Στάθης Καπ" w:date="2023-02-27T02:00:00Z">
              <w:r w:rsidRPr="00A21C84" w:rsidDel="001E2354">
                <w:rPr>
                  <w:rFonts w:cstheme="minorHAnsi"/>
                  <w:sz w:val="20"/>
                  <w:szCs w:val="20"/>
                  <w:rPrChange w:id="8176" w:author="Στάθης Καπ" w:date="2023-02-02T17:47:00Z">
                    <w:rPr>
                      <w:rFonts w:cstheme="minorHAnsi"/>
                      <w:sz w:val="18"/>
                      <w:szCs w:val="18"/>
                    </w:rPr>
                  </w:rPrChange>
                </w:rPr>
                <w:delText>p</w:delText>
              </w:r>
              <w:r w:rsidR="008A6DAE" w:rsidRPr="00A21C84" w:rsidDel="001E2354">
                <w:rPr>
                  <w:rFonts w:cstheme="minorHAnsi"/>
                  <w:sz w:val="20"/>
                  <w:szCs w:val="20"/>
                  <w:rPrChange w:id="8177"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8178" w:author="Στάθης Καπ" w:date="2023-02-27T02:00:00Z"/>
                <w:rFonts w:cstheme="minorHAnsi"/>
                <w:sz w:val="20"/>
                <w:szCs w:val="20"/>
                <w:rPrChange w:id="8179" w:author="Στάθης Καπ" w:date="2023-02-02T17:47:00Z">
                  <w:rPr>
                    <w:del w:id="8180" w:author="Στάθης Καπ" w:date="2023-02-27T02:00:00Z"/>
                    <w:rFonts w:cstheme="minorHAnsi"/>
                  </w:rPr>
                </w:rPrChange>
              </w:rPr>
            </w:pPr>
            <w:del w:id="8181" w:author="Στάθης Καπ" w:date="2023-02-27T02:00:00Z">
              <w:r w:rsidRPr="00A21C84" w:rsidDel="001E2354">
                <w:rPr>
                  <w:rFonts w:cstheme="minorHAnsi"/>
                  <w:sz w:val="20"/>
                  <w:szCs w:val="20"/>
                  <w:rPrChange w:id="8182"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8183" w:author="Στάθης Καπ" w:date="2023-02-27T02:00:00Z"/>
                <w:rFonts w:cstheme="minorHAnsi"/>
                <w:sz w:val="20"/>
                <w:szCs w:val="20"/>
                <w:rPrChange w:id="8184" w:author="Στάθης Καπ" w:date="2023-02-02T17:47:00Z">
                  <w:rPr>
                    <w:del w:id="8185" w:author="Στάθης Καπ" w:date="2023-02-27T02:00:00Z"/>
                    <w:rFonts w:cstheme="minorHAnsi"/>
                  </w:rPr>
                </w:rPrChange>
              </w:rPr>
            </w:pPr>
            <w:del w:id="8186" w:author="Στάθης Καπ" w:date="2023-02-27T02:00:00Z">
              <w:r w:rsidRPr="00A21C84" w:rsidDel="001E2354">
                <w:rPr>
                  <w:rFonts w:cstheme="minorHAnsi"/>
                  <w:sz w:val="20"/>
                  <w:szCs w:val="20"/>
                  <w:rPrChange w:id="8187"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8188" w:author="Στάθης Καπ" w:date="2023-02-27T02:00:00Z"/>
                <w:rFonts w:cstheme="minorHAnsi"/>
                <w:sz w:val="20"/>
                <w:szCs w:val="20"/>
                <w:rPrChange w:id="8189" w:author="Στάθης Καπ" w:date="2023-02-02T17:47:00Z">
                  <w:rPr>
                    <w:del w:id="8190" w:author="Στάθης Καπ" w:date="2023-02-27T02:00:00Z"/>
                    <w:rFonts w:cstheme="minorHAnsi"/>
                  </w:rPr>
                </w:rPrChange>
              </w:rPr>
            </w:pPr>
            <w:del w:id="8191" w:author="Στάθης Καπ" w:date="2023-02-27T02:00:00Z">
              <w:r w:rsidRPr="00A21C84" w:rsidDel="001E2354">
                <w:rPr>
                  <w:rFonts w:cstheme="minorHAnsi"/>
                  <w:sz w:val="20"/>
                  <w:szCs w:val="20"/>
                  <w:rPrChange w:id="8192"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8193" w:author="Στάθης Καπ" w:date="2023-02-27T02:00:00Z"/>
                <w:rFonts w:cstheme="minorHAnsi"/>
                <w:sz w:val="20"/>
                <w:szCs w:val="20"/>
                <w:rPrChange w:id="8194" w:author="Στάθης Καπ" w:date="2023-02-02T17:47:00Z">
                  <w:rPr>
                    <w:del w:id="8195" w:author="Στάθης Καπ" w:date="2023-02-27T02:00:00Z"/>
                    <w:rFonts w:cstheme="minorHAnsi"/>
                  </w:rPr>
                </w:rPrChange>
              </w:rPr>
            </w:pPr>
            <w:del w:id="8196" w:author="Στάθης Καπ" w:date="2023-02-27T02:00:00Z">
              <w:r w:rsidRPr="00A21C84" w:rsidDel="001E2354">
                <w:rPr>
                  <w:rFonts w:cstheme="minorHAnsi"/>
                  <w:sz w:val="20"/>
                  <w:szCs w:val="20"/>
                  <w:rPrChange w:id="8197"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8198" w:author="Στάθης Καπ" w:date="2023-02-27T02:00:00Z"/>
                <w:rFonts w:cstheme="minorHAnsi"/>
                <w:sz w:val="20"/>
                <w:szCs w:val="20"/>
                <w:rPrChange w:id="8199" w:author="Στάθης Καπ" w:date="2023-02-02T17:47:00Z">
                  <w:rPr>
                    <w:del w:id="8200" w:author="Στάθης Καπ" w:date="2023-02-27T02:00:00Z"/>
                    <w:rFonts w:cstheme="minorHAnsi"/>
                  </w:rPr>
                </w:rPrChange>
              </w:rPr>
            </w:pPr>
            <w:del w:id="8201" w:author="Στάθης Καπ" w:date="2023-02-27T02:00:00Z">
              <w:r w:rsidRPr="00A21C84" w:rsidDel="001E2354">
                <w:rPr>
                  <w:rFonts w:cstheme="minorHAnsi"/>
                  <w:sz w:val="20"/>
                  <w:szCs w:val="20"/>
                  <w:rPrChange w:id="8202" w:author="Στάθης Καπ" w:date="2023-02-02T17:47:00Z">
                    <w:rPr>
                      <w:rFonts w:cstheme="minorHAnsi"/>
                    </w:rPr>
                  </w:rPrChange>
                </w:rPr>
                <w:delText>25</w:delText>
              </w:r>
            </w:del>
          </w:p>
        </w:tc>
      </w:tr>
      <w:tr w:rsidR="008A6DAE" w:rsidDel="001E2354" w14:paraId="5EC89179" w14:textId="4DC680FB" w:rsidTr="008A6DAE">
        <w:trPr>
          <w:jc w:val="center"/>
          <w:del w:id="8203" w:author="Στάθης Καπ" w:date="2023-02-27T02:00:00Z"/>
        </w:trPr>
        <w:tc>
          <w:tcPr>
            <w:tcW w:w="1427" w:type="dxa"/>
          </w:tcPr>
          <w:p w14:paraId="34D4E97D" w14:textId="2063D304" w:rsidR="008A6DAE" w:rsidRPr="00A21C84" w:rsidDel="001E2354" w:rsidRDefault="00DE0B51" w:rsidP="008A6DAE">
            <w:pPr>
              <w:rPr>
                <w:del w:id="8204" w:author="Στάθης Καπ" w:date="2023-02-27T02:00:00Z"/>
                <w:rFonts w:cstheme="minorHAnsi"/>
                <w:sz w:val="20"/>
                <w:szCs w:val="20"/>
                <w:rPrChange w:id="8205" w:author="Στάθης Καπ" w:date="2023-02-02T17:47:00Z">
                  <w:rPr>
                    <w:del w:id="8206" w:author="Στάθης Καπ" w:date="2023-02-27T02:00:00Z"/>
                    <w:rFonts w:cstheme="minorHAnsi"/>
                  </w:rPr>
                </w:rPrChange>
              </w:rPr>
            </w:pPr>
            <w:del w:id="8207" w:author="Στάθης Καπ" w:date="2023-02-27T02:00:00Z">
              <w:r w:rsidRPr="00A21C84" w:rsidDel="001E2354">
                <w:rPr>
                  <w:rFonts w:cstheme="minorHAnsi"/>
                  <w:sz w:val="20"/>
                  <w:szCs w:val="20"/>
                  <w:rPrChange w:id="8208" w:author="Στάθης Καπ" w:date="2023-02-02T17:47:00Z">
                    <w:rPr>
                      <w:rFonts w:cstheme="minorHAnsi"/>
                      <w:sz w:val="18"/>
                      <w:szCs w:val="18"/>
                    </w:rPr>
                  </w:rPrChange>
                </w:rPr>
                <w:delText>p</w:delText>
              </w:r>
              <w:r w:rsidR="008A6DAE" w:rsidRPr="00A21C84" w:rsidDel="001E2354">
                <w:rPr>
                  <w:rFonts w:cstheme="minorHAnsi"/>
                  <w:sz w:val="20"/>
                  <w:szCs w:val="20"/>
                  <w:rPrChange w:id="8209"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8210" w:author="Στάθης Καπ" w:date="2023-02-27T02:00:00Z"/>
                <w:rFonts w:cstheme="minorHAnsi"/>
                <w:sz w:val="20"/>
                <w:szCs w:val="20"/>
                <w:rPrChange w:id="8211" w:author="Στάθης Καπ" w:date="2023-02-02T17:47:00Z">
                  <w:rPr>
                    <w:del w:id="8212" w:author="Στάθης Καπ" w:date="2023-02-27T02:00:00Z"/>
                    <w:rFonts w:cstheme="minorHAnsi"/>
                  </w:rPr>
                </w:rPrChange>
              </w:rPr>
            </w:pPr>
            <w:del w:id="8213" w:author="Στάθης Καπ" w:date="2023-02-27T02:00:00Z">
              <w:r w:rsidRPr="00A21C84" w:rsidDel="001E2354">
                <w:rPr>
                  <w:rFonts w:cstheme="minorHAnsi"/>
                  <w:sz w:val="20"/>
                  <w:szCs w:val="20"/>
                  <w:rPrChange w:id="8214"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8215" w:author="Στάθης Καπ" w:date="2023-02-27T02:00:00Z"/>
                <w:rFonts w:cstheme="minorHAnsi"/>
                <w:sz w:val="20"/>
                <w:szCs w:val="20"/>
                <w:rPrChange w:id="8216" w:author="Στάθης Καπ" w:date="2023-02-02T17:47:00Z">
                  <w:rPr>
                    <w:del w:id="8217" w:author="Στάθης Καπ" w:date="2023-02-27T02:00:00Z"/>
                    <w:rFonts w:cstheme="minorHAnsi"/>
                  </w:rPr>
                </w:rPrChange>
              </w:rPr>
            </w:pPr>
            <w:del w:id="8218" w:author="Στάθης Καπ" w:date="2023-02-27T02:00:00Z">
              <w:r w:rsidRPr="00A21C84" w:rsidDel="001E2354">
                <w:rPr>
                  <w:rFonts w:cstheme="minorHAnsi"/>
                  <w:sz w:val="20"/>
                  <w:szCs w:val="20"/>
                  <w:rPrChange w:id="8219"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8220" w:author="Στάθης Καπ" w:date="2023-02-27T02:00:00Z"/>
                <w:rFonts w:cstheme="minorHAnsi"/>
                <w:sz w:val="20"/>
                <w:szCs w:val="20"/>
                <w:rPrChange w:id="8221" w:author="Στάθης Καπ" w:date="2023-02-02T17:47:00Z">
                  <w:rPr>
                    <w:del w:id="8222" w:author="Στάθης Καπ" w:date="2023-02-27T02:00:00Z"/>
                    <w:rFonts w:cstheme="minorHAnsi"/>
                  </w:rPr>
                </w:rPrChange>
              </w:rPr>
            </w:pPr>
            <w:del w:id="8223" w:author="Στάθης Καπ" w:date="2023-02-27T02:00:00Z">
              <w:r w:rsidRPr="00A21C84" w:rsidDel="001E2354">
                <w:rPr>
                  <w:rFonts w:cstheme="minorHAnsi"/>
                  <w:sz w:val="20"/>
                  <w:szCs w:val="20"/>
                  <w:rPrChange w:id="8224"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8225" w:author="Στάθης Καπ" w:date="2023-02-27T02:00:00Z"/>
                <w:rFonts w:cstheme="minorHAnsi"/>
                <w:sz w:val="20"/>
                <w:szCs w:val="20"/>
                <w:rPrChange w:id="8226" w:author="Στάθης Καπ" w:date="2023-02-02T17:47:00Z">
                  <w:rPr>
                    <w:del w:id="8227" w:author="Στάθης Καπ" w:date="2023-02-27T02:00:00Z"/>
                    <w:rFonts w:cstheme="minorHAnsi"/>
                  </w:rPr>
                </w:rPrChange>
              </w:rPr>
            </w:pPr>
            <w:del w:id="8228" w:author="Στάθης Καπ" w:date="2023-02-27T02:00:00Z">
              <w:r w:rsidRPr="00A21C84" w:rsidDel="001E2354">
                <w:rPr>
                  <w:rFonts w:cstheme="minorHAnsi"/>
                  <w:sz w:val="20"/>
                  <w:szCs w:val="20"/>
                  <w:rPrChange w:id="8229"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8230" w:author="Στάθης Καπ" w:date="2023-02-27T02:00:00Z"/>
                <w:rFonts w:cstheme="minorHAnsi"/>
                <w:sz w:val="20"/>
                <w:szCs w:val="20"/>
                <w:rPrChange w:id="8231" w:author="Στάθης Καπ" w:date="2023-02-02T17:47:00Z">
                  <w:rPr>
                    <w:del w:id="8232" w:author="Στάθης Καπ" w:date="2023-02-27T02:00:00Z"/>
                    <w:rFonts w:cstheme="minorHAnsi"/>
                  </w:rPr>
                </w:rPrChange>
              </w:rPr>
            </w:pPr>
            <w:del w:id="8233" w:author="Στάθης Καπ" w:date="2023-02-27T02:00:00Z">
              <w:r w:rsidRPr="00A21C84" w:rsidDel="001E2354">
                <w:rPr>
                  <w:rFonts w:cstheme="minorHAnsi"/>
                  <w:sz w:val="20"/>
                  <w:szCs w:val="20"/>
                  <w:rPrChange w:id="8234" w:author="Στάθης Καπ" w:date="2023-02-02T17:47:00Z">
                    <w:rPr>
                      <w:rFonts w:cstheme="minorHAnsi"/>
                    </w:rPr>
                  </w:rPrChange>
                </w:rPr>
                <w:delText>25</w:delText>
              </w:r>
            </w:del>
          </w:p>
        </w:tc>
      </w:tr>
      <w:tr w:rsidR="008A6DAE" w:rsidDel="001E2354" w14:paraId="464A5A69" w14:textId="1130B8C2" w:rsidTr="008A6DAE">
        <w:trPr>
          <w:jc w:val="center"/>
          <w:del w:id="8235" w:author="Στάθης Καπ" w:date="2023-02-27T02:00:00Z"/>
        </w:trPr>
        <w:tc>
          <w:tcPr>
            <w:tcW w:w="1427" w:type="dxa"/>
          </w:tcPr>
          <w:p w14:paraId="4F81B396" w14:textId="2BAB9910" w:rsidR="008A6DAE" w:rsidRPr="00A21C84" w:rsidDel="001E2354" w:rsidRDefault="00DE0B51" w:rsidP="008A6DAE">
            <w:pPr>
              <w:rPr>
                <w:del w:id="8236" w:author="Στάθης Καπ" w:date="2023-02-27T02:00:00Z"/>
                <w:rFonts w:cstheme="minorHAnsi"/>
                <w:sz w:val="20"/>
                <w:szCs w:val="20"/>
                <w:rPrChange w:id="8237" w:author="Στάθης Καπ" w:date="2023-02-02T17:47:00Z">
                  <w:rPr>
                    <w:del w:id="8238" w:author="Στάθης Καπ" w:date="2023-02-27T02:00:00Z"/>
                    <w:rFonts w:cstheme="minorHAnsi"/>
                  </w:rPr>
                </w:rPrChange>
              </w:rPr>
            </w:pPr>
            <w:del w:id="8239" w:author="Στάθης Καπ" w:date="2023-02-27T02:00:00Z">
              <w:r w:rsidRPr="00A21C84" w:rsidDel="001E2354">
                <w:rPr>
                  <w:rFonts w:cstheme="minorHAnsi"/>
                  <w:sz w:val="20"/>
                  <w:szCs w:val="20"/>
                  <w:rPrChange w:id="8240" w:author="Στάθης Καπ" w:date="2023-02-02T17:47:00Z">
                    <w:rPr>
                      <w:rFonts w:cstheme="minorHAnsi"/>
                      <w:sz w:val="18"/>
                      <w:szCs w:val="18"/>
                    </w:rPr>
                  </w:rPrChange>
                </w:rPr>
                <w:delText>p</w:delText>
              </w:r>
              <w:r w:rsidR="008A6DAE" w:rsidRPr="00A21C84" w:rsidDel="001E2354">
                <w:rPr>
                  <w:rFonts w:cstheme="minorHAnsi"/>
                  <w:sz w:val="20"/>
                  <w:szCs w:val="20"/>
                  <w:rPrChange w:id="8241"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8242" w:author="Στάθης Καπ" w:date="2023-02-27T02:00:00Z"/>
                <w:rFonts w:cstheme="minorHAnsi"/>
                <w:sz w:val="20"/>
                <w:szCs w:val="20"/>
                <w:rPrChange w:id="8243" w:author="Στάθης Καπ" w:date="2023-02-02T17:47:00Z">
                  <w:rPr>
                    <w:del w:id="8244" w:author="Στάθης Καπ" w:date="2023-02-27T02:00:00Z"/>
                    <w:rFonts w:cstheme="minorHAnsi"/>
                  </w:rPr>
                </w:rPrChange>
              </w:rPr>
            </w:pPr>
            <w:del w:id="8245" w:author="Στάθης Καπ" w:date="2023-02-27T02:00:00Z">
              <w:r w:rsidRPr="00A21C84" w:rsidDel="001E2354">
                <w:rPr>
                  <w:rFonts w:cstheme="minorHAnsi"/>
                  <w:sz w:val="20"/>
                  <w:szCs w:val="20"/>
                  <w:rPrChange w:id="8246"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8247" w:author="Στάθης Καπ" w:date="2023-02-27T02:00:00Z"/>
                <w:rFonts w:cstheme="minorHAnsi"/>
                <w:sz w:val="20"/>
                <w:szCs w:val="20"/>
                <w:rPrChange w:id="8248" w:author="Στάθης Καπ" w:date="2023-02-02T17:47:00Z">
                  <w:rPr>
                    <w:del w:id="8249" w:author="Στάθης Καπ" w:date="2023-02-27T02:00:00Z"/>
                    <w:rFonts w:cstheme="minorHAnsi"/>
                  </w:rPr>
                </w:rPrChange>
              </w:rPr>
            </w:pPr>
            <w:del w:id="8250" w:author="Στάθης Καπ" w:date="2023-02-27T02:00:00Z">
              <w:r w:rsidRPr="00A21C84" w:rsidDel="001E2354">
                <w:rPr>
                  <w:rFonts w:cstheme="minorHAnsi"/>
                  <w:sz w:val="20"/>
                  <w:szCs w:val="20"/>
                  <w:rPrChange w:id="8251"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8252" w:author="Στάθης Καπ" w:date="2023-02-27T02:00:00Z"/>
                <w:rFonts w:cstheme="minorHAnsi"/>
                <w:sz w:val="20"/>
                <w:szCs w:val="20"/>
                <w:rPrChange w:id="8253" w:author="Στάθης Καπ" w:date="2023-02-02T17:47:00Z">
                  <w:rPr>
                    <w:del w:id="8254" w:author="Στάθης Καπ" w:date="2023-02-27T02:00:00Z"/>
                    <w:rFonts w:cstheme="minorHAnsi"/>
                  </w:rPr>
                </w:rPrChange>
              </w:rPr>
            </w:pPr>
            <w:del w:id="8255" w:author="Στάθης Καπ" w:date="2023-02-27T02:00:00Z">
              <w:r w:rsidRPr="00A21C84" w:rsidDel="001E2354">
                <w:rPr>
                  <w:rFonts w:cstheme="minorHAnsi"/>
                  <w:sz w:val="20"/>
                  <w:szCs w:val="20"/>
                  <w:rPrChange w:id="8256"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8257" w:author="Στάθης Καπ" w:date="2023-02-27T02:00:00Z"/>
                <w:rFonts w:cstheme="minorHAnsi"/>
                <w:sz w:val="20"/>
                <w:szCs w:val="20"/>
                <w:rPrChange w:id="8258" w:author="Στάθης Καπ" w:date="2023-02-02T17:47:00Z">
                  <w:rPr>
                    <w:del w:id="8259" w:author="Στάθης Καπ" w:date="2023-02-27T02:00:00Z"/>
                    <w:rFonts w:cstheme="minorHAnsi"/>
                  </w:rPr>
                </w:rPrChange>
              </w:rPr>
            </w:pPr>
            <w:del w:id="8260" w:author="Στάθης Καπ" w:date="2023-02-27T02:00:00Z">
              <w:r w:rsidRPr="00A21C84" w:rsidDel="001E2354">
                <w:rPr>
                  <w:rFonts w:cstheme="minorHAnsi"/>
                  <w:sz w:val="20"/>
                  <w:szCs w:val="20"/>
                  <w:rPrChange w:id="8261"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8262" w:author="Στάθης Καπ" w:date="2023-02-27T02:00:00Z"/>
                <w:rFonts w:cstheme="minorHAnsi"/>
                <w:sz w:val="20"/>
                <w:szCs w:val="20"/>
                <w:rPrChange w:id="8263" w:author="Στάθης Καπ" w:date="2023-02-02T17:47:00Z">
                  <w:rPr>
                    <w:del w:id="8264" w:author="Στάθης Καπ" w:date="2023-02-27T02:00:00Z"/>
                    <w:rFonts w:cstheme="minorHAnsi"/>
                  </w:rPr>
                </w:rPrChange>
              </w:rPr>
            </w:pPr>
            <w:del w:id="8265" w:author="Στάθης Καπ" w:date="2023-02-27T02:00:00Z">
              <w:r w:rsidRPr="00A21C84" w:rsidDel="001E2354">
                <w:rPr>
                  <w:rFonts w:cstheme="minorHAnsi"/>
                  <w:sz w:val="20"/>
                  <w:szCs w:val="20"/>
                  <w:rPrChange w:id="8266" w:author="Στάθης Καπ" w:date="2023-02-02T17:47:00Z">
                    <w:rPr>
                      <w:rFonts w:cstheme="minorHAnsi"/>
                    </w:rPr>
                  </w:rPrChange>
                </w:rPr>
                <w:delText>29</w:delText>
              </w:r>
            </w:del>
          </w:p>
        </w:tc>
      </w:tr>
      <w:tr w:rsidR="008A6DAE" w:rsidDel="001E2354" w14:paraId="45018DE8" w14:textId="0159EE52" w:rsidTr="008A6DAE">
        <w:trPr>
          <w:jc w:val="center"/>
          <w:del w:id="8267" w:author="Στάθης Καπ" w:date="2023-02-27T02:00:00Z"/>
        </w:trPr>
        <w:tc>
          <w:tcPr>
            <w:tcW w:w="1427" w:type="dxa"/>
          </w:tcPr>
          <w:p w14:paraId="2D7B3F25" w14:textId="34491E1E" w:rsidR="008A6DAE" w:rsidRPr="00A21C84" w:rsidDel="001E2354" w:rsidRDefault="00DE0B51" w:rsidP="008A6DAE">
            <w:pPr>
              <w:rPr>
                <w:del w:id="8268" w:author="Στάθης Καπ" w:date="2023-02-27T02:00:00Z"/>
                <w:rFonts w:cstheme="minorHAnsi"/>
                <w:sz w:val="20"/>
                <w:szCs w:val="20"/>
                <w:rPrChange w:id="8269" w:author="Στάθης Καπ" w:date="2023-02-02T17:47:00Z">
                  <w:rPr>
                    <w:del w:id="8270" w:author="Στάθης Καπ" w:date="2023-02-27T02:00:00Z"/>
                    <w:rFonts w:cstheme="minorHAnsi"/>
                  </w:rPr>
                </w:rPrChange>
              </w:rPr>
            </w:pPr>
            <w:del w:id="8271" w:author="Στάθης Καπ" w:date="2023-02-27T02:00:00Z">
              <w:r w:rsidRPr="00A21C84" w:rsidDel="001E2354">
                <w:rPr>
                  <w:rFonts w:cstheme="minorHAnsi"/>
                  <w:sz w:val="20"/>
                  <w:szCs w:val="20"/>
                  <w:rPrChange w:id="8272" w:author="Στάθης Καπ" w:date="2023-02-02T17:47:00Z">
                    <w:rPr>
                      <w:rFonts w:cstheme="minorHAnsi"/>
                      <w:sz w:val="18"/>
                      <w:szCs w:val="18"/>
                    </w:rPr>
                  </w:rPrChange>
                </w:rPr>
                <w:delText>p</w:delText>
              </w:r>
              <w:r w:rsidR="008A6DAE" w:rsidRPr="00A21C84" w:rsidDel="001E2354">
                <w:rPr>
                  <w:rFonts w:cstheme="minorHAnsi"/>
                  <w:sz w:val="20"/>
                  <w:szCs w:val="20"/>
                  <w:rPrChange w:id="8273"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8274" w:author="Στάθης Καπ" w:date="2023-02-27T02:00:00Z"/>
                <w:rFonts w:cstheme="minorHAnsi"/>
                <w:sz w:val="20"/>
                <w:szCs w:val="20"/>
                <w:rPrChange w:id="8275" w:author="Στάθης Καπ" w:date="2023-02-02T17:47:00Z">
                  <w:rPr>
                    <w:del w:id="8276" w:author="Στάθης Καπ" w:date="2023-02-27T02:00:00Z"/>
                    <w:rFonts w:cstheme="minorHAnsi"/>
                  </w:rPr>
                </w:rPrChange>
              </w:rPr>
            </w:pPr>
            <w:del w:id="8277" w:author="Στάθης Καπ" w:date="2023-02-27T02:00:00Z">
              <w:r w:rsidRPr="00A21C84" w:rsidDel="001E2354">
                <w:rPr>
                  <w:rFonts w:cstheme="minorHAnsi"/>
                  <w:sz w:val="20"/>
                  <w:szCs w:val="20"/>
                  <w:rPrChange w:id="8278"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8279" w:author="Στάθης Καπ" w:date="2023-02-27T02:00:00Z"/>
                <w:rFonts w:cstheme="minorHAnsi"/>
                <w:sz w:val="20"/>
                <w:szCs w:val="20"/>
                <w:rPrChange w:id="8280" w:author="Στάθης Καπ" w:date="2023-02-02T17:47:00Z">
                  <w:rPr>
                    <w:del w:id="8281" w:author="Στάθης Καπ" w:date="2023-02-27T02:00:00Z"/>
                    <w:rFonts w:cstheme="minorHAnsi"/>
                  </w:rPr>
                </w:rPrChange>
              </w:rPr>
            </w:pPr>
            <w:del w:id="8282" w:author="Στάθης Καπ" w:date="2023-02-27T02:00:00Z">
              <w:r w:rsidRPr="00A21C84" w:rsidDel="001E2354">
                <w:rPr>
                  <w:rFonts w:cstheme="minorHAnsi"/>
                  <w:sz w:val="20"/>
                  <w:szCs w:val="20"/>
                  <w:rPrChange w:id="8283"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8284" w:author="Στάθης Καπ" w:date="2023-02-27T02:00:00Z"/>
                <w:rFonts w:cstheme="minorHAnsi"/>
                <w:sz w:val="20"/>
                <w:szCs w:val="20"/>
                <w:rPrChange w:id="8285" w:author="Στάθης Καπ" w:date="2023-02-02T17:47:00Z">
                  <w:rPr>
                    <w:del w:id="8286" w:author="Στάθης Καπ" w:date="2023-02-27T02:00:00Z"/>
                    <w:rFonts w:cstheme="minorHAnsi"/>
                  </w:rPr>
                </w:rPrChange>
              </w:rPr>
            </w:pPr>
            <w:del w:id="8287" w:author="Στάθης Καπ" w:date="2023-02-27T02:00:00Z">
              <w:r w:rsidRPr="00A21C84" w:rsidDel="001E2354">
                <w:rPr>
                  <w:rFonts w:cstheme="minorHAnsi"/>
                  <w:sz w:val="20"/>
                  <w:szCs w:val="20"/>
                  <w:rPrChange w:id="8288"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8289" w:author="Στάθης Καπ" w:date="2023-02-27T02:00:00Z"/>
                <w:rFonts w:cstheme="minorHAnsi"/>
                <w:sz w:val="20"/>
                <w:szCs w:val="20"/>
                <w:rPrChange w:id="8290" w:author="Στάθης Καπ" w:date="2023-02-02T17:47:00Z">
                  <w:rPr>
                    <w:del w:id="8291" w:author="Στάθης Καπ" w:date="2023-02-27T02:00:00Z"/>
                    <w:rFonts w:cstheme="minorHAnsi"/>
                  </w:rPr>
                </w:rPrChange>
              </w:rPr>
            </w:pPr>
            <w:del w:id="8292" w:author="Στάθης Καπ" w:date="2023-02-27T02:00:00Z">
              <w:r w:rsidRPr="00A21C84" w:rsidDel="001E2354">
                <w:rPr>
                  <w:rFonts w:cstheme="minorHAnsi"/>
                  <w:sz w:val="20"/>
                  <w:szCs w:val="20"/>
                  <w:rPrChange w:id="8293"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8294" w:author="Στάθης Καπ" w:date="2023-02-27T02:00:00Z"/>
                <w:rFonts w:cstheme="minorHAnsi"/>
                <w:sz w:val="20"/>
                <w:szCs w:val="20"/>
                <w:rPrChange w:id="8295" w:author="Στάθης Καπ" w:date="2023-02-02T17:47:00Z">
                  <w:rPr>
                    <w:del w:id="8296" w:author="Στάθης Καπ" w:date="2023-02-27T02:00:00Z"/>
                    <w:rFonts w:cstheme="minorHAnsi"/>
                  </w:rPr>
                </w:rPrChange>
              </w:rPr>
            </w:pPr>
            <w:del w:id="8297" w:author="Στάθης Καπ" w:date="2023-02-27T02:00:00Z">
              <w:r w:rsidRPr="00A21C84" w:rsidDel="001E2354">
                <w:rPr>
                  <w:rFonts w:cstheme="minorHAnsi"/>
                  <w:sz w:val="20"/>
                  <w:szCs w:val="20"/>
                  <w:rPrChange w:id="8298" w:author="Στάθης Καπ" w:date="2023-02-02T17:47:00Z">
                    <w:rPr>
                      <w:rFonts w:cstheme="minorHAnsi"/>
                    </w:rPr>
                  </w:rPrChange>
                </w:rPr>
                <w:delText>21</w:delText>
              </w:r>
            </w:del>
          </w:p>
        </w:tc>
      </w:tr>
      <w:tr w:rsidR="008A6DAE" w:rsidDel="001E2354" w14:paraId="6464C33B" w14:textId="5294A976" w:rsidTr="008A6DAE">
        <w:trPr>
          <w:jc w:val="center"/>
          <w:del w:id="8299" w:author="Στάθης Καπ" w:date="2023-02-27T02:00:00Z"/>
        </w:trPr>
        <w:tc>
          <w:tcPr>
            <w:tcW w:w="1427" w:type="dxa"/>
          </w:tcPr>
          <w:p w14:paraId="67ADDB77" w14:textId="41DD640F" w:rsidR="008A6DAE" w:rsidRPr="00A21C84" w:rsidDel="001E2354" w:rsidRDefault="00DE0B51" w:rsidP="008A6DAE">
            <w:pPr>
              <w:rPr>
                <w:del w:id="8300" w:author="Στάθης Καπ" w:date="2023-02-27T02:00:00Z"/>
                <w:rFonts w:cstheme="minorHAnsi"/>
                <w:sz w:val="20"/>
                <w:szCs w:val="20"/>
                <w:rPrChange w:id="8301" w:author="Στάθης Καπ" w:date="2023-02-02T17:47:00Z">
                  <w:rPr>
                    <w:del w:id="8302" w:author="Στάθης Καπ" w:date="2023-02-27T02:00:00Z"/>
                    <w:rFonts w:cstheme="minorHAnsi"/>
                  </w:rPr>
                </w:rPrChange>
              </w:rPr>
            </w:pPr>
            <w:del w:id="8303" w:author="Στάθης Καπ" w:date="2023-02-27T02:00:00Z">
              <w:r w:rsidRPr="00A21C84" w:rsidDel="001E2354">
                <w:rPr>
                  <w:rFonts w:cstheme="minorHAnsi"/>
                  <w:sz w:val="20"/>
                  <w:szCs w:val="20"/>
                  <w:rPrChange w:id="8304" w:author="Στάθης Καπ" w:date="2023-02-02T17:47:00Z">
                    <w:rPr>
                      <w:rFonts w:cstheme="minorHAnsi"/>
                      <w:sz w:val="18"/>
                      <w:szCs w:val="18"/>
                    </w:rPr>
                  </w:rPrChange>
                </w:rPr>
                <w:delText>p</w:delText>
              </w:r>
              <w:r w:rsidR="008A6DAE" w:rsidRPr="00A21C84" w:rsidDel="001E2354">
                <w:rPr>
                  <w:rFonts w:cstheme="minorHAnsi"/>
                  <w:sz w:val="20"/>
                  <w:szCs w:val="20"/>
                  <w:rPrChange w:id="8305"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8306" w:author="Στάθης Καπ" w:date="2023-02-27T02:00:00Z"/>
                <w:rFonts w:cstheme="minorHAnsi"/>
                <w:sz w:val="20"/>
                <w:szCs w:val="20"/>
                <w:rPrChange w:id="8307" w:author="Στάθης Καπ" w:date="2023-02-02T17:47:00Z">
                  <w:rPr>
                    <w:del w:id="8308" w:author="Στάθης Καπ" w:date="2023-02-27T02:00:00Z"/>
                    <w:rFonts w:cstheme="minorHAnsi"/>
                  </w:rPr>
                </w:rPrChange>
              </w:rPr>
            </w:pPr>
            <w:del w:id="8309" w:author="Στάθης Καπ" w:date="2023-02-27T02:00:00Z">
              <w:r w:rsidRPr="00A21C84" w:rsidDel="001E2354">
                <w:rPr>
                  <w:rFonts w:cstheme="minorHAnsi"/>
                  <w:sz w:val="20"/>
                  <w:szCs w:val="20"/>
                  <w:rPrChange w:id="8310"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8311" w:author="Στάθης Καπ" w:date="2023-02-27T02:00:00Z"/>
                <w:rFonts w:cstheme="minorHAnsi"/>
                <w:sz w:val="20"/>
                <w:szCs w:val="20"/>
                <w:rPrChange w:id="8312" w:author="Στάθης Καπ" w:date="2023-02-02T17:47:00Z">
                  <w:rPr>
                    <w:del w:id="8313" w:author="Στάθης Καπ" w:date="2023-02-27T02:00:00Z"/>
                    <w:rFonts w:cstheme="minorHAnsi"/>
                  </w:rPr>
                </w:rPrChange>
              </w:rPr>
            </w:pPr>
            <w:del w:id="8314" w:author="Στάθης Καπ" w:date="2023-02-27T02:00:00Z">
              <w:r w:rsidRPr="00A21C84" w:rsidDel="001E2354">
                <w:rPr>
                  <w:rFonts w:cstheme="minorHAnsi"/>
                  <w:sz w:val="20"/>
                  <w:szCs w:val="20"/>
                  <w:rPrChange w:id="8315"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8316" w:author="Στάθης Καπ" w:date="2023-02-27T02:00:00Z"/>
                <w:rFonts w:cstheme="minorHAnsi"/>
                <w:sz w:val="20"/>
                <w:szCs w:val="20"/>
                <w:rPrChange w:id="8317" w:author="Στάθης Καπ" w:date="2023-02-02T17:47:00Z">
                  <w:rPr>
                    <w:del w:id="8318" w:author="Στάθης Καπ" w:date="2023-02-27T02:00:00Z"/>
                    <w:rFonts w:cstheme="minorHAnsi"/>
                  </w:rPr>
                </w:rPrChange>
              </w:rPr>
            </w:pPr>
            <w:del w:id="8319" w:author="Στάθης Καπ" w:date="2023-02-27T02:00:00Z">
              <w:r w:rsidRPr="00A21C84" w:rsidDel="001E2354">
                <w:rPr>
                  <w:rFonts w:cstheme="minorHAnsi"/>
                  <w:sz w:val="20"/>
                  <w:szCs w:val="20"/>
                  <w:rPrChange w:id="8320"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8321" w:author="Στάθης Καπ" w:date="2023-02-27T02:00:00Z"/>
                <w:rFonts w:cstheme="minorHAnsi"/>
                <w:sz w:val="20"/>
                <w:szCs w:val="20"/>
                <w:rPrChange w:id="8322" w:author="Στάθης Καπ" w:date="2023-02-02T17:47:00Z">
                  <w:rPr>
                    <w:del w:id="8323" w:author="Στάθης Καπ" w:date="2023-02-27T02:00:00Z"/>
                    <w:rFonts w:cstheme="minorHAnsi"/>
                  </w:rPr>
                </w:rPrChange>
              </w:rPr>
            </w:pPr>
            <w:del w:id="8324" w:author="Στάθης Καπ" w:date="2023-02-27T02:00:00Z">
              <w:r w:rsidRPr="00A21C84" w:rsidDel="001E2354">
                <w:rPr>
                  <w:rFonts w:cstheme="minorHAnsi"/>
                  <w:sz w:val="20"/>
                  <w:szCs w:val="20"/>
                  <w:rPrChange w:id="8325"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8326" w:author="Στάθης Καπ" w:date="2023-02-27T02:00:00Z"/>
                <w:rFonts w:cstheme="minorHAnsi"/>
                <w:sz w:val="20"/>
                <w:szCs w:val="20"/>
                <w:rPrChange w:id="8327" w:author="Στάθης Καπ" w:date="2023-02-02T17:47:00Z">
                  <w:rPr>
                    <w:del w:id="8328" w:author="Στάθης Καπ" w:date="2023-02-27T02:00:00Z"/>
                    <w:rFonts w:cstheme="minorHAnsi"/>
                  </w:rPr>
                </w:rPrChange>
              </w:rPr>
            </w:pPr>
            <w:del w:id="8329" w:author="Στάθης Καπ" w:date="2023-02-27T02:00:00Z">
              <w:r w:rsidRPr="00A21C84" w:rsidDel="001E2354">
                <w:rPr>
                  <w:rFonts w:cstheme="minorHAnsi"/>
                  <w:sz w:val="20"/>
                  <w:szCs w:val="20"/>
                  <w:rPrChange w:id="8330" w:author="Στάθης Καπ" w:date="2023-02-02T17:47:00Z">
                    <w:rPr>
                      <w:rFonts w:cstheme="minorHAnsi"/>
                    </w:rPr>
                  </w:rPrChange>
                </w:rPr>
                <w:delText>24</w:delText>
              </w:r>
            </w:del>
          </w:p>
        </w:tc>
      </w:tr>
      <w:tr w:rsidR="008A6DAE" w:rsidDel="001E2354" w14:paraId="0EDF86EB" w14:textId="5153591F" w:rsidTr="008A6DAE">
        <w:trPr>
          <w:jc w:val="center"/>
          <w:del w:id="8331" w:author="Στάθης Καπ" w:date="2023-02-27T02:00:00Z"/>
        </w:trPr>
        <w:tc>
          <w:tcPr>
            <w:tcW w:w="1427" w:type="dxa"/>
          </w:tcPr>
          <w:p w14:paraId="08A2917E" w14:textId="101E9DBF" w:rsidR="008A6DAE" w:rsidRPr="00A21C84" w:rsidDel="001E2354" w:rsidRDefault="00DE0B51" w:rsidP="008A6DAE">
            <w:pPr>
              <w:rPr>
                <w:del w:id="8332" w:author="Στάθης Καπ" w:date="2023-02-27T02:00:00Z"/>
                <w:rFonts w:cstheme="minorHAnsi"/>
                <w:sz w:val="20"/>
                <w:szCs w:val="20"/>
                <w:rPrChange w:id="8333" w:author="Στάθης Καπ" w:date="2023-02-02T17:47:00Z">
                  <w:rPr>
                    <w:del w:id="8334" w:author="Στάθης Καπ" w:date="2023-02-27T02:00:00Z"/>
                    <w:rFonts w:cstheme="minorHAnsi"/>
                  </w:rPr>
                </w:rPrChange>
              </w:rPr>
            </w:pPr>
            <w:del w:id="8335" w:author="Στάθης Καπ" w:date="2023-02-27T02:00:00Z">
              <w:r w:rsidRPr="00A21C84" w:rsidDel="001E2354">
                <w:rPr>
                  <w:rFonts w:cstheme="minorHAnsi"/>
                  <w:sz w:val="20"/>
                  <w:szCs w:val="20"/>
                  <w:rPrChange w:id="8336" w:author="Στάθης Καπ" w:date="2023-02-02T17:47:00Z">
                    <w:rPr>
                      <w:rFonts w:cstheme="minorHAnsi"/>
                      <w:sz w:val="18"/>
                      <w:szCs w:val="18"/>
                    </w:rPr>
                  </w:rPrChange>
                </w:rPr>
                <w:delText>p</w:delText>
              </w:r>
              <w:r w:rsidR="008A6DAE" w:rsidRPr="00A21C84" w:rsidDel="001E2354">
                <w:rPr>
                  <w:rFonts w:cstheme="minorHAnsi"/>
                  <w:sz w:val="20"/>
                  <w:szCs w:val="20"/>
                  <w:rPrChange w:id="8337"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8338" w:author="Στάθης Καπ" w:date="2023-02-27T02:00:00Z"/>
                <w:rFonts w:cstheme="minorHAnsi"/>
                <w:sz w:val="20"/>
                <w:szCs w:val="20"/>
                <w:rPrChange w:id="8339" w:author="Στάθης Καπ" w:date="2023-02-02T17:47:00Z">
                  <w:rPr>
                    <w:del w:id="8340" w:author="Στάθης Καπ" w:date="2023-02-27T02:00:00Z"/>
                    <w:rFonts w:cstheme="minorHAnsi"/>
                  </w:rPr>
                </w:rPrChange>
              </w:rPr>
            </w:pPr>
            <w:del w:id="8341" w:author="Στάθης Καπ" w:date="2023-02-27T02:00:00Z">
              <w:r w:rsidRPr="00A21C84" w:rsidDel="001E2354">
                <w:rPr>
                  <w:rFonts w:cstheme="minorHAnsi"/>
                  <w:sz w:val="20"/>
                  <w:szCs w:val="20"/>
                  <w:rPrChange w:id="8342"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8343" w:author="Στάθης Καπ" w:date="2023-02-27T02:00:00Z"/>
                <w:rFonts w:cstheme="minorHAnsi"/>
                <w:sz w:val="20"/>
                <w:szCs w:val="20"/>
                <w:rPrChange w:id="8344" w:author="Στάθης Καπ" w:date="2023-02-02T17:47:00Z">
                  <w:rPr>
                    <w:del w:id="8345" w:author="Στάθης Καπ" w:date="2023-02-27T02:00:00Z"/>
                    <w:rFonts w:cstheme="minorHAnsi"/>
                  </w:rPr>
                </w:rPrChange>
              </w:rPr>
            </w:pPr>
            <w:del w:id="8346" w:author="Στάθης Καπ" w:date="2023-02-27T02:00:00Z">
              <w:r w:rsidRPr="00A21C84" w:rsidDel="001E2354">
                <w:rPr>
                  <w:rFonts w:cstheme="minorHAnsi"/>
                  <w:sz w:val="20"/>
                  <w:szCs w:val="20"/>
                  <w:rPrChange w:id="8347"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8348" w:author="Στάθης Καπ" w:date="2023-02-27T02:00:00Z"/>
                <w:rFonts w:cstheme="minorHAnsi"/>
                <w:sz w:val="20"/>
                <w:szCs w:val="20"/>
                <w:rPrChange w:id="8349" w:author="Στάθης Καπ" w:date="2023-02-02T17:47:00Z">
                  <w:rPr>
                    <w:del w:id="8350" w:author="Στάθης Καπ" w:date="2023-02-27T02:00:00Z"/>
                    <w:rFonts w:cstheme="minorHAnsi"/>
                  </w:rPr>
                </w:rPrChange>
              </w:rPr>
            </w:pPr>
            <w:del w:id="8351" w:author="Στάθης Καπ" w:date="2023-02-27T02:00:00Z">
              <w:r w:rsidRPr="00A21C84" w:rsidDel="001E2354">
                <w:rPr>
                  <w:rFonts w:cstheme="minorHAnsi"/>
                  <w:sz w:val="20"/>
                  <w:szCs w:val="20"/>
                  <w:rPrChange w:id="8352"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8353" w:author="Στάθης Καπ" w:date="2023-02-27T02:00:00Z"/>
                <w:rFonts w:cstheme="minorHAnsi"/>
                <w:sz w:val="20"/>
                <w:szCs w:val="20"/>
                <w:rPrChange w:id="8354" w:author="Στάθης Καπ" w:date="2023-02-02T17:47:00Z">
                  <w:rPr>
                    <w:del w:id="8355" w:author="Στάθης Καπ" w:date="2023-02-27T02:00:00Z"/>
                    <w:rFonts w:cstheme="minorHAnsi"/>
                  </w:rPr>
                </w:rPrChange>
              </w:rPr>
            </w:pPr>
            <w:del w:id="8356" w:author="Στάθης Καπ" w:date="2023-02-27T02:00:00Z">
              <w:r w:rsidRPr="00A21C84" w:rsidDel="001E2354">
                <w:rPr>
                  <w:rFonts w:cstheme="minorHAnsi"/>
                  <w:sz w:val="20"/>
                  <w:szCs w:val="20"/>
                  <w:rPrChange w:id="8357"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8358" w:author="Στάθης Καπ" w:date="2023-02-27T02:00:00Z"/>
                <w:rFonts w:cstheme="minorHAnsi"/>
                <w:sz w:val="20"/>
                <w:szCs w:val="20"/>
                <w:rPrChange w:id="8359" w:author="Στάθης Καπ" w:date="2023-02-02T17:47:00Z">
                  <w:rPr>
                    <w:del w:id="8360" w:author="Στάθης Καπ" w:date="2023-02-27T02:00:00Z"/>
                    <w:rFonts w:cstheme="minorHAnsi"/>
                  </w:rPr>
                </w:rPrChange>
              </w:rPr>
            </w:pPr>
            <w:del w:id="8361" w:author="Στάθης Καπ" w:date="2023-02-27T02:00:00Z">
              <w:r w:rsidRPr="00A21C84" w:rsidDel="001E2354">
                <w:rPr>
                  <w:rFonts w:cstheme="minorHAnsi"/>
                  <w:sz w:val="20"/>
                  <w:szCs w:val="20"/>
                  <w:rPrChange w:id="8362" w:author="Στάθης Καπ" w:date="2023-02-02T17:47:00Z">
                    <w:rPr>
                      <w:rFonts w:cstheme="minorHAnsi"/>
                    </w:rPr>
                  </w:rPrChange>
                </w:rPr>
                <w:delText>27</w:delText>
              </w:r>
            </w:del>
          </w:p>
        </w:tc>
      </w:tr>
      <w:tr w:rsidR="008A6DAE" w:rsidDel="001E2354" w14:paraId="06BC582E" w14:textId="244833C8" w:rsidTr="008A6DAE">
        <w:trPr>
          <w:jc w:val="center"/>
          <w:del w:id="8363" w:author="Στάθης Καπ" w:date="2023-02-27T02:00:00Z"/>
        </w:trPr>
        <w:tc>
          <w:tcPr>
            <w:tcW w:w="1427" w:type="dxa"/>
          </w:tcPr>
          <w:p w14:paraId="3047A210" w14:textId="4937C743" w:rsidR="008A6DAE" w:rsidRPr="00A21C84" w:rsidDel="001E2354" w:rsidRDefault="00DE0B51" w:rsidP="008A6DAE">
            <w:pPr>
              <w:rPr>
                <w:del w:id="8364" w:author="Στάθης Καπ" w:date="2023-02-27T02:00:00Z"/>
                <w:rFonts w:cstheme="minorHAnsi"/>
                <w:sz w:val="20"/>
                <w:szCs w:val="20"/>
                <w:rPrChange w:id="8365" w:author="Στάθης Καπ" w:date="2023-02-02T17:47:00Z">
                  <w:rPr>
                    <w:del w:id="8366" w:author="Στάθης Καπ" w:date="2023-02-27T02:00:00Z"/>
                    <w:rFonts w:cstheme="minorHAnsi"/>
                  </w:rPr>
                </w:rPrChange>
              </w:rPr>
            </w:pPr>
            <w:del w:id="8367" w:author="Στάθης Καπ" w:date="2023-02-27T02:00:00Z">
              <w:r w:rsidRPr="00A21C84" w:rsidDel="001E2354">
                <w:rPr>
                  <w:rFonts w:cstheme="minorHAnsi"/>
                  <w:sz w:val="20"/>
                  <w:szCs w:val="20"/>
                  <w:rPrChange w:id="8368" w:author="Στάθης Καπ" w:date="2023-02-02T17:47:00Z">
                    <w:rPr>
                      <w:rFonts w:cstheme="minorHAnsi"/>
                      <w:sz w:val="18"/>
                      <w:szCs w:val="18"/>
                    </w:rPr>
                  </w:rPrChange>
                </w:rPr>
                <w:delText>p</w:delText>
              </w:r>
              <w:r w:rsidR="008A6DAE" w:rsidRPr="00A21C84" w:rsidDel="001E2354">
                <w:rPr>
                  <w:rFonts w:cstheme="minorHAnsi"/>
                  <w:sz w:val="20"/>
                  <w:szCs w:val="20"/>
                  <w:rPrChange w:id="8369"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8370" w:author="Στάθης Καπ" w:date="2023-02-27T02:00:00Z"/>
                <w:rFonts w:cstheme="minorHAnsi"/>
                <w:sz w:val="20"/>
                <w:szCs w:val="20"/>
                <w:rPrChange w:id="8371" w:author="Στάθης Καπ" w:date="2023-02-02T17:47:00Z">
                  <w:rPr>
                    <w:del w:id="8372" w:author="Στάθης Καπ" w:date="2023-02-27T02:00:00Z"/>
                    <w:rFonts w:cstheme="minorHAnsi"/>
                  </w:rPr>
                </w:rPrChange>
              </w:rPr>
            </w:pPr>
            <w:del w:id="8373" w:author="Στάθης Καπ" w:date="2023-02-27T02:00:00Z">
              <w:r w:rsidRPr="00A21C84" w:rsidDel="001E2354">
                <w:rPr>
                  <w:rFonts w:cstheme="minorHAnsi"/>
                  <w:sz w:val="20"/>
                  <w:szCs w:val="20"/>
                  <w:rPrChange w:id="8374"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8375" w:author="Στάθης Καπ" w:date="2023-02-27T02:00:00Z"/>
                <w:rFonts w:cstheme="minorHAnsi"/>
                <w:sz w:val="20"/>
                <w:szCs w:val="20"/>
                <w:rPrChange w:id="8376" w:author="Στάθης Καπ" w:date="2023-02-02T17:47:00Z">
                  <w:rPr>
                    <w:del w:id="8377" w:author="Στάθης Καπ" w:date="2023-02-27T02:00:00Z"/>
                    <w:rFonts w:cstheme="minorHAnsi"/>
                  </w:rPr>
                </w:rPrChange>
              </w:rPr>
            </w:pPr>
            <w:del w:id="8378" w:author="Στάθης Καπ" w:date="2023-02-27T02:00:00Z">
              <w:r w:rsidRPr="00A21C84" w:rsidDel="001E2354">
                <w:rPr>
                  <w:rFonts w:cstheme="minorHAnsi"/>
                  <w:sz w:val="20"/>
                  <w:szCs w:val="20"/>
                  <w:rPrChange w:id="8379"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8380" w:author="Στάθης Καπ" w:date="2023-02-27T02:00:00Z"/>
                <w:rFonts w:cstheme="minorHAnsi"/>
                <w:sz w:val="20"/>
                <w:szCs w:val="20"/>
                <w:rPrChange w:id="8381" w:author="Στάθης Καπ" w:date="2023-02-02T17:47:00Z">
                  <w:rPr>
                    <w:del w:id="8382" w:author="Στάθης Καπ" w:date="2023-02-27T02:00:00Z"/>
                    <w:rFonts w:cstheme="minorHAnsi"/>
                  </w:rPr>
                </w:rPrChange>
              </w:rPr>
            </w:pPr>
            <w:del w:id="8383" w:author="Στάθης Καπ" w:date="2023-02-27T02:00:00Z">
              <w:r w:rsidRPr="00A21C84" w:rsidDel="001E2354">
                <w:rPr>
                  <w:rFonts w:cstheme="minorHAnsi"/>
                  <w:sz w:val="20"/>
                  <w:szCs w:val="20"/>
                  <w:rPrChange w:id="8384"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8385" w:author="Στάθης Καπ" w:date="2023-02-27T02:00:00Z"/>
                <w:rFonts w:cstheme="minorHAnsi"/>
                <w:sz w:val="20"/>
                <w:szCs w:val="20"/>
                <w:rPrChange w:id="8386" w:author="Στάθης Καπ" w:date="2023-02-02T17:47:00Z">
                  <w:rPr>
                    <w:del w:id="8387" w:author="Στάθης Καπ" w:date="2023-02-27T02:00:00Z"/>
                    <w:rFonts w:cstheme="minorHAnsi"/>
                  </w:rPr>
                </w:rPrChange>
              </w:rPr>
            </w:pPr>
            <w:del w:id="8388" w:author="Στάθης Καπ" w:date="2023-02-27T02:00:00Z">
              <w:r w:rsidRPr="00A21C84" w:rsidDel="001E2354">
                <w:rPr>
                  <w:rFonts w:cstheme="minorHAnsi"/>
                  <w:sz w:val="20"/>
                  <w:szCs w:val="20"/>
                  <w:rPrChange w:id="8389"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8390" w:author="Στάθης Καπ" w:date="2023-02-27T02:00:00Z"/>
                <w:rFonts w:cstheme="minorHAnsi"/>
                <w:sz w:val="20"/>
                <w:szCs w:val="20"/>
                <w:rPrChange w:id="8391" w:author="Στάθης Καπ" w:date="2023-02-02T17:47:00Z">
                  <w:rPr>
                    <w:del w:id="8392" w:author="Στάθης Καπ" w:date="2023-02-27T02:00:00Z"/>
                    <w:rFonts w:cstheme="minorHAnsi"/>
                  </w:rPr>
                </w:rPrChange>
              </w:rPr>
            </w:pPr>
            <w:del w:id="8393" w:author="Στάθης Καπ" w:date="2023-02-27T02:00:00Z">
              <w:r w:rsidRPr="00A21C84" w:rsidDel="001E2354">
                <w:rPr>
                  <w:rFonts w:cstheme="minorHAnsi"/>
                  <w:sz w:val="20"/>
                  <w:szCs w:val="20"/>
                  <w:rPrChange w:id="8394" w:author="Στάθης Καπ" w:date="2023-02-02T17:47:00Z">
                    <w:rPr>
                      <w:rFonts w:cstheme="minorHAnsi"/>
                    </w:rPr>
                  </w:rPrChange>
                </w:rPr>
                <w:delText>29</w:delText>
              </w:r>
            </w:del>
          </w:p>
        </w:tc>
      </w:tr>
      <w:tr w:rsidR="008A6DAE" w:rsidDel="001E2354" w14:paraId="09D277CA" w14:textId="377E4F2D" w:rsidTr="008A6DAE">
        <w:trPr>
          <w:jc w:val="center"/>
          <w:del w:id="8395" w:author="Στάθης Καπ" w:date="2023-02-27T02:00:00Z"/>
        </w:trPr>
        <w:tc>
          <w:tcPr>
            <w:tcW w:w="1427" w:type="dxa"/>
          </w:tcPr>
          <w:p w14:paraId="05EB43B6" w14:textId="3EC9EE33" w:rsidR="008A6DAE" w:rsidRPr="00A21C84" w:rsidDel="001E2354" w:rsidRDefault="00DE0B51" w:rsidP="008A6DAE">
            <w:pPr>
              <w:rPr>
                <w:del w:id="8396" w:author="Στάθης Καπ" w:date="2023-02-27T02:00:00Z"/>
                <w:rFonts w:cstheme="minorHAnsi"/>
                <w:sz w:val="20"/>
                <w:szCs w:val="20"/>
                <w:rPrChange w:id="8397" w:author="Στάθης Καπ" w:date="2023-02-02T17:47:00Z">
                  <w:rPr>
                    <w:del w:id="8398" w:author="Στάθης Καπ" w:date="2023-02-27T02:00:00Z"/>
                    <w:rFonts w:cstheme="minorHAnsi"/>
                  </w:rPr>
                </w:rPrChange>
              </w:rPr>
            </w:pPr>
            <w:del w:id="8399" w:author="Στάθης Καπ" w:date="2023-02-27T02:00:00Z">
              <w:r w:rsidRPr="00A21C84" w:rsidDel="001E2354">
                <w:rPr>
                  <w:rFonts w:cstheme="minorHAnsi"/>
                  <w:sz w:val="20"/>
                  <w:szCs w:val="20"/>
                  <w:rPrChange w:id="8400" w:author="Στάθης Καπ" w:date="2023-02-02T17:47:00Z">
                    <w:rPr>
                      <w:rFonts w:cstheme="minorHAnsi"/>
                      <w:sz w:val="18"/>
                      <w:szCs w:val="18"/>
                    </w:rPr>
                  </w:rPrChange>
                </w:rPr>
                <w:delText>p</w:delText>
              </w:r>
              <w:r w:rsidR="008A6DAE" w:rsidRPr="00A21C84" w:rsidDel="001E2354">
                <w:rPr>
                  <w:rFonts w:cstheme="minorHAnsi"/>
                  <w:sz w:val="20"/>
                  <w:szCs w:val="20"/>
                  <w:rPrChange w:id="8401"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8402" w:author="Στάθης Καπ" w:date="2023-02-27T02:00:00Z"/>
                <w:rFonts w:cstheme="minorHAnsi"/>
                <w:sz w:val="20"/>
                <w:szCs w:val="20"/>
                <w:rPrChange w:id="8403" w:author="Στάθης Καπ" w:date="2023-02-02T17:47:00Z">
                  <w:rPr>
                    <w:del w:id="8404" w:author="Στάθης Καπ" w:date="2023-02-27T02:00:00Z"/>
                    <w:rFonts w:cstheme="minorHAnsi"/>
                  </w:rPr>
                </w:rPrChange>
              </w:rPr>
            </w:pPr>
            <w:del w:id="8405" w:author="Στάθης Καπ" w:date="2023-02-27T02:00:00Z">
              <w:r w:rsidRPr="00A21C84" w:rsidDel="001E2354">
                <w:rPr>
                  <w:rFonts w:cstheme="minorHAnsi"/>
                  <w:sz w:val="20"/>
                  <w:szCs w:val="20"/>
                  <w:rPrChange w:id="8406"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8407" w:author="Στάθης Καπ" w:date="2023-02-27T02:00:00Z"/>
                <w:rFonts w:cstheme="minorHAnsi"/>
                <w:sz w:val="20"/>
                <w:szCs w:val="20"/>
                <w:rPrChange w:id="8408" w:author="Στάθης Καπ" w:date="2023-02-02T17:47:00Z">
                  <w:rPr>
                    <w:del w:id="8409" w:author="Στάθης Καπ" w:date="2023-02-27T02:00:00Z"/>
                    <w:rFonts w:cstheme="minorHAnsi"/>
                  </w:rPr>
                </w:rPrChange>
              </w:rPr>
            </w:pPr>
            <w:del w:id="8410" w:author="Στάθης Καπ" w:date="2023-02-27T02:00:00Z">
              <w:r w:rsidRPr="00A21C84" w:rsidDel="001E2354">
                <w:rPr>
                  <w:rFonts w:cstheme="minorHAnsi"/>
                  <w:sz w:val="20"/>
                  <w:szCs w:val="20"/>
                  <w:rPrChange w:id="8411"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8412" w:author="Στάθης Καπ" w:date="2023-02-27T02:00:00Z"/>
                <w:rFonts w:cstheme="minorHAnsi"/>
                <w:sz w:val="20"/>
                <w:szCs w:val="20"/>
                <w:rPrChange w:id="8413" w:author="Στάθης Καπ" w:date="2023-02-02T17:47:00Z">
                  <w:rPr>
                    <w:del w:id="8414" w:author="Στάθης Καπ" w:date="2023-02-27T02:00:00Z"/>
                    <w:rFonts w:cstheme="minorHAnsi"/>
                  </w:rPr>
                </w:rPrChange>
              </w:rPr>
            </w:pPr>
            <w:del w:id="8415" w:author="Στάθης Καπ" w:date="2023-02-27T02:00:00Z">
              <w:r w:rsidRPr="00A21C84" w:rsidDel="001E2354">
                <w:rPr>
                  <w:rFonts w:cstheme="minorHAnsi"/>
                  <w:sz w:val="20"/>
                  <w:szCs w:val="20"/>
                  <w:rPrChange w:id="8416"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8417" w:author="Στάθης Καπ" w:date="2023-02-27T02:00:00Z"/>
                <w:rFonts w:cstheme="minorHAnsi"/>
                <w:sz w:val="20"/>
                <w:szCs w:val="20"/>
                <w:rPrChange w:id="8418" w:author="Στάθης Καπ" w:date="2023-02-02T17:47:00Z">
                  <w:rPr>
                    <w:del w:id="8419" w:author="Στάθης Καπ" w:date="2023-02-27T02:00:00Z"/>
                    <w:rFonts w:cstheme="minorHAnsi"/>
                  </w:rPr>
                </w:rPrChange>
              </w:rPr>
            </w:pPr>
            <w:del w:id="8420" w:author="Στάθης Καπ" w:date="2023-02-27T02:00:00Z">
              <w:r w:rsidRPr="00A21C84" w:rsidDel="001E2354">
                <w:rPr>
                  <w:rFonts w:cstheme="minorHAnsi"/>
                  <w:sz w:val="20"/>
                  <w:szCs w:val="20"/>
                  <w:rPrChange w:id="8421"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8422" w:author="Στάθης Καπ" w:date="2023-02-27T02:00:00Z"/>
                <w:rFonts w:cstheme="minorHAnsi"/>
                <w:sz w:val="20"/>
                <w:szCs w:val="20"/>
                <w:rPrChange w:id="8423" w:author="Στάθης Καπ" w:date="2023-02-02T17:47:00Z">
                  <w:rPr>
                    <w:del w:id="8424" w:author="Στάθης Καπ" w:date="2023-02-27T02:00:00Z"/>
                    <w:rFonts w:cstheme="minorHAnsi"/>
                  </w:rPr>
                </w:rPrChange>
              </w:rPr>
            </w:pPr>
            <w:del w:id="8425" w:author="Στάθης Καπ" w:date="2023-02-27T02:00:00Z">
              <w:r w:rsidRPr="00A21C84" w:rsidDel="001E2354">
                <w:rPr>
                  <w:rFonts w:cstheme="minorHAnsi"/>
                  <w:sz w:val="20"/>
                  <w:szCs w:val="20"/>
                  <w:rPrChange w:id="8426" w:author="Στάθης Καπ" w:date="2023-02-02T17:47:00Z">
                    <w:rPr>
                      <w:rFonts w:cstheme="minorHAnsi"/>
                    </w:rPr>
                  </w:rPrChange>
                </w:rPr>
                <w:delText>38</w:delText>
              </w:r>
            </w:del>
          </w:p>
        </w:tc>
      </w:tr>
      <w:tr w:rsidR="008A6DAE" w:rsidDel="001E2354" w14:paraId="3B792BCE" w14:textId="71305BBF" w:rsidTr="008A6DAE">
        <w:trPr>
          <w:jc w:val="center"/>
          <w:del w:id="8427" w:author="Στάθης Καπ" w:date="2023-02-27T02:00:00Z"/>
        </w:trPr>
        <w:tc>
          <w:tcPr>
            <w:tcW w:w="1427" w:type="dxa"/>
          </w:tcPr>
          <w:p w14:paraId="6A4A3D13" w14:textId="12D2F9E9" w:rsidR="008A6DAE" w:rsidRPr="00A21C84" w:rsidDel="001E2354" w:rsidRDefault="00DE0B51" w:rsidP="008A6DAE">
            <w:pPr>
              <w:rPr>
                <w:del w:id="8428" w:author="Στάθης Καπ" w:date="2023-02-27T02:00:00Z"/>
                <w:rFonts w:cstheme="minorHAnsi"/>
                <w:sz w:val="20"/>
                <w:szCs w:val="20"/>
                <w:rPrChange w:id="8429" w:author="Στάθης Καπ" w:date="2023-02-02T17:47:00Z">
                  <w:rPr>
                    <w:del w:id="8430" w:author="Στάθης Καπ" w:date="2023-02-27T02:00:00Z"/>
                    <w:rFonts w:cstheme="minorHAnsi"/>
                  </w:rPr>
                </w:rPrChange>
              </w:rPr>
            </w:pPr>
            <w:del w:id="8431" w:author="Στάθης Καπ" w:date="2023-02-27T02:00:00Z">
              <w:r w:rsidRPr="00A21C84" w:rsidDel="001E2354">
                <w:rPr>
                  <w:rFonts w:cstheme="minorHAnsi"/>
                  <w:sz w:val="20"/>
                  <w:szCs w:val="20"/>
                  <w:rPrChange w:id="8432" w:author="Στάθης Καπ" w:date="2023-02-02T17:47:00Z">
                    <w:rPr>
                      <w:rFonts w:cstheme="minorHAnsi"/>
                      <w:sz w:val="18"/>
                      <w:szCs w:val="18"/>
                    </w:rPr>
                  </w:rPrChange>
                </w:rPr>
                <w:delText>p</w:delText>
              </w:r>
              <w:r w:rsidR="008A6DAE" w:rsidRPr="00A21C84" w:rsidDel="001E2354">
                <w:rPr>
                  <w:rFonts w:cstheme="minorHAnsi"/>
                  <w:sz w:val="20"/>
                  <w:szCs w:val="20"/>
                  <w:rPrChange w:id="8433"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8434" w:author="Στάθης Καπ" w:date="2023-02-27T02:00:00Z"/>
                <w:rFonts w:cstheme="minorHAnsi"/>
                <w:sz w:val="20"/>
                <w:szCs w:val="20"/>
                <w:rPrChange w:id="8435" w:author="Στάθης Καπ" w:date="2023-02-02T17:47:00Z">
                  <w:rPr>
                    <w:del w:id="8436" w:author="Στάθης Καπ" w:date="2023-02-27T02:00:00Z"/>
                    <w:rFonts w:cstheme="minorHAnsi"/>
                  </w:rPr>
                </w:rPrChange>
              </w:rPr>
            </w:pPr>
            <w:del w:id="8437" w:author="Στάθης Καπ" w:date="2023-02-27T02:00:00Z">
              <w:r w:rsidRPr="00A21C84" w:rsidDel="001E2354">
                <w:rPr>
                  <w:rFonts w:cstheme="minorHAnsi"/>
                  <w:sz w:val="20"/>
                  <w:szCs w:val="20"/>
                  <w:rPrChange w:id="8438"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8439" w:author="Στάθης Καπ" w:date="2023-02-27T02:00:00Z"/>
                <w:rFonts w:cstheme="minorHAnsi"/>
                <w:sz w:val="20"/>
                <w:szCs w:val="20"/>
                <w:rPrChange w:id="8440" w:author="Στάθης Καπ" w:date="2023-02-02T17:47:00Z">
                  <w:rPr>
                    <w:del w:id="8441" w:author="Στάθης Καπ" w:date="2023-02-27T02:00:00Z"/>
                    <w:rFonts w:cstheme="minorHAnsi"/>
                  </w:rPr>
                </w:rPrChange>
              </w:rPr>
            </w:pPr>
            <w:del w:id="8442" w:author="Στάθης Καπ" w:date="2023-02-27T02:00:00Z">
              <w:r w:rsidRPr="00A21C84" w:rsidDel="001E2354">
                <w:rPr>
                  <w:rFonts w:cstheme="minorHAnsi"/>
                  <w:sz w:val="20"/>
                  <w:szCs w:val="20"/>
                  <w:rPrChange w:id="8443"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8444" w:author="Στάθης Καπ" w:date="2023-02-27T02:00:00Z"/>
                <w:rFonts w:cstheme="minorHAnsi"/>
                <w:sz w:val="20"/>
                <w:szCs w:val="20"/>
                <w:rPrChange w:id="8445" w:author="Στάθης Καπ" w:date="2023-02-02T17:47:00Z">
                  <w:rPr>
                    <w:del w:id="8446" w:author="Στάθης Καπ" w:date="2023-02-27T02:00:00Z"/>
                    <w:rFonts w:cstheme="minorHAnsi"/>
                  </w:rPr>
                </w:rPrChange>
              </w:rPr>
            </w:pPr>
            <w:del w:id="8447" w:author="Στάθης Καπ" w:date="2023-02-27T02:00:00Z">
              <w:r w:rsidRPr="00A21C84" w:rsidDel="001E2354">
                <w:rPr>
                  <w:rFonts w:cstheme="minorHAnsi"/>
                  <w:sz w:val="20"/>
                  <w:szCs w:val="20"/>
                  <w:rPrChange w:id="8448"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8449" w:author="Στάθης Καπ" w:date="2023-02-27T02:00:00Z"/>
                <w:rFonts w:cstheme="minorHAnsi"/>
                <w:sz w:val="20"/>
                <w:szCs w:val="20"/>
                <w:rPrChange w:id="8450" w:author="Στάθης Καπ" w:date="2023-02-02T17:47:00Z">
                  <w:rPr>
                    <w:del w:id="8451" w:author="Στάθης Καπ" w:date="2023-02-27T02:00:00Z"/>
                    <w:rFonts w:cstheme="minorHAnsi"/>
                  </w:rPr>
                </w:rPrChange>
              </w:rPr>
            </w:pPr>
            <w:del w:id="8452" w:author="Στάθης Καπ" w:date="2023-02-27T02:00:00Z">
              <w:r w:rsidRPr="00A21C84" w:rsidDel="001E2354">
                <w:rPr>
                  <w:rFonts w:cstheme="minorHAnsi"/>
                  <w:sz w:val="20"/>
                  <w:szCs w:val="20"/>
                  <w:rPrChange w:id="8453"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8454" w:author="Στάθης Καπ" w:date="2023-02-27T02:00:00Z"/>
                <w:rFonts w:cstheme="minorHAnsi"/>
                <w:sz w:val="20"/>
                <w:szCs w:val="20"/>
                <w:rPrChange w:id="8455" w:author="Στάθης Καπ" w:date="2023-02-02T17:47:00Z">
                  <w:rPr>
                    <w:del w:id="8456" w:author="Στάθης Καπ" w:date="2023-02-27T02:00:00Z"/>
                    <w:rFonts w:cstheme="minorHAnsi"/>
                  </w:rPr>
                </w:rPrChange>
              </w:rPr>
            </w:pPr>
            <w:del w:id="8457" w:author="Στάθης Καπ" w:date="2023-02-27T02:00:00Z">
              <w:r w:rsidRPr="00A21C84" w:rsidDel="001E2354">
                <w:rPr>
                  <w:rFonts w:cstheme="minorHAnsi"/>
                  <w:sz w:val="20"/>
                  <w:szCs w:val="20"/>
                  <w:rPrChange w:id="8458" w:author="Στάθης Καπ" w:date="2023-02-02T17:47:00Z">
                    <w:rPr>
                      <w:rFonts w:cstheme="minorHAnsi"/>
                    </w:rPr>
                  </w:rPrChange>
                </w:rPr>
                <w:delText>33</w:delText>
              </w:r>
            </w:del>
          </w:p>
        </w:tc>
      </w:tr>
      <w:tr w:rsidR="008A6DAE" w:rsidDel="001E2354" w14:paraId="68673170" w14:textId="1655BD24" w:rsidTr="008A6DAE">
        <w:trPr>
          <w:jc w:val="center"/>
          <w:del w:id="8459" w:author="Στάθης Καπ" w:date="2023-02-27T02:00:00Z"/>
        </w:trPr>
        <w:tc>
          <w:tcPr>
            <w:tcW w:w="1427" w:type="dxa"/>
          </w:tcPr>
          <w:p w14:paraId="329247DE" w14:textId="0ABC62BD" w:rsidR="008A6DAE" w:rsidRPr="00A21C84" w:rsidDel="001E2354" w:rsidRDefault="00DE0B51" w:rsidP="008A6DAE">
            <w:pPr>
              <w:rPr>
                <w:del w:id="8460" w:author="Στάθης Καπ" w:date="2023-02-27T02:00:00Z"/>
                <w:rFonts w:cstheme="minorHAnsi"/>
                <w:sz w:val="20"/>
                <w:szCs w:val="20"/>
                <w:rPrChange w:id="8461" w:author="Στάθης Καπ" w:date="2023-02-02T17:47:00Z">
                  <w:rPr>
                    <w:del w:id="8462" w:author="Στάθης Καπ" w:date="2023-02-27T02:00:00Z"/>
                    <w:rFonts w:cstheme="minorHAnsi"/>
                  </w:rPr>
                </w:rPrChange>
              </w:rPr>
            </w:pPr>
            <w:del w:id="8463" w:author="Στάθης Καπ" w:date="2023-02-27T02:00:00Z">
              <w:r w:rsidRPr="00A21C84" w:rsidDel="001E2354">
                <w:rPr>
                  <w:rFonts w:cstheme="minorHAnsi"/>
                  <w:sz w:val="20"/>
                  <w:szCs w:val="20"/>
                  <w:rPrChange w:id="8464" w:author="Στάθης Καπ" w:date="2023-02-02T17:47:00Z">
                    <w:rPr>
                      <w:rFonts w:cstheme="minorHAnsi"/>
                      <w:sz w:val="18"/>
                      <w:szCs w:val="18"/>
                    </w:rPr>
                  </w:rPrChange>
                </w:rPr>
                <w:delText>p</w:delText>
              </w:r>
              <w:r w:rsidR="008A6DAE" w:rsidRPr="00A21C84" w:rsidDel="001E2354">
                <w:rPr>
                  <w:rFonts w:cstheme="minorHAnsi"/>
                  <w:sz w:val="20"/>
                  <w:szCs w:val="20"/>
                  <w:rPrChange w:id="8465"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8466" w:author="Στάθης Καπ" w:date="2023-02-27T02:00:00Z"/>
                <w:rFonts w:cstheme="minorHAnsi"/>
                <w:sz w:val="20"/>
                <w:szCs w:val="20"/>
                <w:rPrChange w:id="8467" w:author="Στάθης Καπ" w:date="2023-02-02T17:47:00Z">
                  <w:rPr>
                    <w:del w:id="8468" w:author="Στάθης Καπ" w:date="2023-02-27T02:00:00Z"/>
                    <w:rFonts w:cstheme="minorHAnsi"/>
                  </w:rPr>
                </w:rPrChange>
              </w:rPr>
            </w:pPr>
            <w:del w:id="8469" w:author="Στάθης Καπ" w:date="2023-02-27T02:00:00Z">
              <w:r w:rsidRPr="00A21C84" w:rsidDel="001E2354">
                <w:rPr>
                  <w:rFonts w:cstheme="minorHAnsi"/>
                  <w:sz w:val="20"/>
                  <w:szCs w:val="20"/>
                  <w:rPrChange w:id="8470"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8471" w:author="Στάθης Καπ" w:date="2023-02-27T02:00:00Z"/>
                <w:rFonts w:cstheme="minorHAnsi"/>
                <w:sz w:val="20"/>
                <w:szCs w:val="20"/>
                <w:rPrChange w:id="8472" w:author="Στάθης Καπ" w:date="2023-02-02T17:47:00Z">
                  <w:rPr>
                    <w:del w:id="8473" w:author="Στάθης Καπ" w:date="2023-02-27T02:00:00Z"/>
                    <w:rFonts w:cstheme="minorHAnsi"/>
                  </w:rPr>
                </w:rPrChange>
              </w:rPr>
            </w:pPr>
            <w:del w:id="8474" w:author="Στάθης Καπ" w:date="2023-02-27T02:00:00Z">
              <w:r w:rsidRPr="00A21C84" w:rsidDel="001E2354">
                <w:rPr>
                  <w:rFonts w:cstheme="minorHAnsi"/>
                  <w:sz w:val="20"/>
                  <w:szCs w:val="20"/>
                  <w:rPrChange w:id="8475"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8476" w:author="Στάθης Καπ" w:date="2023-02-27T02:00:00Z"/>
                <w:rFonts w:cstheme="minorHAnsi"/>
                <w:sz w:val="20"/>
                <w:szCs w:val="20"/>
                <w:rPrChange w:id="8477" w:author="Στάθης Καπ" w:date="2023-02-02T17:47:00Z">
                  <w:rPr>
                    <w:del w:id="8478" w:author="Στάθης Καπ" w:date="2023-02-27T02:00:00Z"/>
                    <w:rFonts w:cstheme="minorHAnsi"/>
                  </w:rPr>
                </w:rPrChange>
              </w:rPr>
            </w:pPr>
            <w:del w:id="8479" w:author="Στάθης Καπ" w:date="2023-02-27T02:00:00Z">
              <w:r w:rsidRPr="00A21C84" w:rsidDel="001E2354">
                <w:rPr>
                  <w:rFonts w:cstheme="minorHAnsi"/>
                  <w:sz w:val="20"/>
                  <w:szCs w:val="20"/>
                  <w:rPrChange w:id="8480"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8481" w:author="Στάθης Καπ" w:date="2023-02-27T02:00:00Z"/>
                <w:rFonts w:cstheme="minorHAnsi"/>
                <w:sz w:val="20"/>
                <w:szCs w:val="20"/>
                <w:rPrChange w:id="8482" w:author="Στάθης Καπ" w:date="2023-02-02T17:47:00Z">
                  <w:rPr>
                    <w:del w:id="8483" w:author="Στάθης Καπ" w:date="2023-02-27T02:00:00Z"/>
                    <w:rFonts w:cstheme="minorHAnsi"/>
                  </w:rPr>
                </w:rPrChange>
              </w:rPr>
            </w:pPr>
            <w:del w:id="8484" w:author="Στάθης Καπ" w:date="2023-02-27T02:00:00Z">
              <w:r w:rsidRPr="00A21C84" w:rsidDel="001E2354">
                <w:rPr>
                  <w:rFonts w:cstheme="minorHAnsi"/>
                  <w:sz w:val="20"/>
                  <w:szCs w:val="20"/>
                  <w:rPrChange w:id="8485"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8486" w:author="Στάθης Καπ" w:date="2023-02-27T02:00:00Z"/>
                <w:rFonts w:cstheme="minorHAnsi"/>
                <w:sz w:val="20"/>
                <w:szCs w:val="20"/>
                <w:rPrChange w:id="8487" w:author="Στάθης Καπ" w:date="2023-02-02T17:47:00Z">
                  <w:rPr>
                    <w:del w:id="8488" w:author="Στάθης Καπ" w:date="2023-02-27T02:00:00Z"/>
                    <w:rFonts w:cstheme="minorHAnsi"/>
                  </w:rPr>
                </w:rPrChange>
              </w:rPr>
            </w:pPr>
            <w:del w:id="8489" w:author="Στάθης Καπ" w:date="2023-02-27T02:00:00Z">
              <w:r w:rsidRPr="00A21C84" w:rsidDel="001E2354">
                <w:rPr>
                  <w:rFonts w:cstheme="minorHAnsi"/>
                  <w:sz w:val="20"/>
                  <w:szCs w:val="20"/>
                  <w:rPrChange w:id="8490" w:author="Στάθης Καπ" w:date="2023-02-02T17:47:00Z">
                    <w:rPr>
                      <w:rFonts w:cstheme="minorHAnsi"/>
                    </w:rPr>
                  </w:rPrChange>
                </w:rPr>
                <w:delText>21</w:delText>
              </w:r>
            </w:del>
          </w:p>
        </w:tc>
      </w:tr>
      <w:tr w:rsidR="008A6DAE" w:rsidDel="001E2354" w14:paraId="4055B524" w14:textId="7F168CF7" w:rsidTr="008A6DAE">
        <w:trPr>
          <w:jc w:val="center"/>
          <w:del w:id="8491" w:author="Στάθης Καπ" w:date="2023-02-27T02:00:00Z"/>
        </w:trPr>
        <w:tc>
          <w:tcPr>
            <w:tcW w:w="1427" w:type="dxa"/>
          </w:tcPr>
          <w:p w14:paraId="59E08B19" w14:textId="450CEBC5" w:rsidR="008A6DAE" w:rsidRPr="00A21C84" w:rsidDel="001E2354" w:rsidRDefault="00DE0B51" w:rsidP="008A6DAE">
            <w:pPr>
              <w:rPr>
                <w:del w:id="8492" w:author="Στάθης Καπ" w:date="2023-02-27T02:00:00Z"/>
                <w:rFonts w:cstheme="minorHAnsi"/>
                <w:sz w:val="20"/>
                <w:szCs w:val="20"/>
                <w:rPrChange w:id="8493" w:author="Στάθης Καπ" w:date="2023-02-02T17:47:00Z">
                  <w:rPr>
                    <w:del w:id="8494" w:author="Στάθης Καπ" w:date="2023-02-27T02:00:00Z"/>
                    <w:rFonts w:cstheme="minorHAnsi"/>
                  </w:rPr>
                </w:rPrChange>
              </w:rPr>
            </w:pPr>
            <w:del w:id="8495" w:author="Στάθης Καπ" w:date="2023-02-27T02:00:00Z">
              <w:r w:rsidRPr="00A21C84" w:rsidDel="001E2354">
                <w:rPr>
                  <w:rFonts w:cstheme="minorHAnsi"/>
                  <w:sz w:val="20"/>
                  <w:szCs w:val="20"/>
                  <w:rPrChange w:id="8496" w:author="Στάθης Καπ" w:date="2023-02-02T17:47:00Z">
                    <w:rPr>
                      <w:rFonts w:cstheme="minorHAnsi"/>
                      <w:sz w:val="18"/>
                      <w:szCs w:val="18"/>
                    </w:rPr>
                  </w:rPrChange>
                </w:rPr>
                <w:delText>p</w:delText>
              </w:r>
              <w:r w:rsidR="008A6DAE" w:rsidRPr="00A21C84" w:rsidDel="001E2354">
                <w:rPr>
                  <w:rFonts w:cstheme="minorHAnsi"/>
                  <w:sz w:val="20"/>
                  <w:szCs w:val="20"/>
                  <w:rPrChange w:id="8497"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8498" w:author="Στάθης Καπ" w:date="2023-02-27T02:00:00Z"/>
                <w:rFonts w:cstheme="minorHAnsi"/>
                <w:sz w:val="20"/>
                <w:szCs w:val="20"/>
                <w:rPrChange w:id="8499" w:author="Στάθης Καπ" w:date="2023-02-02T17:47:00Z">
                  <w:rPr>
                    <w:del w:id="8500" w:author="Στάθης Καπ" w:date="2023-02-27T02:00:00Z"/>
                    <w:rFonts w:cstheme="minorHAnsi"/>
                  </w:rPr>
                </w:rPrChange>
              </w:rPr>
            </w:pPr>
            <w:del w:id="8501" w:author="Στάθης Καπ" w:date="2023-02-27T02:00:00Z">
              <w:r w:rsidRPr="00A21C84" w:rsidDel="001E2354">
                <w:rPr>
                  <w:rFonts w:cstheme="minorHAnsi"/>
                  <w:sz w:val="20"/>
                  <w:szCs w:val="20"/>
                  <w:rPrChange w:id="8502"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8503" w:author="Στάθης Καπ" w:date="2023-02-27T02:00:00Z"/>
                <w:rFonts w:cstheme="minorHAnsi"/>
                <w:sz w:val="20"/>
                <w:szCs w:val="20"/>
                <w:rPrChange w:id="8504" w:author="Στάθης Καπ" w:date="2023-02-02T17:47:00Z">
                  <w:rPr>
                    <w:del w:id="8505" w:author="Στάθης Καπ" w:date="2023-02-27T02:00:00Z"/>
                    <w:rFonts w:cstheme="minorHAnsi"/>
                  </w:rPr>
                </w:rPrChange>
              </w:rPr>
            </w:pPr>
            <w:del w:id="8506" w:author="Στάθης Καπ" w:date="2023-02-27T02:00:00Z">
              <w:r w:rsidRPr="00A21C84" w:rsidDel="001E2354">
                <w:rPr>
                  <w:rFonts w:cstheme="minorHAnsi"/>
                  <w:sz w:val="20"/>
                  <w:szCs w:val="20"/>
                  <w:rPrChange w:id="8507"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8508" w:author="Στάθης Καπ" w:date="2023-02-27T02:00:00Z"/>
                <w:rFonts w:cstheme="minorHAnsi"/>
                <w:sz w:val="20"/>
                <w:szCs w:val="20"/>
                <w:rPrChange w:id="8509" w:author="Στάθης Καπ" w:date="2023-02-02T17:47:00Z">
                  <w:rPr>
                    <w:del w:id="8510" w:author="Στάθης Καπ" w:date="2023-02-27T02:00:00Z"/>
                    <w:rFonts w:cstheme="minorHAnsi"/>
                  </w:rPr>
                </w:rPrChange>
              </w:rPr>
            </w:pPr>
            <w:del w:id="8511" w:author="Στάθης Καπ" w:date="2023-02-27T02:00:00Z">
              <w:r w:rsidRPr="00A21C84" w:rsidDel="001E2354">
                <w:rPr>
                  <w:rFonts w:cstheme="minorHAnsi"/>
                  <w:sz w:val="20"/>
                  <w:szCs w:val="20"/>
                  <w:rPrChange w:id="8512"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8513" w:author="Στάθης Καπ" w:date="2023-02-27T02:00:00Z"/>
                <w:rFonts w:cstheme="minorHAnsi"/>
                <w:sz w:val="20"/>
                <w:szCs w:val="20"/>
                <w:rPrChange w:id="8514" w:author="Στάθης Καπ" w:date="2023-02-02T17:47:00Z">
                  <w:rPr>
                    <w:del w:id="8515" w:author="Στάθης Καπ" w:date="2023-02-27T02:00:00Z"/>
                    <w:rFonts w:cstheme="minorHAnsi"/>
                  </w:rPr>
                </w:rPrChange>
              </w:rPr>
            </w:pPr>
            <w:del w:id="8516" w:author="Στάθης Καπ" w:date="2023-02-27T02:00:00Z">
              <w:r w:rsidRPr="00A21C84" w:rsidDel="001E2354">
                <w:rPr>
                  <w:rFonts w:cstheme="minorHAnsi"/>
                  <w:sz w:val="20"/>
                  <w:szCs w:val="20"/>
                  <w:rPrChange w:id="8517"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8518" w:author="Στάθης Καπ" w:date="2023-02-27T02:00:00Z"/>
                <w:rFonts w:cstheme="minorHAnsi"/>
                <w:sz w:val="20"/>
                <w:szCs w:val="20"/>
                <w:rPrChange w:id="8519" w:author="Στάθης Καπ" w:date="2023-02-02T17:47:00Z">
                  <w:rPr>
                    <w:del w:id="8520" w:author="Στάθης Καπ" w:date="2023-02-27T02:00:00Z"/>
                    <w:rFonts w:cstheme="minorHAnsi"/>
                  </w:rPr>
                </w:rPrChange>
              </w:rPr>
            </w:pPr>
            <w:del w:id="8521" w:author="Στάθης Καπ" w:date="2023-02-27T02:00:00Z">
              <w:r w:rsidRPr="00A21C84" w:rsidDel="001E2354">
                <w:rPr>
                  <w:rFonts w:cstheme="minorHAnsi"/>
                  <w:sz w:val="20"/>
                  <w:szCs w:val="20"/>
                  <w:rPrChange w:id="8522" w:author="Στάθης Καπ" w:date="2023-02-02T17:47:00Z">
                    <w:rPr>
                      <w:rFonts w:cstheme="minorHAnsi"/>
                    </w:rPr>
                  </w:rPrChange>
                </w:rPr>
                <w:delText>25</w:delText>
              </w:r>
            </w:del>
          </w:p>
        </w:tc>
      </w:tr>
      <w:tr w:rsidR="008A6DAE" w:rsidDel="001E2354" w14:paraId="54ADBA6D" w14:textId="6FBD3B0E" w:rsidTr="008A6DAE">
        <w:trPr>
          <w:jc w:val="center"/>
          <w:del w:id="8523" w:author="Στάθης Καπ" w:date="2023-02-27T02:00:00Z"/>
        </w:trPr>
        <w:tc>
          <w:tcPr>
            <w:tcW w:w="1427" w:type="dxa"/>
          </w:tcPr>
          <w:p w14:paraId="3312FA13" w14:textId="22E5B0D9" w:rsidR="008A6DAE" w:rsidRPr="00A21C84" w:rsidDel="001E2354" w:rsidRDefault="00DE0B51" w:rsidP="008A6DAE">
            <w:pPr>
              <w:rPr>
                <w:del w:id="8524" w:author="Στάθης Καπ" w:date="2023-02-27T02:00:00Z"/>
                <w:rFonts w:cstheme="minorHAnsi"/>
                <w:sz w:val="20"/>
                <w:szCs w:val="20"/>
                <w:rPrChange w:id="8525" w:author="Στάθης Καπ" w:date="2023-02-02T17:47:00Z">
                  <w:rPr>
                    <w:del w:id="8526" w:author="Στάθης Καπ" w:date="2023-02-27T02:00:00Z"/>
                    <w:rFonts w:cstheme="minorHAnsi"/>
                  </w:rPr>
                </w:rPrChange>
              </w:rPr>
            </w:pPr>
            <w:del w:id="8527" w:author="Στάθης Καπ" w:date="2023-02-27T02:00:00Z">
              <w:r w:rsidRPr="00A21C84" w:rsidDel="001E2354">
                <w:rPr>
                  <w:rFonts w:cstheme="minorHAnsi"/>
                  <w:sz w:val="20"/>
                  <w:szCs w:val="20"/>
                  <w:rPrChange w:id="8528" w:author="Στάθης Καπ" w:date="2023-02-02T17:47:00Z">
                    <w:rPr>
                      <w:rFonts w:cstheme="minorHAnsi"/>
                      <w:sz w:val="18"/>
                      <w:szCs w:val="18"/>
                    </w:rPr>
                  </w:rPrChange>
                </w:rPr>
                <w:delText>p</w:delText>
              </w:r>
              <w:r w:rsidR="008A6DAE" w:rsidRPr="00A21C84" w:rsidDel="001E2354">
                <w:rPr>
                  <w:rFonts w:cstheme="minorHAnsi"/>
                  <w:sz w:val="20"/>
                  <w:szCs w:val="20"/>
                  <w:rPrChange w:id="8529"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8530" w:author="Στάθης Καπ" w:date="2023-02-27T02:00:00Z"/>
                <w:rFonts w:cstheme="minorHAnsi"/>
                <w:sz w:val="20"/>
                <w:szCs w:val="20"/>
                <w:rPrChange w:id="8531" w:author="Στάθης Καπ" w:date="2023-02-02T17:47:00Z">
                  <w:rPr>
                    <w:del w:id="8532" w:author="Στάθης Καπ" w:date="2023-02-27T02:00:00Z"/>
                    <w:rFonts w:cstheme="minorHAnsi"/>
                  </w:rPr>
                </w:rPrChange>
              </w:rPr>
            </w:pPr>
            <w:del w:id="8533" w:author="Στάθης Καπ" w:date="2023-02-27T02:00:00Z">
              <w:r w:rsidRPr="00A21C84" w:rsidDel="001E2354">
                <w:rPr>
                  <w:rFonts w:cstheme="minorHAnsi"/>
                  <w:sz w:val="20"/>
                  <w:szCs w:val="20"/>
                  <w:rPrChange w:id="8534"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8535" w:author="Στάθης Καπ" w:date="2023-02-27T02:00:00Z"/>
                <w:rFonts w:cstheme="minorHAnsi"/>
                <w:sz w:val="20"/>
                <w:szCs w:val="20"/>
                <w:rPrChange w:id="8536" w:author="Στάθης Καπ" w:date="2023-02-02T17:47:00Z">
                  <w:rPr>
                    <w:del w:id="8537" w:author="Στάθης Καπ" w:date="2023-02-27T02:00:00Z"/>
                    <w:rFonts w:cstheme="minorHAnsi"/>
                  </w:rPr>
                </w:rPrChange>
              </w:rPr>
            </w:pPr>
            <w:del w:id="8538" w:author="Στάθης Καπ" w:date="2023-02-27T02:00:00Z">
              <w:r w:rsidRPr="00A21C84" w:rsidDel="001E2354">
                <w:rPr>
                  <w:rFonts w:cstheme="minorHAnsi"/>
                  <w:sz w:val="20"/>
                  <w:szCs w:val="20"/>
                  <w:rPrChange w:id="8539"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8540" w:author="Στάθης Καπ" w:date="2023-02-27T02:00:00Z"/>
                <w:rFonts w:cstheme="minorHAnsi"/>
                <w:sz w:val="20"/>
                <w:szCs w:val="20"/>
                <w:rPrChange w:id="8541" w:author="Στάθης Καπ" w:date="2023-02-02T17:47:00Z">
                  <w:rPr>
                    <w:del w:id="8542" w:author="Στάθης Καπ" w:date="2023-02-27T02:00:00Z"/>
                    <w:rFonts w:cstheme="minorHAnsi"/>
                  </w:rPr>
                </w:rPrChange>
              </w:rPr>
            </w:pPr>
            <w:del w:id="8543" w:author="Στάθης Καπ" w:date="2023-02-27T02:00:00Z">
              <w:r w:rsidRPr="00A21C84" w:rsidDel="001E2354">
                <w:rPr>
                  <w:rFonts w:cstheme="minorHAnsi"/>
                  <w:sz w:val="20"/>
                  <w:szCs w:val="20"/>
                  <w:rPrChange w:id="8544"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8545" w:author="Στάθης Καπ" w:date="2023-02-27T02:00:00Z"/>
                <w:rFonts w:cstheme="minorHAnsi"/>
                <w:sz w:val="20"/>
                <w:szCs w:val="20"/>
                <w:rPrChange w:id="8546" w:author="Στάθης Καπ" w:date="2023-02-02T17:47:00Z">
                  <w:rPr>
                    <w:del w:id="8547" w:author="Στάθης Καπ" w:date="2023-02-27T02:00:00Z"/>
                    <w:rFonts w:cstheme="minorHAnsi"/>
                  </w:rPr>
                </w:rPrChange>
              </w:rPr>
            </w:pPr>
            <w:del w:id="8548" w:author="Στάθης Καπ" w:date="2023-02-27T02:00:00Z">
              <w:r w:rsidRPr="00A21C84" w:rsidDel="001E2354">
                <w:rPr>
                  <w:rFonts w:cstheme="minorHAnsi"/>
                  <w:sz w:val="20"/>
                  <w:szCs w:val="20"/>
                  <w:rPrChange w:id="8549"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8550" w:author="Στάθης Καπ" w:date="2023-02-27T02:00:00Z"/>
                <w:rFonts w:cstheme="minorHAnsi"/>
                <w:sz w:val="20"/>
                <w:szCs w:val="20"/>
                <w:rPrChange w:id="8551" w:author="Στάθης Καπ" w:date="2023-02-02T17:47:00Z">
                  <w:rPr>
                    <w:del w:id="8552" w:author="Στάθης Καπ" w:date="2023-02-27T02:00:00Z"/>
                    <w:rFonts w:cstheme="minorHAnsi"/>
                  </w:rPr>
                </w:rPrChange>
              </w:rPr>
            </w:pPr>
            <w:del w:id="8553" w:author="Στάθης Καπ" w:date="2023-02-27T02:00:00Z">
              <w:r w:rsidRPr="00A21C84" w:rsidDel="001E2354">
                <w:rPr>
                  <w:rFonts w:cstheme="minorHAnsi"/>
                  <w:sz w:val="20"/>
                  <w:szCs w:val="20"/>
                  <w:rPrChange w:id="8554" w:author="Στάθης Καπ" w:date="2023-02-02T17:47:00Z">
                    <w:rPr>
                      <w:rFonts w:cstheme="minorHAnsi"/>
                    </w:rPr>
                  </w:rPrChange>
                </w:rPr>
                <w:delText>26</w:delText>
              </w:r>
            </w:del>
          </w:p>
        </w:tc>
      </w:tr>
      <w:tr w:rsidR="008A6DAE" w:rsidDel="001E2354" w14:paraId="6CC29891" w14:textId="6F797219" w:rsidTr="008A6DAE">
        <w:trPr>
          <w:jc w:val="center"/>
          <w:del w:id="8555" w:author="Στάθης Καπ" w:date="2023-02-27T02:00:00Z"/>
        </w:trPr>
        <w:tc>
          <w:tcPr>
            <w:tcW w:w="1427" w:type="dxa"/>
          </w:tcPr>
          <w:p w14:paraId="27D5B7EC" w14:textId="226F62FF" w:rsidR="008A6DAE" w:rsidRPr="00A21C84" w:rsidDel="001E2354" w:rsidRDefault="00DE0B51" w:rsidP="008A6DAE">
            <w:pPr>
              <w:rPr>
                <w:del w:id="8556" w:author="Στάθης Καπ" w:date="2023-02-27T02:00:00Z"/>
                <w:rFonts w:cstheme="minorHAnsi"/>
                <w:sz w:val="20"/>
                <w:szCs w:val="20"/>
                <w:rPrChange w:id="8557" w:author="Στάθης Καπ" w:date="2023-02-02T17:47:00Z">
                  <w:rPr>
                    <w:del w:id="8558" w:author="Στάθης Καπ" w:date="2023-02-27T02:00:00Z"/>
                    <w:rFonts w:cstheme="minorHAnsi"/>
                  </w:rPr>
                </w:rPrChange>
              </w:rPr>
            </w:pPr>
            <w:del w:id="8559" w:author="Στάθης Καπ" w:date="2023-02-27T02:00:00Z">
              <w:r w:rsidRPr="00A21C84" w:rsidDel="001E2354">
                <w:rPr>
                  <w:rFonts w:cstheme="minorHAnsi"/>
                  <w:sz w:val="20"/>
                  <w:szCs w:val="20"/>
                  <w:rPrChange w:id="8560" w:author="Στάθης Καπ" w:date="2023-02-02T17:47:00Z">
                    <w:rPr>
                      <w:rFonts w:cstheme="minorHAnsi"/>
                      <w:sz w:val="18"/>
                      <w:szCs w:val="18"/>
                    </w:rPr>
                  </w:rPrChange>
                </w:rPr>
                <w:delText>p</w:delText>
              </w:r>
              <w:r w:rsidR="008A6DAE" w:rsidRPr="00A21C84" w:rsidDel="001E2354">
                <w:rPr>
                  <w:rFonts w:cstheme="minorHAnsi"/>
                  <w:sz w:val="20"/>
                  <w:szCs w:val="20"/>
                  <w:rPrChange w:id="8561"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8562" w:author="Στάθης Καπ" w:date="2023-02-27T02:00:00Z"/>
                <w:rFonts w:cstheme="minorHAnsi"/>
                <w:sz w:val="20"/>
                <w:szCs w:val="20"/>
                <w:rPrChange w:id="8563" w:author="Στάθης Καπ" w:date="2023-02-02T17:47:00Z">
                  <w:rPr>
                    <w:del w:id="8564" w:author="Στάθης Καπ" w:date="2023-02-27T02:00:00Z"/>
                    <w:rFonts w:cstheme="minorHAnsi"/>
                  </w:rPr>
                </w:rPrChange>
              </w:rPr>
            </w:pPr>
            <w:del w:id="8565" w:author="Στάθης Καπ" w:date="2023-02-27T02:00:00Z">
              <w:r w:rsidRPr="00A21C84" w:rsidDel="001E2354">
                <w:rPr>
                  <w:rFonts w:cstheme="minorHAnsi"/>
                  <w:sz w:val="20"/>
                  <w:szCs w:val="20"/>
                  <w:rPrChange w:id="8566"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8567" w:author="Στάθης Καπ" w:date="2023-02-27T02:00:00Z"/>
                <w:rFonts w:cstheme="minorHAnsi"/>
                <w:sz w:val="20"/>
                <w:szCs w:val="20"/>
                <w:rPrChange w:id="8568" w:author="Στάθης Καπ" w:date="2023-02-02T17:47:00Z">
                  <w:rPr>
                    <w:del w:id="8569" w:author="Στάθης Καπ" w:date="2023-02-27T02:00:00Z"/>
                    <w:rFonts w:cstheme="minorHAnsi"/>
                  </w:rPr>
                </w:rPrChange>
              </w:rPr>
            </w:pPr>
            <w:del w:id="8570" w:author="Στάθης Καπ" w:date="2023-02-27T02:00:00Z">
              <w:r w:rsidRPr="00A21C84" w:rsidDel="001E2354">
                <w:rPr>
                  <w:rFonts w:cstheme="minorHAnsi"/>
                  <w:sz w:val="20"/>
                  <w:szCs w:val="20"/>
                  <w:rPrChange w:id="8571"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8572" w:author="Στάθης Καπ" w:date="2023-02-27T02:00:00Z"/>
                <w:rFonts w:cstheme="minorHAnsi"/>
                <w:sz w:val="20"/>
                <w:szCs w:val="20"/>
                <w:rPrChange w:id="8573" w:author="Στάθης Καπ" w:date="2023-02-02T17:47:00Z">
                  <w:rPr>
                    <w:del w:id="8574" w:author="Στάθης Καπ" w:date="2023-02-27T02:00:00Z"/>
                    <w:rFonts w:cstheme="minorHAnsi"/>
                  </w:rPr>
                </w:rPrChange>
              </w:rPr>
            </w:pPr>
            <w:del w:id="8575" w:author="Στάθης Καπ" w:date="2023-02-27T02:00:00Z">
              <w:r w:rsidRPr="00A21C84" w:rsidDel="001E2354">
                <w:rPr>
                  <w:rFonts w:cstheme="minorHAnsi"/>
                  <w:sz w:val="20"/>
                  <w:szCs w:val="20"/>
                  <w:rPrChange w:id="8576"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8577" w:author="Στάθης Καπ" w:date="2023-02-27T02:00:00Z"/>
                <w:rFonts w:cstheme="minorHAnsi"/>
                <w:sz w:val="20"/>
                <w:szCs w:val="20"/>
                <w:rPrChange w:id="8578" w:author="Στάθης Καπ" w:date="2023-02-02T17:47:00Z">
                  <w:rPr>
                    <w:del w:id="8579" w:author="Στάθης Καπ" w:date="2023-02-27T02:00:00Z"/>
                    <w:rFonts w:cstheme="minorHAnsi"/>
                  </w:rPr>
                </w:rPrChange>
              </w:rPr>
            </w:pPr>
            <w:del w:id="8580" w:author="Στάθης Καπ" w:date="2023-02-27T02:00:00Z">
              <w:r w:rsidRPr="00A21C84" w:rsidDel="001E2354">
                <w:rPr>
                  <w:rFonts w:cstheme="minorHAnsi"/>
                  <w:sz w:val="20"/>
                  <w:szCs w:val="20"/>
                  <w:rPrChange w:id="8581"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8582" w:author="Στάθης Καπ" w:date="2023-02-27T02:00:00Z"/>
                <w:rFonts w:cstheme="minorHAnsi"/>
                <w:sz w:val="20"/>
                <w:szCs w:val="20"/>
                <w:rPrChange w:id="8583" w:author="Στάθης Καπ" w:date="2023-02-02T17:47:00Z">
                  <w:rPr>
                    <w:del w:id="8584" w:author="Στάθης Καπ" w:date="2023-02-27T02:00:00Z"/>
                    <w:rFonts w:cstheme="minorHAnsi"/>
                  </w:rPr>
                </w:rPrChange>
              </w:rPr>
            </w:pPr>
            <w:del w:id="8585" w:author="Στάθης Καπ" w:date="2023-02-27T02:00:00Z">
              <w:r w:rsidRPr="00A21C84" w:rsidDel="001E2354">
                <w:rPr>
                  <w:rFonts w:cstheme="minorHAnsi"/>
                  <w:sz w:val="20"/>
                  <w:szCs w:val="20"/>
                  <w:rPrChange w:id="8586" w:author="Στάθης Καπ" w:date="2023-02-02T17:47:00Z">
                    <w:rPr>
                      <w:rFonts w:cstheme="minorHAnsi"/>
                    </w:rPr>
                  </w:rPrChange>
                </w:rPr>
                <w:delText>33</w:delText>
              </w:r>
            </w:del>
          </w:p>
        </w:tc>
      </w:tr>
    </w:tbl>
    <w:p w14:paraId="4DE0FAD9" w14:textId="5C8B5C5E" w:rsidR="00047198" w:rsidDel="001E2354" w:rsidRDefault="00047198" w:rsidP="002D19F0">
      <w:pPr>
        <w:rPr>
          <w:del w:id="8587" w:author="Στάθης Καπ" w:date="2023-02-27T02:00:00Z"/>
        </w:rPr>
      </w:pPr>
    </w:p>
    <w:p w14:paraId="17FA1B53" w14:textId="27B961B9" w:rsidR="000D5020" w:rsidRPr="00346577" w:rsidDel="001E2354" w:rsidRDefault="000D5020" w:rsidP="00346577">
      <w:pPr>
        <w:rPr>
          <w:del w:id="8588" w:author="Στάθης Καπ" w:date="2023-02-27T02:00:00Z"/>
        </w:rPr>
      </w:pPr>
    </w:p>
    <w:p w14:paraId="506A4670" w14:textId="23D5D705" w:rsidR="00A44DBB" w:rsidDel="001E2354" w:rsidRDefault="000841B0">
      <w:pPr>
        <w:rPr>
          <w:del w:id="8589" w:author="Στάθης Καπ" w:date="2023-02-27T01:59:00Z"/>
        </w:rPr>
      </w:pPr>
      <w:del w:id="8590"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8591" w:author="Στάθης Καπ" w:date="2023-02-27T01:59:00Z"/>
        </w:trPr>
        <w:tc>
          <w:tcPr>
            <w:tcW w:w="1427" w:type="dxa"/>
          </w:tcPr>
          <w:p w14:paraId="0308CCFE" w14:textId="5124EEB0" w:rsidR="003079BD" w:rsidRPr="00A21C84" w:rsidDel="001E2354" w:rsidRDefault="00971CCF" w:rsidP="00AA2735">
            <w:pPr>
              <w:rPr>
                <w:del w:id="8592" w:author="Στάθης Καπ" w:date="2023-02-27T01:59:00Z"/>
                <w:rFonts w:cstheme="minorHAnsi"/>
                <w:sz w:val="20"/>
                <w:szCs w:val="20"/>
                <w:rPrChange w:id="8593" w:author="Στάθης Καπ" w:date="2023-02-02T17:47:00Z">
                  <w:rPr>
                    <w:del w:id="8594" w:author="Στάθης Καπ" w:date="2023-02-27T01:59:00Z"/>
                    <w:rFonts w:cstheme="minorHAnsi"/>
                    <w:sz w:val="18"/>
                    <w:szCs w:val="18"/>
                  </w:rPr>
                </w:rPrChange>
              </w:rPr>
            </w:pPr>
            <w:del w:id="8595"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8596" w:author="Στάθης Καπ" w:date="2023-02-27T01:59:00Z"/>
                <w:rFonts w:cstheme="minorHAnsi"/>
                <w:sz w:val="20"/>
                <w:szCs w:val="20"/>
                <w:rPrChange w:id="8597" w:author="Στάθης Καπ" w:date="2023-02-02T17:47:00Z">
                  <w:rPr>
                    <w:del w:id="8598" w:author="Στάθης Καπ" w:date="2023-02-27T01:59:00Z"/>
                    <w:rFonts w:cstheme="minorHAnsi"/>
                    <w:sz w:val="18"/>
                    <w:szCs w:val="18"/>
                  </w:rPr>
                </w:rPrChange>
              </w:rPr>
            </w:pPr>
            <w:del w:id="8599" w:author="Στάθης Καπ" w:date="2023-02-27T01:59:00Z">
              <w:r w:rsidRPr="00A21C84" w:rsidDel="001E2354">
                <w:rPr>
                  <w:rFonts w:cstheme="minorHAnsi"/>
                  <w:sz w:val="20"/>
                  <w:szCs w:val="20"/>
                  <w:rPrChange w:id="8600"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8601" w:author="Στάθης Καπ" w:date="2023-02-27T01:59:00Z"/>
                <w:rFonts w:cstheme="minorHAnsi"/>
                <w:sz w:val="20"/>
                <w:szCs w:val="20"/>
                <w:rPrChange w:id="8602" w:author="Στάθης Καπ" w:date="2023-02-02T17:47:00Z">
                  <w:rPr>
                    <w:del w:id="8603" w:author="Στάθης Καπ" w:date="2023-02-27T01:59:00Z"/>
                    <w:rFonts w:cstheme="minorHAnsi"/>
                    <w:sz w:val="18"/>
                    <w:szCs w:val="18"/>
                  </w:rPr>
                </w:rPrChange>
              </w:rPr>
            </w:pPr>
            <w:del w:id="8604" w:author="Στάθης Καπ" w:date="2023-02-27T01:59:00Z">
              <w:r w:rsidRPr="00A21C84" w:rsidDel="001E2354">
                <w:rPr>
                  <w:rFonts w:cstheme="minorHAnsi"/>
                  <w:sz w:val="20"/>
                  <w:szCs w:val="20"/>
                  <w:rPrChange w:id="8605"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8606" w:author="Στάθης Καπ" w:date="2023-02-27T01:59:00Z"/>
                <w:rFonts w:cstheme="minorHAnsi"/>
                <w:sz w:val="20"/>
                <w:szCs w:val="20"/>
                <w:rPrChange w:id="8607" w:author="Στάθης Καπ" w:date="2023-02-02T17:47:00Z">
                  <w:rPr>
                    <w:del w:id="8608" w:author="Στάθης Καπ" w:date="2023-02-27T01:59:00Z"/>
                    <w:rFonts w:cstheme="minorHAnsi"/>
                    <w:sz w:val="18"/>
                    <w:szCs w:val="18"/>
                  </w:rPr>
                </w:rPrChange>
              </w:rPr>
            </w:pPr>
            <w:del w:id="8609" w:author="Στάθης Καπ" w:date="2023-02-27T01:59:00Z">
              <w:r w:rsidRPr="00A21C84" w:rsidDel="001E2354">
                <w:rPr>
                  <w:rFonts w:cstheme="minorHAnsi"/>
                  <w:sz w:val="20"/>
                  <w:szCs w:val="20"/>
                  <w:rPrChange w:id="8610"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8611" w:author="Στάθης Καπ" w:date="2023-02-27T01:59:00Z"/>
                <w:rFonts w:cstheme="minorHAnsi"/>
                <w:sz w:val="20"/>
                <w:szCs w:val="20"/>
                <w:rPrChange w:id="8612" w:author="Στάθης Καπ" w:date="2023-02-02T17:47:00Z">
                  <w:rPr>
                    <w:del w:id="8613" w:author="Στάθης Καπ" w:date="2023-02-27T01:59:00Z"/>
                    <w:rFonts w:cstheme="minorHAnsi"/>
                    <w:sz w:val="18"/>
                    <w:szCs w:val="18"/>
                  </w:rPr>
                </w:rPrChange>
              </w:rPr>
            </w:pPr>
            <w:del w:id="8614" w:author="Στάθης Καπ" w:date="2023-02-27T01:59:00Z">
              <w:r w:rsidRPr="00A21C84" w:rsidDel="001E2354">
                <w:rPr>
                  <w:rFonts w:cstheme="minorHAnsi"/>
                  <w:sz w:val="20"/>
                  <w:szCs w:val="20"/>
                  <w:rPrChange w:id="8615"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8616" w:author="Στάθης Καπ" w:date="2023-02-27T01:59:00Z"/>
                <w:rFonts w:cstheme="minorHAnsi"/>
                <w:sz w:val="20"/>
                <w:szCs w:val="20"/>
                <w:rPrChange w:id="8617" w:author="Στάθης Καπ" w:date="2023-02-02T17:47:00Z">
                  <w:rPr>
                    <w:del w:id="8618" w:author="Στάθης Καπ" w:date="2023-02-27T01:59:00Z"/>
                    <w:rFonts w:cstheme="minorHAnsi"/>
                    <w:sz w:val="18"/>
                    <w:szCs w:val="18"/>
                  </w:rPr>
                </w:rPrChange>
              </w:rPr>
            </w:pPr>
            <w:del w:id="8619" w:author="Στάθης Καπ" w:date="2023-02-27T01:59:00Z">
              <w:r w:rsidRPr="00A21C84" w:rsidDel="001E2354">
                <w:rPr>
                  <w:rFonts w:cstheme="minorHAnsi"/>
                  <w:sz w:val="20"/>
                  <w:szCs w:val="20"/>
                  <w:rPrChange w:id="8620"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8621" w:author="Στάθης Καπ" w:date="2023-02-27T01:59:00Z"/>
        </w:trPr>
        <w:tc>
          <w:tcPr>
            <w:tcW w:w="1427" w:type="dxa"/>
          </w:tcPr>
          <w:p w14:paraId="72D5B751" w14:textId="2BD6128D" w:rsidR="007456DB" w:rsidRPr="00A21C84" w:rsidDel="001E2354" w:rsidRDefault="007456DB" w:rsidP="007456DB">
            <w:pPr>
              <w:rPr>
                <w:del w:id="8622" w:author="Στάθης Καπ" w:date="2023-02-27T01:59:00Z"/>
                <w:rFonts w:cstheme="minorHAnsi"/>
                <w:sz w:val="20"/>
                <w:szCs w:val="20"/>
                <w:rPrChange w:id="8623" w:author="Στάθης Καπ" w:date="2023-02-02T17:47:00Z">
                  <w:rPr>
                    <w:del w:id="8624" w:author="Στάθης Καπ" w:date="2023-02-27T01:59:00Z"/>
                    <w:rFonts w:cstheme="minorHAnsi"/>
                    <w:sz w:val="18"/>
                    <w:szCs w:val="18"/>
                  </w:rPr>
                </w:rPrChange>
              </w:rPr>
            </w:pPr>
            <w:del w:id="8625" w:author="Στάθης Καπ" w:date="2023-02-27T01:59:00Z">
              <w:r w:rsidRPr="00A21C84" w:rsidDel="001E2354">
                <w:rPr>
                  <w:rFonts w:cstheme="minorHAnsi"/>
                  <w:sz w:val="20"/>
                  <w:szCs w:val="20"/>
                  <w:rPrChange w:id="8626"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8627" w:author="Στάθης Καπ" w:date="2023-02-27T01:59:00Z"/>
                <w:rFonts w:cstheme="minorHAnsi"/>
                <w:sz w:val="20"/>
                <w:szCs w:val="20"/>
                <w:rPrChange w:id="8628" w:author="Στάθης Καπ" w:date="2023-02-02T17:47:00Z">
                  <w:rPr>
                    <w:del w:id="8629" w:author="Στάθης Καπ" w:date="2023-02-27T01:59:00Z"/>
                    <w:rFonts w:cstheme="minorHAnsi"/>
                    <w:sz w:val="18"/>
                    <w:szCs w:val="18"/>
                  </w:rPr>
                </w:rPrChange>
              </w:rPr>
            </w:pPr>
            <w:del w:id="8630" w:author="Στάθης Καπ" w:date="2023-02-27T01:59:00Z">
              <w:r w:rsidRPr="00A21C84" w:rsidDel="001E2354">
                <w:rPr>
                  <w:sz w:val="20"/>
                  <w:szCs w:val="20"/>
                  <w:rPrChange w:id="8631"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8632" w:author="Στάθης Καπ" w:date="2023-02-27T01:59:00Z"/>
                <w:rFonts w:cstheme="minorHAnsi"/>
                <w:sz w:val="20"/>
                <w:szCs w:val="20"/>
                <w:rPrChange w:id="8633" w:author="Στάθης Καπ" w:date="2023-02-02T17:47:00Z">
                  <w:rPr>
                    <w:del w:id="8634" w:author="Στάθης Καπ" w:date="2023-02-27T01:59:00Z"/>
                    <w:rFonts w:cstheme="minorHAnsi"/>
                    <w:sz w:val="18"/>
                    <w:szCs w:val="18"/>
                  </w:rPr>
                </w:rPrChange>
              </w:rPr>
            </w:pPr>
            <w:del w:id="8635" w:author="Στάθης Καπ" w:date="2023-02-27T01:59:00Z">
              <w:r w:rsidRPr="00A21C84" w:rsidDel="001E2354">
                <w:rPr>
                  <w:sz w:val="20"/>
                  <w:szCs w:val="20"/>
                  <w:rPrChange w:id="8636"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8637" w:author="Στάθης Καπ" w:date="2023-02-27T01:59:00Z"/>
                <w:rFonts w:cstheme="minorHAnsi"/>
                <w:sz w:val="20"/>
                <w:szCs w:val="20"/>
                <w:rPrChange w:id="8638" w:author="Στάθης Καπ" w:date="2023-02-02T17:47:00Z">
                  <w:rPr>
                    <w:del w:id="8639" w:author="Στάθης Καπ" w:date="2023-02-27T01:59:00Z"/>
                    <w:rFonts w:cstheme="minorHAnsi"/>
                    <w:sz w:val="18"/>
                    <w:szCs w:val="18"/>
                  </w:rPr>
                </w:rPrChange>
              </w:rPr>
            </w:pPr>
            <w:del w:id="8640" w:author="Στάθης Καπ" w:date="2023-02-27T01:59:00Z">
              <w:r w:rsidRPr="00A21C84" w:rsidDel="001E2354">
                <w:rPr>
                  <w:sz w:val="20"/>
                  <w:szCs w:val="20"/>
                  <w:rPrChange w:id="8641"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8642" w:author="Στάθης Καπ" w:date="2023-02-27T01:59:00Z"/>
                <w:rFonts w:cstheme="minorHAnsi"/>
                <w:sz w:val="20"/>
                <w:szCs w:val="20"/>
                <w:rPrChange w:id="8643" w:author="Στάθης Καπ" w:date="2023-02-02T17:47:00Z">
                  <w:rPr>
                    <w:del w:id="8644" w:author="Στάθης Καπ" w:date="2023-02-27T01:59:00Z"/>
                    <w:rFonts w:cstheme="minorHAnsi"/>
                    <w:sz w:val="18"/>
                    <w:szCs w:val="18"/>
                  </w:rPr>
                </w:rPrChange>
              </w:rPr>
            </w:pPr>
            <w:del w:id="8645" w:author="Στάθης Καπ" w:date="2023-02-27T01:59:00Z">
              <w:r w:rsidRPr="00A21C84" w:rsidDel="001E2354">
                <w:rPr>
                  <w:sz w:val="20"/>
                  <w:szCs w:val="20"/>
                  <w:rPrChange w:id="8646"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8647" w:author="Στάθης Καπ" w:date="2023-02-27T01:59:00Z"/>
                <w:rFonts w:cstheme="minorHAnsi"/>
                <w:sz w:val="20"/>
                <w:szCs w:val="20"/>
                <w:rPrChange w:id="8648" w:author="Στάθης Καπ" w:date="2023-02-02T17:47:00Z">
                  <w:rPr>
                    <w:del w:id="8649" w:author="Στάθης Καπ" w:date="2023-02-27T01:59:00Z"/>
                    <w:rFonts w:cstheme="minorHAnsi"/>
                    <w:sz w:val="18"/>
                    <w:szCs w:val="18"/>
                  </w:rPr>
                </w:rPrChange>
              </w:rPr>
            </w:pPr>
            <w:del w:id="8650" w:author="Στάθης Καπ" w:date="2023-02-27T01:59:00Z">
              <w:r w:rsidRPr="00A21C84" w:rsidDel="001E2354">
                <w:rPr>
                  <w:sz w:val="20"/>
                  <w:szCs w:val="20"/>
                  <w:rPrChange w:id="8651" w:author="Στάθης Καπ" w:date="2023-02-02T17:47:00Z">
                    <w:rPr/>
                  </w:rPrChange>
                </w:rPr>
                <w:delText>33</w:delText>
              </w:r>
            </w:del>
          </w:p>
        </w:tc>
      </w:tr>
      <w:tr w:rsidR="007456DB" w:rsidDel="001E2354" w14:paraId="0E067341" w14:textId="13516E7A" w:rsidTr="00AA2735">
        <w:trPr>
          <w:jc w:val="center"/>
          <w:del w:id="8652" w:author="Στάθης Καπ" w:date="2023-02-27T01:59:00Z"/>
        </w:trPr>
        <w:tc>
          <w:tcPr>
            <w:tcW w:w="1427" w:type="dxa"/>
          </w:tcPr>
          <w:p w14:paraId="3CD621CE" w14:textId="5380FA41" w:rsidR="007456DB" w:rsidRPr="00A21C84" w:rsidDel="001E2354" w:rsidRDefault="007456DB" w:rsidP="007456DB">
            <w:pPr>
              <w:rPr>
                <w:del w:id="8653" w:author="Στάθης Καπ" w:date="2023-02-27T01:59:00Z"/>
                <w:rFonts w:cstheme="minorHAnsi"/>
                <w:sz w:val="20"/>
                <w:szCs w:val="20"/>
                <w:rPrChange w:id="8654" w:author="Στάθης Καπ" w:date="2023-02-02T17:47:00Z">
                  <w:rPr>
                    <w:del w:id="8655" w:author="Στάθης Καπ" w:date="2023-02-27T01:59:00Z"/>
                    <w:rFonts w:cstheme="minorHAnsi"/>
                    <w:sz w:val="18"/>
                    <w:szCs w:val="18"/>
                  </w:rPr>
                </w:rPrChange>
              </w:rPr>
            </w:pPr>
            <w:del w:id="8656" w:author="Στάθης Καπ" w:date="2023-02-27T01:59:00Z">
              <w:r w:rsidRPr="00A21C84" w:rsidDel="001E2354">
                <w:rPr>
                  <w:rFonts w:cstheme="minorHAnsi"/>
                  <w:sz w:val="20"/>
                  <w:szCs w:val="20"/>
                  <w:rPrChange w:id="8657"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8658" w:author="Στάθης Καπ" w:date="2023-02-27T01:59:00Z"/>
                <w:rFonts w:cstheme="minorHAnsi"/>
                <w:sz w:val="20"/>
                <w:szCs w:val="20"/>
                <w:rPrChange w:id="8659" w:author="Στάθης Καπ" w:date="2023-02-02T17:47:00Z">
                  <w:rPr>
                    <w:del w:id="8660" w:author="Στάθης Καπ" w:date="2023-02-27T01:59:00Z"/>
                    <w:rFonts w:cstheme="minorHAnsi"/>
                    <w:sz w:val="18"/>
                    <w:szCs w:val="18"/>
                  </w:rPr>
                </w:rPrChange>
              </w:rPr>
            </w:pPr>
            <w:del w:id="8661" w:author="Στάθης Καπ" w:date="2023-02-27T01:59:00Z">
              <w:r w:rsidRPr="00A21C84" w:rsidDel="001E2354">
                <w:rPr>
                  <w:sz w:val="20"/>
                  <w:szCs w:val="20"/>
                  <w:rPrChange w:id="8662"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8663" w:author="Στάθης Καπ" w:date="2023-02-27T01:59:00Z"/>
                <w:rFonts w:cstheme="minorHAnsi"/>
                <w:sz w:val="20"/>
                <w:szCs w:val="20"/>
                <w:rPrChange w:id="8664" w:author="Στάθης Καπ" w:date="2023-02-02T17:47:00Z">
                  <w:rPr>
                    <w:del w:id="8665" w:author="Στάθης Καπ" w:date="2023-02-27T01:59:00Z"/>
                    <w:rFonts w:cstheme="minorHAnsi"/>
                    <w:sz w:val="18"/>
                    <w:szCs w:val="18"/>
                  </w:rPr>
                </w:rPrChange>
              </w:rPr>
            </w:pPr>
            <w:del w:id="8666" w:author="Στάθης Καπ" w:date="2023-02-27T01:59:00Z">
              <w:r w:rsidRPr="00A21C84" w:rsidDel="001E2354">
                <w:rPr>
                  <w:sz w:val="20"/>
                  <w:szCs w:val="20"/>
                  <w:rPrChange w:id="8667"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8668" w:author="Στάθης Καπ" w:date="2023-02-27T01:59:00Z"/>
                <w:rFonts w:cstheme="minorHAnsi"/>
                <w:sz w:val="20"/>
                <w:szCs w:val="20"/>
                <w:rPrChange w:id="8669" w:author="Στάθης Καπ" w:date="2023-02-02T17:47:00Z">
                  <w:rPr>
                    <w:del w:id="8670" w:author="Στάθης Καπ" w:date="2023-02-27T01:59:00Z"/>
                    <w:rFonts w:cstheme="minorHAnsi"/>
                    <w:sz w:val="18"/>
                    <w:szCs w:val="18"/>
                  </w:rPr>
                </w:rPrChange>
              </w:rPr>
            </w:pPr>
            <w:del w:id="8671" w:author="Στάθης Καπ" w:date="2023-02-27T01:59:00Z">
              <w:r w:rsidRPr="00A21C84" w:rsidDel="001E2354">
                <w:rPr>
                  <w:sz w:val="20"/>
                  <w:szCs w:val="20"/>
                  <w:rPrChange w:id="8672"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8673" w:author="Στάθης Καπ" w:date="2023-02-27T01:59:00Z"/>
                <w:rFonts w:cstheme="minorHAnsi"/>
                <w:sz w:val="20"/>
                <w:szCs w:val="20"/>
                <w:rPrChange w:id="8674" w:author="Στάθης Καπ" w:date="2023-02-02T17:47:00Z">
                  <w:rPr>
                    <w:del w:id="8675" w:author="Στάθης Καπ" w:date="2023-02-27T01:59:00Z"/>
                    <w:rFonts w:cstheme="minorHAnsi"/>
                    <w:sz w:val="18"/>
                    <w:szCs w:val="18"/>
                  </w:rPr>
                </w:rPrChange>
              </w:rPr>
            </w:pPr>
            <w:del w:id="8676" w:author="Στάθης Καπ" w:date="2023-02-27T01:59:00Z">
              <w:r w:rsidRPr="00A21C84" w:rsidDel="001E2354">
                <w:rPr>
                  <w:sz w:val="20"/>
                  <w:szCs w:val="20"/>
                  <w:rPrChange w:id="8677"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8678" w:author="Στάθης Καπ" w:date="2023-02-27T01:59:00Z"/>
                <w:rFonts w:cstheme="minorHAnsi"/>
                <w:sz w:val="20"/>
                <w:szCs w:val="20"/>
                <w:rPrChange w:id="8679" w:author="Στάθης Καπ" w:date="2023-02-02T17:47:00Z">
                  <w:rPr>
                    <w:del w:id="8680" w:author="Στάθης Καπ" w:date="2023-02-27T01:59:00Z"/>
                    <w:rFonts w:cstheme="minorHAnsi"/>
                    <w:sz w:val="18"/>
                    <w:szCs w:val="18"/>
                  </w:rPr>
                </w:rPrChange>
              </w:rPr>
            </w:pPr>
            <w:del w:id="8681" w:author="Στάθης Καπ" w:date="2023-02-27T01:59:00Z">
              <w:r w:rsidRPr="00A21C84" w:rsidDel="001E2354">
                <w:rPr>
                  <w:sz w:val="20"/>
                  <w:szCs w:val="20"/>
                  <w:rPrChange w:id="8682" w:author="Στάθης Καπ" w:date="2023-02-02T17:47:00Z">
                    <w:rPr/>
                  </w:rPrChange>
                </w:rPr>
                <w:delText>42</w:delText>
              </w:r>
            </w:del>
          </w:p>
        </w:tc>
      </w:tr>
      <w:tr w:rsidR="007456DB" w:rsidDel="001E2354" w14:paraId="22AED78A" w14:textId="27A4C35C" w:rsidTr="00AA2735">
        <w:trPr>
          <w:jc w:val="center"/>
          <w:del w:id="8683" w:author="Στάθης Καπ" w:date="2023-02-27T01:59:00Z"/>
        </w:trPr>
        <w:tc>
          <w:tcPr>
            <w:tcW w:w="1427" w:type="dxa"/>
          </w:tcPr>
          <w:p w14:paraId="28802AFA" w14:textId="6B3580DF" w:rsidR="007456DB" w:rsidRPr="00A21C84" w:rsidDel="001E2354" w:rsidRDefault="007456DB" w:rsidP="007456DB">
            <w:pPr>
              <w:rPr>
                <w:del w:id="8684" w:author="Στάθης Καπ" w:date="2023-02-27T01:59:00Z"/>
                <w:rFonts w:cstheme="minorHAnsi"/>
                <w:sz w:val="20"/>
                <w:szCs w:val="20"/>
                <w:rPrChange w:id="8685" w:author="Στάθης Καπ" w:date="2023-02-02T17:47:00Z">
                  <w:rPr>
                    <w:del w:id="8686" w:author="Στάθης Καπ" w:date="2023-02-27T01:59:00Z"/>
                    <w:rFonts w:cstheme="minorHAnsi"/>
                    <w:sz w:val="18"/>
                    <w:szCs w:val="18"/>
                  </w:rPr>
                </w:rPrChange>
              </w:rPr>
            </w:pPr>
            <w:del w:id="8687" w:author="Στάθης Καπ" w:date="2023-02-27T01:59:00Z">
              <w:r w:rsidRPr="00A21C84" w:rsidDel="001E2354">
                <w:rPr>
                  <w:rFonts w:cstheme="minorHAnsi"/>
                  <w:sz w:val="20"/>
                  <w:szCs w:val="20"/>
                  <w:rPrChange w:id="8688"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8689" w:author="Στάθης Καπ" w:date="2023-02-27T01:59:00Z"/>
                <w:rFonts w:cstheme="minorHAnsi"/>
                <w:sz w:val="20"/>
                <w:szCs w:val="20"/>
                <w:rPrChange w:id="8690" w:author="Στάθης Καπ" w:date="2023-02-02T17:47:00Z">
                  <w:rPr>
                    <w:del w:id="8691" w:author="Στάθης Καπ" w:date="2023-02-27T01:59:00Z"/>
                    <w:rFonts w:cstheme="minorHAnsi"/>
                    <w:sz w:val="18"/>
                    <w:szCs w:val="18"/>
                  </w:rPr>
                </w:rPrChange>
              </w:rPr>
            </w:pPr>
            <w:del w:id="8692" w:author="Στάθης Καπ" w:date="2023-02-27T01:59:00Z">
              <w:r w:rsidRPr="00A21C84" w:rsidDel="001E2354">
                <w:rPr>
                  <w:sz w:val="20"/>
                  <w:szCs w:val="20"/>
                  <w:rPrChange w:id="8693"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8694" w:author="Στάθης Καπ" w:date="2023-02-27T01:59:00Z"/>
                <w:rFonts w:cstheme="minorHAnsi"/>
                <w:sz w:val="20"/>
                <w:szCs w:val="20"/>
                <w:rPrChange w:id="8695" w:author="Στάθης Καπ" w:date="2023-02-02T17:47:00Z">
                  <w:rPr>
                    <w:del w:id="8696" w:author="Στάθης Καπ" w:date="2023-02-27T01:59:00Z"/>
                    <w:rFonts w:cstheme="minorHAnsi"/>
                    <w:sz w:val="18"/>
                    <w:szCs w:val="18"/>
                  </w:rPr>
                </w:rPrChange>
              </w:rPr>
            </w:pPr>
            <w:del w:id="8697" w:author="Στάθης Καπ" w:date="2023-02-27T01:59:00Z">
              <w:r w:rsidRPr="00A21C84" w:rsidDel="001E2354">
                <w:rPr>
                  <w:sz w:val="20"/>
                  <w:szCs w:val="20"/>
                  <w:rPrChange w:id="8698"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8699" w:author="Στάθης Καπ" w:date="2023-02-27T01:59:00Z"/>
                <w:rFonts w:cstheme="minorHAnsi"/>
                <w:sz w:val="20"/>
                <w:szCs w:val="20"/>
                <w:rPrChange w:id="8700" w:author="Στάθης Καπ" w:date="2023-02-02T17:47:00Z">
                  <w:rPr>
                    <w:del w:id="8701" w:author="Στάθης Καπ" w:date="2023-02-27T01:59:00Z"/>
                    <w:rFonts w:cstheme="minorHAnsi"/>
                    <w:sz w:val="18"/>
                    <w:szCs w:val="18"/>
                  </w:rPr>
                </w:rPrChange>
              </w:rPr>
            </w:pPr>
            <w:del w:id="8702" w:author="Στάθης Καπ" w:date="2023-02-27T01:59:00Z">
              <w:r w:rsidRPr="00A21C84" w:rsidDel="001E2354">
                <w:rPr>
                  <w:sz w:val="20"/>
                  <w:szCs w:val="20"/>
                  <w:rPrChange w:id="8703"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8704" w:author="Στάθης Καπ" w:date="2023-02-27T01:59:00Z"/>
                <w:rFonts w:cstheme="minorHAnsi"/>
                <w:sz w:val="20"/>
                <w:szCs w:val="20"/>
                <w:rPrChange w:id="8705" w:author="Στάθης Καπ" w:date="2023-02-02T17:47:00Z">
                  <w:rPr>
                    <w:del w:id="8706" w:author="Στάθης Καπ" w:date="2023-02-27T01:59:00Z"/>
                    <w:rFonts w:cstheme="minorHAnsi"/>
                    <w:sz w:val="18"/>
                    <w:szCs w:val="18"/>
                  </w:rPr>
                </w:rPrChange>
              </w:rPr>
            </w:pPr>
            <w:del w:id="8707" w:author="Στάθης Καπ" w:date="2023-02-27T01:59:00Z">
              <w:r w:rsidRPr="00A21C84" w:rsidDel="001E2354">
                <w:rPr>
                  <w:sz w:val="20"/>
                  <w:szCs w:val="20"/>
                  <w:rPrChange w:id="8708"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8709" w:author="Στάθης Καπ" w:date="2023-02-27T01:59:00Z"/>
                <w:rFonts w:cstheme="minorHAnsi"/>
                <w:sz w:val="20"/>
                <w:szCs w:val="20"/>
                <w:rPrChange w:id="8710" w:author="Στάθης Καπ" w:date="2023-02-02T17:47:00Z">
                  <w:rPr>
                    <w:del w:id="8711" w:author="Στάθης Καπ" w:date="2023-02-27T01:59:00Z"/>
                    <w:rFonts w:cstheme="minorHAnsi"/>
                    <w:sz w:val="18"/>
                    <w:szCs w:val="18"/>
                  </w:rPr>
                </w:rPrChange>
              </w:rPr>
            </w:pPr>
            <w:del w:id="8712" w:author="Στάθης Καπ" w:date="2023-02-27T01:59:00Z">
              <w:r w:rsidRPr="00A21C84" w:rsidDel="001E2354">
                <w:rPr>
                  <w:sz w:val="20"/>
                  <w:szCs w:val="20"/>
                  <w:rPrChange w:id="8713" w:author="Στάθης Καπ" w:date="2023-02-02T17:47:00Z">
                    <w:rPr/>
                  </w:rPrChange>
                </w:rPr>
                <w:delText>40</w:delText>
              </w:r>
            </w:del>
          </w:p>
        </w:tc>
      </w:tr>
      <w:tr w:rsidR="007456DB" w:rsidDel="001E2354" w14:paraId="275E1085" w14:textId="4F706245" w:rsidTr="00AA2735">
        <w:trPr>
          <w:jc w:val="center"/>
          <w:del w:id="8714" w:author="Στάθης Καπ" w:date="2023-02-27T01:59:00Z"/>
        </w:trPr>
        <w:tc>
          <w:tcPr>
            <w:tcW w:w="1427" w:type="dxa"/>
          </w:tcPr>
          <w:p w14:paraId="288F8AB2" w14:textId="2647D0AC" w:rsidR="007456DB" w:rsidRPr="00A21C84" w:rsidDel="001E2354" w:rsidRDefault="007456DB" w:rsidP="007456DB">
            <w:pPr>
              <w:rPr>
                <w:del w:id="8715" w:author="Στάθης Καπ" w:date="2023-02-27T01:59:00Z"/>
                <w:rFonts w:cstheme="minorHAnsi"/>
                <w:sz w:val="20"/>
                <w:szCs w:val="20"/>
                <w:rPrChange w:id="8716" w:author="Στάθης Καπ" w:date="2023-02-02T17:47:00Z">
                  <w:rPr>
                    <w:del w:id="8717" w:author="Στάθης Καπ" w:date="2023-02-27T01:59:00Z"/>
                    <w:rFonts w:cstheme="minorHAnsi"/>
                    <w:sz w:val="18"/>
                    <w:szCs w:val="18"/>
                  </w:rPr>
                </w:rPrChange>
              </w:rPr>
            </w:pPr>
            <w:del w:id="8718" w:author="Στάθης Καπ" w:date="2023-02-27T01:59:00Z">
              <w:r w:rsidRPr="00A21C84" w:rsidDel="001E2354">
                <w:rPr>
                  <w:rFonts w:cstheme="minorHAnsi"/>
                  <w:sz w:val="20"/>
                  <w:szCs w:val="20"/>
                  <w:rPrChange w:id="8719"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8720" w:author="Στάθης Καπ" w:date="2023-02-27T01:59:00Z"/>
                <w:rFonts w:cstheme="minorHAnsi"/>
                <w:sz w:val="20"/>
                <w:szCs w:val="20"/>
                <w:rPrChange w:id="8721" w:author="Στάθης Καπ" w:date="2023-02-02T17:47:00Z">
                  <w:rPr>
                    <w:del w:id="8722" w:author="Στάθης Καπ" w:date="2023-02-27T01:59:00Z"/>
                    <w:rFonts w:cstheme="minorHAnsi"/>
                    <w:sz w:val="18"/>
                    <w:szCs w:val="18"/>
                  </w:rPr>
                </w:rPrChange>
              </w:rPr>
            </w:pPr>
            <w:del w:id="8723" w:author="Στάθης Καπ" w:date="2023-02-27T01:59:00Z">
              <w:r w:rsidRPr="00A21C84" w:rsidDel="001E2354">
                <w:rPr>
                  <w:sz w:val="20"/>
                  <w:szCs w:val="20"/>
                  <w:rPrChange w:id="8724"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8725" w:author="Στάθης Καπ" w:date="2023-02-27T01:59:00Z"/>
                <w:rFonts w:cstheme="minorHAnsi"/>
                <w:sz w:val="20"/>
                <w:szCs w:val="20"/>
                <w:rPrChange w:id="8726" w:author="Στάθης Καπ" w:date="2023-02-02T17:47:00Z">
                  <w:rPr>
                    <w:del w:id="8727" w:author="Στάθης Καπ" w:date="2023-02-27T01:59:00Z"/>
                    <w:rFonts w:cstheme="minorHAnsi"/>
                    <w:sz w:val="18"/>
                    <w:szCs w:val="18"/>
                  </w:rPr>
                </w:rPrChange>
              </w:rPr>
            </w:pPr>
            <w:del w:id="8728" w:author="Στάθης Καπ" w:date="2023-02-27T01:59:00Z">
              <w:r w:rsidRPr="00A21C84" w:rsidDel="001E2354">
                <w:rPr>
                  <w:sz w:val="20"/>
                  <w:szCs w:val="20"/>
                  <w:rPrChange w:id="8729"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8730" w:author="Στάθης Καπ" w:date="2023-02-27T01:59:00Z"/>
                <w:rFonts w:cstheme="minorHAnsi"/>
                <w:sz w:val="20"/>
                <w:szCs w:val="20"/>
                <w:rPrChange w:id="8731" w:author="Στάθης Καπ" w:date="2023-02-02T17:47:00Z">
                  <w:rPr>
                    <w:del w:id="8732" w:author="Στάθης Καπ" w:date="2023-02-27T01:59:00Z"/>
                    <w:rFonts w:cstheme="minorHAnsi"/>
                    <w:sz w:val="18"/>
                    <w:szCs w:val="18"/>
                  </w:rPr>
                </w:rPrChange>
              </w:rPr>
            </w:pPr>
            <w:del w:id="8733" w:author="Στάθης Καπ" w:date="2023-02-27T01:59:00Z">
              <w:r w:rsidRPr="00A21C84" w:rsidDel="001E2354">
                <w:rPr>
                  <w:sz w:val="20"/>
                  <w:szCs w:val="20"/>
                  <w:rPrChange w:id="8734"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8735" w:author="Στάθης Καπ" w:date="2023-02-27T01:59:00Z"/>
                <w:rFonts w:cstheme="minorHAnsi"/>
                <w:sz w:val="20"/>
                <w:szCs w:val="20"/>
                <w:rPrChange w:id="8736" w:author="Στάθης Καπ" w:date="2023-02-02T17:47:00Z">
                  <w:rPr>
                    <w:del w:id="8737" w:author="Στάθης Καπ" w:date="2023-02-27T01:59:00Z"/>
                    <w:rFonts w:cstheme="minorHAnsi"/>
                    <w:sz w:val="18"/>
                    <w:szCs w:val="18"/>
                  </w:rPr>
                </w:rPrChange>
              </w:rPr>
            </w:pPr>
            <w:del w:id="8738" w:author="Στάθης Καπ" w:date="2023-02-27T01:59:00Z">
              <w:r w:rsidRPr="00A21C84" w:rsidDel="001E2354">
                <w:rPr>
                  <w:sz w:val="20"/>
                  <w:szCs w:val="20"/>
                  <w:rPrChange w:id="8739"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8740" w:author="Στάθης Καπ" w:date="2023-02-27T01:59:00Z"/>
                <w:rFonts w:cstheme="minorHAnsi"/>
                <w:sz w:val="20"/>
                <w:szCs w:val="20"/>
                <w:rPrChange w:id="8741" w:author="Στάθης Καπ" w:date="2023-02-02T17:47:00Z">
                  <w:rPr>
                    <w:del w:id="8742" w:author="Στάθης Καπ" w:date="2023-02-27T01:59:00Z"/>
                    <w:rFonts w:cstheme="minorHAnsi"/>
                    <w:sz w:val="18"/>
                    <w:szCs w:val="18"/>
                  </w:rPr>
                </w:rPrChange>
              </w:rPr>
            </w:pPr>
            <w:del w:id="8743" w:author="Στάθης Καπ" w:date="2023-02-27T01:59:00Z">
              <w:r w:rsidRPr="00A21C84" w:rsidDel="001E2354">
                <w:rPr>
                  <w:sz w:val="20"/>
                  <w:szCs w:val="20"/>
                  <w:rPrChange w:id="8744" w:author="Στάθης Καπ" w:date="2023-02-02T17:47:00Z">
                    <w:rPr/>
                  </w:rPrChange>
                </w:rPr>
                <w:delText>49</w:delText>
              </w:r>
            </w:del>
          </w:p>
        </w:tc>
      </w:tr>
      <w:tr w:rsidR="007456DB" w:rsidDel="001E2354" w14:paraId="48560253" w14:textId="176109A9" w:rsidTr="00AA2735">
        <w:trPr>
          <w:jc w:val="center"/>
          <w:del w:id="8745" w:author="Στάθης Καπ" w:date="2023-02-27T01:59:00Z"/>
        </w:trPr>
        <w:tc>
          <w:tcPr>
            <w:tcW w:w="1427" w:type="dxa"/>
          </w:tcPr>
          <w:p w14:paraId="5EAC87BF" w14:textId="58D47DA4" w:rsidR="007456DB" w:rsidRPr="00A21C84" w:rsidDel="001E2354" w:rsidRDefault="007456DB" w:rsidP="007456DB">
            <w:pPr>
              <w:rPr>
                <w:del w:id="8746" w:author="Στάθης Καπ" w:date="2023-02-27T01:59:00Z"/>
                <w:rFonts w:cstheme="minorHAnsi"/>
                <w:sz w:val="20"/>
                <w:szCs w:val="20"/>
                <w:rPrChange w:id="8747" w:author="Στάθης Καπ" w:date="2023-02-02T17:47:00Z">
                  <w:rPr>
                    <w:del w:id="8748" w:author="Στάθης Καπ" w:date="2023-02-27T01:59:00Z"/>
                    <w:rFonts w:cstheme="minorHAnsi"/>
                    <w:sz w:val="18"/>
                    <w:szCs w:val="18"/>
                  </w:rPr>
                </w:rPrChange>
              </w:rPr>
            </w:pPr>
            <w:del w:id="8749" w:author="Στάθης Καπ" w:date="2023-02-27T01:59:00Z">
              <w:r w:rsidRPr="00A21C84" w:rsidDel="001E2354">
                <w:rPr>
                  <w:rFonts w:cstheme="minorHAnsi"/>
                  <w:sz w:val="20"/>
                  <w:szCs w:val="20"/>
                  <w:rPrChange w:id="8750"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8751" w:author="Στάθης Καπ" w:date="2023-02-27T01:59:00Z"/>
                <w:rFonts w:cstheme="minorHAnsi"/>
                <w:sz w:val="20"/>
                <w:szCs w:val="20"/>
                <w:rPrChange w:id="8752" w:author="Στάθης Καπ" w:date="2023-02-02T17:47:00Z">
                  <w:rPr>
                    <w:del w:id="8753" w:author="Στάθης Καπ" w:date="2023-02-27T01:59:00Z"/>
                    <w:rFonts w:cstheme="minorHAnsi"/>
                    <w:sz w:val="18"/>
                    <w:szCs w:val="18"/>
                  </w:rPr>
                </w:rPrChange>
              </w:rPr>
            </w:pPr>
            <w:del w:id="8754" w:author="Στάθης Καπ" w:date="2023-02-27T01:59:00Z">
              <w:r w:rsidRPr="00A21C84" w:rsidDel="001E2354">
                <w:rPr>
                  <w:sz w:val="20"/>
                  <w:szCs w:val="20"/>
                  <w:rPrChange w:id="8755"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8756" w:author="Στάθης Καπ" w:date="2023-02-27T01:59:00Z"/>
                <w:rFonts w:cstheme="minorHAnsi"/>
                <w:sz w:val="20"/>
                <w:szCs w:val="20"/>
                <w:rPrChange w:id="8757" w:author="Στάθης Καπ" w:date="2023-02-02T17:47:00Z">
                  <w:rPr>
                    <w:del w:id="8758" w:author="Στάθης Καπ" w:date="2023-02-27T01:59:00Z"/>
                    <w:rFonts w:cstheme="minorHAnsi"/>
                    <w:sz w:val="18"/>
                    <w:szCs w:val="18"/>
                  </w:rPr>
                </w:rPrChange>
              </w:rPr>
            </w:pPr>
            <w:del w:id="8759" w:author="Στάθης Καπ" w:date="2023-02-27T01:59:00Z">
              <w:r w:rsidRPr="00A21C84" w:rsidDel="001E2354">
                <w:rPr>
                  <w:sz w:val="20"/>
                  <w:szCs w:val="20"/>
                  <w:rPrChange w:id="8760"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8761" w:author="Στάθης Καπ" w:date="2023-02-27T01:59:00Z"/>
                <w:rFonts w:cstheme="minorHAnsi"/>
                <w:sz w:val="20"/>
                <w:szCs w:val="20"/>
                <w:rPrChange w:id="8762" w:author="Στάθης Καπ" w:date="2023-02-02T17:47:00Z">
                  <w:rPr>
                    <w:del w:id="8763" w:author="Στάθης Καπ" w:date="2023-02-27T01:59:00Z"/>
                    <w:rFonts w:cstheme="minorHAnsi"/>
                    <w:sz w:val="18"/>
                    <w:szCs w:val="18"/>
                  </w:rPr>
                </w:rPrChange>
              </w:rPr>
            </w:pPr>
            <w:del w:id="8764" w:author="Στάθης Καπ" w:date="2023-02-27T01:59:00Z">
              <w:r w:rsidRPr="00A21C84" w:rsidDel="001E2354">
                <w:rPr>
                  <w:sz w:val="20"/>
                  <w:szCs w:val="20"/>
                  <w:rPrChange w:id="8765"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8766" w:author="Στάθης Καπ" w:date="2023-02-27T01:59:00Z"/>
                <w:rFonts w:cstheme="minorHAnsi"/>
                <w:sz w:val="20"/>
                <w:szCs w:val="20"/>
                <w:rPrChange w:id="8767" w:author="Στάθης Καπ" w:date="2023-02-02T17:47:00Z">
                  <w:rPr>
                    <w:del w:id="8768" w:author="Στάθης Καπ" w:date="2023-02-27T01:59:00Z"/>
                    <w:rFonts w:cstheme="minorHAnsi"/>
                    <w:sz w:val="18"/>
                    <w:szCs w:val="18"/>
                  </w:rPr>
                </w:rPrChange>
              </w:rPr>
            </w:pPr>
            <w:del w:id="8769" w:author="Στάθης Καπ" w:date="2023-02-27T01:59:00Z">
              <w:r w:rsidRPr="00A21C84" w:rsidDel="001E2354">
                <w:rPr>
                  <w:sz w:val="20"/>
                  <w:szCs w:val="20"/>
                  <w:rPrChange w:id="8770"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8771" w:author="Στάθης Καπ" w:date="2023-02-27T01:59:00Z"/>
                <w:rFonts w:cstheme="minorHAnsi"/>
                <w:sz w:val="20"/>
                <w:szCs w:val="20"/>
                <w:rPrChange w:id="8772" w:author="Στάθης Καπ" w:date="2023-02-02T17:47:00Z">
                  <w:rPr>
                    <w:del w:id="8773" w:author="Στάθης Καπ" w:date="2023-02-27T01:59:00Z"/>
                    <w:rFonts w:cstheme="minorHAnsi"/>
                    <w:sz w:val="18"/>
                    <w:szCs w:val="18"/>
                  </w:rPr>
                </w:rPrChange>
              </w:rPr>
            </w:pPr>
            <w:del w:id="8774" w:author="Στάθης Καπ" w:date="2023-02-27T01:59:00Z">
              <w:r w:rsidRPr="00A21C84" w:rsidDel="001E2354">
                <w:rPr>
                  <w:sz w:val="20"/>
                  <w:szCs w:val="20"/>
                  <w:rPrChange w:id="8775" w:author="Στάθης Καπ" w:date="2023-02-02T17:47:00Z">
                    <w:rPr/>
                  </w:rPrChange>
                </w:rPr>
                <w:delText>56</w:delText>
              </w:r>
            </w:del>
          </w:p>
        </w:tc>
      </w:tr>
      <w:tr w:rsidR="007456DB" w:rsidDel="001E2354" w14:paraId="79177A08" w14:textId="0BE62226" w:rsidTr="00AA2735">
        <w:trPr>
          <w:jc w:val="center"/>
          <w:del w:id="8776" w:author="Στάθης Καπ" w:date="2023-02-27T01:59:00Z"/>
        </w:trPr>
        <w:tc>
          <w:tcPr>
            <w:tcW w:w="1427" w:type="dxa"/>
          </w:tcPr>
          <w:p w14:paraId="26A41288" w14:textId="5449E994" w:rsidR="007456DB" w:rsidRPr="00A21C84" w:rsidDel="001E2354" w:rsidRDefault="007456DB" w:rsidP="007456DB">
            <w:pPr>
              <w:rPr>
                <w:del w:id="8777" w:author="Στάθης Καπ" w:date="2023-02-27T01:59:00Z"/>
                <w:rFonts w:cstheme="minorHAnsi"/>
                <w:sz w:val="20"/>
                <w:szCs w:val="20"/>
                <w:rPrChange w:id="8778" w:author="Στάθης Καπ" w:date="2023-02-02T17:47:00Z">
                  <w:rPr>
                    <w:del w:id="8779" w:author="Στάθης Καπ" w:date="2023-02-27T01:59:00Z"/>
                    <w:rFonts w:cstheme="minorHAnsi"/>
                    <w:sz w:val="18"/>
                    <w:szCs w:val="18"/>
                  </w:rPr>
                </w:rPrChange>
              </w:rPr>
            </w:pPr>
            <w:del w:id="8780" w:author="Στάθης Καπ" w:date="2023-02-27T01:59:00Z">
              <w:r w:rsidRPr="00A21C84" w:rsidDel="001E2354">
                <w:rPr>
                  <w:rFonts w:cstheme="minorHAnsi"/>
                  <w:sz w:val="20"/>
                  <w:szCs w:val="20"/>
                  <w:rPrChange w:id="8781"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8782" w:author="Στάθης Καπ" w:date="2023-02-27T01:59:00Z"/>
                <w:rFonts w:cstheme="minorHAnsi"/>
                <w:sz w:val="20"/>
                <w:szCs w:val="20"/>
                <w:rPrChange w:id="8783" w:author="Στάθης Καπ" w:date="2023-02-02T17:47:00Z">
                  <w:rPr>
                    <w:del w:id="8784" w:author="Στάθης Καπ" w:date="2023-02-27T01:59:00Z"/>
                    <w:rFonts w:cstheme="minorHAnsi"/>
                    <w:sz w:val="18"/>
                    <w:szCs w:val="18"/>
                  </w:rPr>
                </w:rPrChange>
              </w:rPr>
            </w:pPr>
            <w:del w:id="8785" w:author="Στάθης Καπ" w:date="2023-02-27T01:59:00Z">
              <w:r w:rsidRPr="00A21C84" w:rsidDel="001E2354">
                <w:rPr>
                  <w:sz w:val="20"/>
                  <w:szCs w:val="20"/>
                  <w:rPrChange w:id="8786"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8787" w:author="Στάθης Καπ" w:date="2023-02-27T01:59:00Z"/>
                <w:rFonts w:cstheme="minorHAnsi"/>
                <w:sz w:val="20"/>
                <w:szCs w:val="20"/>
                <w:rPrChange w:id="8788" w:author="Στάθης Καπ" w:date="2023-02-02T17:47:00Z">
                  <w:rPr>
                    <w:del w:id="8789" w:author="Στάθης Καπ" w:date="2023-02-27T01:59:00Z"/>
                    <w:rFonts w:cstheme="minorHAnsi"/>
                    <w:sz w:val="18"/>
                    <w:szCs w:val="18"/>
                  </w:rPr>
                </w:rPrChange>
              </w:rPr>
            </w:pPr>
            <w:del w:id="8790" w:author="Στάθης Καπ" w:date="2023-02-27T01:59:00Z">
              <w:r w:rsidRPr="00A21C84" w:rsidDel="001E2354">
                <w:rPr>
                  <w:sz w:val="20"/>
                  <w:szCs w:val="20"/>
                  <w:rPrChange w:id="8791"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8792" w:author="Στάθης Καπ" w:date="2023-02-27T01:59:00Z"/>
                <w:rFonts w:cstheme="minorHAnsi"/>
                <w:sz w:val="20"/>
                <w:szCs w:val="20"/>
                <w:rPrChange w:id="8793" w:author="Στάθης Καπ" w:date="2023-02-02T17:47:00Z">
                  <w:rPr>
                    <w:del w:id="8794" w:author="Στάθης Καπ" w:date="2023-02-27T01:59:00Z"/>
                    <w:rFonts w:cstheme="minorHAnsi"/>
                    <w:sz w:val="18"/>
                    <w:szCs w:val="18"/>
                  </w:rPr>
                </w:rPrChange>
              </w:rPr>
            </w:pPr>
            <w:del w:id="8795" w:author="Στάθης Καπ" w:date="2023-02-27T01:59:00Z">
              <w:r w:rsidRPr="00A21C84" w:rsidDel="001E2354">
                <w:rPr>
                  <w:sz w:val="20"/>
                  <w:szCs w:val="20"/>
                  <w:rPrChange w:id="8796"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8797" w:author="Στάθης Καπ" w:date="2023-02-27T01:59:00Z"/>
                <w:rFonts w:cstheme="minorHAnsi"/>
                <w:sz w:val="20"/>
                <w:szCs w:val="20"/>
                <w:rPrChange w:id="8798" w:author="Στάθης Καπ" w:date="2023-02-02T17:47:00Z">
                  <w:rPr>
                    <w:del w:id="8799" w:author="Στάθης Καπ" w:date="2023-02-27T01:59:00Z"/>
                    <w:rFonts w:cstheme="minorHAnsi"/>
                    <w:sz w:val="18"/>
                    <w:szCs w:val="18"/>
                  </w:rPr>
                </w:rPrChange>
              </w:rPr>
            </w:pPr>
            <w:del w:id="8800" w:author="Στάθης Καπ" w:date="2023-02-27T01:59:00Z">
              <w:r w:rsidRPr="00A21C84" w:rsidDel="001E2354">
                <w:rPr>
                  <w:sz w:val="20"/>
                  <w:szCs w:val="20"/>
                  <w:rPrChange w:id="8801"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8802" w:author="Στάθης Καπ" w:date="2023-02-27T01:59:00Z"/>
                <w:rFonts w:cstheme="minorHAnsi"/>
                <w:sz w:val="20"/>
                <w:szCs w:val="20"/>
                <w:rPrChange w:id="8803" w:author="Στάθης Καπ" w:date="2023-02-02T17:47:00Z">
                  <w:rPr>
                    <w:del w:id="8804" w:author="Στάθης Καπ" w:date="2023-02-27T01:59:00Z"/>
                    <w:rFonts w:cstheme="minorHAnsi"/>
                    <w:sz w:val="18"/>
                    <w:szCs w:val="18"/>
                  </w:rPr>
                </w:rPrChange>
              </w:rPr>
            </w:pPr>
            <w:del w:id="8805" w:author="Στάθης Καπ" w:date="2023-02-27T01:59:00Z">
              <w:r w:rsidRPr="00A21C84" w:rsidDel="001E2354">
                <w:rPr>
                  <w:sz w:val="20"/>
                  <w:szCs w:val="20"/>
                  <w:rPrChange w:id="8806" w:author="Στάθης Καπ" w:date="2023-02-02T17:47:00Z">
                    <w:rPr/>
                  </w:rPrChange>
                </w:rPr>
                <w:delText>52</w:delText>
              </w:r>
            </w:del>
          </w:p>
        </w:tc>
      </w:tr>
      <w:tr w:rsidR="007456DB" w:rsidDel="001E2354" w14:paraId="008715F4" w14:textId="2C5B3DB1" w:rsidTr="00AA2735">
        <w:trPr>
          <w:jc w:val="center"/>
          <w:del w:id="8807" w:author="Στάθης Καπ" w:date="2023-02-27T01:59:00Z"/>
        </w:trPr>
        <w:tc>
          <w:tcPr>
            <w:tcW w:w="1427" w:type="dxa"/>
          </w:tcPr>
          <w:p w14:paraId="14B17959" w14:textId="46C5F364" w:rsidR="007456DB" w:rsidRPr="00A21C84" w:rsidDel="001E2354" w:rsidRDefault="007456DB" w:rsidP="007456DB">
            <w:pPr>
              <w:rPr>
                <w:del w:id="8808" w:author="Στάθης Καπ" w:date="2023-02-27T01:59:00Z"/>
                <w:rFonts w:cstheme="minorHAnsi"/>
                <w:sz w:val="20"/>
                <w:szCs w:val="20"/>
                <w:lang w:val="el-GR"/>
                <w:rPrChange w:id="8809" w:author="Στάθης Καπ" w:date="2023-02-02T17:47:00Z">
                  <w:rPr>
                    <w:del w:id="8810" w:author="Στάθης Καπ" w:date="2023-02-27T01:59:00Z"/>
                    <w:rFonts w:cstheme="minorHAnsi"/>
                    <w:sz w:val="18"/>
                    <w:szCs w:val="18"/>
                    <w:lang w:val="el-GR"/>
                  </w:rPr>
                </w:rPrChange>
              </w:rPr>
            </w:pPr>
            <w:del w:id="8811" w:author="Στάθης Καπ" w:date="2023-02-27T01:59:00Z">
              <w:r w:rsidRPr="00A21C84" w:rsidDel="001E2354">
                <w:rPr>
                  <w:rFonts w:cstheme="minorHAnsi"/>
                  <w:sz w:val="20"/>
                  <w:szCs w:val="20"/>
                  <w:rPrChange w:id="8812"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8813" w:author="Στάθης Καπ" w:date="2023-02-27T01:59:00Z"/>
                <w:rFonts w:cstheme="minorHAnsi"/>
                <w:sz w:val="20"/>
                <w:szCs w:val="20"/>
                <w:rPrChange w:id="8814" w:author="Στάθης Καπ" w:date="2023-02-02T17:47:00Z">
                  <w:rPr>
                    <w:del w:id="8815" w:author="Στάθης Καπ" w:date="2023-02-27T01:59:00Z"/>
                    <w:rFonts w:cstheme="minorHAnsi"/>
                    <w:sz w:val="18"/>
                    <w:szCs w:val="18"/>
                  </w:rPr>
                </w:rPrChange>
              </w:rPr>
            </w:pPr>
            <w:del w:id="8816" w:author="Στάθης Καπ" w:date="2023-02-27T01:59:00Z">
              <w:r w:rsidRPr="00A21C84" w:rsidDel="001E2354">
                <w:rPr>
                  <w:sz w:val="20"/>
                  <w:szCs w:val="20"/>
                  <w:rPrChange w:id="8817"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8818" w:author="Στάθης Καπ" w:date="2023-02-27T01:59:00Z"/>
                <w:rFonts w:cstheme="minorHAnsi"/>
                <w:sz w:val="20"/>
                <w:szCs w:val="20"/>
                <w:rPrChange w:id="8819" w:author="Στάθης Καπ" w:date="2023-02-02T17:47:00Z">
                  <w:rPr>
                    <w:del w:id="8820" w:author="Στάθης Καπ" w:date="2023-02-27T01:59:00Z"/>
                    <w:rFonts w:cstheme="minorHAnsi"/>
                    <w:sz w:val="18"/>
                    <w:szCs w:val="18"/>
                  </w:rPr>
                </w:rPrChange>
              </w:rPr>
            </w:pPr>
            <w:del w:id="8821" w:author="Στάθης Καπ" w:date="2023-02-27T01:59:00Z">
              <w:r w:rsidRPr="00A21C84" w:rsidDel="001E2354">
                <w:rPr>
                  <w:sz w:val="20"/>
                  <w:szCs w:val="20"/>
                  <w:rPrChange w:id="8822"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8823" w:author="Στάθης Καπ" w:date="2023-02-27T01:59:00Z"/>
                <w:rFonts w:cstheme="minorHAnsi"/>
                <w:sz w:val="20"/>
                <w:szCs w:val="20"/>
                <w:rPrChange w:id="8824" w:author="Στάθης Καπ" w:date="2023-02-02T17:47:00Z">
                  <w:rPr>
                    <w:del w:id="8825" w:author="Στάθης Καπ" w:date="2023-02-27T01:59:00Z"/>
                    <w:rFonts w:cstheme="minorHAnsi"/>
                    <w:sz w:val="18"/>
                    <w:szCs w:val="18"/>
                  </w:rPr>
                </w:rPrChange>
              </w:rPr>
            </w:pPr>
            <w:del w:id="8826" w:author="Στάθης Καπ" w:date="2023-02-27T01:59:00Z">
              <w:r w:rsidRPr="00A21C84" w:rsidDel="001E2354">
                <w:rPr>
                  <w:sz w:val="20"/>
                  <w:szCs w:val="20"/>
                  <w:rPrChange w:id="8827"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8828" w:author="Στάθης Καπ" w:date="2023-02-27T01:59:00Z"/>
                <w:rFonts w:cstheme="minorHAnsi"/>
                <w:sz w:val="20"/>
                <w:szCs w:val="20"/>
                <w:rPrChange w:id="8829" w:author="Στάθης Καπ" w:date="2023-02-02T17:47:00Z">
                  <w:rPr>
                    <w:del w:id="8830" w:author="Στάθης Καπ" w:date="2023-02-27T01:59:00Z"/>
                    <w:rFonts w:cstheme="minorHAnsi"/>
                    <w:sz w:val="18"/>
                    <w:szCs w:val="18"/>
                  </w:rPr>
                </w:rPrChange>
              </w:rPr>
            </w:pPr>
            <w:del w:id="8831" w:author="Στάθης Καπ" w:date="2023-02-27T01:59:00Z">
              <w:r w:rsidRPr="00A21C84" w:rsidDel="001E2354">
                <w:rPr>
                  <w:sz w:val="20"/>
                  <w:szCs w:val="20"/>
                  <w:rPrChange w:id="8832"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8833" w:author="Στάθης Καπ" w:date="2023-02-27T01:59:00Z"/>
                <w:rFonts w:cstheme="minorHAnsi"/>
                <w:sz w:val="20"/>
                <w:szCs w:val="20"/>
                <w:rPrChange w:id="8834" w:author="Στάθης Καπ" w:date="2023-02-02T17:47:00Z">
                  <w:rPr>
                    <w:del w:id="8835" w:author="Στάθης Καπ" w:date="2023-02-27T01:59:00Z"/>
                    <w:rFonts w:cstheme="minorHAnsi"/>
                    <w:sz w:val="18"/>
                    <w:szCs w:val="18"/>
                  </w:rPr>
                </w:rPrChange>
              </w:rPr>
            </w:pPr>
            <w:del w:id="8836" w:author="Στάθης Καπ" w:date="2023-02-27T01:59:00Z">
              <w:r w:rsidRPr="00A21C84" w:rsidDel="001E2354">
                <w:rPr>
                  <w:sz w:val="20"/>
                  <w:szCs w:val="20"/>
                  <w:rPrChange w:id="8837" w:author="Στάθης Καπ" w:date="2023-02-02T17:47:00Z">
                    <w:rPr/>
                  </w:rPrChange>
                </w:rPr>
                <w:delText>35</w:delText>
              </w:r>
            </w:del>
          </w:p>
        </w:tc>
      </w:tr>
      <w:tr w:rsidR="007456DB" w:rsidDel="001E2354" w14:paraId="747272A8" w14:textId="386E3B49" w:rsidTr="00AA2735">
        <w:trPr>
          <w:jc w:val="center"/>
          <w:del w:id="8838" w:author="Στάθης Καπ" w:date="2023-02-27T01:59:00Z"/>
        </w:trPr>
        <w:tc>
          <w:tcPr>
            <w:tcW w:w="1427" w:type="dxa"/>
          </w:tcPr>
          <w:p w14:paraId="5961DED2" w14:textId="7E94B210" w:rsidR="007456DB" w:rsidRPr="00A21C84" w:rsidDel="001E2354" w:rsidRDefault="007456DB" w:rsidP="007456DB">
            <w:pPr>
              <w:rPr>
                <w:del w:id="8839" w:author="Στάθης Καπ" w:date="2023-02-27T01:59:00Z"/>
                <w:rFonts w:cstheme="minorHAnsi"/>
                <w:sz w:val="20"/>
                <w:szCs w:val="20"/>
                <w:rPrChange w:id="8840" w:author="Στάθης Καπ" w:date="2023-02-02T17:47:00Z">
                  <w:rPr>
                    <w:del w:id="8841" w:author="Στάθης Καπ" w:date="2023-02-27T01:59:00Z"/>
                    <w:rFonts w:cstheme="minorHAnsi"/>
                    <w:sz w:val="18"/>
                    <w:szCs w:val="18"/>
                  </w:rPr>
                </w:rPrChange>
              </w:rPr>
            </w:pPr>
            <w:del w:id="8842" w:author="Στάθης Καπ" w:date="2023-02-27T01:59:00Z">
              <w:r w:rsidRPr="00A21C84" w:rsidDel="001E2354">
                <w:rPr>
                  <w:rFonts w:cstheme="minorHAnsi"/>
                  <w:sz w:val="20"/>
                  <w:szCs w:val="20"/>
                  <w:rPrChange w:id="8843" w:author="Στάθης Καπ" w:date="2023-02-02T17:47:00Z">
                    <w:rPr>
                      <w:rFonts w:cstheme="minorHAnsi"/>
                      <w:sz w:val="18"/>
                      <w:szCs w:val="18"/>
                    </w:rPr>
                  </w:rPrChange>
                </w:rPr>
                <w:lastRenderedPageBreak/>
                <w:delText>pr08</w:delText>
              </w:r>
            </w:del>
          </w:p>
        </w:tc>
        <w:tc>
          <w:tcPr>
            <w:tcW w:w="1427" w:type="dxa"/>
          </w:tcPr>
          <w:p w14:paraId="1AAE0C70" w14:textId="318E7438" w:rsidR="007456DB" w:rsidRPr="00A21C84" w:rsidDel="001E2354" w:rsidRDefault="007456DB" w:rsidP="007456DB">
            <w:pPr>
              <w:rPr>
                <w:del w:id="8844" w:author="Στάθης Καπ" w:date="2023-02-27T01:59:00Z"/>
                <w:rFonts w:cstheme="minorHAnsi"/>
                <w:sz w:val="20"/>
                <w:szCs w:val="20"/>
                <w:rPrChange w:id="8845" w:author="Στάθης Καπ" w:date="2023-02-02T17:47:00Z">
                  <w:rPr>
                    <w:del w:id="8846" w:author="Στάθης Καπ" w:date="2023-02-27T01:59:00Z"/>
                    <w:rFonts w:cstheme="minorHAnsi"/>
                    <w:sz w:val="18"/>
                    <w:szCs w:val="18"/>
                  </w:rPr>
                </w:rPrChange>
              </w:rPr>
            </w:pPr>
            <w:del w:id="8847" w:author="Στάθης Καπ" w:date="2023-02-27T01:59:00Z">
              <w:r w:rsidRPr="00A21C84" w:rsidDel="001E2354">
                <w:rPr>
                  <w:sz w:val="20"/>
                  <w:szCs w:val="20"/>
                  <w:rPrChange w:id="8848"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8849" w:author="Στάθης Καπ" w:date="2023-02-27T01:59:00Z"/>
                <w:rFonts w:cstheme="minorHAnsi"/>
                <w:sz w:val="20"/>
                <w:szCs w:val="20"/>
                <w:rPrChange w:id="8850" w:author="Στάθης Καπ" w:date="2023-02-02T17:47:00Z">
                  <w:rPr>
                    <w:del w:id="8851" w:author="Στάθης Καπ" w:date="2023-02-27T01:59:00Z"/>
                    <w:rFonts w:cstheme="minorHAnsi"/>
                    <w:sz w:val="18"/>
                    <w:szCs w:val="18"/>
                  </w:rPr>
                </w:rPrChange>
              </w:rPr>
            </w:pPr>
            <w:del w:id="8852" w:author="Στάθης Καπ" w:date="2023-02-27T01:59:00Z">
              <w:r w:rsidRPr="00A21C84" w:rsidDel="001E2354">
                <w:rPr>
                  <w:sz w:val="20"/>
                  <w:szCs w:val="20"/>
                  <w:rPrChange w:id="8853"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8854" w:author="Στάθης Καπ" w:date="2023-02-27T01:59:00Z"/>
                <w:rFonts w:cstheme="minorHAnsi"/>
                <w:sz w:val="20"/>
                <w:szCs w:val="20"/>
                <w:rPrChange w:id="8855" w:author="Στάθης Καπ" w:date="2023-02-02T17:47:00Z">
                  <w:rPr>
                    <w:del w:id="8856" w:author="Στάθης Καπ" w:date="2023-02-27T01:59:00Z"/>
                    <w:rFonts w:cstheme="minorHAnsi"/>
                    <w:sz w:val="18"/>
                    <w:szCs w:val="18"/>
                  </w:rPr>
                </w:rPrChange>
              </w:rPr>
            </w:pPr>
            <w:del w:id="8857" w:author="Στάθης Καπ" w:date="2023-02-27T01:59:00Z">
              <w:r w:rsidRPr="00A21C84" w:rsidDel="001E2354">
                <w:rPr>
                  <w:sz w:val="20"/>
                  <w:szCs w:val="20"/>
                  <w:rPrChange w:id="8858"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8859" w:author="Στάθης Καπ" w:date="2023-02-27T01:59:00Z"/>
                <w:rFonts w:cstheme="minorHAnsi"/>
                <w:sz w:val="20"/>
                <w:szCs w:val="20"/>
                <w:rPrChange w:id="8860" w:author="Στάθης Καπ" w:date="2023-02-02T17:47:00Z">
                  <w:rPr>
                    <w:del w:id="8861" w:author="Στάθης Καπ" w:date="2023-02-27T01:59:00Z"/>
                    <w:rFonts w:cstheme="minorHAnsi"/>
                    <w:sz w:val="18"/>
                    <w:szCs w:val="18"/>
                  </w:rPr>
                </w:rPrChange>
              </w:rPr>
            </w:pPr>
            <w:del w:id="8862" w:author="Στάθης Καπ" w:date="2023-02-27T01:59:00Z">
              <w:r w:rsidRPr="00A21C84" w:rsidDel="001E2354">
                <w:rPr>
                  <w:sz w:val="20"/>
                  <w:szCs w:val="20"/>
                  <w:rPrChange w:id="8863"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8864" w:author="Στάθης Καπ" w:date="2023-02-27T01:59:00Z"/>
                <w:rFonts w:cstheme="minorHAnsi"/>
                <w:sz w:val="20"/>
                <w:szCs w:val="20"/>
                <w:rPrChange w:id="8865" w:author="Στάθης Καπ" w:date="2023-02-02T17:47:00Z">
                  <w:rPr>
                    <w:del w:id="8866" w:author="Στάθης Καπ" w:date="2023-02-27T01:59:00Z"/>
                    <w:rFonts w:cstheme="minorHAnsi"/>
                    <w:sz w:val="18"/>
                    <w:szCs w:val="18"/>
                  </w:rPr>
                </w:rPrChange>
              </w:rPr>
            </w:pPr>
            <w:del w:id="8867" w:author="Στάθης Καπ" w:date="2023-02-27T01:59:00Z">
              <w:r w:rsidRPr="00A21C84" w:rsidDel="001E2354">
                <w:rPr>
                  <w:sz w:val="20"/>
                  <w:szCs w:val="20"/>
                  <w:rPrChange w:id="8868" w:author="Στάθης Καπ" w:date="2023-02-02T17:47:00Z">
                    <w:rPr/>
                  </w:rPrChange>
                </w:rPr>
                <w:delText>44</w:delText>
              </w:r>
            </w:del>
          </w:p>
        </w:tc>
      </w:tr>
      <w:tr w:rsidR="007456DB" w:rsidDel="001E2354" w14:paraId="4CD513C6" w14:textId="3218A89F" w:rsidTr="00AA2735">
        <w:trPr>
          <w:jc w:val="center"/>
          <w:del w:id="8869" w:author="Στάθης Καπ" w:date="2023-02-27T01:59:00Z"/>
        </w:trPr>
        <w:tc>
          <w:tcPr>
            <w:tcW w:w="1427" w:type="dxa"/>
          </w:tcPr>
          <w:p w14:paraId="65A57A02" w14:textId="2E71E022" w:rsidR="007456DB" w:rsidRPr="00A21C84" w:rsidDel="001E2354" w:rsidRDefault="007456DB" w:rsidP="007456DB">
            <w:pPr>
              <w:rPr>
                <w:del w:id="8870" w:author="Στάθης Καπ" w:date="2023-02-27T01:59:00Z"/>
                <w:rFonts w:cstheme="minorHAnsi"/>
                <w:sz w:val="20"/>
                <w:szCs w:val="20"/>
                <w:rPrChange w:id="8871" w:author="Στάθης Καπ" w:date="2023-02-02T17:47:00Z">
                  <w:rPr>
                    <w:del w:id="8872" w:author="Στάθης Καπ" w:date="2023-02-27T01:59:00Z"/>
                    <w:rFonts w:cstheme="minorHAnsi"/>
                    <w:sz w:val="18"/>
                    <w:szCs w:val="18"/>
                  </w:rPr>
                </w:rPrChange>
              </w:rPr>
            </w:pPr>
            <w:del w:id="8873" w:author="Στάθης Καπ" w:date="2023-02-27T01:59:00Z">
              <w:r w:rsidRPr="00A21C84" w:rsidDel="001E2354">
                <w:rPr>
                  <w:rFonts w:cstheme="minorHAnsi"/>
                  <w:sz w:val="20"/>
                  <w:szCs w:val="20"/>
                  <w:rPrChange w:id="8874"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8875" w:author="Στάθης Καπ" w:date="2023-02-27T01:59:00Z"/>
                <w:rFonts w:cstheme="minorHAnsi"/>
                <w:sz w:val="20"/>
                <w:szCs w:val="20"/>
                <w:rPrChange w:id="8876" w:author="Στάθης Καπ" w:date="2023-02-02T17:47:00Z">
                  <w:rPr>
                    <w:del w:id="8877" w:author="Στάθης Καπ" w:date="2023-02-27T01:59:00Z"/>
                    <w:rFonts w:cstheme="minorHAnsi"/>
                    <w:sz w:val="18"/>
                    <w:szCs w:val="18"/>
                  </w:rPr>
                </w:rPrChange>
              </w:rPr>
            </w:pPr>
            <w:del w:id="8878" w:author="Στάθης Καπ" w:date="2023-02-27T01:59:00Z">
              <w:r w:rsidRPr="00A21C84" w:rsidDel="001E2354">
                <w:rPr>
                  <w:sz w:val="20"/>
                  <w:szCs w:val="20"/>
                  <w:rPrChange w:id="8879"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8880" w:author="Στάθης Καπ" w:date="2023-02-27T01:59:00Z"/>
                <w:rFonts w:cstheme="minorHAnsi"/>
                <w:sz w:val="20"/>
                <w:szCs w:val="20"/>
                <w:rPrChange w:id="8881" w:author="Στάθης Καπ" w:date="2023-02-02T17:47:00Z">
                  <w:rPr>
                    <w:del w:id="8882" w:author="Στάθης Καπ" w:date="2023-02-27T01:59:00Z"/>
                    <w:rFonts w:cstheme="minorHAnsi"/>
                    <w:sz w:val="18"/>
                    <w:szCs w:val="18"/>
                  </w:rPr>
                </w:rPrChange>
              </w:rPr>
            </w:pPr>
            <w:del w:id="8883" w:author="Στάθης Καπ" w:date="2023-02-27T01:59:00Z">
              <w:r w:rsidRPr="00A21C84" w:rsidDel="001E2354">
                <w:rPr>
                  <w:sz w:val="20"/>
                  <w:szCs w:val="20"/>
                  <w:rPrChange w:id="8884"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8885" w:author="Στάθης Καπ" w:date="2023-02-27T01:59:00Z"/>
                <w:rFonts w:cstheme="minorHAnsi"/>
                <w:sz w:val="20"/>
                <w:szCs w:val="20"/>
                <w:rPrChange w:id="8886" w:author="Στάθης Καπ" w:date="2023-02-02T17:47:00Z">
                  <w:rPr>
                    <w:del w:id="8887" w:author="Στάθης Καπ" w:date="2023-02-27T01:59:00Z"/>
                    <w:rFonts w:cstheme="minorHAnsi"/>
                    <w:sz w:val="18"/>
                    <w:szCs w:val="18"/>
                  </w:rPr>
                </w:rPrChange>
              </w:rPr>
            </w:pPr>
            <w:del w:id="8888" w:author="Στάθης Καπ" w:date="2023-02-27T01:59:00Z">
              <w:r w:rsidRPr="00A21C84" w:rsidDel="001E2354">
                <w:rPr>
                  <w:sz w:val="20"/>
                  <w:szCs w:val="20"/>
                  <w:rPrChange w:id="8889"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8890" w:author="Στάθης Καπ" w:date="2023-02-27T01:59:00Z"/>
                <w:rFonts w:cstheme="minorHAnsi"/>
                <w:sz w:val="20"/>
                <w:szCs w:val="20"/>
                <w:rPrChange w:id="8891" w:author="Στάθης Καπ" w:date="2023-02-02T17:47:00Z">
                  <w:rPr>
                    <w:del w:id="8892" w:author="Στάθης Καπ" w:date="2023-02-27T01:59:00Z"/>
                    <w:rFonts w:cstheme="minorHAnsi"/>
                    <w:sz w:val="18"/>
                    <w:szCs w:val="18"/>
                  </w:rPr>
                </w:rPrChange>
              </w:rPr>
            </w:pPr>
            <w:del w:id="8893" w:author="Στάθης Καπ" w:date="2023-02-27T01:59:00Z">
              <w:r w:rsidRPr="00A21C84" w:rsidDel="001E2354">
                <w:rPr>
                  <w:sz w:val="20"/>
                  <w:szCs w:val="20"/>
                  <w:rPrChange w:id="8894"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8895" w:author="Στάθης Καπ" w:date="2023-02-27T01:59:00Z"/>
                <w:rFonts w:cstheme="minorHAnsi"/>
                <w:sz w:val="20"/>
                <w:szCs w:val="20"/>
                <w:rPrChange w:id="8896" w:author="Στάθης Καπ" w:date="2023-02-02T17:47:00Z">
                  <w:rPr>
                    <w:del w:id="8897" w:author="Στάθης Καπ" w:date="2023-02-27T01:59:00Z"/>
                    <w:rFonts w:cstheme="minorHAnsi"/>
                    <w:sz w:val="18"/>
                    <w:szCs w:val="18"/>
                  </w:rPr>
                </w:rPrChange>
              </w:rPr>
            </w:pPr>
            <w:del w:id="8898" w:author="Στάθης Καπ" w:date="2023-02-27T01:59:00Z">
              <w:r w:rsidRPr="00A21C84" w:rsidDel="001E2354">
                <w:rPr>
                  <w:sz w:val="20"/>
                  <w:szCs w:val="20"/>
                  <w:rPrChange w:id="8899" w:author="Στάθης Καπ" w:date="2023-02-02T17:47:00Z">
                    <w:rPr/>
                  </w:rPrChange>
                </w:rPr>
                <w:delText>53</w:delText>
              </w:r>
            </w:del>
          </w:p>
        </w:tc>
      </w:tr>
      <w:tr w:rsidR="007456DB" w:rsidDel="001E2354" w14:paraId="41C9B0B0" w14:textId="7E7F73CC" w:rsidTr="00AA2735">
        <w:trPr>
          <w:jc w:val="center"/>
          <w:del w:id="8900" w:author="Στάθης Καπ" w:date="2023-02-27T01:59:00Z"/>
        </w:trPr>
        <w:tc>
          <w:tcPr>
            <w:tcW w:w="1427" w:type="dxa"/>
          </w:tcPr>
          <w:p w14:paraId="25646979" w14:textId="482A21E8" w:rsidR="007456DB" w:rsidRPr="00A21C84" w:rsidDel="001E2354" w:rsidRDefault="007456DB" w:rsidP="007456DB">
            <w:pPr>
              <w:rPr>
                <w:del w:id="8901" w:author="Στάθης Καπ" w:date="2023-02-27T01:59:00Z"/>
                <w:rFonts w:cstheme="minorHAnsi"/>
                <w:sz w:val="20"/>
                <w:szCs w:val="20"/>
                <w:rPrChange w:id="8902" w:author="Στάθης Καπ" w:date="2023-02-02T17:47:00Z">
                  <w:rPr>
                    <w:del w:id="8903" w:author="Στάθης Καπ" w:date="2023-02-27T01:59:00Z"/>
                    <w:rFonts w:cstheme="minorHAnsi"/>
                    <w:sz w:val="18"/>
                    <w:szCs w:val="18"/>
                  </w:rPr>
                </w:rPrChange>
              </w:rPr>
            </w:pPr>
            <w:del w:id="8904" w:author="Στάθης Καπ" w:date="2023-02-27T01:59:00Z">
              <w:r w:rsidRPr="00A21C84" w:rsidDel="001E2354">
                <w:rPr>
                  <w:rFonts w:cstheme="minorHAnsi"/>
                  <w:sz w:val="20"/>
                  <w:szCs w:val="20"/>
                  <w:rPrChange w:id="8905"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8906" w:author="Στάθης Καπ" w:date="2023-02-27T01:59:00Z"/>
                <w:rFonts w:cstheme="minorHAnsi"/>
                <w:sz w:val="20"/>
                <w:szCs w:val="20"/>
                <w:rPrChange w:id="8907" w:author="Στάθης Καπ" w:date="2023-02-02T17:47:00Z">
                  <w:rPr>
                    <w:del w:id="8908" w:author="Στάθης Καπ" w:date="2023-02-27T01:59:00Z"/>
                    <w:rFonts w:cstheme="minorHAnsi"/>
                    <w:sz w:val="18"/>
                    <w:szCs w:val="18"/>
                  </w:rPr>
                </w:rPrChange>
              </w:rPr>
            </w:pPr>
            <w:del w:id="8909" w:author="Στάθης Καπ" w:date="2023-02-27T01:59:00Z">
              <w:r w:rsidRPr="00A21C84" w:rsidDel="001E2354">
                <w:rPr>
                  <w:sz w:val="20"/>
                  <w:szCs w:val="20"/>
                  <w:rPrChange w:id="8910"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8911" w:author="Στάθης Καπ" w:date="2023-02-27T01:59:00Z"/>
                <w:rFonts w:cstheme="minorHAnsi"/>
                <w:sz w:val="20"/>
                <w:szCs w:val="20"/>
                <w:rPrChange w:id="8912" w:author="Στάθης Καπ" w:date="2023-02-02T17:47:00Z">
                  <w:rPr>
                    <w:del w:id="8913" w:author="Στάθης Καπ" w:date="2023-02-27T01:59:00Z"/>
                    <w:rFonts w:cstheme="minorHAnsi"/>
                    <w:sz w:val="18"/>
                    <w:szCs w:val="18"/>
                  </w:rPr>
                </w:rPrChange>
              </w:rPr>
            </w:pPr>
            <w:del w:id="8914" w:author="Στάθης Καπ" w:date="2023-02-27T01:59:00Z">
              <w:r w:rsidRPr="00A21C84" w:rsidDel="001E2354">
                <w:rPr>
                  <w:sz w:val="20"/>
                  <w:szCs w:val="20"/>
                  <w:rPrChange w:id="8915"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8916" w:author="Στάθης Καπ" w:date="2023-02-27T01:59:00Z"/>
                <w:rFonts w:cstheme="minorHAnsi"/>
                <w:sz w:val="20"/>
                <w:szCs w:val="20"/>
                <w:rPrChange w:id="8917" w:author="Στάθης Καπ" w:date="2023-02-02T17:47:00Z">
                  <w:rPr>
                    <w:del w:id="8918" w:author="Στάθης Καπ" w:date="2023-02-27T01:59:00Z"/>
                    <w:rFonts w:cstheme="minorHAnsi"/>
                    <w:sz w:val="18"/>
                    <w:szCs w:val="18"/>
                  </w:rPr>
                </w:rPrChange>
              </w:rPr>
            </w:pPr>
            <w:del w:id="8919" w:author="Στάθης Καπ" w:date="2023-02-27T01:59:00Z">
              <w:r w:rsidRPr="00A21C84" w:rsidDel="001E2354">
                <w:rPr>
                  <w:sz w:val="20"/>
                  <w:szCs w:val="20"/>
                  <w:rPrChange w:id="8920"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8921" w:author="Στάθης Καπ" w:date="2023-02-27T01:59:00Z"/>
                <w:rFonts w:cstheme="minorHAnsi"/>
                <w:sz w:val="20"/>
                <w:szCs w:val="20"/>
                <w:rPrChange w:id="8922" w:author="Στάθης Καπ" w:date="2023-02-02T17:47:00Z">
                  <w:rPr>
                    <w:del w:id="8923" w:author="Στάθης Καπ" w:date="2023-02-27T01:59:00Z"/>
                    <w:rFonts w:cstheme="minorHAnsi"/>
                    <w:sz w:val="18"/>
                    <w:szCs w:val="18"/>
                  </w:rPr>
                </w:rPrChange>
              </w:rPr>
            </w:pPr>
            <w:del w:id="8924" w:author="Στάθης Καπ" w:date="2023-02-27T01:59:00Z">
              <w:r w:rsidRPr="00A21C84" w:rsidDel="001E2354">
                <w:rPr>
                  <w:sz w:val="20"/>
                  <w:szCs w:val="20"/>
                  <w:rPrChange w:id="8925"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8926" w:author="Στάθης Καπ" w:date="2023-02-27T01:59:00Z"/>
                <w:rFonts w:cstheme="minorHAnsi"/>
                <w:sz w:val="20"/>
                <w:szCs w:val="20"/>
                <w:rPrChange w:id="8927" w:author="Στάθης Καπ" w:date="2023-02-02T17:47:00Z">
                  <w:rPr>
                    <w:del w:id="8928" w:author="Στάθης Καπ" w:date="2023-02-27T01:59:00Z"/>
                    <w:rFonts w:cstheme="minorHAnsi"/>
                    <w:sz w:val="18"/>
                    <w:szCs w:val="18"/>
                  </w:rPr>
                </w:rPrChange>
              </w:rPr>
            </w:pPr>
            <w:del w:id="8929" w:author="Στάθης Καπ" w:date="2023-02-27T01:59:00Z">
              <w:r w:rsidRPr="00A21C84" w:rsidDel="001E2354">
                <w:rPr>
                  <w:sz w:val="20"/>
                  <w:szCs w:val="20"/>
                  <w:rPrChange w:id="8930" w:author="Στάθης Καπ" w:date="2023-02-02T17:47:00Z">
                    <w:rPr/>
                  </w:rPrChange>
                </w:rPr>
                <w:delText>61</w:delText>
              </w:r>
            </w:del>
          </w:p>
        </w:tc>
      </w:tr>
      <w:tr w:rsidR="007456DB" w:rsidDel="001E2354" w14:paraId="64D26887" w14:textId="0C742386" w:rsidTr="00AA2735">
        <w:trPr>
          <w:jc w:val="center"/>
          <w:del w:id="8931" w:author="Στάθης Καπ" w:date="2023-02-27T01:59:00Z"/>
        </w:trPr>
        <w:tc>
          <w:tcPr>
            <w:tcW w:w="1427" w:type="dxa"/>
          </w:tcPr>
          <w:p w14:paraId="718C2BF2" w14:textId="260D40C8" w:rsidR="007456DB" w:rsidRPr="00A21C84" w:rsidDel="001E2354" w:rsidRDefault="007456DB" w:rsidP="007456DB">
            <w:pPr>
              <w:rPr>
                <w:del w:id="8932" w:author="Στάθης Καπ" w:date="2023-02-27T01:59:00Z"/>
                <w:rFonts w:cstheme="minorHAnsi"/>
                <w:sz w:val="20"/>
                <w:szCs w:val="20"/>
                <w:rPrChange w:id="8933" w:author="Στάθης Καπ" w:date="2023-02-02T17:47:00Z">
                  <w:rPr>
                    <w:del w:id="8934" w:author="Στάθης Καπ" w:date="2023-02-27T01:59:00Z"/>
                    <w:rFonts w:cstheme="minorHAnsi"/>
                    <w:sz w:val="18"/>
                    <w:szCs w:val="18"/>
                  </w:rPr>
                </w:rPrChange>
              </w:rPr>
            </w:pPr>
            <w:del w:id="8935" w:author="Στάθης Καπ" w:date="2023-02-27T01:59:00Z">
              <w:r w:rsidRPr="00A21C84" w:rsidDel="001E2354">
                <w:rPr>
                  <w:rFonts w:cstheme="minorHAnsi"/>
                  <w:sz w:val="20"/>
                  <w:szCs w:val="20"/>
                  <w:rPrChange w:id="8936"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8937" w:author="Στάθης Καπ" w:date="2023-02-27T01:59:00Z"/>
                <w:rFonts w:cstheme="minorHAnsi"/>
                <w:sz w:val="20"/>
                <w:szCs w:val="20"/>
                <w:rPrChange w:id="8938" w:author="Στάθης Καπ" w:date="2023-02-02T17:47:00Z">
                  <w:rPr>
                    <w:del w:id="8939" w:author="Στάθης Καπ" w:date="2023-02-27T01:59:00Z"/>
                    <w:rFonts w:cstheme="minorHAnsi"/>
                    <w:sz w:val="18"/>
                    <w:szCs w:val="18"/>
                  </w:rPr>
                </w:rPrChange>
              </w:rPr>
            </w:pPr>
            <w:del w:id="8940" w:author="Στάθης Καπ" w:date="2023-02-27T01:59:00Z">
              <w:r w:rsidRPr="00A21C84" w:rsidDel="001E2354">
                <w:rPr>
                  <w:sz w:val="20"/>
                  <w:szCs w:val="20"/>
                  <w:rPrChange w:id="8941"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8942" w:author="Στάθης Καπ" w:date="2023-02-27T01:59:00Z"/>
                <w:rFonts w:cstheme="minorHAnsi"/>
                <w:sz w:val="20"/>
                <w:szCs w:val="20"/>
                <w:rPrChange w:id="8943" w:author="Στάθης Καπ" w:date="2023-02-02T17:47:00Z">
                  <w:rPr>
                    <w:del w:id="8944" w:author="Στάθης Καπ" w:date="2023-02-27T01:59:00Z"/>
                    <w:rFonts w:cstheme="minorHAnsi"/>
                    <w:sz w:val="18"/>
                    <w:szCs w:val="18"/>
                  </w:rPr>
                </w:rPrChange>
              </w:rPr>
            </w:pPr>
            <w:del w:id="8945" w:author="Στάθης Καπ" w:date="2023-02-27T01:59:00Z">
              <w:r w:rsidRPr="00A21C84" w:rsidDel="001E2354">
                <w:rPr>
                  <w:sz w:val="20"/>
                  <w:szCs w:val="20"/>
                  <w:rPrChange w:id="8946"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8947" w:author="Στάθης Καπ" w:date="2023-02-27T01:59:00Z"/>
                <w:rFonts w:cstheme="minorHAnsi"/>
                <w:sz w:val="20"/>
                <w:szCs w:val="20"/>
                <w:rPrChange w:id="8948" w:author="Στάθης Καπ" w:date="2023-02-02T17:47:00Z">
                  <w:rPr>
                    <w:del w:id="8949" w:author="Στάθης Καπ" w:date="2023-02-27T01:59:00Z"/>
                    <w:rFonts w:cstheme="minorHAnsi"/>
                    <w:sz w:val="18"/>
                    <w:szCs w:val="18"/>
                  </w:rPr>
                </w:rPrChange>
              </w:rPr>
            </w:pPr>
            <w:del w:id="8950" w:author="Στάθης Καπ" w:date="2023-02-27T01:59:00Z">
              <w:r w:rsidRPr="00A21C84" w:rsidDel="001E2354">
                <w:rPr>
                  <w:sz w:val="20"/>
                  <w:szCs w:val="20"/>
                  <w:rPrChange w:id="8951"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8952" w:author="Στάθης Καπ" w:date="2023-02-27T01:59:00Z"/>
                <w:rFonts w:cstheme="minorHAnsi"/>
                <w:sz w:val="20"/>
                <w:szCs w:val="20"/>
                <w:rPrChange w:id="8953" w:author="Στάθης Καπ" w:date="2023-02-02T17:47:00Z">
                  <w:rPr>
                    <w:del w:id="8954" w:author="Στάθης Καπ" w:date="2023-02-27T01:59:00Z"/>
                    <w:rFonts w:cstheme="minorHAnsi"/>
                    <w:sz w:val="18"/>
                    <w:szCs w:val="18"/>
                  </w:rPr>
                </w:rPrChange>
              </w:rPr>
            </w:pPr>
            <w:del w:id="8955" w:author="Στάθης Καπ" w:date="2023-02-27T01:59:00Z">
              <w:r w:rsidRPr="00A21C84" w:rsidDel="001E2354">
                <w:rPr>
                  <w:sz w:val="20"/>
                  <w:szCs w:val="20"/>
                  <w:rPrChange w:id="8956"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8957" w:author="Στάθης Καπ" w:date="2023-02-27T01:59:00Z"/>
                <w:rFonts w:cstheme="minorHAnsi"/>
                <w:sz w:val="20"/>
                <w:szCs w:val="20"/>
                <w:rPrChange w:id="8958" w:author="Στάθης Καπ" w:date="2023-02-02T17:47:00Z">
                  <w:rPr>
                    <w:del w:id="8959" w:author="Στάθης Καπ" w:date="2023-02-27T01:59:00Z"/>
                    <w:rFonts w:cstheme="minorHAnsi"/>
                    <w:sz w:val="18"/>
                    <w:szCs w:val="18"/>
                  </w:rPr>
                </w:rPrChange>
              </w:rPr>
            </w:pPr>
            <w:del w:id="8960" w:author="Στάθης Καπ" w:date="2023-02-27T01:59:00Z">
              <w:r w:rsidRPr="00A21C84" w:rsidDel="001E2354">
                <w:rPr>
                  <w:sz w:val="20"/>
                  <w:szCs w:val="20"/>
                  <w:rPrChange w:id="8961" w:author="Στάθης Καπ" w:date="2023-02-02T17:47:00Z">
                    <w:rPr/>
                  </w:rPrChange>
                </w:rPr>
                <w:delText>36</w:delText>
              </w:r>
            </w:del>
          </w:p>
        </w:tc>
      </w:tr>
      <w:tr w:rsidR="007456DB" w:rsidDel="001E2354" w14:paraId="3F48A30B" w14:textId="2EB3166F" w:rsidTr="00AA2735">
        <w:trPr>
          <w:jc w:val="center"/>
          <w:del w:id="8962" w:author="Στάθης Καπ" w:date="2023-02-27T01:59:00Z"/>
        </w:trPr>
        <w:tc>
          <w:tcPr>
            <w:tcW w:w="1427" w:type="dxa"/>
          </w:tcPr>
          <w:p w14:paraId="7700DD67" w14:textId="74AC5EF8" w:rsidR="007456DB" w:rsidRPr="00A21C84" w:rsidDel="001E2354" w:rsidRDefault="007456DB" w:rsidP="007456DB">
            <w:pPr>
              <w:rPr>
                <w:del w:id="8963" w:author="Στάθης Καπ" w:date="2023-02-27T01:59:00Z"/>
                <w:rFonts w:cstheme="minorHAnsi"/>
                <w:sz w:val="20"/>
                <w:szCs w:val="20"/>
                <w:rPrChange w:id="8964" w:author="Στάθης Καπ" w:date="2023-02-02T17:47:00Z">
                  <w:rPr>
                    <w:del w:id="8965" w:author="Στάθης Καπ" w:date="2023-02-27T01:59:00Z"/>
                    <w:rFonts w:cstheme="minorHAnsi"/>
                    <w:sz w:val="18"/>
                    <w:szCs w:val="18"/>
                  </w:rPr>
                </w:rPrChange>
              </w:rPr>
            </w:pPr>
            <w:del w:id="8966" w:author="Στάθης Καπ" w:date="2023-02-27T01:59:00Z">
              <w:r w:rsidRPr="00A21C84" w:rsidDel="001E2354">
                <w:rPr>
                  <w:rFonts w:cstheme="minorHAnsi"/>
                  <w:sz w:val="20"/>
                  <w:szCs w:val="20"/>
                  <w:rPrChange w:id="8967"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8968" w:author="Στάθης Καπ" w:date="2023-02-27T01:59:00Z"/>
                <w:rFonts w:cstheme="minorHAnsi"/>
                <w:sz w:val="20"/>
                <w:szCs w:val="20"/>
                <w:rPrChange w:id="8969" w:author="Στάθης Καπ" w:date="2023-02-02T17:47:00Z">
                  <w:rPr>
                    <w:del w:id="8970" w:author="Στάθης Καπ" w:date="2023-02-27T01:59:00Z"/>
                    <w:rFonts w:cstheme="minorHAnsi"/>
                    <w:sz w:val="18"/>
                    <w:szCs w:val="18"/>
                  </w:rPr>
                </w:rPrChange>
              </w:rPr>
            </w:pPr>
            <w:del w:id="8971" w:author="Στάθης Καπ" w:date="2023-02-27T01:59:00Z">
              <w:r w:rsidRPr="00A21C84" w:rsidDel="001E2354">
                <w:rPr>
                  <w:sz w:val="20"/>
                  <w:szCs w:val="20"/>
                  <w:rPrChange w:id="8972"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8973" w:author="Στάθης Καπ" w:date="2023-02-27T01:59:00Z"/>
                <w:rFonts w:cstheme="minorHAnsi"/>
                <w:sz w:val="20"/>
                <w:szCs w:val="20"/>
                <w:rPrChange w:id="8974" w:author="Στάθης Καπ" w:date="2023-02-02T17:47:00Z">
                  <w:rPr>
                    <w:del w:id="8975" w:author="Στάθης Καπ" w:date="2023-02-27T01:59:00Z"/>
                    <w:rFonts w:cstheme="minorHAnsi"/>
                    <w:sz w:val="18"/>
                    <w:szCs w:val="18"/>
                  </w:rPr>
                </w:rPrChange>
              </w:rPr>
            </w:pPr>
            <w:del w:id="8976" w:author="Στάθης Καπ" w:date="2023-02-27T01:59:00Z">
              <w:r w:rsidRPr="00A21C84" w:rsidDel="001E2354">
                <w:rPr>
                  <w:sz w:val="20"/>
                  <w:szCs w:val="20"/>
                  <w:rPrChange w:id="8977"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8978" w:author="Στάθης Καπ" w:date="2023-02-27T01:59:00Z"/>
                <w:rFonts w:cstheme="minorHAnsi"/>
                <w:sz w:val="20"/>
                <w:szCs w:val="20"/>
                <w:rPrChange w:id="8979" w:author="Στάθης Καπ" w:date="2023-02-02T17:47:00Z">
                  <w:rPr>
                    <w:del w:id="8980" w:author="Στάθης Καπ" w:date="2023-02-27T01:59:00Z"/>
                    <w:rFonts w:cstheme="minorHAnsi"/>
                    <w:sz w:val="18"/>
                    <w:szCs w:val="18"/>
                  </w:rPr>
                </w:rPrChange>
              </w:rPr>
            </w:pPr>
            <w:del w:id="8981" w:author="Στάθης Καπ" w:date="2023-02-27T01:59:00Z">
              <w:r w:rsidRPr="00A21C84" w:rsidDel="001E2354">
                <w:rPr>
                  <w:sz w:val="20"/>
                  <w:szCs w:val="20"/>
                  <w:rPrChange w:id="8982"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8983" w:author="Στάθης Καπ" w:date="2023-02-27T01:59:00Z"/>
                <w:rFonts w:cstheme="minorHAnsi"/>
                <w:sz w:val="20"/>
                <w:szCs w:val="20"/>
                <w:rPrChange w:id="8984" w:author="Στάθης Καπ" w:date="2023-02-02T17:47:00Z">
                  <w:rPr>
                    <w:del w:id="8985" w:author="Στάθης Καπ" w:date="2023-02-27T01:59:00Z"/>
                    <w:rFonts w:cstheme="minorHAnsi"/>
                    <w:sz w:val="18"/>
                    <w:szCs w:val="18"/>
                  </w:rPr>
                </w:rPrChange>
              </w:rPr>
            </w:pPr>
            <w:del w:id="8986" w:author="Στάθης Καπ" w:date="2023-02-27T01:59:00Z">
              <w:r w:rsidRPr="00A21C84" w:rsidDel="001E2354">
                <w:rPr>
                  <w:sz w:val="20"/>
                  <w:szCs w:val="20"/>
                  <w:rPrChange w:id="8987"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8988" w:author="Στάθης Καπ" w:date="2023-02-27T01:59:00Z"/>
                <w:rFonts w:cstheme="minorHAnsi"/>
                <w:sz w:val="20"/>
                <w:szCs w:val="20"/>
                <w:rPrChange w:id="8989" w:author="Στάθης Καπ" w:date="2023-02-02T17:47:00Z">
                  <w:rPr>
                    <w:del w:id="8990" w:author="Στάθης Καπ" w:date="2023-02-27T01:59:00Z"/>
                    <w:rFonts w:cstheme="minorHAnsi"/>
                    <w:sz w:val="18"/>
                    <w:szCs w:val="18"/>
                  </w:rPr>
                </w:rPrChange>
              </w:rPr>
            </w:pPr>
            <w:del w:id="8991" w:author="Στάθης Καπ" w:date="2023-02-27T01:59:00Z">
              <w:r w:rsidRPr="00A21C84" w:rsidDel="001E2354">
                <w:rPr>
                  <w:sz w:val="20"/>
                  <w:szCs w:val="20"/>
                  <w:rPrChange w:id="8992" w:author="Στάθης Καπ" w:date="2023-02-02T17:47:00Z">
                    <w:rPr/>
                  </w:rPrChange>
                </w:rPr>
                <w:delText>41</w:delText>
              </w:r>
            </w:del>
          </w:p>
        </w:tc>
      </w:tr>
      <w:tr w:rsidR="007456DB" w:rsidDel="001E2354" w14:paraId="2AE5130E" w14:textId="419E44CA" w:rsidTr="00AA2735">
        <w:trPr>
          <w:jc w:val="center"/>
          <w:del w:id="8993" w:author="Στάθης Καπ" w:date="2023-02-27T01:59:00Z"/>
        </w:trPr>
        <w:tc>
          <w:tcPr>
            <w:tcW w:w="1427" w:type="dxa"/>
          </w:tcPr>
          <w:p w14:paraId="60A3BE8D" w14:textId="1DA4761E" w:rsidR="007456DB" w:rsidRPr="00A21C84" w:rsidDel="001E2354" w:rsidRDefault="007456DB" w:rsidP="007456DB">
            <w:pPr>
              <w:rPr>
                <w:del w:id="8994" w:author="Στάθης Καπ" w:date="2023-02-27T01:59:00Z"/>
                <w:rFonts w:cstheme="minorHAnsi"/>
                <w:sz w:val="20"/>
                <w:szCs w:val="20"/>
                <w:rPrChange w:id="8995" w:author="Στάθης Καπ" w:date="2023-02-02T17:47:00Z">
                  <w:rPr>
                    <w:del w:id="8996" w:author="Στάθης Καπ" w:date="2023-02-27T01:59:00Z"/>
                    <w:rFonts w:cstheme="minorHAnsi"/>
                    <w:sz w:val="18"/>
                    <w:szCs w:val="18"/>
                  </w:rPr>
                </w:rPrChange>
              </w:rPr>
            </w:pPr>
            <w:del w:id="8997" w:author="Στάθης Καπ" w:date="2023-02-27T01:59:00Z">
              <w:r w:rsidRPr="00A21C84" w:rsidDel="001E2354">
                <w:rPr>
                  <w:rFonts w:cstheme="minorHAnsi"/>
                  <w:sz w:val="20"/>
                  <w:szCs w:val="20"/>
                  <w:rPrChange w:id="8998"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8999" w:author="Στάθης Καπ" w:date="2023-02-27T01:59:00Z"/>
                <w:rFonts w:cstheme="minorHAnsi"/>
                <w:sz w:val="20"/>
                <w:szCs w:val="20"/>
                <w:rPrChange w:id="9000" w:author="Στάθης Καπ" w:date="2023-02-02T17:47:00Z">
                  <w:rPr>
                    <w:del w:id="9001" w:author="Στάθης Καπ" w:date="2023-02-27T01:59:00Z"/>
                    <w:rFonts w:cstheme="minorHAnsi"/>
                    <w:sz w:val="18"/>
                    <w:szCs w:val="18"/>
                  </w:rPr>
                </w:rPrChange>
              </w:rPr>
            </w:pPr>
            <w:del w:id="9002" w:author="Στάθης Καπ" w:date="2023-02-27T01:59:00Z">
              <w:r w:rsidRPr="00A21C84" w:rsidDel="001E2354">
                <w:rPr>
                  <w:sz w:val="20"/>
                  <w:szCs w:val="20"/>
                  <w:rPrChange w:id="9003"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004" w:author="Στάθης Καπ" w:date="2023-02-27T01:59:00Z"/>
                <w:rFonts w:cstheme="minorHAnsi"/>
                <w:sz w:val="20"/>
                <w:szCs w:val="20"/>
                <w:rPrChange w:id="9005" w:author="Στάθης Καπ" w:date="2023-02-02T17:47:00Z">
                  <w:rPr>
                    <w:del w:id="9006" w:author="Στάθης Καπ" w:date="2023-02-27T01:59:00Z"/>
                    <w:rFonts w:cstheme="minorHAnsi"/>
                    <w:sz w:val="18"/>
                    <w:szCs w:val="18"/>
                  </w:rPr>
                </w:rPrChange>
              </w:rPr>
            </w:pPr>
            <w:del w:id="9007" w:author="Στάθης Καπ" w:date="2023-02-27T01:59:00Z">
              <w:r w:rsidRPr="00A21C84" w:rsidDel="001E2354">
                <w:rPr>
                  <w:sz w:val="20"/>
                  <w:szCs w:val="20"/>
                  <w:rPrChange w:id="9008"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009" w:author="Στάθης Καπ" w:date="2023-02-27T01:59:00Z"/>
                <w:rFonts w:cstheme="minorHAnsi"/>
                <w:sz w:val="20"/>
                <w:szCs w:val="20"/>
                <w:rPrChange w:id="9010" w:author="Στάθης Καπ" w:date="2023-02-02T17:47:00Z">
                  <w:rPr>
                    <w:del w:id="9011" w:author="Στάθης Καπ" w:date="2023-02-27T01:59:00Z"/>
                    <w:rFonts w:cstheme="minorHAnsi"/>
                    <w:sz w:val="18"/>
                    <w:szCs w:val="18"/>
                  </w:rPr>
                </w:rPrChange>
              </w:rPr>
            </w:pPr>
            <w:del w:id="9012" w:author="Στάθης Καπ" w:date="2023-02-27T01:59:00Z">
              <w:r w:rsidRPr="00A21C84" w:rsidDel="001E2354">
                <w:rPr>
                  <w:sz w:val="20"/>
                  <w:szCs w:val="20"/>
                  <w:rPrChange w:id="9013"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014" w:author="Στάθης Καπ" w:date="2023-02-27T01:59:00Z"/>
                <w:rFonts w:cstheme="minorHAnsi"/>
                <w:sz w:val="20"/>
                <w:szCs w:val="20"/>
                <w:rPrChange w:id="9015" w:author="Στάθης Καπ" w:date="2023-02-02T17:47:00Z">
                  <w:rPr>
                    <w:del w:id="9016" w:author="Στάθης Καπ" w:date="2023-02-27T01:59:00Z"/>
                    <w:rFonts w:cstheme="minorHAnsi"/>
                    <w:sz w:val="18"/>
                    <w:szCs w:val="18"/>
                  </w:rPr>
                </w:rPrChange>
              </w:rPr>
            </w:pPr>
            <w:del w:id="9017" w:author="Στάθης Καπ" w:date="2023-02-27T01:59:00Z">
              <w:r w:rsidRPr="00A21C84" w:rsidDel="001E2354">
                <w:rPr>
                  <w:sz w:val="20"/>
                  <w:szCs w:val="20"/>
                  <w:rPrChange w:id="9018"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9019" w:author="Στάθης Καπ" w:date="2023-02-27T01:59:00Z"/>
                <w:rFonts w:cstheme="minorHAnsi"/>
                <w:sz w:val="20"/>
                <w:szCs w:val="20"/>
                <w:rPrChange w:id="9020" w:author="Στάθης Καπ" w:date="2023-02-02T17:47:00Z">
                  <w:rPr>
                    <w:del w:id="9021" w:author="Στάθης Καπ" w:date="2023-02-27T01:59:00Z"/>
                    <w:rFonts w:cstheme="minorHAnsi"/>
                    <w:sz w:val="18"/>
                    <w:szCs w:val="18"/>
                  </w:rPr>
                </w:rPrChange>
              </w:rPr>
            </w:pPr>
            <w:del w:id="9022" w:author="Στάθης Καπ" w:date="2023-02-27T01:59:00Z">
              <w:r w:rsidRPr="00A21C84" w:rsidDel="001E2354">
                <w:rPr>
                  <w:sz w:val="20"/>
                  <w:szCs w:val="20"/>
                  <w:rPrChange w:id="9023" w:author="Στάθης Καπ" w:date="2023-02-02T17:47:00Z">
                    <w:rPr/>
                  </w:rPrChange>
                </w:rPr>
                <w:delText>46</w:delText>
              </w:r>
            </w:del>
          </w:p>
        </w:tc>
      </w:tr>
      <w:tr w:rsidR="007456DB" w:rsidDel="001E2354" w14:paraId="4F42BFA5" w14:textId="77A3D652" w:rsidTr="00AA2735">
        <w:trPr>
          <w:jc w:val="center"/>
          <w:del w:id="9024" w:author="Στάθης Καπ" w:date="2023-02-27T01:59:00Z"/>
        </w:trPr>
        <w:tc>
          <w:tcPr>
            <w:tcW w:w="1427" w:type="dxa"/>
          </w:tcPr>
          <w:p w14:paraId="3118CA0B" w14:textId="78AEB070" w:rsidR="007456DB" w:rsidRPr="00A21C84" w:rsidDel="001E2354" w:rsidRDefault="007456DB" w:rsidP="007456DB">
            <w:pPr>
              <w:rPr>
                <w:del w:id="9025" w:author="Στάθης Καπ" w:date="2023-02-27T01:59:00Z"/>
                <w:rFonts w:cstheme="minorHAnsi"/>
                <w:sz w:val="20"/>
                <w:szCs w:val="20"/>
                <w:rPrChange w:id="9026" w:author="Στάθης Καπ" w:date="2023-02-02T17:47:00Z">
                  <w:rPr>
                    <w:del w:id="9027" w:author="Στάθης Καπ" w:date="2023-02-27T01:59:00Z"/>
                    <w:rFonts w:cstheme="minorHAnsi"/>
                    <w:sz w:val="18"/>
                    <w:szCs w:val="18"/>
                  </w:rPr>
                </w:rPrChange>
              </w:rPr>
            </w:pPr>
            <w:del w:id="9028" w:author="Στάθης Καπ" w:date="2023-02-27T01:59:00Z">
              <w:r w:rsidRPr="00A21C84" w:rsidDel="001E2354">
                <w:rPr>
                  <w:rFonts w:cstheme="minorHAnsi"/>
                  <w:sz w:val="20"/>
                  <w:szCs w:val="20"/>
                  <w:rPrChange w:id="9029"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9030" w:author="Στάθης Καπ" w:date="2023-02-27T01:59:00Z"/>
                <w:rFonts w:cstheme="minorHAnsi"/>
                <w:sz w:val="20"/>
                <w:szCs w:val="20"/>
                <w:rPrChange w:id="9031" w:author="Στάθης Καπ" w:date="2023-02-02T17:47:00Z">
                  <w:rPr>
                    <w:del w:id="9032" w:author="Στάθης Καπ" w:date="2023-02-27T01:59:00Z"/>
                    <w:rFonts w:cstheme="minorHAnsi"/>
                    <w:sz w:val="18"/>
                    <w:szCs w:val="18"/>
                  </w:rPr>
                </w:rPrChange>
              </w:rPr>
            </w:pPr>
            <w:del w:id="9033" w:author="Στάθης Καπ" w:date="2023-02-27T01:59:00Z">
              <w:r w:rsidRPr="00A21C84" w:rsidDel="001E2354">
                <w:rPr>
                  <w:sz w:val="20"/>
                  <w:szCs w:val="20"/>
                  <w:rPrChange w:id="9034"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9035" w:author="Στάθης Καπ" w:date="2023-02-27T01:59:00Z"/>
                <w:rFonts w:cstheme="minorHAnsi"/>
                <w:sz w:val="20"/>
                <w:szCs w:val="20"/>
                <w:rPrChange w:id="9036" w:author="Στάθης Καπ" w:date="2023-02-02T17:47:00Z">
                  <w:rPr>
                    <w:del w:id="9037" w:author="Στάθης Καπ" w:date="2023-02-27T01:59:00Z"/>
                    <w:rFonts w:cstheme="minorHAnsi"/>
                    <w:sz w:val="18"/>
                    <w:szCs w:val="18"/>
                  </w:rPr>
                </w:rPrChange>
              </w:rPr>
            </w:pPr>
            <w:del w:id="9038" w:author="Στάθης Καπ" w:date="2023-02-27T01:59:00Z">
              <w:r w:rsidRPr="00A21C84" w:rsidDel="001E2354">
                <w:rPr>
                  <w:sz w:val="20"/>
                  <w:szCs w:val="20"/>
                  <w:rPrChange w:id="9039"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9040" w:author="Στάθης Καπ" w:date="2023-02-27T01:59:00Z"/>
                <w:rFonts w:cstheme="minorHAnsi"/>
                <w:sz w:val="20"/>
                <w:szCs w:val="20"/>
                <w:rPrChange w:id="9041" w:author="Στάθης Καπ" w:date="2023-02-02T17:47:00Z">
                  <w:rPr>
                    <w:del w:id="9042" w:author="Στάθης Καπ" w:date="2023-02-27T01:59:00Z"/>
                    <w:rFonts w:cstheme="minorHAnsi"/>
                    <w:sz w:val="18"/>
                    <w:szCs w:val="18"/>
                  </w:rPr>
                </w:rPrChange>
              </w:rPr>
            </w:pPr>
            <w:del w:id="9043" w:author="Στάθης Καπ" w:date="2023-02-27T01:59:00Z">
              <w:r w:rsidRPr="00A21C84" w:rsidDel="001E2354">
                <w:rPr>
                  <w:sz w:val="20"/>
                  <w:szCs w:val="20"/>
                  <w:rPrChange w:id="9044"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9045" w:author="Στάθης Καπ" w:date="2023-02-27T01:59:00Z"/>
                <w:rFonts w:cstheme="minorHAnsi"/>
                <w:sz w:val="20"/>
                <w:szCs w:val="20"/>
                <w:rPrChange w:id="9046" w:author="Στάθης Καπ" w:date="2023-02-02T17:47:00Z">
                  <w:rPr>
                    <w:del w:id="9047" w:author="Στάθης Καπ" w:date="2023-02-27T01:59:00Z"/>
                    <w:rFonts w:cstheme="minorHAnsi"/>
                    <w:sz w:val="18"/>
                    <w:szCs w:val="18"/>
                  </w:rPr>
                </w:rPrChange>
              </w:rPr>
            </w:pPr>
            <w:del w:id="9048" w:author="Στάθης Καπ" w:date="2023-02-27T01:59:00Z">
              <w:r w:rsidRPr="00A21C84" w:rsidDel="001E2354">
                <w:rPr>
                  <w:sz w:val="20"/>
                  <w:szCs w:val="20"/>
                  <w:rPrChange w:id="9049"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9050" w:author="Στάθης Καπ" w:date="2023-02-27T01:59:00Z"/>
                <w:rFonts w:cstheme="minorHAnsi"/>
                <w:sz w:val="20"/>
                <w:szCs w:val="20"/>
                <w:rPrChange w:id="9051" w:author="Στάθης Καπ" w:date="2023-02-02T17:47:00Z">
                  <w:rPr>
                    <w:del w:id="9052" w:author="Στάθης Καπ" w:date="2023-02-27T01:59:00Z"/>
                    <w:rFonts w:cstheme="minorHAnsi"/>
                    <w:sz w:val="18"/>
                    <w:szCs w:val="18"/>
                  </w:rPr>
                </w:rPrChange>
              </w:rPr>
            </w:pPr>
            <w:del w:id="9053" w:author="Στάθης Καπ" w:date="2023-02-27T01:59:00Z">
              <w:r w:rsidRPr="00A21C84" w:rsidDel="001E2354">
                <w:rPr>
                  <w:sz w:val="20"/>
                  <w:szCs w:val="20"/>
                  <w:rPrChange w:id="9054" w:author="Στάθης Καπ" w:date="2023-02-02T17:47:00Z">
                    <w:rPr/>
                  </w:rPrChange>
                </w:rPr>
                <w:delText>52</w:delText>
              </w:r>
            </w:del>
          </w:p>
        </w:tc>
      </w:tr>
      <w:tr w:rsidR="007456DB" w:rsidDel="001E2354" w14:paraId="78C76EFA" w14:textId="01BE4925" w:rsidTr="00AA2735">
        <w:trPr>
          <w:jc w:val="center"/>
          <w:del w:id="9055" w:author="Στάθης Καπ" w:date="2023-02-27T01:59:00Z"/>
        </w:trPr>
        <w:tc>
          <w:tcPr>
            <w:tcW w:w="1427" w:type="dxa"/>
          </w:tcPr>
          <w:p w14:paraId="4EBEFD26" w14:textId="4271F1AD" w:rsidR="007456DB" w:rsidRPr="00A21C84" w:rsidDel="001E2354" w:rsidRDefault="007456DB" w:rsidP="007456DB">
            <w:pPr>
              <w:rPr>
                <w:del w:id="9056" w:author="Στάθης Καπ" w:date="2023-02-27T01:59:00Z"/>
                <w:rFonts w:cstheme="minorHAnsi"/>
                <w:sz w:val="20"/>
                <w:szCs w:val="20"/>
                <w:rPrChange w:id="9057" w:author="Στάθης Καπ" w:date="2023-02-02T17:47:00Z">
                  <w:rPr>
                    <w:del w:id="9058" w:author="Στάθης Καπ" w:date="2023-02-27T01:59:00Z"/>
                    <w:rFonts w:cstheme="minorHAnsi"/>
                    <w:sz w:val="18"/>
                    <w:szCs w:val="18"/>
                  </w:rPr>
                </w:rPrChange>
              </w:rPr>
            </w:pPr>
            <w:del w:id="9059" w:author="Στάθης Καπ" w:date="2023-02-27T01:59:00Z">
              <w:r w:rsidRPr="00A21C84" w:rsidDel="001E2354">
                <w:rPr>
                  <w:rFonts w:cstheme="minorHAnsi"/>
                  <w:sz w:val="20"/>
                  <w:szCs w:val="20"/>
                  <w:rPrChange w:id="9060"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9061" w:author="Στάθης Καπ" w:date="2023-02-27T01:59:00Z"/>
                <w:rFonts w:cstheme="minorHAnsi"/>
                <w:sz w:val="20"/>
                <w:szCs w:val="20"/>
                <w:rPrChange w:id="9062" w:author="Στάθης Καπ" w:date="2023-02-02T17:47:00Z">
                  <w:rPr>
                    <w:del w:id="9063" w:author="Στάθης Καπ" w:date="2023-02-27T01:59:00Z"/>
                    <w:rFonts w:cstheme="minorHAnsi"/>
                    <w:sz w:val="18"/>
                    <w:szCs w:val="18"/>
                  </w:rPr>
                </w:rPrChange>
              </w:rPr>
            </w:pPr>
            <w:del w:id="9064" w:author="Στάθης Καπ" w:date="2023-02-27T01:59:00Z">
              <w:r w:rsidRPr="00A21C84" w:rsidDel="001E2354">
                <w:rPr>
                  <w:sz w:val="20"/>
                  <w:szCs w:val="20"/>
                  <w:rPrChange w:id="9065"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9066" w:author="Στάθης Καπ" w:date="2023-02-27T01:59:00Z"/>
                <w:rFonts w:cstheme="minorHAnsi"/>
                <w:sz w:val="20"/>
                <w:szCs w:val="20"/>
                <w:rPrChange w:id="9067" w:author="Στάθης Καπ" w:date="2023-02-02T17:47:00Z">
                  <w:rPr>
                    <w:del w:id="9068" w:author="Στάθης Καπ" w:date="2023-02-27T01:59:00Z"/>
                    <w:rFonts w:cstheme="minorHAnsi"/>
                    <w:sz w:val="18"/>
                    <w:szCs w:val="18"/>
                  </w:rPr>
                </w:rPrChange>
              </w:rPr>
            </w:pPr>
            <w:del w:id="9069" w:author="Στάθης Καπ" w:date="2023-02-27T01:59:00Z">
              <w:r w:rsidRPr="00A21C84" w:rsidDel="001E2354">
                <w:rPr>
                  <w:sz w:val="20"/>
                  <w:szCs w:val="20"/>
                  <w:rPrChange w:id="9070"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9071" w:author="Στάθης Καπ" w:date="2023-02-27T01:59:00Z"/>
                <w:rFonts w:cstheme="minorHAnsi"/>
                <w:sz w:val="20"/>
                <w:szCs w:val="20"/>
                <w:rPrChange w:id="9072" w:author="Στάθης Καπ" w:date="2023-02-02T17:47:00Z">
                  <w:rPr>
                    <w:del w:id="9073" w:author="Στάθης Καπ" w:date="2023-02-27T01:59:00Z"/>
                    <w:rFonts w:cstheme="minorHAnsi"/>
                    <w:sz w:val="18"/>
                    <w:szCs w:val="18"/>
                  </w:rPr>
                </w:rPrChange>
              </w:rPr>
            </w:pPr>
            <w:del w:id="9074" w:author="Στάθης Καπ" w:date="2023-02-27T01:59:00Z">
              <w:r w:rsidRPr="00A21C84" w:rsidDel="001E2354">
                <w:rPr>
                  <w:sz w:val="20"/>
                  <w:szCs w:val="20"/>
                  <w:rPrChange w:id="9075"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9076" w:author="Στάθης Καπ" w:date="2023-02-27T01:59:00Z"/>
                <w:rFonts w:cstheme="minorHAnsi"/>
                <w:sz w:val="20"/>
                <w:szCs w:val="20"/>
                <w:rPrChange w:id="9077" w:author="Στάθης Καπ" w:date="2023-02-02T17:47:00Z">
                  <w:rPr>
                    <w:del w:id="9078" w:author="Στάθης Καπ" w:date="2023-02-27T01:59:00Z"/>
                    <w:rFonts w:cstheme="minorHAnsi"/>
                    <w:sz w:val="18"/>
                    <w:szCs w:val="18"/>
                  </w:rPr>
                </w:rPrChange>
              </w:rPr>
            </w:pPr>
            <w:del w:id="9079" w:author="Στάθης Καπ" w:date="2023-02-27T01:59:00Z">
              <w:r w:rsidRPr="00A21C84" w:rsidDel="001E2354">
                <w:rPr>
                  <w:sz w:val="20"/>
                  <w:szCs w:val="20"/>
                  <w:rPrChange w:id="9080"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9081" w:author="Στάθης Καπ" w:date="2023-02-27T01:59:00Z"/>
                <w:rFonts w:cstheme="minorHAnsi"/>
                <w:sz w:val="20"/>
                <w:szCs w:val="20"/>
                <w:rPrChange w:id="9082" w:author="Στάθης Καπ" w:date="2023-02-02T17:47:00Z">
                  <w:rPr>
                    <w:del w:id="9083" w:author="Στάθης Καπ" w:date="2023-02-27T01:59:00Z"/>
                    <w:rFonts w:cstheme="minorHAnsi"/>
                    <w:sz w:val="18"/>
                    <w:szCs w:val="18"/>
                  </w:rPr>
                </w:rPrChange>
              </w:rPr>
            </w:pPr>
            <w:del w:id="9084" w:author="Στάθης Καπ" w:date="2023-02-27T01:59:00Z">
              <w:r w:rsidRPr="00A21C84" w:rsidDel="001E2354">
                <w:rPr>
                  <w:sz w:val="20"/>
                  <w:szCs w:val="20"/>
                  <w:rPrChange w:id="9085" w:author="Στάθης Καπ" w:date="2023-02-02T17:47:00Z">
                    <w:rPr/>
                  </w:rPrChange>
                </w:rPr>
                <w:delText>63</w:delText>
              </w:r>
            </w:del>
          </w:p>
        </w:tc>
      </w:tr>
      <w:tr w:rsidR="007456DB" w:rsidDel="001E2354" w14:paraId="2CE555F6" w14:textId="6E7B32A6" w:rsidTr="00AA2735">
        <w:trPr>
          <w:jc w:val="center"/>
          <w:del w:id="9086" w:author="Στάθης Καπ" w:date="2023-02-27T01:59:00Z"/>
        </w:trPr>
        <w:tc>
          <w:tcPr>
            <w:tcW w:w="1427" w:type="dxa"/>
          </w:tcPr>
          <w:p w14:paraId="15F96E26" w14:textId="77735E7E" w:rsidR="007456DB" w:rsidRPr="00A21C84" w:rsidDel="001E2354" w:rsidRDefault="007456DB" w:rsidP="007456DB">
            <w:pPr>
              <w:rPr>
                <w:del w:id="9087" w:author="Στάθης Καπ" w:date="2023-02-27T01:59:00Z"/>
                <w:rFonts w:cstheme="minorHAnsi"/>
                <w:sz w:val="20"/>
                <w:szCs w:val="20"/>
                <w:rPrChange w:id="9088" w:author="Στάθης Καπ" w:date="2023-02-02T17:47:00Z">
                  <w:rPr>
                    <w:del w:id="9089" w:author="Στάθης Καπ" w:date="2023-02-27T01:59:00Z"/>
                    <w:rFonts w:cstheme="minorHAnsi"/>
                    <w:sz w:val="18"/>
                    <w:szCs w:val="18"/>
                  </w:rPr>
                </w:rPrChange>
              </w:rPr>
            </w:pPr>
            <w:del w:id="9090" w:author="Στάθης Καπ" w:date="2023-02-27T01:59:00Z">
              <w:r w:rsidRPr="00A21C84" w:rsidDel="001E2354">
                <w:rPr>
                  <w:rFonts w:cstheme="minorHAnsi"/>
                  <w:sz w:val="20"/>
                  <w:szCs w:val="20"/>
                  <w:rPrChange w:id="9091"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9092" w:author="Στάθης Καπ" w:date="2023-02-27T01:59:00Z"/>
                <w:rFonts w:cstheme="minorHAnsi"/>
                <w:sz w:val="20"/>
                <w:szCs w:val="20"/>
                <w:rPrChange w:id="9093" w:author="Στάθης Καπ" w:date="2023-02-02T17:47:00Z">
                  <w:rPr>
                    <w:del w:id="9094" w:author="Στάθης Καπ" w:date="2023-02-27T01:59:00Z"/>
                    <w:rFonts w:cstheme="minorHAnsi"/>
                    <w:sz w:val="18"/>
                    <w:szCs w:val="18"/>
                  </w:rPr>
                </w:rPrChange>
              </w:rPr>
              <w:pPrChange w:id="9095" w:author="Στάθης Καπ" w:date="2023-02-02T17:41:00Z">
                <w:pPr/>
              </w:pPrChange>
            </w:pPr>
            <w:del w:id="9096" w:author="Στάθης Καπ" w:date="2023-02-27T01:59:00Z">
              <w:r w:rsidRPr="00A21C84" w:rsidDel="001E2354">
                <w:rPr>
                  <w:sz w:val="20"/>
                  <w:szCs w:val="20"/>
                  <w:rPrChange w:id="9097"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9098" w:author="Στάθης Καπ" w:date="2023-02-27T01:59:00Z"/>
                <w:rFonts w:cstheme="minorHAnsi"/>
                <w:sz w:val="20"/>
                <w:szCs w:val="20"/>
                <w:rPrChange w:id="9099" w:author="Στάθης Καπ" w:date="2023-02-02T17:47:00Z">
                  <w:rPr>
                    <w:del w:id="9100" w:author="Στάθης Καπ" w:date="2023-02-27T01:59:00Z"/>
                    <w:rFonts w:cstheme="minorHAnsi"/>
                    <w:sz w:val="18"/>
                    <w:szCs w:val="18"/>
                  </w:rPr>
                </w:rPrChange>
              </w:rPr>
            </w:pPr>
            <w:del w:id="9101" w:author="Στάθης Καπ" w:date="2023-02-27T01:59:00Z">
              <w:r w:rsidRPr="00A21C84" w:rsidDel="001E2354">
                <w:rPr>
                  <w:sz w:val="20"/>
                  <w:szCs w:val="20"/>
                  <w:rPrChange w:id="9102"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9103" w:author="Στάθης Καπ" w:date="2023-02-27T01:59:00Z"/>
                <w:rFonts w:cstheme="minorHAnsi"/>
                <w:sz w:val="20"/>
                <w:szCs w:val="20"/>
                <w:rPrChange w:id="9104" w:author="Στάθης Καπ" w:date="2023-02-02T17:47:00Z">
                  <w:rPr>
                    <w:del w:id="9105" w:author="Στάθης Καπ" w:date="2023-02-27T01:59:00Z"/>
                    <w:rFonts w:cstheme="minorHAnsi"/>
                    <w:sz w:val="18"/>
                    <w:szCs w:val="18"/>
                  </w:rPr>
                </w:rPrChange>
              </w:rPr>
            </w:pPr>
            <w:del w:id="9106" w:author="Στάθης Καπ" w:date="2023-02-27T01:59:00Z">
              <w:r w:rsidRPr="00A21C84" w:rsidDel="001E2354">
                <w:rPr>
                  <w:sz w:val="20"/>
                  <w:szCs w:val="20"/>
                  <w:rPrChange w:id="9107"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9108" w:author="Στάθης Καπ" w:date="2023-02-27T01:59:00Z"/>
                <w:rFonts w:cstheme="minorHAnsi"/>
                <w:sz w:val="20"/>
                <w:szCs w:val="20"/>
                <w:rPrChange w:id="9109" w:author="Στάθης Καπ" w:date="2023-02-02T17:47:00Z">
                  <w:rPr>
                    <w:del w:id="9110" w:author="Στάθης Καπ" w:date="2023-02-27T01:59:00Z"/>
                    <w:rFonts w:cstheme="minorHAnsi"/>
                    <w:sz w:val="18"/>
                    <w:szCs w:val="18"/>
                  </w:rPr>
                </w:rPrChange>
              </w:rPr>
            </w:pPr>
            <w:del w:id="9111" w:author="Στάθης Καπ" w:date="2023-02-27T01:59:00Z">
              <w:r w:rsidRPr="00A21C84" w:rsidDel="001E2354">
                <w:rPr>
                  <w:sz w:val="20"/>
                  <w:szCs w:val="20"/>
                  <w:rPrChange w:id="9112"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9113" w:author="Στάθης Καπ" w:date="2023-02-27T01:59:00Z"/>
                <w:rFonts w:cstheme="minorHAnsi"/>
                <w:sz w:val="20"/>
                <w:szCs w:val="20"/>
                <w:rPrChange w:id="9114" w:author="Στάθης Καπ" w:date="2023-02-02T17:47:00Z">
                  <w:rPr>
                    <w:del w:id="9115" w:author="Στάθης Καπ" w:date="2023-02-27T01:59:00Z"/>
                    <w:rFonts w:cstheme="minorHAnsi"/>
                    <w:sz w:val="18"/>
                    <w:szCs w:val="18"/>
                  </w:rPr>
                </w:rPrChange>
              </w:rPr>
            </w:pPr>
            <w:del w:id="9116" w:author="Στάθης Καπ" w:date="2023-02-27T01:59:00Z">
              <w:r w:rsidRPr="00A21C84" w:rsidDel="001E2354">
                <w:rPr>
                  <w:sz w:val="20"/>
                  <w:szCs w:val="20"/>
                  <w:rPrChange w:id="9117" w:author="Στάθης Καπ" w:date="2023-02-02T17:47:00Z">
                    <w:rPr/>
                  </w:rPrChange>
                </w:rPr>
                <w:delText>58</w:delText>
              </w:r>
            </w:del>
          </w:p>
        </w:tc>
      </w:tr>
      <w:tr w:rsidR="007456DB" w:rsidDel="001E2354" w14:paraId="5C317B4A" w14:textId="25FBA667" w:rsidTr="00AA2735">
        <w:trPr>
          <w:jc w:val="center"/>
          <w:del w:id="9118" w:author="Στάθης Καπ" w:date="2023-02-27T01:59:00Z"/>
        </w:trPr>
        <w:tc>
          <w:tcPr>
            <w:tcW w:w="1427" w:type="dxa"/>
          </w:tcPr>
          <w:p w14:paraId="751F9B0D" w14:textId="17AFF003" w:rsidR="007456DB" w:rsidRPr="00A21C84" w:rsidDel="001E2354" w:rsidRDefault="007456DB" w:rsidP="007456DB">
            <w:pPr>
              <w:rPr>
                <w:del w:id="9119" w:author="Στάθης Καπ" w:date="2023-02-27T01:59:00Z"/>
                <w:rFonts w:cstheme="minorHAnsi"/>
                <w:sz w:val="20"/>
                <w:szCs w:val="20"/>
                <w:rPrChange w:id="9120" w:author="Στάθης Καπ" w:date="2023-02-02T17:47:00Z">
                  <w:rPr>
                    <w:del w:id="9121" w:author="Στάθης Καπ" w:date="2023-02-27T01:59:00Z"/>
                    <w:rFonts w:cstheme="minorHAnsi"/>
                    <w:sz w:val="18"/>
                    <w:szCs w:val="18"/>
                  </w:rPr>
                </w:rPrChange>
              </w:rPr>
            </w:pPr>
            <w:del w:id="9122" w:author="Στάθης Καπ" w:date="2023-02-27T01:59:00Z">
              <w:r w:rsidRPr="00A21C84" w:rsidDel="001E2354">
                <w:rPr>
                  <w:rFonts w:cstheme="minorHAnsi"/>
                  <w:sz w:val="20"/>
                  <w:szCs w:val="20"/>
                  <w:rPrChange w:id="9123"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9124" w:author="Στάθης Καπ" w:date="2023-02-27T01:59:00Z"/>
                <w:rFonts w:cstheme="minorHAnsi"/>
                <w:sz w:val="20"/>
                <w:szCs w:val="20"/>
                <w:rPrChange w:id="9125" w:author="Στάθης Καπ" w:date="2023-02-02T17:47:00Z">
                  <w:rPr>
                    <w:del w:id="9126" w:author="Στάθης Καπ" w:date="2023-02-27T01:59:00Z"/>
                    <w:rFonts w:cstheme="minorHAnsi"/>
                    <w:sz w:val="18"/>
                    <w:szCs w:val="18"/>
                  </w:rPr>
                </w:rPrChange>
              </w:rPr>
            </w:pPr>
            <w:del w:id="9127" w:author="Στάθης Καπ" w:date="2023-02-27T01:59:00Z">
              <w:r w:rsidRPr="00A21C84" w:rsidDel="001E2354">
                <w:rPr>
                  <w:sz w:val="20"/>
                  <w:szCs w:val="20"/>
                  <w:rPrChange w:id="9128"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9129" w:author="Στάθης Καπ" w:date="2023-02-27T01:59:00Z"/>
                <w:rFonts w:cstheme="minorHAnsi"/>
                <w:sz w:val="20"/>
                <w:szCs w:val="20"/>
                <w:rPrChange w:id="9130" w:author="Στάθης Καπ" w:date="2023-02-02T17:47:00Z">
                  <w:rPr>
                    <w:del w:id="9131" w:author="Στάθης Καπ" w:date="2023-02-27T01:59:00Z"/>
                    <w:rFonts w:cstheme="minorHAnsi"/>
                    <w:sz w:val="18"/>
                    <w:szCs w:val="18"/>
                  </w:rPr>
                </w:rPrChange>
              </w:rPr>
            </w:pPr>
            <w:del w:id="9132" w:author="Στάθης Καπ" w:date="2023-02-27T01:59:00Z">
              <w:r w:rsidRPr="00A21C84" w:rsidDel="001E2354">
                <w:rPr>
                  <w:sz w:val="20"/>
                  <w:szCs w:val="20"/>
                  <w:rPrChange w:id="9133"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9134" w:author="Στάθης Καπ" w:date="2023-02-27T01:59:00Z"/>
                <w:rFonts w:cstheme="minorHAnsi"/>
                <w:sz w:val="20"/>
                <w:szCs w:val="20"/>
                <w:rPrChange w:id="9135" w:author="Στάθης Καπ" w:date="2023-02-02T17:47:00Z">
                  <w:rPr>
                    <w:del w:id="9136" w:author="Στάθης Καπ" w:date="2023-02-27T01:59:00Z"/>
                    <w:rFonts w:cstheme="minorHAnsi"/>
                    <w:sz w:val="18"/>
                    <w:szCs w:val="18"/>
                  </w:rPr>
                </w:rPrChange>
              </w:rPr>
            </w:pPr>
            <w:del w:id="9137" w:author="Στάθης Καπ" w:date="2023-02-27T01:59:00Z">
              <w:r w:rsidRPr="00A21C84" w:rsidDel="001E2354">
                <w:rPr>
                  <w:sz w:val="20"/>
                  <w:szCs w:val="20"/>
                  <w:rPrChange w:id="9138"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9139" w:author="Στάθης Καπ" w:date="2023-02-27T01:59:00Z"/>
                <w:rFonts w:cstheme="minorHAnsi"/>
                <w:sz w:val="20"/>
                <w:szCs w:val="20"/>
                <w:rPrChange w:id="9140" w:author="Στάθης Καπ" w:date="2023-02-02T17:47:00Z">
                  <w:rPr>
                    <w:del w:id="9141" w:author="Στάθης Καπ" w:date="2023-02-27T01:59:00Z"/>
                    <w:rFonts w:cstheme="minorHAnsi"/>
                    <w:sz w:val="18"/>
                    <w:szCs w:val="18"/>
                  </w:rPr>
                </w:rPrChange>
              </w:rPr>
            </w:pPr>
            <w:del w:id="9142" w:author="Στάθης Καπ" w:date="2023-02-27T01:59:00Z">
              <w:r w:rsidRPr="00A21C84" w:rsidDel="001E2354">
                <w:rPr>
                  <w:sz w:val="20"/>
                  <w:szCs w:val="20"/>
                  <w:rPrChange w:id="9143"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9144" w:author="Στάθης Καπ" w:date="2023-02-27T01:59:00Z"/>
                <w:rFonts w:cstheme="minorHAnsi"/>
                <w:sz w:val="20"/>
                <w:szCs w:val="20"/>
                <w:rPrChange w:id="9145" w:author="Στάθης Καπ" w:date="2023-02-02T17:47:00Z">
                  <w:rPr>
                    <w:del w:id="9146" w:author="Στάθης Καπ" w:date="2023-02-27T01:59:00Z"/>
                    <w:rFonts w:cstheme="minorHAnsi"/>
                    <w:sz w:val="18"/>
                    <w:szCs w:val="18"/>
                  </w:rPr>
                </w:rPrChange>
              </w:rPr>
            </w:pPr>
            <w:del w:id="9147" w:author="Στάθης Καπ" w:date="2023-02-27T01:59:00Z">
              <w:r w:rsidRPr="00A21C84" w:rsidDel="001E2354">
                <w:rPr>
                  <w:sz w:val="20"/>
                  <w:szCs w:val="20"/>
                  <w:rPrChange w:id="9148" w:author="Στάθης Καπ" w:date="2023-02-02T17:47:00Z">
                    <w:rPr/>
                  </w:rPrChange>
                </w:rPr>
                <w:delText>36</w:delText>
              </w:r>
            </w:del>
          </w:p>
        </w:tc>
      </w:tr>
      <w:tr w:rsidR="007456DB" w:rsidDel="001E2354" w14:paraId="7AF209D5" w14:textId="11E8F73A" w:rsidTr="00AA2735">
        <w:trPr>
          <w:jc w:val="center"/>
          <w:del w:id="9149" w:author="Στάθης Καπ" w:date="2023-02-27T01:59:00Z"/>
        </w:trPr>
        <w:tc>
          <w:tcPr>
            <w:tcW w:w="1427" w:type="dxa"/>
          </w:tcPr>
          <w:p w14:paraId="7153AFD4" w14:textId="1BCFA23D" w:rsidR="007456DB" w:rsidRPr="00A21C84" w:rsidDel="001E2354" w:rsidRDefault="007456DB" w:rsidP="007456DB">
            <w:pPr>
              <w:rPr>
                <w:del w:id="9150" w:author="Στάθης Καπ" w:date="2023-02-27T01:59:00Z"/>
                <w:rFonts w:cstheme="minorHAnsi"/>
                <w:sz w:val="20"/>
                <w:szCs w:val="20"/>
                <w:rPrChange w:id="9151" w:author="Στάθης Καπ" w:date="2023-02-02T17:47:00Z">
                  <w:rPr>
                    <w:del w:id="9152" w:author="Στάθης Καπ" w:date="2023-02-27T01:59:00Z"/>
                    <w:rFonts w:cstheme="minorHAnsi"/>
                    <w:sz w:val="18"/>
                    <w:szCs w:val="18"/>
                  </w:rPr>
                </w:rPrChange>
              </w:rPr>
            </w:pPr>
            <w:del w:id="9153" w:author="Στάθης Καπ" w:date="2023-02-27T01:59:00Z">
              <w:r w:rsidRPr="00A21C84" w:rsidDel="001E2354">
                <w:rPr>
                  <w:rFonts w:cstheme="minorHAnsi"/>
                  <w:sz w:val="20"/>
                  <w:szCs w:val="20"/>
                  <w:rPrChange w:id="9154"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9155" w:author="Στάθης Καπ" w:date="2023-02-27T01:59:00Z"/>
                <w:rFonts w:cstheme="minorHAnsi"/>
                <w:sz w:val="20"/>
                <w:szCs w:val="20"/>
                <w:rPrChange w:id="9156" w:author="Στάθης Καπ" w:date="2023-02-02T17:47:00Z">
                  <w:rPr>
                    <w:del w:id="9157" w:author="Στάθης Καπ" w:date="2023-02-27T01:59:00Z"/>
                    <w:rFonts w:cstheme="minorHAnsi"/>
                    <w:sz w:val="18"/>
                    <w:szCs w:val="18"/>
                  </w:rPr>
                </w:rPrChange>
              </w:rPr>
            </w:pPr>
            <w:del w:id="9158" w:author="Στάθης Καπ" w:date="2023-02-27T01:59:00Z">
              <w:r w:rsidRPr="00A21C84" w:rsidDel="001E2354">
                <w:rPr>
                  <w:sz w:val="20"/>
                  <w:szCs w:val="20"/>
                  <w:rPrChange w:id="9159"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9160" w:author="Στάθης Καπ" w:date="2023-02-27T01:59:00Z"/>
                <w:rFonts w:cstheme="minorHAnsi"/>
                <w:sz w:val="20"/>
                <w:szCs w:val="20"/>
                <w:rPrChange w:id="9161" w:author="Στάθης Καπ" w:date="2023-02-02T17:47:00Z">
                  <w:rPr>
                    <w:del w:id="9162" w:author="Στάθης Καπ" w:date="2023-02-27T01:59:00Z"/>
                    <w:rFonts w:cstheme="minorHAnsi"/>
                    <w:sz w:val="18"/>
                    <w:szCs w:val="18"/>
                  </w:rPr>
                </w:rPrChange>
              </w:rPr>
            </w:pPr>
            <w:del w:id="9163" w:author="Στάθης Καπ" w:date="2023-02-27T01:59:00Z">
              <w:r w:rsidRPr="00A21C84" w:rsidDel="001E2354">
                <w:rPr>
                  <w:sz w:val="20"/>
                  <w:szCs w:val="20"/>
                  <w:rPrChange w:id="9164"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9165" w:author="Στάθης Καπ" w:date="2023-02-27T01:59:00Z"/>
                <w:rFonts w:cstheme="minorHAnsi"/>
                <w:sz w:val="20"/>
                <w:szCs w:val="20"/>
                <w:rPrChange w:id="9166" w:author="Στάθης Καπ" w:date="2023-02-02T17:47:00Z">
                  <w:rPr>
                    <w:del w:id="9167" w:author="Στάθης Καπ" w:date="2023-02-27T01:59:00Z"/>
                    <w:rFonts w:cstheme="minorHAnsi"/>
                    <w:sz w:val="18"/>
                    <w:szCs w:val="18"/>
                  </w:rPr>
                </w:rPrChange>
              </w:rPr>
            </w:pPr>
            <w:del w:id="9168" w:author="Στάθης Καπ" w:date="2023-02-27T01:59:00Z">
              <w:r w:rsidRPr="00A21C84" w:rsidDel="001E2354">
                <w:rPr>
                  <w:sz w:val="20"/>
                  <w:szCs w:val="20"/>
                  <w:rPrChange w:id="9169"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9170" w:author="Στάθης Καπ" w:date="2023-02-27T01:59:00Z"/>
                <w:rFonts w:cstheme="minorHAnsi"/>
                <w:sz w:val="20"/>
                <w:szCs w:val="20"/>
                <w:rPrChange w:id="9171" w:author="Στάθης Καπ" w:date="2023-02-02T17:47:00Z">
                  <w:rPr>
                    <w:del w:id="9172" w:author="Στάθης Καπ" w:date="2023-02-27T01:59:00Z"/>
                    <w:rFonts w:cstheme="minorHAnsi"/>
                    <w:sz w:val="18"/>
                    <w:szCs w:val="18"/>
                  </w:rPr>
                </w:rPrChange>
              </w:rPr>
            </w:pPr>
            <w:del w:id="9173" w:author="Στάθης Καπ" w:date="2023-02-27T01:59:00Z">
              <w:r w:rsidRPr="00A21C84" w:rsidDel="001E2354">
                <w:rPr>
                  <w:sz w:val="20"/>
                  <w:szCs w:val="20"/>
                  <w:rPrChange w:id="9174"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9175" w:author="Στάθης Καπ" w:date="2023-02-27T01:59:00Z"/>
                <w:rFonts w:cstheme="minorHAnsi"/>
                <w:sz w:val="20"/>
                <w:szCs w:val="20"/>
                <w:rPrChange w:id="9176" w:author="Στάθης Καπ" w:date="2023-02-02T17:47:00Z">
                  <w:rPr>
                    <w:del w:id="9177" w:author="Στάθης Καπ" w:date="2023-02-27T01:59:00Z"/>
                    <w:rFonts w:cstheme="minorHAnsi"/>
                    <w:sz w:val="18"/>
                    <w:szCs w:val="18"/>
                  </w:rPr>
                </w:rPrChange>
              </w:rPr>
            </w:pPr>
            <w:del w:id="9178" w:author="Στάθης Καπ" w:date="2023-02-27T01:59:00Z">
              <w:r w:rsidRPr="00A21C84" w:rsidDel="001E2354">
                <w:rPr>
                  <w:sz w:val="20"/>
                  <w:szCs w:val="20"/>
                  <w:rPrChange w:id="9179" w:author="Στάθης Καπ" w:date="2023-02-02T17:47:00Z">
                    <w:rPr/>
                  </w:rPrChange>
                </w:rPr>
                <w:delText>50</w:delText>
              </w:r>
            </w:del>
          </w:p>
        </w:tc>
      </w:tr>
      <w:tr w:rsidR="007456DB" w:rsidDel="001E2354" w14:paraId="01FECFFA" w14:textId="4C7F26DC" w:rsidTr="00AA2735">
        <w:trPr>
          <w:jc w:val="center"/>
          <w:del w:id="9180" w:author="Στάθης Καπ" w:date="2023-02-27T01:59:00Z"/>
        </w:trPr>
        <w:tc>
          <w:tcPr>
            <w:tcW w:w="1427" w:type="dxa"/>
          </w:tcPr>
          <w:p w14:paraId="327025B8" w14:textId="7706C3E4" w:rsidR="007456DB" w:rsidRPr="00A21C84" w:rsidDel="001E2354" w:rsidRDefault="007456DB" w:rsidP="007456DB">
            <w:pPr>
              <w:rPr>
                <w:del w:id="9181" w:author="Στάθης Καπ" w:date="2023-02-27T01:59:00Z"/>
                <w:rFonts w:cstheme="minorHAnsi"/>
                <w:sz w:val="20"/>
                <w:szCs w:val="20"/>
                <w:rPrChange w:id="9182" w:author="Στάθης Καπ" w:date="2023-02-02T17:47:00Z">
                  <w:rPr>
                    <w:del w:id="9183" w:author="Στάθης Καπ" w:date="2023-02-27T01:59:00Z"/>
                    <w:rFonts w:cstheme="minorHAnsi"/>
                    <w:sz w:val="18"/>
                    <w:szCs w:val="18"/>
                  </w:rPr>
                </w:rPrChange>
              </w:rPr>
            </w:pPr>
            <w:del w:id="9184" w:author="Στάθης Καπ" w:date="2023-02-27T01:59:00Z">
              <w:r w:rsidRPr="00A21C84" w:rsidDel="001E2354">
                <w:rPr>
                  <w:rFonts w:cstheme="minorHAnsi"/>
                  <w:sz w:val="20"/>
                  <w:szCs w:val="20"/>
                  <w:rPrChange w:id="9185"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9186" w:author="Στάθης Καπ" w:date="2023-02-27T01:59:00Z"/>
                <w:rFonts w:cstheme="minorHAnsi"/>
                <w:sz w:val="20"/>
                <w:szCs w:val="20"/>
                <w:rPrChange w:id="9187" w:author="Στάθης Καπ" w:date="2023-02-02T17:47:00Z">
                  <w:rPr>
                    <w:del w:id="9188" w:author="Στάθης Καπ" w:date="2023-02-27T01:59:00Z"/>
                    <w:rFonts w:cstheme="minorHAnsi"/>
                    <w:sz w:val="18"/>
                    <w:szCs w:val="18"/>
                  </w:rPr>
                </w:rPrChange>
              </w:rPr>
            </w:pPr>
            <w:del w:id="9189" w:author="Στάθης Καπ" w:date="2023-02-27T01:59:00Z">
              <w:r w:rsidRPr="00A21C84" w:rsidDel="001E2354">
                <w:rPr>
                  <w:sz w:val="20"/>
                  <w:szCs w:val="20"/>
                  <w:rPrChange w:id="9190"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9191" w:author="Στάθης Καπ" w:date="2023-02-27T01:59:00Z"/>
                <w:rFonts w:cstheme="minorHAnsi"/>
                <w:sz w:val="20"/>
                <w:szCs w:val="20"/>
                <w:rPrChange w:id="9192" w:author="Στάθης Καπ" w:date="2023-02-02T17:47:00Z">
                  <w:rPr>
                    <w:del w:id="9193" w:author="Στάθης Καπ" w:date="2023-02-27T01:59:00Z"/>
                    <w:rFonts w:cstheme="minorHAnsi"/>
                    <w:sz w:val="18"/>
                    <w:szCs w:val="18"/>
                  </w:rPr>
                </w:rPrChange>
              </w:rPr>
            </w:pPr>
            <w:del w:id="9194" w:author="Στάθης Καπ" w:date="2023-02-27T01:59:00Z">
              <w:r w:rsidRPr="00A21C84" w:rsidDel="001E2354">
                <w:rPr>
                  <w:sz w:val="20"/>
                  <w:szCs w:val="20"/>
                  <w:rPrChange w:id="9195"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9196" w:author="Στάθης Καπ" w:date="2023-02-27T01:59:00Z"/>
                <w:rFonts w:cstheme="minorHAnsi"/>
                <w:sz w:val="20"/>
                <w:szCs w:val="20"/>
                <w:rPrChange w:id="9197" w:author="Στάθης Καπ" w:date="2023-02-02T17:47:00Z">
                  <w:rPr>
                    <w:del w:id="9198" w:author="Στάθης Καπ" w:date="2023-02-27T01:59:00Z"/>
                    <w:rFonts w:cstheme="minorHAnsi"/>
                    <w:sz w:val="18"/>
                    <w:szCs w:val="18"/>
                  </w:rPr>
                </w:rPrChange>
              </w:rPr>
            </w:pPr>
            <w:del w:id="9199" w:author="Στάθης Καπ" w:date="2023-02-27T01:59:00Z">
              <w:r w:rsidRPr="00A21C84" w:rsidDel="001E2354">
                <w:rPr>
                  <w:sz w:val="20"/>
                  <w:szCs w:val="20"/>
                  <w:rPrChange w:id="9200"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9201" w:author="Στάθης Καπ" w:date="2023-02-27T01:59:00Z"/>
                <w:rFonts w:cstheme="minorHAnsi"/>
                <w:sz w:val="20"/>
                <w:szCs w:val="20"/>
                <w:rPrChange w:id="9202" w:author="Στάθης Καπ" w:date="2023-02-02T17:47:00Z">
                  <w:rPr>
                    <w:del w:id="9203" w:author="Στάθης Καπ" w:date="2023-02-27T01:59:00Z"/>
                    <w:rFonts w:cstheme="minorHAnsi"/>
                    <w:sz w:val="18"/>
                    <w:szCs w:val="18"/>
                  </w:rPr>
                </w:rPrChange>
              </w:rPr>
            </w:pPr>
            <w:del w:id="9204" w:author="Στάθης Καπ" w:date="2023-02-27T01:59:00Z">
              <w:r w:rsidRPr="00A21C84" w:rsidDel="001E2354">
                <w:rPr>
                  <w:sz w:val="20"/>
                  <w:szCs w:val="20"/>
                  <w:rPrChange w:id="9205"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9206" w:author="Στάθης Καπ" w:date="2023-02-27T01:59:00Z"/>
                <w:rFonts w:cstheme="minorHAnsi"/>
                <w:sz w:val="20"/>
                <w:szCs w:val="20"/>
                <w:rPrChange w:id="9207" w:author="Στάθης Καπ" w:date="2023-02-02T17:47:00Z">
                  <w:rPr>
                    <w:del w:id="9208" w:author="Στάθης Καπ" w:date="2023-02-27T01:59:00Z"/>
                    <w:rFonts w:cstheme="minorHAnsi"/>
                    <w:sz w:val="18"/>
                    <w:szCs w:val="18"/>
                  </w:rPr>
                </w:rPrChange>
              </w:rPr>
            </w:pPr>
            <w:del w:id="9209" w:author="Στάθης Καπ" w:date="2023-02-27T01:59:00Z">
              <w:r w:rsidRPr="00A21C84" w:rsidDel="001E2354">
                <w:rPr>
                  <w:sz w:val="20"/>
                  <w:szCs w:val="20"/>
                  <w:rPrChange w:id="9210" w:author="Στάθης Καπ" w:date="2023-02-02T17:47:00Z">
                    <w:rPr/>
                  </w:rPrChange>
                </w:rPr>
                <w:delText>53</w:delText>
              </w:r>
            </w:del>
          </w:p>
        </w:tc>
      </w:tr>
      <w:tr w:rsidR="007456DB" w:rsidDel="001E2354" w14:paraId="4B6C4BC5" w14:textId="486ABB2E" w:rsidTr="00AA2735">
        <w:trPr>
          <w:jc w:val="center"/>
          <w:del w:id="9211" w:author="Στάθης Καπ" w:date="2023-02-27T01:59:00Z"/>
        </w:trPr>
        <w:tc>
          <w:tcPr>
            <w:tcW w:w="1427" w:type="dxa"/>
          </w:tcPr>
          <w:p w14:paraId="277D6D2F" w14:textId="13BA2ADB" w:rsidR="007456DB" w:rsidRPr="00A21C84" w:rsidDel="001E2354" w:rsidRDefault="007456DB" w:rsidP="007456DB">
            <w:pPr>
              <w:rPr>
                <w:del w:id="9212" w:author="Στάθης Καπ" w:date="2023-02-27T01:59:00Z"/>
                <w:rFonts w:cstheme="minorHAnsi"/>
                <w:sz w:val="20"/>
                <w:szCs w:val="20"/>
                <w:rPrChange w:id="9213" w:author="Στάθης Καπ" w:date="2023-02-02T17:47:00Z">
                  <w:rPr>
                    <w:del w:id="9214" w:author="Στάθης Καπ" w:date="2023-02-27T01:59:00Z"/>
                    <w:rFonts w:cstheme="minorHAnsi"/>
                    <w:sz w:val="18"/>
                    <w:szCs w:val="18"/>
                  </w:rPr>
                </w:rPrChange>
              </w:rPr>
            </w:pPr>
            <w:del w:id="9215" w:author="Στάθης Καπ" w:date="2023-02-27T01:59:00Z">
              <w:r w:rsidRPr="00A21C84" w:rsidDel="001E2354">
                <w:rPr>
                  <w:rFonts w:cstheme="minorHAnsi"/>
                  <w:sz w:val="20"/>
                  <w:szCs w:val="20"/>
                  <w:rPrChange w:id="9216"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9217" w:author="Στάθης Καπ" w:date="2023-02-27T01:59:00Z"/>
                <w:rFonts w:cstheme="minorHAnsi"/>
                <w:sz w:val="20"/>
                <w:szCs w:val="20"/>
                <w:rPrChange w:id="9218" w:author="Στάθης Καπ" w:date="2023-02-02T17:47:00Z">
                  <w:rPr>
                    <w:del w:id="9219" w:author="Στάθης Καπ" w:date="2023-02-27T01:59:00Z"/>
                    <w:rFonts w:cstheme="minorHAnsi"/>
                    <w:sz w:val="18"/>
                    <w:szCs w:val="18"/>
                  </w:rPr>
                </w:rPrChange>
              </w:rPr>
            </w:pPr>
            <w:del w:id="9220" w:author="Στάθης Καπ" w:date="2023-02-27T01:59:00Z">
              <w:r w:rsidRPr="00A21C84" w:rsidDel="001E2354">
                <w:rPr>
                  <w:sz w:val="20"/>
                  <w:szCs w:val="20"/>
                  <w:rPrChange w:id="9221"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9222" w:author="Στάθης Καπ" w:date="2023-02-27T01:59:00Z"/>
                <w:rFonts w:cstheme="minorHAnsi"/>
                <w:sz w:val="20"/>
                <w:szCs w:val="20"/>
                <w:rPrChange w:id="9223" w:author="Στάθης Καπ" w:date="2023-02-02T17:47:00Z">
                  <w:rPr>
                    <w:del w:id="9224" w:author="Στάθης Καπ" w:date="2023-02-27T01:59:00Z"/>
                    <w:rFonts w:cstheme="minorHAnsi"/>
                    <w:sz w:val="18"/>
                    <w:szCs w:val="18"/>
                  </w:rPr>
                </w:rPrChange>
              </w:rPr>
            </w:pPr>
            <w:del w:id="9225" w:author="Στάθης Καπ" w:date="2023-02-27T01:59:00Z">
              <w:r w:rsidRPr="00A21C84" w:rsidDel="001E2354">
                <w:rPr>
                  <w:sz w:val="20"/>
                  <w:szCs w:val="20"/>
                  <w:rPrChange w:id="9226"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9227" w:author="Στάθης Καπ" w:date="2023-02-27T01:59:00Z"/>
                <w:rFonts w:cstheme="minorHAnsi"/>
                <w:sz w:val="20"/>
                <w:szCs w:val="20"/>
                <w:rPrChange w:id="9228" w:author="Στάθης Καπ" w:date="2023-02-02T17:47:00Z">
                  <w:rPr>
                    <w:del w:id="9229" w:author="Στάθης Καπ" w:date="2023-02-27T01:59:00Z"/>
                    <w:rFonts w:cstheme="minorHAnsi"/>
                    <w:sz w:val="18"/>
                    <w:szCs w:val="18"/>
                  </w:rPr>
                </w:rPrChange>
              </w:rPr>
            </w:pPr>
            <w:del w:id="9230" w:author="Στάθης Καπ" w:date="2023-02-27T01:59:00Z">
              <w:r w:rsidRPr="00A21C84" w:rsidDel="001E2354">
                <w:rPr>
                  <w:sz w:val="20"/>
                  <w:szCs w:val="20"/>
                  <w:rPrChange w:id="9231"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9232" w:author="Στάθης Καπ" w:date="2023-02-27T01:59:00Z"/>
                <w:rFonts w:cstheme="minorHAnsi"/>
                <w:sz w:val="20"/>
                <w:szCs w:val="20"/>
                <w:rPrChange w:id="9233" w:author="Στάθης Καπ" w:date="2023-02-02T17:47:00Z">
                  <w:rPr>
                    <w:del w:id="9234" w:author="Στάθης Καπ" w:date="2023-02-27T01:59:00Z"/>
                    <w:rFonts w:cstheme="minorHAnsi"/>
                    <w:sz w:val="18"/>
                    <w:szCs w:val="18"/>
                  </w:rPr>
                </w:rPrChange>
              </w:rPr>
            </w:pPr>
            <w:del w:id="9235" w:author="Στάθης Καπ" w:date="2023-02-27T01:59:00Z">
              <w:r w:rsidRPr="00A21C84" w:rsidDel="001E2354">
                <w:rPr>
                  <w:sz w:val="20"/>
                  <w:szCs w:val="20"/>
                  <w:rPrChange w:id="9236"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9237" w:author="Στάθης Καπ" w:date="2023-02-27T01:59:00Z"/>
                <w:rFonts w:cstheme="minorHAnsi"/>
                <w:sz w:val="20"/>
                <w:szCs w:val="20"/>
                <w:rPrChange w:id="9238" w:author="Στάθης Καπ" w:date="2023-02-02T17:47:00Z">
                  <w:rPr>
                    <w:del w:id="9239" w:author="Στάθης Καπ" w:date="2023-02-27T01:59:00Z"/>
                    <w:rFonts w:cstheme="minorHAnsi"/>
                    <w:sz w:val="18"/>
                    <w:szCs w:val="18"/>
                  </w:rPr>
                </w:rPrChange>
              </w:rPr>
            </w:pPr>
            <w:del w:id="9240" w:author="Στάθης Καπ" w:date="2023-02-27T01:59:00Z">
              <w:r w:rsidRPr="00A21C84" w:rsidDel="001E2354">
                <w:rPr>
                  <w:sz w:val="20"/>
                  <w:szCs w:val="20"/>
                  <w:rPrChange w:id="9241" w:author="Στάθης Καπ" w:date="2023-02-02T17:47:00Z">
                    <w:rPr/>
                  </w:rPrChange>
                </w:rPr>
                <w:delText>64</w:delText>
              </w:r>
            </w:del>
          </w:p>
        </w:tc>
      </w:tr>
    </w:tbl>
    <w:p w14:paraId="577DC92F" w14:textId="41954F49" w:rsidR="004A0401" w:rsidDel="001E2354" w:rsidRDefault="004A0401">
      <w:pPr>
        <w:rPr>
          <w:del w:id="9242" w:author="Στάθης Καπ" w:date="2023-02-27T01:59:00Z"/>
        </w:rPr>
      </w:pPr>
    </w:p>
    <w:p w14:paraId="180F74D2" w14:textId="5DA69988" w:rsidR="00853890" w:rsidRPr="00701249" w:rsidDel="001E2354" w:rsidRDefault="00853890">
      <w:pPr>
        <w:rPr>
          <w:del w:id="9243" w:author="Στάθης Καπ" w:date="2023-02-27T01:59:00Z"/>
        </w:rPr>
      </w:pPr>
      <w:del w:id="9244"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9245" w:author="Στάθης Καπ" w:date="2023-02-27T01:59:00Z"/>
        </w:trPr>
        <w:tc>
          <w:tcPr>
            <w:tcW w:w="1427" w:type="dxa"/>
          </w:tcPr>
          <w:p w14:paraId="6A984D71" w14:textId="1DDFD51C" w:rsidR="004A0401" w:rsidRPr="0037443C" w:rsidDel="001E2354" w:rsidRDefault="0037443C" w:rsidP="00AA2735">
            <w:pPr>
              <w:rPr>
                <w:del w:id="9246" w:author="Στάθης Καπ" w:date="2023-02-27T01:59:00Z"/>
                <w:rFonts w:cstheme="minorHAnsi"/>
                <w:sz w:val="20"/>
                <w:szCs w:val="20"/>
                <w:rPrChange w:id="9247" w:author="Στάθης Καπ" w:date="2023-02-02T17:57:00Z">
                  <w:rPr>
                    <w:del w:id="9248" w:author="Στάθης Καπ" w:date="2023-02-27T01:59:00Z"/>
                    <w:rFonts w:cstheme="minorHAnsi"/>
                    <w:sz w:val="18"/>
                    <w:szCs w:val="18"/>
                  </w:rPr>
                </w:rPrChange>
              </w:rPr>
            </w:pPr>
            <w:del w:id="9249"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9250" w:author="Στάθης Καπ" w:date="2023-02-27T01:59:00Z"/>
                <w:rFonts w:cstheme="minorHAnsi"/>
                <w:sz w:val="20"/>
                <w:szCs w:val="20"/>
                <w:rPrChange w:id="9251" w:author="Στάθης Καπ" w:date="2023-02-02T17:57:00Z">
                  <w:rPr>
                    <w:del w:id="9252" w:author="Στάθης Καπ" w:date="2023-02-27T01:59:00Z"/>
                    <w:rFonts w:cstheme="minorHAnsi"/>
                    <w:sz w:val="18"/>
                    <w:szCs w:val="18"/>
                  </w:rPr>
                </w:rPrChange>
              </w:rPr>
            </w:pPr>
            <w:del w:id="9253" w:author="Στάθης Καπ" w:date="2023-02-27T01:59:00Z">
              <w:r w:rsidRPr="0037443C" w:rsidDel="001E2354">
                <w:rPr>
                  <w:rFonts w:cstheme="minorHAnsi"/>
                  <w:sz w:val="20"/>
                  <w:szCs w:val="20"/>
                  <w:rPrChange w:id="9254"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9255" w:author="Στάθης Καπ" w:date="2023-02-27T01:59:00Z"/>
                <w:rFonts w:cstheme="minorHAnsi"/>
                <w:sz w:val="20"/>
                <w:szCs w:val="20"/>
                <w:rPrChange w:id="9256" w:author="Στάθης Καπ" w:date="2023-02-02T17:57:00Z">
                  <w:rPr>
                    <w:del w:id="9257" w:author="Στάθης Καπ" w:date="2023-02-27T01:59:00Z"/>
                    <w:rFonts w:cstheme="minorHAnsi"/>
                    <w:sz w:val="18"/>
                    <w:szCs w:val="18"/>
                  </w:rPr>
                </w:rPrChange>
              </w:rPr>
            </w:pPr>
            <w:del w:id="9258" w:author="Στάθης Καπ" w:date="2023-02-27T01:59:00Z">
              <w:r w:rsidRPr="0037443C" w:rsidDel="001E2354">
                <w:rPr>
                  <w:rFonts w:cstheme="minorHAnsi"/>
                  <w:sz w:val="20"/>
                  <w:szCs w:val="20"/>
                  <w:rPrChange w:id="9259"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9260" w:author="Στάθης Καπ" w:date="2023-02-27T01:59:00Z"/>
                <w:rFonts w:cstheme="minorHAnsi"/>
                <w:sz w:val="20"/>
                <w:szCs w:val="20"/>
                <w:rPrChange w:id="9261" w:author="Στάθης Καπ" w:date="2023-02-02T17:57:00Z">
                  <w:rPr>
                    <w:del w:id="9262" w:author="Στάθης Καπ" w:date="2023-02-27T01:59:00Z"/>
                    <w:rFonts w:cstheme="minorHAnsi"/>
                    <w:sz w:val="18"/>
                    <w:szCs w:val="18"/>
                  </w:rPr>
                </w:rPrChange>
              </w:rPr>
            </w:pPr>
            <w:del w:id="9263" w:author="Στάθης Καπ" w:date="2023-02-27T01:59:00Z">
              <w:r w:rsidRPr="0037443C" w:rsidDel="001E2354">
                <w:rPr>
                  <w:rFonts w:cstheme="minorHAnsi"/>
                  <w:sz w:val="20"/>
                  <w:szCs w:val="20"/>
                  <w:rPrChange w:id="9264"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9265" w:author="Στάθης Καπ" w:date="2023-02-27T01:59:00Z"/>
                <w:rFonts w:cstheme="minorHAnsi"/>
                <w:sz w:val="20"/>
                <w:szCs w:val="20"/>
                <w:rPrChange w:id="9266" w:author="Στάθης Καπ" w:date="2023-02-02T17:57:00Z">
                  <w:rPr>
                    <w:del w:id="9267" w:author="Στάθης Καπ" w:date="2023-02-27T01:59:00Z"/>
                    <w:rFonts w:cstheme="minorHAnsi"/>
                    <w:sz w:val="18"/>
                    <w:szCs w:val="18"/>
                  </w:rPr>
                </w:rPrChange>
              </w:rPr>
            </w:pPr>
            <w:del w:id="9268" w:author="Στάθης Καπ" w:date="2023-02-27T01:59:00Z">
              <w:r w:rsidRPr="0037443C" w:rsidDel="001E2354">
                <w:rPr>
                  <w:rFonts w:cstheme="minorHAnsi"/>
                  <w:sz w:val="20"/>
                  <w:szCs w:val="20"/>
                  <w:rPrChange w:id="9269"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9270" w:author="Στάθης Καπ" w:date="2023-02-27T01:59:00Z"/>
                <w:rFonts w:cstheme="minorHAnsi"/>
                <w:sz w:val="20"/>
                <w:szCs w:val="20"/>
                <w:rPrChange w:id="9271" w:author="Στάθης Καπ" w:date="2023-02-02T17:57:00Z">
                  <w:rPr>
                    <w:del w:id="9272" w:author="Στάθης Καπ" w:date="2023-02-27T01:59:00Z"/>
                    <w:rFonts w:cstheme="minorHAnsi"/>
                    <w:sz w:val="18"/>
                    <w:szCs w:val="18"/>
                  </w:rPr>
                </w:rPrChange>
              </w:rPr>
            </w:pPr>
            <w:del w:id="9273" w:author="Στάθης Καπ" w:date="2023-02-27T01:59:00Z">
              <w:r w:rsidRPr="0037443C" w:rsidDel="001E2354">
                <w:rPr>
                  <w:rFonts w:cstheme="minorHAnsi"/>
                  <w:sz w:val="20"/>
                  <w:szCs w:val="20"/>
                  <w:rPrChange w:id="9274"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9275" w:author="Στάθης Καπ" w:date="2023-02-27T01:59:00Z"/>
        </w:trPr>
        <w:tc>
          <w:tcPr>
            <w:tcW w:w="1427" w:type="dxa"/>
          </w:tcPr>
          <w:p w14:paraId="4F89A4EE" w14:textId="2FAE3ADC" w:rsidR="002B540C" w:rsidRPr="0037443C" w:rsidDel="001E2354" w:rsidRDefault="002B540C" w:rsidP="002B540C">
            <w:pPr>
              <w:rPr>
                <w:del w:id="9276" w:author="Στάθης Καπ" w:date="2023-02-27T01:59:00Z"/>
                <w:rFonts w:cstheme="minorHAnsi"/>
                <w:sz w:val="20"/>
                <w:szCs w:val="20"/>
                <w:rPrChange w:id="9277" w:author="Στάθης Καπ" w:date="2023-02-02T17:57:00Z">
                  <w:rPr>
                    <w:del w:id="9278" w:author="Στάθης Καπ" w:date="2023-02-27T01:59:00Z"/>
                    <w:rFonts w:cstheme="minorHAnsi"/>
                    <w:sz w:val="18"/>
                    <w:szCs w:val="18"/>
                  </w:rPr>
                </w:rPrChange>
              </w:rPr>
            </w:pPr>
            <w:del w:id="9279" w:author="Στάθης Καπ" w:date="2023-02-27T01:59:00Z">
              <w:r w:rsidRPr="0037443C" w:rsidDel="001E2354">
                <w:rPr>
                  <w:rFonts w:cstheme="minorHAnsi"/>
                  <w:sz w:val="20"/>
                  <w:szCs w:val="20"/>
                  <w:rPrChange w:id="9280"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9281" w:author="Στάθης Καπ" w:date="2023-02-27T01:59:00Z"/>
                <w:rFonts w:cstheme="minorHAnsi"/>
                <w:sz w:val="20"/>
                <w:szCs w:val="20"/>
                <w:rPrChange w:id="9282" w:author="Στάθης Καπ" w:date="2023-02-02T17:57:00Z">
                  <w:rPr>
                    <w:del w:id="9283" w:author="Στάθης Καπ" w:date="2023-02-27T01:59:00Z"/>
                    <w:rFonts w:cstheme="minorHAnsi"/>
                    <w:sz w:val="18"/>
                    <w:szCs w:val="18"/>
                  </w:rPr>
                </w:rPrChange>
              </w:rPr>
            </w:pPr>
            <w:del w:id="9284" w:author="Στάθης Καπ" w:date="2023-02-27T01:59:00Z">
              <w:r w:rsidRPr="0037443C" w:rsidDel="001E2354">
                <w:rPr>
                  <w:sz w:val="20"/>
                  <w:szCs w:val="20"/>
                  <w:rPrChange w:id="9285"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9286" w:author="Στάθης Καπ" w:date="2023-02-27T01:59:00Z"/>
                <w:rFonts w:cstheme="minorHAnsi"/>
                <w:sz w:val="20"/>
                <w:szCs w:val="20"/>
                <w:rPrChange w:id="9287" w:author="Στάθης Καπ" w:date="2023-02-02T17:57:00Z">
                  <w:rPr>
                    <w:del w:id="9288" w:author="Στάθης Καπ" w:date="2023-02-27T01:59:00Z"/>
                    <w:rFonts w:cstheme="minorHAnsi"/>
                    <w:sz w:val="18"/>
                    <w:szCs w:val="18"/>
                  </w:rPr>
                </w:rPrChange>
              </w:rPr>
            </w:pPr>
            <w:del w:id="9289" w:author="Στάθης Καπ" w:date="2023-02-27T01:59:00Z">
              <w:r w:rsidRPr="0037443C" w:rsidDel="001E2354">
                <w:rPr>
                  <w:sz w:val="20"/>
                  <w:szCs w:val="20"/>
                  <w:rPrChange w:id="9290"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9291" w:author="Στάθης Καπ" w:date="2023-02-27T01:59:00Z"/>
                <w:rFonts w:cstheme="minorHAnsi"/>
                <w:sz w:val="20"/>
                <w:szCs w:val="20"/>
                <w:rPrChange w:id="9292" w:author="Στάθης Καπ" w:date="2023-02-02T17:57:00Z">
                  <w:rPr>
                    <w:del w:id="9293" w:author="Στάθης Καπ" w:date="2023-02-27T01:59:00Z"/>
                    <w:rFonts w:cstheme="minorHAnsi"/>
                    <w:sz w:val="18"/>
                    <w:szCs w:val="18"/>
                  </w:rPr>
                </w:rPrChange>
              </w:rPr>
            </w:pPr>
            <w:del w:id="9294" w:author="Στάθης Καπ" w:date="2023-02-27T01:59:00Z">
              <w:r w:rsidRPr="0037443C" w:rsidDel="001E2354">
                <w:rPr>
                  <w:sz w:val="20"/>
                  <w:szCs w:val="20"/>
                  <w:rPrChange w:id="9295"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9296" w:author="Στάθης Καπ" w:date="2023-02-27T01:59:00Z"/>
                <w:rFonts w:cstheme="minorHAnsi"/>
                <w:sz w:val="20"/>
                <w:szCs w:val="20"/>
                <w:rPrChange w:id="9297" w:author="Στάθης Καπ" w:date="2023-02-02T17:57:00Z">
                  <w:rPr>
                    <w:del w:id="9298" w:author="Στάθης Καπ" w:date="2023-02-27T01:59:00Z"/>
                    <w:rFonts w:cstheme="minorHAnsi"/>
                    <w:sz w:val="18"/>
                    <w:szCs w:val="18"/>
                  </w:rPr>
                </w:rPrChange>
              </w:rPr>
            </w:pPr>
            <w:del w:id="9299" w:author="Στάθης Καπ" w:date="2023-02-27T01:59:00Z">
              <w:r w:rsidRPr="0037443C" w:rsidDel="001E2354">
                <w:rPr>
                  <w:sz w:val="20"/>
                  <w:szCs w:val="20"/>
                  <w:rPrChange w:id="9300"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9301" w:author="Στάθης Καπ" w:date="2023-02-27T01:59:00Z"/>
                <w:rFonts w:cstheme="minorHAnsi"/>
                <w:sz w:val="20"/>
                <w:szCs w:val="20"/>
                <w:rPrChange w:id="9302" w:author="Στάθης Καπ" w:date="2023-02-02T17:57:00Z">
                  <w:rPr>
                    <w:del w:id="9303" w:author="Στάθης Καπ" w:date="2023-02-27T01:59:00Z"/>
                    <w:rFonts w:cstheme="minorHAnsi"/>
                    <w:sz w:val="18"/>
                    <w:szCs w:val="18"/>
                  </w:rPr>
                </w:rPrChange>
              </w:rPr>
            </w:pPr>
            <w:del w:id="9304" w:author="Στάθης Καπ" w:date="2023-02-27T01:59:00Z">
              <w:r w:rsidRPr="0037443C" w:rsidDel="001E2354">
                <w:rPr>
                  <w:sz w:val="20"/>
                  <w:szCs w:val="20"/>
                  <w:rPrChange w:id="9305" w:author="Στάθης Καπ" w:date="2023-02-02T17:57:00Z">
                    <w:rPr/>
                  </w:rPrChange>
                </w:rPr>
                <w:delText>44</w:delText>
              </w:r>
            </w:del>
          </w:p>
        </w:tc>
      </w:tr>
      <w:tr w:rsidR="002B540C" w:rsidDel="001E2354" w14:paraId="2E4C7283" w14:textId="043CFAAF" w:rsidTr="00AA2735">
        <w:trPr>
          <w:jc w:val="center"/>
          <w:del w:id="9306" w:author="Στάθης Καπ" w:date="2023-02-27T01:59:00Z"/>
        </w:trPr>
        <w:tc>
          <w:tcPr>
            <w:tcW w:w="1427" w:type="dxa"/>
          </w:tcPr>
          <w:p w14:paraId="3B7A9C43" w14:textId="4EA8EA14" w:rsidR="002B540C" w:rsidRPr="0037443C" w:rsidDel="001E2354" w:rsidRDefault="002B540C" w:rsidP="002B540C">
            <w:pPr>
              <w:rPr>
                <w:del w:id="9307" w:author="Στάθης Καπ" w:date="2023-02-27T01:59:00Z"/>
                <w:rFonts w:cstheme="minorHAnsi"/>
                <w:sz w:val="20"/>
                <w:szCs w:val="20"/>
                <w:rPrChange w:id="9308" w:author="Στάθης Καπ" w:date="2023-02-02T17:57:00Z">
                  <w:rPr>
                    <w:del w:id="9309" w:author="Στάθης Καπ" w:date="2023-02-27T01:59:00Z"/>
                    <w:rFonts w:cstheme="minorHAnsi"/>
                    <w:sz w:val="18"/>
                    <w:szCs w:val="18"/>
                  </w:rPr>
                </w:rPrChange>
              </w:rPr>
            </w:pPr>
            <w:del w:id="9310" w:author="Στάθης Καπ" w:date="2023-02-27T01:59:00Z">
              <w:r w:rsidRPr="0037443C" w:rsidDel="001E2354">
                <w:rPr>
                  <w:rFonts w:cstheme="minorHAnsi"/>
                  <w:sz w:val="20"/>
                  <w:szCs w:val="20"/>
                  <w:rPrChange w:id="9311"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9312" w:author="Στάθης Καπ" w:date="2023-02-27T01:59:00Z"/>
                <w:rFonts w:cstheme="minorHAnsi"/>
                <w:sz w:val="20"/>
                <w:szCs w:val="20"/>
                <w:rPrChange w:id="9313" w:author="Στάθης Καπ" w:date="2023-02-02T17:57:00Z">
                  <w:rPr>
                    <w:del w:id="9314" w:author="Στάθης Καπ" w:date="2023-02-27T01:59:00Z"/>
                    <w:rFonts w:cstheme="minorHAnsi"/>
                    <w:sz w:val="18"/>
                    <w:szCs w:val="18"/>
                  </w:rPr>
                </w:rPrChange>
              </w:rPr>
            </w:pPr>
            <w:del w:id="9315" w:author="Στάθης Καπ" w:date="2023-02-27T01:59:00Z">
              <w:r w:rsidRPr="0037443C" w:rsidDel="001E2354">
                <w:rPr>
                  <w:sz w:val="20"/>
                  <w:szCs w:val="20"/>
                  <w:rPrChange w:id="9316"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9317" w:author="Στάθης Καπ" w:date="2023-02-27T01:59:00Z"/>
                <w:rFonts w:cstheme="minorHAnsi"/>
                <w:sz w:val="20"/>
                <w:szCs w:val="20"/>
                <w:rPrChange w:id="9318" w:author="Στάθης Καπ" w:date="2023-02-02T17:57:00Z">
                  <w:rPr>
                    <w:del w:id="9319" w:author="Στάθης Καπ" w:date="2023-02-27T01:59:00Z"/>
                    <w:rFonts w:cstheme="minorHAnsi"/>
                    <w:sz w:val="18"/>
                    <w:szCs w:val="18"/>
                  </w:rPr>
                </w:rPrChange>
              </w:rPr>
            </w:pPr>
            <w:del w:id="9320" w:author="Στάθης Καπ" w:date="2023-02-27T01:59:00Z">
              <w:r w:rsidRPr="0037443C" w:rsidDel="001E2354">
                <w:rPr>
                  <w:sz w:val="20"/>
                  <w:szCs w:val="20"/>
                  <w:rPrChange w:id="9321"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9322" w:author="Στάθης Καπ" w:date="2023-02-27T01:59:00Z"/>
                <w:rFonts w:cstheme="minorHAnsi"/>
                <w:sz w:val="20"/>
                <w:szCs w:val="20"/>
                <w:rPrChange w:id="9323" w:author="Στάθης Καπ" w:date="2023-02-02T17:57:00Z">
                  <w:rPr>
                    <w:del w:id="9324" w:author="Στάθης Καπ" w:date="2023-02-27T01:59:00Z"/>
                    <w:rFonts w:cstheme="minorHAnsi"/>
                    <w:sz w:val="18"/>
                    <w:szCs w:val="18"/>
                  </w:rPr>
                </w:rPrChange>
              </w:rPr>
            </w:pPr>
            <w:del w:id="9325" w:author="Στάθης Καπ" w:date="2023-02-27T01:59:00Z">
              <w:r w:rsidRPr="0037443C" w:rsidDel="001E2354">
                <w:rPr>
                  <w:sz w:val="20"/>
                  <w:szCs w:val="20"/>
                  <w:rPrChange w:id="9326"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9327" w:author="Στάθης Καπ" w:date="2023-02-27T01:59:00Z"/>
                <w:rFonts w:cstheme="minorHAnsi"/>
                <w:sz w:val="20"/>
                <w:szCs w:val="20"/>
                <w:rPrChange w:id="9328" w:author="Στάθης Καπ" w:date="2023-02-02T17:57:00Z">
                  <w:rPr>
                    <w:del w:id="9329" w:author="Στάθης Καπ" w:date="2023-02-27T01:59:00Z"/>
                    <w:rFonts w:cstheme="minorHAnsi"/>
                    <w:sz w:val="18"/>
                    <w:szCs w:val="18"/>
                  </w:rPr>
                </w:rPrChange>
              </w:rPr>
            </w:pPr>
            <w:del w:id="9330" w:author="Στάθης Καπ" w:date="2023-02-27T01:59:00Z">
              <w:r w:rsidRPr="0037443C" w:rsidDel="001E2354">
                <w:rPr>
                  <w:sz w:val="20"/>
                  <w:szCs w:val="20"/>
                  <w:rPrChange w:id="9331"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9332" w:author="Στάθης Καπ" w:date="2023-02-27T01:59:00Z"/>
                <w:rFonts w:cstheme="minorHAnsi"/>
                <w:sz w:val="20"/>
                <w:szCs w:val="20"/>
                <w:rPrChange w:id="9333" w:author="Στάθης Καπ" w:date="2023-02-02T17:57:00Z">
                  <w:rPr>
                    <w:del w:id="9334" w:author="Στάθης Καπ" w:date="2023-02-27T01:59:00Z"/>
                    <w:rFonts w:cstheme="minorHAnsi"/>
                    <w:sz w:val="18"/>
                    <w:szCs w:val="18"/>
                  </w:rPr>
                </w:rPrChange>
              </w:rPr>
            </w:pPr>
            <w:del w:id="9335" w:author="Στάθης Καπ" w:date="2023-02-27T01:59:00Z">
              <w:r w:rsidRPr="0037443C" w:rsidDel="001E2354">
                <w:rPr>
                  <w:sz w:val="20"/>
                  <w:szCs w:val="20"/>
                  <w:rPrChange w:id="9336" w:author="Στάθης Καπ" w:date="2023-02-02T17:57:00Z">
                    <w:rPr/>
                  </w:rPrChange>
                </w:rPr>
                <w:delText>55</w:delText>
              </w:r>
            </w:del>
          </w:p>
        </w:tc>
      </w:tr>
      <w:tr w:rsidR="002B540C" w:rsidDel="001E2354" w14:paraId="5325D031" w14:textId="44DF7FA2" w:rsidTr="00AA2735">
        <w:trPr>
          <w:jc w:val="center"/>
          <w:del w:id="9337" w:author="Στάθης Καπ" w:date="2023-02-27T01:59:00Z"/>
        </w:trPr>
        <w:tc>
          <w:tcPr>
            <w:tcW w:w="1427" w:type="dxa"/>
          </w:tcPr>
          <w:p w14:paraId="45D1E5A7" w14:textId="1EF57A56" w:rsidR="002B540C" w:rsidRPr="0037443C" w:rsidDel="001E2354" w:rsidRDefault="002B540C" w:rsidP="002B540C">
            <w:pPr>
              <w:rPr>
                <w:del w:id="9338" w:author="Στάθης Καπ" w:date="2023-02-27T01:59:00Z"/>
                <w:rFonts w:cstheme="minorHAnsi"/>
                <w:sz w:val="20"/>
                <w:szCs w:val="20"/>
                <w:rPrChange w:id="9339" w:author="Στάθης Καπ" w:date="2023-02-02T17:57:00Z">
                  <w:rPr>
                    <w:del w:id="9340" w:author="Στάθης Καπ" w:date="2023-02-27T01:59:00Z"/>
                    <w:rFonts w:cstheme="minorHAnsi"/>
                    <w:sz w:val="18"/>
                    <w:szCs w:val="18"/>
                  </w:rPr>
                </w:rPrChange>
              </w:rPr>
            </w:pPr>
            <w:del w:id="9341" w:author="Στάθης Καπ" w:date="2023-02-27T01:59:00Z">
              <w:r w:rsidRPr="0037443C" w:rsidDel="001E2354">
                <w:rPr>
                  <w:rFonts w:cstheme="minorHAnsi"/>
                  <w:sz w:val="20"/>
                  <w:szCs w:val="20"/>
                  <w:rPrChange w:id="9342"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9343" w:author="Στάθης Καπ" w:date="2023-02-27T01:59:00Z"/>
                <w:rFonts w:cstheme="minorHAnsi"/>
                <w:sz w:val="20"/>
                <w:szCs w:val="20"/>
                <w:rPrChange w:id="9344" w:author="Στάθης Καπ" w:date="2023-02-02T17:57:00Z">
                  <w:rPr>
                    <w:del w:id="9345" w:author="Στάθης Καπ" w:date="2023-02-27T01:59:00Z"/>
                    <w:rFonts w:cstheme="minorHAnsi"/>
                    <w:sz w:val="18"/>
                    <w:szCs w:val="18"/>
                  </w:rPr>
                </w:rPrChange>
              </w:rPr>
            </w:pPr>
            <w:del w:id="9346" w:author="Στάθης Καπ" w:date="2023-02-27T01:59:00Z">
              <w:r w:rsidRPr="0037443C" w:rsidDel="001E2354">
                <w:rPr>
                  <w:sz w:val="20"/>
                  <w:szCs w:val="20"/>
                  <w:rPrChange w:id="9347"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9348" w:author="Στάθης Καπ" w:date="2023-02-27T01:59:00Z"/>
                <w:rFonts w:cstheme="minorHAnsi"/>
                <w:sz w:val="20"/>
                <w:szCs w:val="20"/>
                <w:rPrChange w:id="9349" w:author="Στάθης Καπ" w:date="2023-02-02T17:57:00Z">
                  <w:rPr>
                    <w:del w:id="9350" w:author="Στάθης Καπ" w:date="2023-02-27T01:59:00Z"/>
                    <w:rFonts w:cstheme="minorHAnsi"/>
                    <w:sz w:val="18"/>
                    <w:szCs w:val="18"/>
                  </w:rPr>
                </w:rPrChange>
              </w:rPr>
            </w:pPr>
            <w:del w:id="9351" w:author="Στάθης Καπ" w:date="2023-02-27T01:59:00Z">
              <w:r w:rsidRPr="0037443C" w:rsidDel="001E2354">
                <w:rPr>
                  <w:sz w:val="20"/>
                  <w:szCs w:val="20"/>
                  <w:rPrChange w:id="9352"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9353" w:author="Στάθης Καπ" w:date="2023-02-27T01:59:00Z"/>
                <w:rFonts w:cstheme="minorHAnsi"/>
                <w:sz w:val="20"/>
                <w:szCs w:val="20"/>
                <w:rPrChange w:id="9354" w:author="Στάθης Καπ" w:date="2023-02-02T17:57:00Z">
                  <w:rPr>
                    <w:del w:id="9355" w:author="Στάθης Καπ" w:date="2023-02-27T01:59:00Z"/>
                    <w:rFonts w:cstheme="minorHAnsi"/>
                    <w:sz w:val="18"/>
                    <w:szCs w:val="18"/>
                  </w:rPr>
                </w:rPrChange>
              </w:rPr>
            </w:pPr>
            <w:del w:id="9356" w:author="Στάθης Καπ" w:date="2023-02-27T01:59:00Z">
              <w:r w:rsidRPr="0037443C" w:rsidDel="001E2354">
                <w:rPr>
                  <w:sz w:val="20"/>
                  <w:szCs w:val="20"/>
                  <w:rPrChange w:id="9357"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9358" w:author="Στάθης Καπ" w:date="2023-02-27T01:59:00Z"/>
                <w:rFonts w:cstheme="minorHAnsi"/>
                <w:sz w:val="20"/>
                <w:szCs w:val="20"/>
                <w:rPrChange w:id="9359" w:author="Στάθης Καπ" w:date="2023-02-02T17:57:00Z">
                  <w:rPr>
                    <w:del w:id="9360" w:author="Στάθης Καπ" w:date="2023-02-27T01:59:00Z"/>
                    <w:rFonts w:cstheme="minorHAnsi"/>
                    <w:sz w:val="18"/>
                    <w:szCs w:val="18"/>
                  </w:rPr>
                </w:rPrChange>
              </w:rPr>
            </w:pPr>
            <w:del w:id="9361" w:author="Στάθης Καπ" w:date="2023-02-27T01:59:00Z">
              <w:r w:rsidRPr="0037443C" w:rsidDel="001E2354">
                <w:rPr>
                  <w:sz w:val="20"/>
                  <w:szCs w:val="20"/>
                  <w:rPrChange w:id="9362"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9363" w:author="Στάθης Καπ" w:date="2023-02-27T01:59:00Z"/>
                <w:rFonts w:cstheme="minorHAnsi"/>
                <w:sz w:val="20"/>
                <w:szCs w:val="20"/>
                <w:rPrChange w:id="9364" w:author="Στάθης Καπ" w:date="2023-02-02T17:57:00Z">
                  <w:rPr>
                    <w:del w:id="9365" w:author="Στάθης Καπ" w:date="2023-02-27T01:59:00Z"/>
                    <w:rFonts w:cstheme="minorHAnsi"/>
                    <w:sz w:val="18"/>
                    <w:szCs w:val="18"/>
                  </w:rPr>
                </w:rPrChange>
              </w:rPr>
            </w:pPr>
            <w:del w:id="9366" w:author="Στάθης Καπ" w:date="2023-02-27T01:59:00Z">
              <w:r w:rsidRPr="0037443C" w:rsidDel="001E2354">
                <w:rPr>
                  <w:sz w:val="20"/>
                  <w:szCs w:val="20"/>
                  <w:rPrChange w:id="9367" w:author="Στάθης Καπ" w:date="2023-02-02T17:57:00Z">
                    <w:rPr/>
                  </w:rPrChange>
                </w:rPr>
                <w:delText>59</w:delText>
              </w:r>
            </w:del>
          </w:p>
        </w:tc>
      </w:tr>
      <w:tr w:rsidR="002B540C" w:rsidDel="001E2354" w14:paraId="09CEC694" w14:textId="0946D176" w:rsidTr="00AA2735">
        <w:trPr>
          <w:jc w:val="center"/>
          <w:del w:id="9368" w:author="Στάθης Καπ" w:date="2023-02-27T01:59:00Z"/>
        </w:trPr>
        <w:tc>
          <w:tcPr>
            <w:tcW w:w="1427" w:type="dxa"/>
          </w:tcPr>
          <w:p w14:paraId="6CB0CBFA" w14:textId="4E6E1CCF" w:rsidR="002B540C" w:rsidRPr="0037443C" w:rsidDel="001E2354" w:rsidRDefault="002B540C" w:rsidP="002B540C">
            <w:pPr>
              <w:rPr>
                <w:del w:id="9369" w:author="Στάθης Καπ" w:date="2023-02-27T01:59:00Z"/>
                <w:rFonts w:cstheme="minorHAnsi"/>
                <w:sz w:val="20"/>
                <w:szCs w:val="20"/>
                <w:rPrChange w:id="9370" w:author="Στάθης Καπ" w:date="2023-02-02T17:57:00Z">
                  <w:rPr>
                    <w:del w:id="9371" w:author="Στάθης Καπ" w:date="2023-02-27T01:59:00Z"/>
                    <w:rFonts w:cstheme="minorHAnsi"/>
                    <w:sz w:val="18"/>
                    <w:szCs w:val="18"/>
                  </w:rPr>
                </w:rPrChange>
              </w:rPr>
            </w:pPr>
            <w:del w:id="9372" w:author="Στάθης Καπ" w:date="2023-02-27T01:59:00Z">
              <w:r w:rsidRPr="0037443C" w:rsidDel="001E2354">
                <w:rPr>
                  <w:rFonts w:cstheme="minorHAnsi"/>
                  <w:sz w:val="20"/>
                  <w:szCs w:val="20"/>
                  <w:rPrChange w:id="9373"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9374" w:author="Στάθης Καπ" w:date="2023-02-27T01:59:00Z"/>
                <w:rFonts w:cstheme="minorHAnsi"/>
                <w:sz w:val="20"/>
                <w:szCs w:val="20"/>
                <w:rPrChange w:id="9375" w:author="Στάθης Καπ" w:date="2023-02-02T17:57:00Z">
                  <w:rPr>
                    <w:del w:id="9376" w:author="Στάθης Καπ" w:date="2023-02-27T01:59:00Z"/>
                    <w:rFonts w:cstheme="minorHAnsi"/>
                    <w:sz w:val="18"/>
                    <w:szCs w:val="18"/>
                  </w:rPr>
                </w:rPrChange>
              </w:rPr>
            </w:pPr>
            <w:del w:id="9377" w:author="Στάθης Καπ" w:date="2023-02-27T01:59:00Z">
              <w:r w:rsidRPr="0037443C" w:rsidDel="001E2354">
                <w:rPr>
                  <w:sz w:val="20"/>
                  <w:szCs w:val="20"/>
                  <w:rPrChange w:id="9378"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9379" w:author="Στάθης Καπ" w:date="2023-02-27T01:59:00Z"/>
                <w:rFonts w:cstheme="minorHAnsi"/>
                <w:sz w:val="20"/>
                <w:szCs w:val="20"/>
                <w:rPrChange w:id="9380" w:author="Στάθης Καπ" w:date="2023-02-02T17:57:00Z">
                  <w:rPr>
                    <w:del w:id="9381" w:author="Στάθης Καπ" w:date="2023-02-27T01:59:00Z"/>
                    <w:rFonts w:cstheme="minorHAnsi"/>
                    <w:sz w:val="18"/>
                    <w:szCs w:val="18"/>
                  </w:rPr>
                </w:rPrChange>
              </w:rPr>
            </w:pPr>
            <w:del w:id="9382" w:author="Στάθης Καπ" w:date="2023-02-27T01:59:00Z">
              <w:r w:rsidRPr="0037443C" w:rsidDel="001E2354">
                <w:rPr>
                  <w:sz w:val="20"/>
                  <w:szCs w:val="20"/>
                  <w:rPrChange w:id="9383"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9384" w:author="Στάθης Καπ" w:date="2023-02-27T01:59:00Z"/>
                <w:rFonts w:cstheme="minorHAnsi"/>
                <w:sz w:val="20"/>
                <w:szCs w:val="20"/>
                <w:rPrChange w:id="9385" w:author="Στάθης Καπ" w:date="2023-02-02T17:57:00Z">
                  <w:rPr>
                    <w:del w:id="9386" w:author="Στάθης Καπ" w:date="2023-02-27T01:59:00Z"/>
                    <w:rFonts w:cstheme="minorHAnsi"/>
                    <w:sz w:val="18"/>
                    <w:szCs w:val="18"/>
                  </w:rPr>
                </w:rPrChange>
              </w:rPr>
            </w:pPr>
            <w:del w:id="9387" w:author="Στάθης Καπ" w:date="2023-02-27T01:59:00Z">
              <w:r w:rsidRPr="0037443C" w:rsidDel="001E2354">
                <w:rPr>
                  <w:sz w:val="20"/>
                  <w:szCs w:val="20"/>
                  <w:rPrChange w:id="9388"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9389" w:author="Στάθης Καπ" w:date="2023-02-27T01:59:00Z"/>
                <w:rFonts w:cstheme="minorHAnsi"/>
                <w:sz w:val="20"/>
                <w:szCs w:val="20"/>
                <w:rPrChange w:id="9390" w:author="Στάθης Καπ" w:date="2023-02-02T17:57:00Z">
                  <w:rPr>
                    <w:del w:id="9391" w:author="Στάθης Καπ" w:date="2023-02-27T01:59:00Z"/>
                    <w:rFonts w:cstheme="minorHAnsi"/>
                    <w:sz w:val="18"/>
                    <w:szCs w:val="18"/>
                  </w:rPr>
                </w:rPrChange>
              </w:rPr>
            </w:pPr>
            <w:del w:id="9392" w:author="Στάθης Καπ" w:date="2023-02-27T01:59:00Z">
              <w:r w:rsidRPr="0037443C" w:rsidDel="001E2354">
                <w:rPr>
                  <w:sz w:val="20"/>
                  <w:szCs w:val="20"/>
                  <w:rPrChange w:id="9393"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9394" w:author="Στάθης Καπ" w:date="2023-02-27T01:59:00Z"/>
                <w:rFonts w:cstheme="minorHAnsi"/>
                <w:sz w:val="20"/>
                <w:szCs w:val="20"/>
                <w:rPrChange w:id="9395" w:author="Στάθης Καπ" w:date="2023-02-02T17:57:00Z">
                  <w:rPr>
                    <w:del w:id="9396" w:author="Στάθης Καπ" w:date="2023-02-27T01:59:00Z"/>
                    <w:rFonts w:cstheme="minorHAnsi"/>
                    <w:sz w:val="18"/>
                    <w:szCs w:val="18"/>
                  </w:rPr>
                </w:rPrChange>
              </w:rPr>
            </w:pPr>
            <w:del w:id="9397" w:author="Στάθης Καπ" w:date="2023-02-27T01:59:00Z">
              <w:r w:rsidRPr="0037443C" w:rsidDel="001E2354">
                <w:rPr>
                  <w:sz w:val="20"/>
                  <w:szCs w:val="20"/>
                  <w:rPrChange w:id="9398" w:author="Στάθης Καπ" w:date="2023-02-02T17:57:00Z">
                    <w:rPr/>
                  </w:rPrChange>
                </w:rPr>
                <w:delText>74</w:delText>
              </w:r>
            </w:del>
          </w:p>
        </w:tc>
      </w:tr>
      <w:tr w:rsidR="002B540C" w:rsidDel="001E2354" w14:paraId="12280E8B" w14:textId="44E88970" w:rsidTr="00AA2735">
        <w:trPr>
          <w:jc w:val="center"/>
          <w:del w:id="9399" w:author="Στάθης Καπ" w:date="2023-02-27T01:59:00Z"/>
        </w:trPr>
        <w:tc>
          <w:tcPr>
            <w:tcW w:w="1427" w:type="dxa"/>
          </w:tcPr>
          <w:p w14:paraId="5CA4E33F" w14:textId="7685A0EC" w:rsidR="002B540C" w:rsidRPr="0037443C" w:rsidDel="001E2354" w:rsidRDefault="002B540C" w:rsidP="002B540C">
            <w:pPr>
              <w:rPr>
                <w:del w:id="9400" w:author="Στάθης Καπ" w:date="2023-02-27T01:59:00Z"/>
                <w:rFonts w:cstheme="minorHAnsi"/>
                <w:sz w:val="20"/>
                <w:szCs w:val="20"/>
                <w:rPrChange w:id="9401" w:author="Στάθης Καπ" w:date="2023-02-02T17:57:00Z">
                  <w:rPr>
                    <w:del w:id="9402" w:author="Στάθης Καπ" w:date="2023-02-27T01:59:00Z"/>
                    <w:rFonts w:cstheme="minorHAnsi"/>
                    <w:sz w:val="18"/>
                    <w:szCs w:val="18"/>
                  </w:rPr>
                </w:rPrChange>
              </w:rPr>
            </w:pPr>
            <w:del w:id="9403" w:author="Στάθης Καπ" w:date="2023-02-27T01:59:00Z">
              <w:r w:rsidRPr="0037443C" w:rsidDel="001E2354">
                <w:rPr>
                  <w:rFonts w:cstheme="minorHAnsi"/>
                  <w:sz w:val="20"/>
                  <w:szCs w:val="20"/>
                  <w:rPrChange w:id="9404"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9405" w:author="Στάθης Καπ" w:date="2023-02-27T01:59:00Z"/>
                <w:rFonts w:cstheme="minorHAnsi"/>
                <w:sz w:val="20"/>
                <w:szCs w:val="20"/>
                <w:rPrChange w:id="9406" w:author="Στάθης Καπ" w:date="2023-02-02T17:57:00Z">
                  <w:rPr>
                    <w:del w:id="9407" w:author="Στάθης Καπ" w:date="2023-02-27T01:59:00Z"/>
                    <w:rFonts w:cstheme="minorHAnsi"/>
                    <w:sz w:val="18"/>
                    <w:szCs w:val="18"/>
                  </w:rPr>
                </w:rPrChange>
              </w:rPr>
            </w:pPr>
            <w:del w:id="9408" w:author="Στάθης Καπ" w:date="2023-02-27T01:59:00Z">
              <w:r w:rsidRPr="0037443C" w:rsidDel="001E2354">
                <w:rPr>
                  <w:sz w:val="20"/>
                  <w:szCs w:val="20"/>
                  <w:rPrChange w:id="9409"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9410" w:author="Στάθης Καπ" w:date="2023-02-27T01:59:00Z"/>
                <w:rFonts w:cstheme="minorHAnsi"/>
                <w:sz w:val="20"/>
                <w:szCs w:val="20"/>
                <w:rPrChange w:id="9411" w:author="Στάθης Καπ" w:date="2023-02-02T17:57:00Z">
                  <w:rPr>
                    <w:del w:id="9412" w:author="Στάθης Καπ" w:date="2023-02-27T01:59:00Z"/>
                    <w:rFonts w:cstheme="minorHAnsi"/>
                    <w:sz w:val="18"/>
                    <w:szCs w:val="18"/>
                  </w:rPr>
                </w:rPrChange>
              </w:rPr>
            </w:pPr>
            <w:del w:id="9413" w:author="Στάθης Καπ" w:date="2023-02-27T01:59:00Z">
              <w:r w:rsidRPr="0037443C" w:rsidDel="001E2354">
                <w:rPr>
                  <w:sz w:val="20"/>
                  <w:szCs w:val="20"/>
                  <w:rPrChange w:id="9414"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9415" w:author="Στάθης Καπ" w:date="2023-02-27T01:59:00Z"/>
                <w:rFonts w:cstheme="minorHAnsi"/>
                <w:sz w:val="20"/>
                <w:szCs w:val="20"/>
                <w:rPrChange w:id="9416" w:author="Στάθης Καπ" w:date="2023-02-02T17:57:00Z">
                  <w:rPr>
                    <w:del w:id="9417" w:author="Στάθης Καπ" w:date="2023-02-27T01:59:00Z"/>
                    <w:rFonts w:cstheme="minorHAnsi"/>
                    <w:sz w:val="18"/>
                    <w:szCs w:val="18"/>
                  </w:rPr>
                </w:rPrChange>
              </w:rPr>
            </w:pPr>
            <w:del w:id="9418" w:author="Στάθης Καπ" w:date="2023-02-27T01:59:00Z">
              <w:r w:rsidRPr="0037443C" w:rsidDel="001E2354">
                <w:rPr>
                  <w:sz w:val="20"/>
                  <w:szCs w:val="20"/>
                  <w:rPrChange w:id="9419"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9420" w:author="Στάθης Καπ" w:date="2023-02-27T01:59:00Z"/>
                <w:rFonts w:cstheme="minorHAnsi"/>
                <w:sz w:val="20"/>
                <w:szCs w:val="20"/>
                <w:rPrChange w:id="9421" w:author="Στάθης Καπ" w:date="2023-02-02T17:57:00Z">
                  <w:rPr>
                    <w:del w:id="9422" w:author="Στάθης Καπ" w:date="2023-02-27T01:59:00Z"/>
                    <w:rFonts w:cstheme="minorHAnsi"/>
                    <w:sz w:val="18"/>
                    <w:szCs w:val="18"/>
                  </w:rPr>
                </w:rPrChange>
              </w:rPr>
            </w:pPr>
            <w:del w:id="9423" w:author="Στάθης Καπ" w:date="2023-02-27T01:59:00Z">
              <w:r w:rsidRPr="0037443C" w:rsidDel="001E2354">
                <w:rPr>
                  <w:sz w:val="20"/>
                  <w:szCs w:val="20"/>
                  <w:rPrChange w:id="9424"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9425" w:author="Στάθης Καπ" w:date="2023-02-27T01:59:00Z"/>
                <w:rFonts w:cstheme="minorHAnsi"/>
                <w:sz w:val="20"/>
                <w:szCs w:val="20"/>
                <w:rPrChange w:id="9426" w:author="Στάθης Καπ" w:date="2023-02-02T17:57:00Z">
                  <w:rPr>
                    <w:del w:id="9427" w:author="Στάθης Καπ" w:date="2023-02-27T01:59:00Z"/>
                    <w:rFonts w:cstheme="minorHAnsi"/>
                    <w:sz w:val="18"/>
                    <w:szCs w:val="18"/>
                  </w:rPr>
                </w:rPrChange>
              </w:rPr>
            </w:pPr>
            <w:del w:id="9428" w:author="Στάθης Καπ" w:date="2023-02-27T01:59:00Z">
              <w:r w:rsidRPr="0037443C" w:rsidDel="001E2354">
                <w:rPr>
                  <w:sz w:val="20"/>
                  <w:szCs w:val="20"/>
                  <w:rPrChange w:id="9429" w:author="Στάθης Καπ" w:date="2023-02-02T17:57:00Z">
                    <w:rPr/>
                  </w:rPrChange>
                </w:rPr>
                <w:delText>76</w:delText>
              </w:r>
            </w:del>
          </w:p>
        </w:tc>
      </w:tr>
      <w:tr w:rsidR="002B540C" w:rsidDel="001E2354" w14:paraId="6783DE6C" w14:textId="79BCF576" w:rsidTr="00AA2735">
        <w:trPr>
          <w:jc w:val="center"/>
          <w:del w:id="9430" w:author="Στάθης Καπ" w:date="2023-02-27T01:59:00Z"/>
        </w:trPr>
        <w:tc>
          <w:tcPr>
            <w:tcW w:w="1427" w:type="dxa"/>
          </w:tcPr>
          <w:p w14:paraId="25C2A9F6" w14:textId="5C0DBC2B" w:rsidR="002B540C" w:rsidRPr="0037443C" w:rsidDel="001E2354" w:rsidRDefault="002B540C" w:rsidP="002B540C">
            <w:pPr>
              <w:rPr>
                <w:del w:id="9431" w:author="Στάθης Καπ" w:date="2023-02-27T01:59:00Z"/>
                <w:rFonts w:cstheme="minorHAnsi"/>
                <w:sz w:val="20"/>
                <w:szCs w:val="20"/>
                <w:rPrChange w:id="9432" w:author="Στάθης Καπ" w:date="2023-02-02T17:57:00Z">
                  <w:rPr>
                    <w:del w:id="9433" w:author="Στάθης Καπ" w:date="2023-02-27T01:59:00Z"/>
                    <w:rFonts w:cstheme="minorHAnsi"/>
                    <w:sz w:val="18"/>
                    <w:szCs w:val="18"/>
                  </w:rPr>
                </w:rPrChange>
              </w:rPr>
            </w:pPr>
            <w:del w:id="9434" w:author="Στάθης Καπ" w:date="2023-02-27T01:59:00Z">
              <w:r w:rsidRPr="0037443C" w:rsidDel="001E2354">
                <w:rPr>
                  <w:rFonts w:cstheme="minorHAnsi"/>
                  <w:sz w:val="20"/>
                  <w:szCs w:val="20"/>
                  <w:rPrChange w:id="9435"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9436" w:author="Στάθης Καπ" w:date="2023-02-27T01:59:00Z"/>
                <w:rFonts w:cstheme="minorHAnsi"/>
                <w:sz w:val="20"/>
                <w:szCs w:val="20"/>
                <w:rPrChange w:id="9437" w:author="Στάθης Καπ" w:date="2023-02-02T17:57:00Z">
                  <w:rPr>
                    <w:del w:id="9438" w:author="Στάθης Καπ" w:date="2023-02-27T01:59:00Z"/>
                    <w:rFonts w:cstheme="minorHAnsi"/>
                    <w:sz w:val="18"/>
                    <w:szCs w:val="18"/>
                  </w:rPr>
                </w:rPrChange>
              </w:rPr>
            </w:pPr>
            <w:del w:id="9439" w:author="Στάθης Καπ" w:date="2023-02-27T01:59:00Z">
              <w:r w:rsidRPr="0037443C" w:rsidDel="001E2354">
                <w:rPr>
                  <w:sz w:val="20"/>
                  <w:szCs w:val="20"/>
                  <w:rPrChange w:id="9440"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9441" w:author="Στάθης Καπ" w:date="2023-02-27T01:59:00Z"/>
                <w:rFonts w:cstheme="minorHAnsi"/>
                <w:sz w:val="20"/>
                <w:szCs w:val="20"/>
                <w:rPrChange w:id="9442" w:author="Στάθης Καπ" w:date="2023-02-02T17:57:00Z">
                  <w:rPr>
                    <w:del w:id="9443" w:author="Στάθης Καπ" w:date="2023-02-27T01:59:00Z"/>
                    <w:rFonts w:cstheme="minorHAnsi"/>
                    <w:sz w:val="18"/>
                    <w:szCs w:val="18"/>
                  </w:rPr>
                </w:rPrChange>
              </w:rPr>
            </w:pPr>
            <w:del w:id="9444" w:author="Στάθης Καπ" w:date="2023-02-27T01:59:00Z">
              <w:r w:rsidRPr="0037443C" w:rsidDel="001E2354">
                <w:rPr>
                  <w:sz w:val="20"/>
                  <w:szCs w:val="20"/>
                  <w:rPrChange w:id="9445"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9446" w:author="Στάθης Καπ" w:date="2023-02-27T01:59:00Z"/>
                <w:rFonts w:cstheme="minorHAnsi"/>
                <w:sz w:val="20"/>
                <w:szCs w:val="20"/>
                <w:rPrChange w:id="9447" w:author="Στάθης Καπ" w:date="2023-02-02T17:57:00Z">
                  <w:rPr>
                    <w:del w:id="9448" w:author="Στάθης Καπ" w:date="2023-02-27T01:59:00Z"/>
                    <w:rFonts w:cstheme="minorHAnsi"/>
                    <w:sz w:val="18"/>
                    <w:szCs w:val="18"/>
                  </w:rPr>
                </w:rPrChange>
              </w:rPr>
            </w:pPr>
            <w:del w:id="9449" w:author="Στάθης Καπ" w:date="2023-02-27T01:59:00Z">
              <w:r w:rsidRPr="0037443C" w:rsidDel="001E2354">
                <w:rPr>
                  <w:sz w:val="20"/>
                  <w:szCs w:val="20"/>
                  <w:rPrChange w:id="9450"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9451" w:author="Στάθης Καπ" w:date="2023-02-27T01:59:00Z"/>
                <w:rFonts w:cstheme="minorHAnsi"/>
                <w:sz w:val="20"/>
                <w:szCs w:val="20"/>
                <w:rPrChange w:id="9452" w:author="Στάθης Καπ" w:date="2023-02-02T17:57:00Z">
                  <w:rPr>
                    <w:del w:id="9453" w:author="Στάθης Καπ" w:date="2023-02-27T01:59:00Z"/>
                    <w:rFonts w:cstheme="minorHAnsi"/>
                    <w:sz w:val="18"/>
                    <w:szCs w:val="18"/>
                  </w:rPr>
                </w:rPrChange>
              </w:rPr>
            </w:pPr>
            <w:del w:id="9454" w:author="Στάθης Καπ" w:date="2023-02-27T01:59:00Z">
              <w:r w:rsidRPr="0037443C" w:rsidDel="001E2354">
                <w:rPr>
                  <w:sz w:val="20"/>
                  <w:szCs w:val="20"/>
                  <w:rPrChange w:id="9455"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9456" w:author="Στάθης Καπ" w:date="2023-02-27T01:59:00Z"/>
                <w:rFonts w:cstheme="minorHAnsi"/>
                <w:sz w:val="20"/>
                <w:szCs w:val="20"/>
                <w:rPrChange w:id="9457" w:author="Στάθης Καπ" w:date="2023-02-02T17:57:00Z">
                  <w:rPr>
                    <w:del w:id="9458" w:author="Στάθης Καπ" w:date="2023-02-27T01:59:00Z"/>
                    <w:rFonts w:cstheme="minorHAnsi"/>
                    <w:sz w:val="18"/>
                    <w:szCs w:val="18"/>
                  </w:rPr>
                </w:rPrChange>
              </w:rPr>
            </w:pPr>
            <w:del w:id="9459" w:author="Στάθης Καπ" w:date="2023-02-27T01:59:00Z">
              <w:r w:rsidRPr="0037443C" w:rsidDel="001E2354">
                <w:rPr>
                  <w:sz w:val="20"/>
                  <w:szCs w:val="20"/>
                  <w:rPrChange w:id="9460" w:author="Στάθης Καπ" w:date="2023-02-02T17:57:00Z">
                    <w:rPr/>
                  </w:rPrChange>
                </w:rPr>
                <w:delText>75</w:delText>
              </w:r>
            </w:del>
          </w:p>
        </w:tc>
      </w:tr>
      <w:tr w:rsidR="002B540C" w:rsidDel="001E2354" w14:paraId="34EACF17" w14:textId="7AC67939" w:rsidTr="00AA2735">
        <w:trPr>
          <w:jc w:val="center"/>
          <w:del w:id="9461" w:author="Στάθης Καπ" w:date="2023-02-27T01:59:00Z"/>
        </w:trPr>
        <w:tc>
          <w:tcPr>
            <w:tcW w:w="1427" w:type="dxa"/>
          </w:tcPr>
          <w:p w14:paraId="48F8CD45" w14:textId="6252EC65" w:rsidR="002B540C" w:rsidRPr="0037443C" w:rsidDel="001E2354" w:rsidRDefault="002B540C" w:rsidP="002B540C">
            <w:pPr>
              <w:rPr>
                <w:del w:id="9462" w:author="Στάθης Καπ" w:date="2023-02-27T01:59:00Z"/>
                <w:rFonts w:cstheme="minorHAnsi"/>
                <w:sz w:val="20"/>
                <w:szCs w:val="20"/>
                <w:lang w:val="el-GR"/>
                <w:rPrChange w:id="9463" w:author="Στάθης Καπ" w:date="2023-02-02T17:57:00Z">
                  <w:rPr>
                    <w:del w:id="9464" w:author="Στάθης Καπ" w:date="2023-02-27T01:59:00Z"/>
                    <w:rFonts w:cstheme="minorHAnsi"/>
                    <w:sz w:val="18"/>
                    <w:szCs w:val="18"/>
                    <w:lang w:val="el-GR"/>
                  </w:rPr>
                </w:rPrChange>
              </w:rPr>
            </w:pPr>
            <w:del w:id="9465" w:author="Στάθης Καπ" w:date="2023-02-27T01:59:00Z">
              <w:r w:rsidRPr="0037443C" w:rsidDel="001E2354">
                <w:rPr>
                  <w:rFonts w:cstheme="minorHAnsi"/>
                  <w:sz w:val="20"/>
                  <w:szCs w:val="20"/>
                  <w:rPrChange w:id="9466"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9467" w:author="Στάθης Καπ" w:date="2023-02-27T01:59:00Z"/>
                <w:rFonts w:cstheme="minorHAnsi"/>
                <w:sz w:val="20"/>
                <w:szCs w:val="20"/>
                <w:rPrChange w:id="9468" w:author="Στάθης Καπ" w:date="2023-02-02T17:57:00Z">
                  <w:rPr>
                    <w:del w:id="9469" w:author="Στάθης Καπ" w:date="2023-02-27T01:59:00Z"/>
                    <w:rFonts w:cstheme="minorHAnsi"/>
                    <w:sz w:val="18"/>
                    <w:szCs w:val="18"/>
                  </w:rPr>
                </w:rPrChange>
              </w:rPr>
            </w:pPr>
            <w:del w:id="9470" w:author="Στάθης Καπ" w:date="2023-02-27T01:59:00Z">
              <w:r w:rsidRPr="0037443C" w:rsidDel="001E2354">
                <w:rPr>
                  <w:sz w:val="20"/>
                  <w:szCs w:val="20"/>
                  <w:rPrChange w:id="9471"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9472" w:author="Στάθης Καπ" w:date="2023-02-27T01:59:00Z"/>
                <w:rFonts w:cstheme="minorHAnsi"/>
                <w:sz w:val="20"/>
                <w:szCs w:val="20"/>
                <w:rPrChange w:id="9473" w:author="Στάθης Καπ" w:date="2023-02-02T17:57:00Z">
                  <w:rPr>
                    <w:del w:id="9474" w:author="Στάθης Καπ" w:date="2023-02-27T01:59:00Z"/>
                    <w:rFonts w:cstheme="minorHAnsi"/>
                    <w:sz w:val="18"/>
                    <w:szCs w:val="18"/>
                  </w:rPr>
                </w:rPrChange>
              </w:rPr>
            </w:pPr>
            <w:del w:id="9475" w:author="Στάθης Καπ" w:date="2023-02-27T01:59:00Z">
              <w:r w:rsidRPr="0037443C" w:rsidDel="001E2354">
                <w:rPr>
                  <w:sz w:val="20"/>
                  <w:szCs w:val="20"/>
                  <w:rPrChange w:id="9476"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9477" w:author="Στάθης Καπ" w:date="2023-02-27T01:59:00Z"/>
                <w:rFonts w:cstheme="minorHAnsi"/>
                <w:sz w:val="20"/>
                <w:szCs w:val="20"/>
                <w:rPrChange w:id="9478" w:author="Στάθης Καπ" w:date="2023-02-02T17:57:00Z">
                  <w:rPr>
                    <w:del w:id="9479" w:author="Στάθης Καπ" w:date="2023-02-27T01:59:00Z"/>
                    <w:rFonts w:cstheme="minorHAnsi"/>
                    <w:sz w:val="18"/>
                    <w:szCs w:val="18"/>
                  </w:rPr>
                </w:rPrChange>
              </w:rPr>
            </w:pPr>
            <w:del w:id="9480" w:author="Στάθης Καπ" w:date="2023-02-27T01:59:00Z">
              <w:r w:rsidRPr="0037443C" w:rsidDel="001E2354">
                <w:rPr>
                  <w:sz w:val="20"/>
                  <w:szCs w:val="20"/>
                  <w:rPrChange w:id="9481"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9482" w:author="Στάθης Καπ" w:date="2023-02-27T01:59:00Z"/>
                <w:rFonts w:cstheme="minorHAnsi"/>
                <w:sz w:val="20"/>
                <w:szCs w:val="20"/>
                <w:rPrChange w:id="9483" w:author="Στάθης Καπ" w:date="2023-02-02T17:57:00Z">
                  <w:rPr>
                    <w:del w:id="9484" w:author="Στάθης Καπ" w:date="2023-02-27T01:59:00Z"/>
                    <w:rFonts w:cstheme="minorHAnsi"/>
                    <w:sz w:val="18"/>
                    <w:szCs w:val="18"/>
                  </w:rPr>
                </w:rPrChange>
              </w:rPr>
            </w:pPr>
            <w:del w:id="9485" w:author="Στάθης Καπ" w:date="2023-02-27T01:59:00Z">
              <w:r w:rsidRPr="0037443C" w:rsidDel="001E2354">
                <w:rPr>
                  <w:sz w:val="20"/>
                  <w:szCs w:val="20"/>
                  <w:rPrChange w:id="9486"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9487" w:author="Στάθης Καπ" w:date="2023-02-27T01:59:00Z"/>
                <w:rFonts w:cstheme="minorHAnsi"/>
                <w:sz w:val="20"/>
                <w:szCs w:val="20"/>
                <w:rPrChange w:id="9488" w:author="Στάθης Καπ" w:date="2023-02-02T17:57:00Z">
                  <w:rPr>
                    <w:del w:id="9489" w:author="Στάθης Καπ" w:date="2023-02-27T01:59:00Z"/>
                    <w:rFonts w:cstheme="minorHAnsi"/>
                    <w:sz w:val="18"/>
                    <w:szCs w:val="18"/>
                  </w:rPr>
                </w:rPrChange>
              </w:rPr>
            </w:pPr>
            <w:del w:id="9490" w:author="Στάθης Καπ" w:date="2023-02-27T01:59:00Z">
              <w:r w:rsidRPr="0037443C" w:rsidDel="001E2354">
                <w:rPr>
                  <w:sz w:val="20"/>
                  <w:szCs w:val="20"/>
                  <w:rPrChange w:id="9491" w:author="Στάθης Καπ" w:date="2023-02-02T17:57:00Z">
                    <w:rPr/>
                  </w:rPrChange>
                </w:rPr>
                <w:delText>46</w:delText>
              </w:r>
            </w:del>
          </w:p>
        </w:tc>
      </w:tr>
      <w:tr w:rsidR="002B540C" w:rsidDel="001E2354" w14:paraId="79FC7A7C" w14:textId="3A56F530" w:rsidTr="00AA2735">
        <w:trPr>
          <w:jc w:val="center"/>
          <w:del w:id="9492" w:author="Στάθης Καπ" w:date="2023-02-27T01:59:00Z"/>
        </w:trPr>
        <w:tc>
          <w:tcPr>
            <w:tcW w:w="1427" w:type="dxa"/>
          </w:tcPr>
          <w:p w14:paraId="2F1772C2" w14:textId="584443D7" w:rsidR="002B540C" w:rsidRPr="0037443C" w:rsidDel="001E2354" w:rsidRDefault="002B540C" w:rsidP="002B540C">
            <w:pPr>
              <w:rPr>
                <w:del w:id="9493" w:author="Στάθης Καπ" w:date="2023-02-27T01:59:00Z"/>
                <w:rFonts w:cstheme="minorHAnsi"/>
                <w:sz w:val="20"/>
                <w:szCs w:val="20"/>
                <w:rPrChange w:id="9494" w:author="Στάθης Καπ" w:date="2023-02-02T17:57:00Z">
                  <w:rPr>
                    <w:del w:id="9495" w:author="Στάθης Καπ" w:date="2023-02-27T01:59:00Z"/>
                    <w:rFonts w:cstheme="minorHAnsi"/>
                    <w:sz w:val="18"/>
                    <w:szCs w:val="18"/>
                  </w:rPr>
                </w:rPrChange>
              </w:rPr>
            </w:pPr>
            <w:del w:id="9496" w:author="Στάθης Καπ" w:date="2023-02-27T01:59:00Z">
              <w:r w:rsidRPr="0037443C" w:rsidDel="001E2354">
                <w:rPr>
                  <w:rFonts w:cstheme="minorHAnsi"/>
                  <w:sz w:val="20"/>
                  <w:szCs w:val="20"/>
                  <w:rPrChange w:id="9497"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9498" w:author="Στάθης Καπ" w:date="2023-02-27T01:59:00Z"/>
                <w:rFonts w:cstheme="minorHAnsi"/>
                <w:sz w:val="20"/>
                <w:szCs w:val="20"/>
                <w:rPrChange w:id="9499" w:author="Στάθης Καπ" w:date="2023-02-02T17:57:00Z">
                  <w:rPr>
                    <w:del w:id="9500" w:author="Στάθης Καπ" w:date="2023-02-27T01:59:00Z"/>
                    <w:rFonts w:cstheme="minorHAnsi"/>
                    <w:sz w:val="18"/>
                    <w:szCs w:val="18"/>
                  </w:rPr>
                </w:rPrChange>
              </w:rPr>
              <w:pPrChange w:id="9501" w:author="Στάθης Καπ" w:date="2023-02-02T17:49:00Z">
                <w:pPr/>
              </w:pPrChange>
            </w:pPr>
            <w:del w:id="9502" w:author="Στάθης Καπ" w:date="2023-02-27T01:59:00Z">
              <w:r w:rsidRPr="0037443C" w:rsidDel="001E2354">
                <w:rPr>
                  <w:sz w:val="20"/>
                  <w:szCs w:val="20"/>
                  <w:rPrChange w:id="9503"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9504" w:author="Στάθης Καπ" w:date="2023-02-27T01:59:00Z"/>
                <w:rFonts w:cstheme="minorHAnsi"/>
                <w:sz w:val="20"/>
                <w:szCs w:val="20"/>
                <w:rPrChange w:id="9505" w:author="Στάθης Καπ" w:date="2023-02-02T17:57:00Z">
                  <w:rPr>
                    <w:del w:id="9506" w:author="Στάθης Καπ" w:date="2023-02-27T01:59:00Z"/>
                    <w:rFonts w:cstheme="minorHAnsi"/>
                    <w:sz w:val="18"/>
                    <w:szCs w:val="18"/>
                  </w:rPr>
                </w:rPrChange>
              </w:rPr>
            </w:pPr>
            <w:del w:id="9507" w:author="Στάθης Καπ" w:date="2023-02-27T01:59:00Z">
              <w:r w:rsidRPr="0037443C" w:rsidDel="001E2354">
                <w:rPr>
                  <w:sz w:val="20"/>
                  <w:szCs w:val="20"/>
                  <w:rPrChange w:id="9508"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9509" w:author="Στάθης Καπ" w:date="2023-02-27T01:59:00Z"/>
                <w:rFonts w:cstheme="minorHAnsi"/>
                <w:sz w:val="20"/>
                <w:szCs w:val="20"/>
                <w:rPrChange w:id="9510" w:author="Στάθης Καπ" w:date="2023-02-02T17:57:00Z">
                  <w:rPr>
                    <w:del w:id="9511" w:author="Στάθης Καπ" w:date="2023-02-27T01:59:00Z"/>
                    <w:rFonts w:cstheme="minorHAnsi"/>
                    <w:sz w:val="18"/>
                    <w:szCs w:val="18"/>
                  </w:rPr>
                </w:rPrChange>
              </w:rPr>
            </w:pPr>
            <w:del w:id="9512" w:author="Στάθης Καπ" w:date="2023-02-27T01:59:00Z">
              <w:r w:rsidRPr="0037443C" w:rsidDel="001E2354">
                <w:rPr>
                  <w:sz w:val="20"/>
                  <w:szCs w:val="20"/>
                  <w:rPrChange w:id="9513"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9514" w:author="Στάθης Καπ" w:date="2023-02-27T01:59:00Z"/>
                <w:rFonts w:cstheme="minorHAnsi"/>
                <w:sz w:val="20"/>
                <w:szCs w:val="20"/>
                <w:rPrChange w:id="9515" w:author="Στάθης Καπ" w:date="2023-02-02T17:57:00Z">
                  <w:rPr>
                    <w:del w:id="9516" w:author="Στάθης Καπ" w:date="2023-02-27T01:59:00Z"/>
                    <w:rFonts w:cstheme="minorHAnsi"/>
                    <w:sz w:val="18"/>
                    <w:szCs w:val="18"/>
                  </w:rPr>
                </w:rPrChange>
              </w:rPr>
            </w:pPr>
            <w:del w:id="9517" w:author="Στάθης Καπ" w:date="2023-02-27T01:59:00Z">
              <w:r w:rsidRPr="0037443C" w:rsidDel="001E2354">
                <w:rPr>
                  <w:sz w:val="20"/>
                  <w:szCs w:val="20"/>
                  <w:rPrChange w:id="9518"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9519" w:author="Στάθης Καπ" w:date="2023-02-27T01:59:00Z"/>
                <w:rFonts w:cstheme="minorHAnsi"/>
                <w:sz w:val="20"/>
                <w:szCs w:val="20"/>
                <w:rPrChange w:id="9520" w:author="Στάθης Καπ" w:date="2023-02-02T17:57:00Z">
                  <w:rPr>
                    <w:del w:id="9521" w:author="Στάθης Καπ" w:date="2023-02-27T01:59:00Z"/>
                    <w:rFonts w:cstheme="minorHAnsi"/>
                    <w:sz w:val="18"/>
                    <w:szCs w:val="18"/>
                  </w:rPr>
                </w:rPrChange>
              </w:rPr>
            </w:pPr>
            <w:del w:id="9522" w:author="Στάθης Καπ" w:date="2023-02-27T01:59:00Z">
              <w:r w:rsidRPr="0037443C" w:rsidDel="001E2354">
                <w:rPr>
                  <w:sz w:val="20"/>
                  <w:szCs w:val="20"/>
                  <w:rPrChange w:id="9523" w:author="Στάθης Καπ" w:date="2023-02-02T17:57:00Z">
                    <w:rPr/>
                  </w:rPrChange>
                </w:rPr>
                <w:delText>63</w:delText>
              </w:r>
            </w:del>
          </w:p>
        </w:tc>
      </w:tr>
      <w:tr w:rsidR="002B540C" w:rsidDel="001E2354" w14:paraId="2F73E4BA" w14:textId="49446E64" w:rsidTr="00AA2735">
        <w:trPr>
          <w:jc w:val="center"/>
          <w:del w:id="9524" w:author="Στάθης Καπ" w:date="2023-02-27T01:59:00Z"/>
        </w:trPr>
        <w:tc>
          <w:tcPr>
            <w:tcW w:w="1427" w:type="dxa"/>
          </w:tcPr>
          <w:p w14:paraId="65F3E958" w14:textId="37CF89F7" w:rsidR="002B540C" w:rsidRPr="0037443C" w:rsidDel="001E2354" w:rsidRDefault="002B540C" w:rsidP="002B540C">
            <w:pPr>
              <w:rPr>
                <w:del w:id="9525" w:author="Στάθης Καπ" w:date="2023-02-27T01:59:00Z"/>
                <w:rFonts w:cstheme="minorHAnsi"/>
                <w:sz w:val="20"/>
                <w:szCs w:val="20"/>
                <w:rPrChange w:id="9526" w:author="Στάθης Καπ" w:date="2023-02-02T17:57:00Z">
                  <w:rPr>
                    <w:del w:id="9527" w:author="Στάθης Καπ" w:date="2023-02-27T01:59:00Z"/>
                    <w:rFonts w:cstheme="minorHAnsi"/>
                    <w:sz w:val="18"/>
                    <w:szCs w:val="18"/>
                  </w:rPr>
                </w:rPrChange>
              </w:rPr>
            </w:pPr>
            <w:del w:id="9528" w:author="Στάθης Καπ" w:date="2023-02-27T01:59:00Z">
              <w:r w:rsidRPr="0037443C" w:rsidDel="001E2354">
                <w:rPr>
                  <w:rFonts w:cstheme="minorHAnsi"/>
                  <w:sz w:val="20"/>
                  <w:szCs w:val="20"/>
                  <w:rPrChange w:id="9529"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9530" w:author="Στάθης Καπ" w:date="2023-02-27T01:59:00Z"/>
                <w:rFonts w:cstheme="minorHAnsi"/>
                <w:sz w:val="20"/>
                <w:szCs w:val="20"/>
                <w:rPrChange w:id="9531" w:author="Στάθης Καπ" w:date="2023-02-02T17:57:00Z">
                  <w:rPr>
                    <w:del w:id="9532" w:author="Στάθης Καπ" w:date="2023-02-27T01:59:00Z"/>
                    <w:rFonts w:cstheme="minorHAnsi"/>
                    <w:sz w:val="18"/>
                    <w:szCs w:val="18"/>
                  </w:rPr>
                </w:rPrChange>
              </w:rPr>
            </w:pPr>
            <w:del w:id="9533" w:author="Στάθης Καπ" w:date="2023-02-27T01:59:00Z">
              <w:r w:rsidRPr="0037443C" w:rsidDel="001E2354">
                <w:rPr>
                  <w:sz w:val="20"/>
                  <w:szCs w:val="20"/>
                  <w:rPrChange w:id="9534"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9535" w:author="Στάθης Καπ" w:date="2023-02-27T01:59:00Z"/>
                <w:rFonts w:cstheme="minorHAnsi"/>
                <w:sz w:val="20"/>
                <w:szCs w:val="20"/>
                <w:rPrChange w:id="9536" w:author="Στάθης Καπ" w:date="2023-02-02T17:57:00Z">
                  <w:rPr>
                    <w:del w:id="9537" w:author="Στάθης Καπ" w:date="2023-02-27T01:59:00Z"/>
                    <w:rFonts w:cstheme="minorHAnsi"/>
                    <w:sz w:val="18"/>
                    <w:szCs w:val="18"/>
                  </w:rPr>
                </w:rPrChange>
              </w:rPr>
            </w:pPr>
            <w:del w:id="9538" w:author="Στάθης Καπ" w:date="2023-02-27T01:59:00Z">
              <w:r w:rsidRPr="0037443C" w:rsidDel="001E2354">
                <w:rPr>
                  <w:sz w:val="20"/>
                  <w:szCs w:val="20"/>
                  <w:rPrChange w:id="9539"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9540" w:author="Στάθης Καπ" w:date="2023-02-27T01:59:00Z"/>
                <w:rFonts w:cstheme="minorHAnsi"/>
                <w:sz w:val="20"/>
                <w:szCs w:val="20"/>
                <w:rPrChange w:id="9541" w:author="Στάθης Καπ" w:date="2023-02-02T17:57:00Z">
                  <w:rPr>
                    <w:del w:id="9542" w:author="Στάθης Καπ" w:date="2023-02-27T01:59:00Z"/>
                    <w:rFonts w:cstheme="minorHAnsi"/>
                    <w:sz w:val="18"/>
                    <w:szCs w:val="18"/>
                  </w:rPr>
                </w:rPrChange>
              </w:rPr>
            </w:pPr>
            <w:del w:id="9543" w:author="Στάθης Καπ" w:date="2023-02-27T01:59:00Z">
              <w:r w:rsidRPr="0037443C" w:rsidDel="001E2354">
                <w:rPr>
                  <w:sz w:val="20"/>
                  <w:szCs w:val="20"/>
                  <w:rPrChange w:id="9544"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9545" w:author="Στάθης Καπ" w:date="2023-02-27T01:59:00Z"/>
                <w:rFonts w:cstheme="minorHAnsi"/>
                <w:sz w:val="20"/>
                <w:szCs w:val="20"/>
                <w:rPrChange w:id="9546" w:author="Στάθης Καπ" w:date="2023-02-02T17:57:00Z">
                  <w:rPr>
                    <w:del w:id="9547" w:author="Στάθης Καπ" w:date="2023-02-27T01:59:00Z"/>
                    <w:rFonts w:cstheme="minorHAnsi"/>
                    <w:sz w:val="18"/>
                    <w:szCs w:val="18"/>
                  </w:rPr>
                </w:rPrChange>
              </w:rPr>
            </w:pPr>
            <w:del w:id="9548" w:author="Στάθης Καπ" w:date="2023-02-27T01:59:00Z">
              <w:r w:rsidRPr="0037443C" w:rsidDel="001E2354">
                <w:rPr>
                  <w:sz w:val="20"/>
                  <w:szCs w:val="20"/>
                  <w:rPrChange w:id="9549"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9550" w:author="Στάθης Καπ" w:date="2023-02-27T01:59:00Z"/>
                <w:rFonts w:cstheme="minorHAnsi"/>
                <w:sz w:val="20"/>
                <w:szCs w:val="20"/>
                <w:rPrChange w:id="9551" w:author="Στάθης Καπ" w:date="2023-02-02T17:57:00Z">
                  <w:rPr>
                    <w:del w:id="9552" w:author="Στάθης Καπ" w:date="2023-02-27T01:59:00Z"/>
                    <w:rFonts w:cstheme="minorHAnsi"/>
                    <w:sz w:val="18"/>
                    <w:szCs w:val="18"/>
                  </w:rPr>
                </w:rPrChange>
              </w:rPr>
            </w:pPr>
            <w:del w:id="9553" w:author="Στάθης Καπ" w:date="2023-02-27T01:59:00Z">
              <w:r w:rsidRPr="0037443C" w:rsidDel="001E2354">
                <w:rPr>
                  <w:sz w:val="20"/>
                  <w:szCs w:val="20"/>
                  <w:rPrChange w:id="9554" w:author="Στάθης Καπ" w:date="2023-02-02T17:57:00Z">
                    <w:rPr/>
                  </w:rPrChange>
                </w:rPr>
                <w:delText>76</w:delText>
              </w:r>
            </w:del>
          </w:p>
        </w:tc>
      </w:tr>
      <w:tr w:rsidR="002B540C" w:rsidDel="001E2354" w14:paraId="6EDE6639" w14:textId="7836DFE4" w:rsidTr="00AA2735">
        <w:trPr>
          <w:jc w:val="center"/>
          <w:del w:id="9555" w:author="Στάθης Καπ" w:date="2023-02-27T01:59:00Z"/>
        </w:trPr>
        <w:tc>
          <w:tcPr>
            <w:tcW w:w="1427" w:type="dxa"/>
          </w:tcPr>
          <w:p w14:paraId="0C1A8FA9" w14:textId="34F852E1" w:rsidR="002B540C" w:rsidRPr="0037443C" w:rsidDel="001E2354" w:rsidRDefault="002B540C" w:rsidP="002B540C">
            <w:pPr>
              <w:rPr>
                <w:del w:id="9556" w:author="Στάθης Καπ" w:date="2023-02-27T01:59:00Z"/>
                <w:rFonts w:cstheme="minorHAnsi"/>
                <w:sz w:val="20"/>
                <w:szCs w:val="20"/>
                <w:rPrChange w:id="9557" w:author="Στάθης Καπ" w:date="2023-02-02T17:57:00Z">
                  <w:rPr>
                    <w:del w:id="9558" w:author="Στάθης Καπ" w:date="2023-02-27T01:59:00Z"/>
                    <w:rFonts w:cstheme="minorHAnsi"/>
                    <w:sz w:val="18"/>
                    <w:szCs w:val="18"/>
                  </w:rPr>
                </w:rPrChange>
              </w:rPr>
            </w:pPr>
            <w:del w:id="9559" w:author="Στάθης Καπ" w:date="2023-02-27T01:59:00Z">
              <w:r w:rsidRPr="0037443C" w:rsidDel="001E2354">
                <w:rPr>
                  <w:rFonts w:cstheme="minorHAnsi"/>
                  <w:sz w:val="20"/>
                  <w:szCs w:val="20"/>
                  <w:rPrChange w:id="9560"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9561" w:author="Στάθης Καπ" w:date="2023-02-27T01:59:00Z"/>
                <w:rFonts w:cstheme="minorHAnsi"/>
                <w:sz w:val="20"/>
                <w:szCs w:val="20"/>
                <w:rPrChange w:id="9562" w:author="Στάθης Καπ" w:date="2023-02-02T17:57:00Z">
                  <w:rPr>
                    <w:del w:id="9563" w:author="Στάθης Καπ" w:date="2023-02-27T01:59:00Z"/>
                    <w:rFonts w:cstheme="minorHAnsi"/>
                    <w:sz w:val="18"/>
                    <w:szCs w:val="18"/>
                  </w:rPr>
                </w:rPrChange>
              </w:rPr>
              <w:pPrChange w:id="9564" w:author="Στάθης Καπ" w:date="2023-02-02T17:49:00Z">
                <w:pPr/>
              </w:pPrChange>
            </w:pPr>
            <w:del w:id="9565" w:author="Στάθης Καπ" w:date="2023-02-27T01:59:00Z">
              <w:r w:rsidRPr="0037443C" w:rsidDel="001E2354">
                <w:rPr>
                  <w:sz w:val="20"/>
                  <w:szCs w:val="20"/>
                  <w:rPrChange w:id="9566"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9567" w:author="Στάθης Καπ" w:date="2023-02-27T01:59:00Z"/>
                <w:rFonts w:cstheme="minorHAnsi"/>
                <w:sz w:val="20"/>
                <w:szCs w:val="20"/>
                <w:rPrChange w:id="9568" w:author="Στάθης Καπ" w:date="2023-02-02T17:57:00Z">
                  <w:rPr>
                    <w:del w:id="9569" w:author="Στάθης Καπ" w:date="2023-02-27T01:59:00Z"/>
                    <w:rFonts w:cstheme="minorHAnsi"/>
                    <w:sz w:val="18"/>
                    <w:szCs w:val="18"/>
                  </w:rPr>
                </w:rPrChange>
              </w:rPr>
            </w:pPr>
            <w:del w:id="9570" w:author="Στάθης Καπ" w:date="2023-02-27T01:59:00Z">
              <w:r w:rsidRPr="0037443C" w:rsidDel="001E2354">
                <w:rPr>
                  <w:sz w:val="20"/>
                  <w:szCs w:val="20"/>
                  <w:rPrChange w:id="9571"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9572" w:author="Στάθης Καπ" w:date="2023-02-27T01:59:00Z"/>
                <w:rFonts w:cstheme="minorHAnsi"/>
                <w:sz w:val="20"/>
                <w:szCs w:val="20"/>
                <w:rPrChange w:id="9573" w:author="Στάθης Καπ" w:date="2023-02-02T17:57:00Z">
                  <w:rPr>
                    <w:del w:id="9574" w:author="Στάθης Καπ" w:date="2023-02-27T01:59:00Z"/>
                    <w:rFonts w:cstheme="minorHAnsi"/>
                    <w:sz w:val="18"/>
                    <w:szCs w:val="18"/>
                  </w:rPr>
                </w:rPrChange>
              </w:rPr>
            </w:pPr>
            <w:del w:id="9575" w:author="Στάθης Καπ" w:date="2023-02-27T01:59:00Z">
              <w:r w:rsidRPr="0037443C" w:rsidDel="001E2354">
                <w:rPr>
                  <w:sz w:val="20"/>
                  <w:szCs w:val="20"/>
                  <w:rPrChange w:id="9576"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9577" w:author="Στάθης Καπ" w:date="2023-02-27T01:59:00Z"/>
                <w:rFonts w:cstheme="minorHAnsi"/>
                <w:sz w:val="20"/>
                <w:szCs w:val="20"/>
                <w:rPrChange w:id="9578" w:author="Στάθης Καπ" w:date="2023-02-02T17:57:00Z">
                  <w:rPr>
                    <w:del w:id="9579" w:author="Στάθης Καπ" w:date="2023-02-27T01:59:00Z"/>
                    <w:rFonts w:cstheme="minorHAnsi"/>
                    <w:sz w:val="18"/>
                    <w:szCs w:val="18"/>
                  </w:rPr>
                </w:rPrChange>
              </w:rPr>
            </w:pPr>
            <w:del w:id="9580" w:author="Στάθης Καπ" w:date="2023-02-27T01:59:00Z">
              <w:r w:rsidRPr="0037443C" w:rsidDel="001E2354">
                <w:rPr>
                  <w:sz w:val="20"/>
                  <w:szCs w:val="20"/>
                  <w:rPrChange w:id="9581"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9582" w:author="Στάθης Καπ" w:date="2023-02-27T01:59:00Z"/>
                <w:rFonts w:cstheme="minorHAnsi"/>
                <w:sz w:val="20"/>
                <w:szCs w:val="20"/>
                <w:rPrChange w:id="9583" w:author="Στάθης Καπ" w:date="2023-02-02T17:57:00Z">
                  <w:rPr>
                    <w:del w:id="9584" w:author="Στάθης Καπ" w:date="2023-02-27T01:59:00Z"/>
                    <w:rFonts w:cstheme="minorHAnsi"/>
                    <w:sz w:val="18"/>
                    <w:szCs w:val="18"/>
                  </w:rPr>
                </w:rPrChange>
              </w:rPr>
            </w:pPr>
            <w:del w:id="9585" w:author="Στάθης Καπ" w:date="2023-02-27T01:59:00Z">
              <w:r w:rsidRPr="0037443C" w:rsidDel="001E2354">
                <w:rPr>
                  <w:sz w:val="20"/>
                  <w:szCs w:val="20"/>
                  <w:rPrChange w:id="9586" w:author="Στάθης Καπ" w:date="2023-02-02T17:57:00Z">
                    <w:rPr/>
                  </w:rPrChange>
                </w:rPr>
                <w:delText>81</w:delText>
              </w:r>
            </w:del>
          </w:p>
        </w:tc>
      </w:tr>
      <w:tr w:rsidR="002B540C" w:rsidDel="001E2354" w14:paraId="509667FE" w14:textId="65369574" w:rsidTr="00AA2735">
        <w:trPr>
          <w:jc w:val="center"/>
          <w:del w:id="9587" w:author="Στάθης Καπ" w:date="2023-02-27T01:59:00Z"/>
        </w:trPr>
        <w:tc>
          <w:tcPr>
            <w:tcW w:w="1427" w:type="dxa"/>
          </w:tcPr>
          <w:p w14:paraId="65049948" w14:textId="4022D37C" w:rsidR="002B540C" w:rsidRPr="0037443C" w:rsidDel="001E2354" w:rsidRDefault="002B540C" w:rsidP="002B540C">
            <w:pPr>
              <w:rPr>
                <w:del w:id="9588" w:author="Στάθης Καπ" w:date="2023-02-27T01:59:00Z"/>
                <w:rFonts w:cstheme="minorHAnsi"/>
                <w:sz w:val="20"/>
                <w:szCs w:val="20"/>
                <w:rPrChange w:id="9589" w:author="Στάθης Καπ" w:date="2023-02-02T17:57:00Z">
                  <w:rPr>
                    <w:del w:id="9590" w:author="Στάθης Καπ" w:date="2023-02-27T01:59:00Z"/>
                    <w:rFonts w:cstheme="minorHAnsi"/>
                    <w:sz w:val="18"/>
                    <w:szCs w:val="18"/>
                  </w:rPr>
                </w:rPrChange>
              </w:rPr>
            </w:pPr>
            <w:del w:id="9591" w:author="Στάθης Καπ" w:date="2023-02-27T01:59:00Z">
              <w:r w:rsidRPr="0037443C" w:rsidDel="001E2354">
                <w:rPr>
                  <w:rFonts w:cstheme="minorHAnsi"/>
                  <w:sz w:val="20"/>
                  <w:szCs w:val="20"/>
                  <w:rPrChange w:id="9592"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9593" w:author="Στάθης Καπ" w:date="2023-02-27T01:59:00Z"/>
                <w:rFonts w:cstheme="minorHAnsi"/>
                <w:sz w:val="20"/>
                <w:szCs w:val="20"/>
                <w:rPrChange w:id="9594" w:author="Στάθης Καπ" w:date="2023-02-02T17:57:00Z">
                  <w:rPr>
                    <w:del w:id="9595" w:author="Στάθης Καπ" w:date="2023-02-27T01:59:00Z"/>
                    <w:rFonts w:cstheme="minorHAnsi"/>
                    <w:sz w:val="18"/>
                    <w:szCs w:val="18"/>
                  </w:rPr>
                </w:rPrChange>
              </w:rPr>
            </w:pPr>
            <w:del w:id="9596" w:author="Στάθης Καπ" w:date="2023-02-27T01:59:00Z">
              <w:r w:rsidRPr="0037443C" w:rsidDel="001E2354">
                <w:rPr>
                  <w:sz w:val="20"/>
                  <w:szCs w:val="20"/>
                  <w:rPrChange w:id="9597"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9598" w:author="Στάθης Καπ" w:date="2023-02-27T01:59:00Z"/>
                <w:rFonts w:cstheme="minorHAnsi"/>
                <w:sz w:val="20"/>
                <w:szCs w:val="20"/>
                <w:rPrChange w:id="9599" w:author="Στάθης Καπ" w:date="2023-02-02T17:57:00Z">
                  <w:rPr>
                    <w:del w:id="9600" w:author="Στάθης Καπ" w:date="2023-02-27T01:59:00Z"/>
                    <w:rFonts w:cstheme="minorHAnsi"/>
                    <w:sz w:val="18"/>
                    <w:szCs w:val="18"/>
                  </w:rPr>
                </w:rPrChange>
              </w:rPr>
            </w:pPr>
            <w:del w:id="9601" w:author="Στάθης Καπ" w:date="2023-02-27T01:59:00Z">
              <w:r w:rsidRPr="0037443C" w:rsidDel="001E2354">
                <w:rPr>
                  <w:sz w:val="20"/>
                  <w:szCs w:val="20"/>
                  <w:rPrChange w:id="9602"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9603" w:author="Στάθης Καπ" w:date="2023-02-27T01:59:00Z"/>
                <w:rFonts w:cstheme="minorHAnsi"/>
                <w:sz w:val="20"/>
                <w:szCs w:val="20"/>
                <w:rPrChange w:id="9604" w:author="Στάθης Καπ" w:date="2023-02-02T17:57:00Z">
                  <w:rPr>
                    <w:del w:id="9605" w:author="Στάθης Καπ" w:date="2023-02-27T01:59:00Z"/>
                    <w:rFonts w:cstheme="minorHAnsi"/>
                    <w:sz w:val="18"/>
                    <w:szCs w:val="18"/>
                  </w:rPr>
                </w:rPrChange>
              </w:rPr>
            </w:pPr>
            <w:del w:id="9606" w:author="Στάθης Καπ" w:date="2023-02-27T01:59:00Z">
              <w:r w:rsidRPr="0037443C" w:rsidDel="001E2354">
                <w:rPr>
                  <w:sz w:val="20"/>
                  <w:szCs w:val="20"/>
                  <w:rPrChange w:id="9607"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9608" w:author="Στάθης Καπ" w:date="2023-02-27T01:59:00Z"/>
                <w:rFonts w:cstheme="minorHAnsi"/>
                <w:sz w:val="20"/>
                <w:szCs w:val="20"/>
                <w:rPrChange w:id="9609" w:author="Στάθης Καπ" w:date="2023-02-02T17:57:00Z">
                  <w:rPr>
                    <w:del w:id="9610" w:author="Στάθης Καπ" w:date="2023-02-27T01:59:00Z"/>
                    <w:rFonts w:cstheme="minorHAnsi"/>
                    <w:sz w:val="18"/>
                    <w:szCs w:val="18"/>
                  </w:rPr>
                </w:rPrChange>
              </w:rPr>
            </w:pPr>
            <w:del w:id="9611" w:author="Στάθης Καπ" w:date="2023-02-27T01:59:00Z">
              <w:r w:rsidRPr="0037443C" w:rsidDel="001E2354">
                <w:rPr>
                  <w:sz w:val="20"/>
                  <w:szCs w:val="20"/>
                  <w:rPrChange w:id="9612"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9613" w:author="Στάθης Καπ" w:date="2023-02-27T01:59:00Z"/>
                <w:rFonts w:cstheme="minorHAnsi"/>
                <w:sz w:val="20"/>
                <w:szCs w:val="20"/>
                <w:rPrChange w:id="9614" w:author="Στάθης Καπ" w:date="2023-02-02T17:57:00Z">
                  <w:rPr>
                    <w:del w:id="9615" w:author="Στάθης Καπ" w:date="2023-02-27T01:59:00Z"/>
                    <w:rFonts w:cstheme="minorHAnsi"/>
                    <w:sz w:val="18"/>
                    <w:szCs w:val="18"/>
                  </w:rPr>
                </w:rPrChange>
              </w:rPr>
            </w:pPr>
            <w:del w:id="9616" w:author="Στάθης Καπ" w:date="2023-02-27T01:59:00Z">
              <w:r w:rsidRPr="0037443C" w:rsidDel="001E2354">
                <w:rPr>
                  <w:sz w:val="20"/>
                  <w:szCs w:val="20"/>
                  <w:rPrChange w:id="9617" w:author="Στάθης Καπ" w:date="2023-02-02T17:57:00Z">
                    <w:rPr/>
                  </w:rPrChange>
                </w:rPr>
                <w:delText>45</w:delText>
              </w:r>
            </w:del>
          </w:p>
        </w:tc>
      </w:tr>
      <w:tr w:rsidR="002B540C" w:rsidDel="001E2354" w14:paraId="04BC0379" w14:textId="1B9455C0" w:rsidTr="00AA2735">
        <w:trPr>
          <w:jc w:val="center"/>
          <w:del w:id="9618" w:author="Στάθης Καπ" w:date="2023-02-27T01:59:00Z"/>
        </w:trPr>
        <w:tc>
          <w:tcPr>
            <w:tcW w:w="1427" w:type="dxa"/>
          </w:tcPr>
          <w:p w14:paraId="35206287" w14:textId="60C8FAFC" w:rsidR="002B540C" w:rsidRPr="0037443C" w:rsidDel="001E2354" w:rsidRDefault="002B540C" w:rsidP="002B540C">
            <w:pPr>
              <w:rPr>
                <w:del w:id="9619" w:author="Στάθης Καπ" w:date="2023-02-27T01:59:00Z"/>
                <w:rFonts w:cstheme="minorHAnsi"/>
                <w:sz w:val="20"/>
                <w:szCs w:val="20"/>
                <w:rPrChange w:id="9620" w:author="Στάθης Καπ" w:date="2023-02-02T17:57:00Z">
                  <w:rPr>
                    <w:del w:id="9621" w:author="Στάθης Καπ" w:date="2023-02-27T01:59:00Z"/>
                    <w:rFonts w:cstheme="minorHAnsi"/>
                    <w:sz w:val="18"/>
                    <w:szCs w:val="18"/>
                  </w:rPr>
                </w:rPrChange>
              </w:rPr>
            </w:pPr>
            <w:del w:id="9622" w:author="Στάθης Καπ" w:date="2023-02-27T01:59:00Z">
              <w:r w:rsidRPr="0037443C" w:rsidDel="001E2354">
                <w:rPr>
                  <w:rFonts w:cstheme="minorHAnsi"/>
                  <w:sz w:val="20"/>
                  <w:szCs w:val="20"/>
                  <w:rPrChange w:id="9623"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9624" w:author="Στάθης Καπ" w:date="2023-02-27T01:59:00Z"/>
                <w:rFonts w:cstheme="minorHAnsi"/>
                <w:sz w:val="20"/>
                <w:szCs w:val="20"/>
                <w:rPrChange w:id="9625" w:author="Στάθης Καπ" w:date="2023-02-02T17:57:00Z">
                  <w:rPr>
                    <w:del w:id="9626" w:author="Στάθης Καπ" w:date="2023-02-27T01:59:00Z"/>
                    <w:rFonts w:cstheme="minorHAnsi"/>
                    <w:sz w:val="18"/>
                    <w:szCs w:val="18"/>
                  </w:rPr>
                </w:rPrChange>
              </w:rPr>
            </w:pPr>
            <w:del w:id="9627" w:author="Στάθης Καπ" w:date="2023-02-27T01:59:00Z">
              <w:r w:rsidRPr="0037443C" w:rsidDel="001E2354">
                <w:rPr>
                  <w:sz w:val="20"/>
                  <w:szCs w:val="20"/>
                  <w:rPrChange w:id="9628"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9629" w:author="Στάθης Καπ" w:date="2023-02-27T01:59:00Z"/>
                <w:rFonts w:cstheme="minorHAnsi"/>
                <w:sz w:val="20"/>
                <w:szCs w:val="20"/>
                <w:rPrChange w:id="9630" w:author="Στάθης Καπ" w:date="2023-02-02T17:57:00Z">
                  <w:rPr>
                    <w:del w:id="9631" w:author="Στάθης Καπ" w:date="2023-02-27T01:59:00Z"/>
                    <w:rFonts w:cstheme="minorHAnsi"/>
                    <w:sz w:val="18"/>
                    <w:szCs w:val="18"/>
                  </w:rPr>
                </w:rPrChange>
              </w:rPr>
            </w:pPr>
            <w:del w:id="9632" w:author="Στάθης Καπ" w:date="2023-02-27T01:59:00Z">
              <w:r w:rsidRPr="0037443C" w:rsidDel="001E2354">
                <w:rPr>
                  <w:sz w:val="20"/>
                  <w:szCs w:val="20"/>
                  <w:rPrChange w:id="9633"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9634" w:author="Στάθης Καπ" w:date="2023-02-27T01:59:00Z"/>
                <w:rFonts w:cstheme="minorHAnsi"/>
                <w:sz w:val="20"/>
                <w:szCs w:val="20"/>
                <w:rPrChange w:id="9635" w:author="Στάθης Καπ" w:date="2023-02-02T17:57:00Z">
                  <w:rPr>
                    <w:del w:id="9636" w:author="Στάθης Καπ" w:date="2023-02-27T01:59:00Z"/>
                    <w:rFonts w:cstheme="minorHAnsi"/>
                    <w:sz w:val="18"/>
                    <w:szCs w:val="18"/>
                  </w:rPr>
                </w:rPrChange>
              </w:rPr>
            </w:pPr>
            <w:del w:id="9637" w:author="Στάθης Καπ" w:date="2023-02-27T01:59:00Z">
              <w:r w:rsidRPr="0037443C" w:rsidDel="001E2354">
                <w:rPr>
                  <w:sz w:val="20"/>
                  <w:szCs w:val="20"/>
                  <w:rPrChange w:id="9638"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9639" w:author="Στάθης Καπ" w:date="2023-02-27T01:59:00Z"/>
                <w:rFonts w:cstheme="minorHAnsi"/>
                <w:sz w:val="20"/>
                <w:szCs w:val="20"/>
                <w:rPrChange w:id="9640" w:author="Στάθης Καπ" w:date="2023-02-02T17:57:00Z">
                  <w:rPr>
                    <w:del w:id="9641" w:author="Στάθης Καπ" w:date="2023-02-27T01:59:00Z"/>
                    <w:rFonts w:cstheme="minorHAnsi"/>
                    <w:sz w:val="18"/>
                    <w:szCs w:val="18"/>
                  </w:rPr>
                </w:rPrChange>
              </w:rPr>
            </w:pPr>
            <w:del w:id="9642" w:author="Στάθης Καπ" w:date="2023-02-27T01:59:00Z">
              <w:r w:rsidRPr="0037443C" w:rsidDel="001E2354">
                <w:rPr>
                  <w:sz w:val="20"/>
                  <w:szCs w:val="20"/>
                  <w:rPrChange w:id="9643"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9644" w:author="Στάθης Καπ" w:date="2023-02-27T01:59:00Z"/>
                <w:rFonts w:cstheme="minorHAnsi"/>
                <w:sz w:val="20"/>
                <w:szCs w:val="20"/>
                <w:rPrChange w:id="9645" w:author="Στάθης Καπ" w:date="2023-02-02T17:57:00Z">
                  <w:rPr>
                    <w:del w:id="9646" w:author="Στάθης Καπ" w:date="2023-02-27T01:59:00Z"/>
                    <w:rFonts w:cstheme="minorHAnsi"/>
                    <w:sz w:val="18"/>
                    <w:szCs w:val="18"/>
                  </w:rPr>
                </w:rPrChange>
              </w:rPr>
            </w:pPr>
            <w:del w:id="9647" w:author="Στάθης Καπ" w:date="2023-02-27T01:59:00Z">
              <w:r w:rsidRPr="0037443C" w:rsidDel="001E2354">
                <w:rPr>
                  <w:sz w:val="20"/>
                  <w:szCs w:val="20"/>
                  <w:rPrChange w:id="9648" w:author="Στάθης Καπ" w:date="2023-02-02T17:57:00Z">
                    <w:rPr/>
                  </w:rPrChange>
                </w:rPr>
                <w:delText>63</w:delText>
              </w:r>
            </w:del>
          </w:p>
        </w:tc>
      </w:tr>
      <w:tr w:rsidR="002B540C" w:rsidDel="001E2354" w14:paraId="2707A69F" w14:textId="7ADC21A1" w:rsidTr="00AA2735">
        <w:trPr>
          <w:jc w:val="center"/>
          <w:del w:id="9649" w:author="Στάθης Καπ" w:date="2023-02-27T01:59:00Z"/>
        </w:trPr>
        <w:tc>
          <w:tcPr>
            <w:tcW w:w="1427" w:type="dxa"/>
          </w:tcPr>
          <w:p w14:paraId="3BDDD8CD" w14:textId="3AB8222D" w:rsidR="002B540C" w:rsidRPr="0037443C" w:rsidDel="001E2354" w:rsidRDefault="002B540C" w:rsidP="002B540C">
            <w:pPr>
              <w:rPr>
                <w:del w:id="9650" w:author="Στάθης Καπ" w:date="2023-02-27T01:59:00Z"/>
                <w:rFonts w:cstheme="minorHAnsi"/>
                <w:sz w:val="20"/>
                <w:szCs w:val="20"/>
                <w:rPrChange w:id="9651" w:author="Στάθης Καπ" w:date="2023-02-02T17:57:00Z">
                  <w:rPr>
                    <w:del w:id="9652" w:author="Στάθης Καπ" w:date="2023-02-27T01:59:00Z"/>
                    <w:rFonts w:cstheme="minorHAnsi"/>
                    <w:sz w:val="18"/>
                    <w:szCs w:val="18"/>
                  </w:rPr>
                </w:rPrChange>
              </w:rPr>
            </w:pPr>
            <w:del w:id="9653" w:author="Στάθης Καπ" w:date="2023-02-27T01:59:00Z">
              <w:r w:rsidRPr="0037443C" w:rsidDel="001E2354">
                <w:rPr>
                  <w:rFonts w:cstheme="minorHAnsi"/>
                  <w:sz w:val="20"/>
                  <w:szCs w:val="20"/>
                  <w:rPrChange w:id="9654"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9655" w:author="Στάθης Καπ" w:date="2023-02-27T01:59:00Z"/>
                <w:rFonts w:cstheme="minorHAnsi"/>
                <w:sz w:val="20"/>
                <w:szCs w:val="20"/>
                <w:rPrChange w:id="9656" w:author="Στάθης Καπ" w:date="2023-02-02T17:57:00Z">
                  <w:rPr>
                    <w:del w:id="9657" w:author="Στάθης Καπ" w:date="2023-02-27T01:59:00Z"/>
                    <w:rFonts w:cstheme="minorHAnsi"/>
                    <w:sz w:val="18"/>
                    <w:szCs w:val="18"/>
                  </w:rPr>
                </w:rPrChange>
              </w:rPr>
            </w:pPr>
            <w:del w:id="9658" w:author="Στάθης Καπ" w:date="2023-02-27T01:59:00Z">
              <w:r w:rsidRPr="0037443C" w:rsidDel="001E2354">
                <w:rPr>
                  <w:sz w:val="20"/>
                  <w:szCs w:val="20"/>
                  <w:rPrChange w:id="9659"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9660" w:author="Στάθης Καπ" w:date="2023-02-27T01:59:00Z"/>
                <w:rFonts w:cstheme="minorHAnsi"/>
                <w:sz w:val="20"/>
                <w:szCs w:val="20"/>
                <w:rPrChange w:id="9661" w:author="Στάθης Καπ" w:date="2023-02-02T17:57:00Z">
                  <w:rPr>
                    <w:del w:id="9662" w:author="Στάθης Καπ" w:date="2023-02-27T01:59:00Z"/>
                    <w:rFonts w:cstheme="minorHAnsi"/>
                    <w:sz w:val="18"/>
                    <w:szCs w:val="18"/>
                  </w:rPr>
                </w:rPrChange>
              </w:rPr>
            </w:pPr>
            <w:del w:id="9663" w:author="Στάθης Καπ" w:date="2023-02-27T01:59:00Z">
              <w:r w:rsidRPr="0037443C" w:rsidDel="001E2354">
                <w:rPr>
                  <w:sz w:val="20"/>
                  <w:szCs w:val="20"/>
                  <w:rPrChange w:id="9664"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9665" w:author="Στάθης Καπ" w:date="2023-02-27T01:59:00Z"/>
                <w:rFonts w:cstheme="minorHAnsi"/>
                <w:sz w:val="20"/>
                <w:szCs w:val="20"/>
                <w:rPrChange w:id="9666" w:author="Στάθης Καπ" w:date="2023-02-02T17:57:00Z">
                  <w:rPr>
                    <w:del w:id="9667" w:author="Στάθης Καπ" w:date="2023-02-27T01:59:00Z"/>
                    <w:rFonts w:cstheme="minorHAnsi"/>
                    <w:sz w:val="18"/>
                    <w:szCs w:val="18"/>
                  </w:rPr>
                </w:rPrChange>
              </w:rPr>
            </w:pPr>
            <w:del w:id="9668" w:author="Στάθης Καπ" w:date="2023-02-27T01:59:00Z">
              <w:r w:rsidRPr="0037443C" w:rsidDel="001E2354">
                <w:rPr>
                  <w:sz w:val="20"/>
                  <w:szCs w:val="20"/>
                  <w:rPrChange w:id="9669"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9670" w:author="Στάθης Καπ" w:date="2023-02-27T01:59:00Z"/>
                <w:rFonts w:cstheme="minorHAnsi"/>
                <w:sz w:val="20"/>
                <w:szCs w:val="20"/>
                <w:rPrChange w:id="9671" w:author="Στάθης Καπ" w:date="2023-02-02T17:57:00Z">
                  <w:rPr>
                    <w:del w:id="9672" w:author="Στάθης Καπ" w:date="2023-02-27T01:59:00Z"/>
                    <w:rFonts w:cstheme="minorHAnsi"/>
                    <w:sz w:val="18"/>
                    <w:szCs w:val="18"/>
                  </w:rPr>
                </w:rPrChange>
              </w:rPr>
            </w:pPr>
            <w:del w:id="9673" w:author="Στάθης Καπ" w:date="2023-02-27T01:59:00Z">
              <w:r w:rsidRPr="0037443C" w:rsidDel="001E2354">
                <w:rPr>
                  <w:sz w:val="20"/>
                  <w:szCs w:val="20"/>
                  <w:rPrChange w:id="9674"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9675" w:author="Στάθης Καπ" w:date="2023-02-27T01:59:00Z"/>
                <w:rFonts w:cstheme="minorHAnsi"/>
                <w:sz w:val="20"/>
                <w:szCs w:val="20"/>
                <w:rPrChange w:id="9676" w:author="Στάθης Καπ" w:date="2023-02-02T17:57:00Z">
                  <w:rPr>
                    <w:del w:id="9677" w:author="Στάθης Καπ" w:date="2023-02-27T01:59:00Z"/>
                    <w:rFonts w:cstheme="minorHAnsi"/>
                    <w:sz w:val="18"/>
                    <w:szCs w:val="18"/>
                  </w:rPr>
                </w:rPrChange>
              </w:rPr>
            </w:pPr>
            <w:del w:id="9678" w:author="Στάθης Καπ" w:date="2023-02-27T01:59:00Z">
              <w:r w:rsidRPr="0037443C" w:rsidDel="001E2354">
                <w:rPr>
                  <w:sz w:val="20"/>
                  <w:szCs w:val="20"/>
                  <w:rPrChange w:id="9679" w:author="Στάθης Καπ" w:date="2023-02-02T17:57:00Z">
                    <w:rPr/>
                  </w:rPrChange>
                </w:rPr>
                <w:delText>73</w:delText>
              </w:r>
            </w:del>
          </w:p>
        </w:tc>
      </w:tr>
      <w:tr w:rsidR="002B540C" w:rsidDel="001E2354" w14:paraId="533A8BAF" w14:textId="3BE7667F" w:rsidTr="00AA2735">
        <w:trPr>
          <w:jc w:val="center"/>
          <w:del w:id="9680" w:author="Στάθης Καπ" w:date="2023-02-27T01:59:00Z"/>
        </w:trPr>
        <w:tc>
          <w:tcPr>
            <w:tcW w:w="1427" w:type="dxa"/>
          </w:tcPr>
          <w:p w14:paraId="6B8FD9A8" w14:textId="10D3EC4D" w:rsidR="002B540C" w:rsidRPr="0037443C" w:rsidDel="001E2354" w:rsidRDefault="002B540C" w:rsidP="002B540C">
            <w:pPr>
              <w:rPr>
                <w:del w:id="9681" w:author="Στάθης Καπ" w:date="2023-02-27T01:59:00Z"/>
                <w:rFonts w:cstheme="minorHAnsi"/>
                <w:sz w:val="20"/>
                <w:szCs w:val="20"/>
                <w:rPrChange w:id="9682" w:author="Στάθης Καπ" w:date="2023-02-02T17:57:00Z">
                  <w:rPr>
                    <w:del w:id="9683" w:author="Στάθης Καπ" w:date="2023-02-27T01:59:00Z"/>
                    <w:rFonts w:cstheme="minorHAnsi"/>
                    <w:sz w:val="18"/>
                    <w:szCs w:val="18"/>
                  </w:rPr>
                </w:rPrChange>
              </w:rPr>
            </w:pPr>
            <w:del w:id="9684" w:author="Στάθης Καπ" w:date="2023-02-27T01:59:00Z">
              <w:r w:rsidRPr="0037443C" w:rsidDel="001E2354">
                <w:rPr>
                  <w:rFonts w:cstheme="minorHAnsi"/>
                  <w:sz w:val="20"/>
                  <w:szCs w:val="20"/>
                  <w:rPrChange w:id="9685"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9686" w:author="Στάθης Καπ" w:date="2023-02-27T01:59:00Z"/>
                <w:rFonts w:cstheme="minorHAnsi"/>
                <w:sz w:val="20"/>
                <w:szCs w:val="20"/>
                <w:rPrChange w:id="9687" w:author="Στάθης Καπ" w:date="2023-02-02T17:57:00Z">
                  <w:rPr>
                    <w:del w:id="9688" w:author="Στάθης Καπ" w:date="2023-02-27T01:59:00Z"/>
                    <w:rFonts w:cstheme="minorHAnsi"/>
                    <w:sz w:val="18"/>
                    <w:szCs w:val="18"/>
                  </w:rPr>
                </w:rPrChange>
              </w:rPr>
            </w:pPr>
            <w:del w:id="9689" w:author="Στάθης Καπ" w:date="2023-02-27T01:59:00Z">
              <w:r w:rsidRPr="0037443C" w:rsidDel="001E2354">
                <w:rPr>
                  <w:sz w:val="20"/>
                  <w:szCs w:val="20"/>
                  <w:rPrChange w:id="9690"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9691" w:author="Στάθης Καπ" w:date="2023-02-27T01:59:00Z"/>
                <w:rFonts w:cstheme="minorHAnsi"/>
                <w:sz w:val="20"/>
                <w:szCs w:val="20"/>
                <w:rPrChange w:id="9692" w:author="Στάθης Καπ" w:date="2023-02-02T17:57:00Z">
                  <w:rPr>
                    <w:del w:id="9693" w:author="Στάθης Καπ" w:date="2023-02-27T01:59:00Z"/>
                    <w:rFonts w:cstheme="minorHAnsi"/>
                    <w:sz w:val="18"/>
                    <w:szCs w:val="18"/>
                  </w:rPr>
                </w:rPrChange>
              </w:rPr>
            </w:pPr>
            <w:del w:id="9694" w:author="Στάθης Καπ" w:date="2023-02-27T01:59:00Z">
              <w:r w:rsidRPr="0037443C" w:rsidDel="001E2354">
                <w:rPr>
                  <w:sz w:val="20"/>
                  <w:szCs w:val="20"/>
                  <w:rPrChange w:id="9695"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9696" w:author="Στάθης Καπ" w:date="2023-02-27T01:59:00Z"/>
                <w:rFonts w:cstheme="minorHAnsi"/>
                <w:sz w:val="20"/>
                <w:szCs w:val="20"/>
                <w:rPrChange w:id="9697" w:author="Στάθης Καπ" w:date="2023-02-02T17:57:00Z">
                  <w:rPr>
                    <w:del w:id="9698" w:author="Στάθης Καπ" w:date="2023-02-27T01:59:00Z"/>
                    <w:rFonts w:cstheme="minorHAnsi"/>
                    <w:sz w:val="18"/>
                    <w:szCs w:val="18"/>
                  </w:rPr>
                </w:rPrChange>
              </w:rPr>
            </w:pPr>
            <w:del w:id="9699" w:author="Στάθης Καπ" w:date="2023-02-27T01:59:00Z">
              <w:r w:rsidRPr="0037443C" w:rsidDel="001E2354">
                <w:rPr>
                  <w:sz w:val="20"/>
                  <w:szCs w:val="20"/>
                  <w:rPrChange w:id="9700"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9701" w:author="Στάθης Καπ" w:date="2023-02-27T01:59:00Z"/>
                <w:rFonts w:cstheme="minorHAnsi"/>
                <w:sz w:val="20"/>
                <w:szCs w:val="20"/>
                <w:rPrChange w:id="9702" w:author="Στάθης Καπ" w:date="2023-02-02T17:57:00Z">
                  <w:rPr>
                    <w:del w:id="9703" w:author="Στάθης Καπ" w:date="2023-02-27T01:59:00Z"/>
                    <w:rFonts w:cstheme="minorHAnsi"/>
                    <w:sz w:val="18"/>
                    <w:szCs w:val="18"/>
                  </w:rPr>
                </w:rPrChange>
              </w:rPr>
            </w:pPr>
            <w:del w:id="9704" w:author="Στάθης Καπ" w:date="2023-02-27T01:59:00Z">
              <w:r w:rsidRPr="0037443C" w:rsidDel="001E2354">
                <w:rPr>
                  <w:sz w:val="20"/>
                  <w:szCs w:val="20"/>
                  <w:rPrChange w:id="9705"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9706" w:author="Στάθης Καπ" w:date="2023-02-27T01:59:00Z"/>
                <w:rFonts w:cstheme="minorHAnsi"/>
                <w:sz w:val="20"/>
                <w:szCs w:val="20"/>
                <w:rPrChange w:id="9707" w:author="Στάθης Καπ" w:date="2023-02-02T17:57:00Z">
                  <w:rPr>
                    <w:del w:id="9708" w:author="Στάθης Καπ" w:date="2023-02-27T01:59:00Z"/>
                    <w:rFonts w:cstheme="minorHAnsi"/>
                    <w:sz w:val="18"/>
                    <w:szCs w:val="18"/>
                  </w:rPr>
                </w:rPrChange>
              </w:rPr>
            </w:pPr>
            <w:del w:id="9709" w:author="Στάθης Καπ" w:date="2023-02-27T01:59:00Z">
              <w:r w:rsidRPr="0037443C" w:rsidDel="001E2354">
                <w:rPr>
                  <w:sz w:val="20"/>
                  <w:szCs w:val="20"/>
                  <w:rPrChange w:id="9710" w:author="Στάθης Καπ" w:date="2023-02-02T17:57:00Z">
                    <w:rPr/>
                  </w:rPrChange>
                </w:rPr>
                <w:delText>75</w:delText>
              </w:r>
            </w:del>
          </w:p>
        </w:tc>
      </w:tr>
      <w:tr w:rsidR="002B540C" w:rsidDel="001E2354" w14:paraId="1E5047E8" w14:textId="0C6E3142" w:rsidTr="00AA2735">
        <w:trPr>
          <w:jc w:val="center"/>
          <w:del w:id="9711" w:author="Στάθης Καπ" w:date="2023-02-27T01:59:00Z"/>
        </w:trPr>
        <w:tc>
          <w:tcPr>
            <w:tcW w:w="1427" w:type="dxa"/>
          </w:tcPr>
          <w:p w14:paraId="080D9BC8" w14:textId="2AA895CE" w:rsidR="002B540C" w:rsidRPr="0037443C" w:rsidDel="001E2354" w:rsidRDefault="002B540C" w:rsidP="002B540C">
            <w:pPr>
              <w:rPr>
                <w:del w:id="9712" w:author="Στάθης Καπ" w:date="2023-02-27T01:59:00Z"/>
                <w:rFonts w:cstheme="minorHAnsi"/>
                <w:sz w:val="20"/>
                <w:szCs w:val="20"/>
                <w:rPrChange w:id="9713" w:author="Στάθης Καπ" w:date="2023-02-02T17:57:00Z">
                  <w:rPr>
                    <w:del w:id="9714" w:author="Στάθης Καπ" w:date="2023-02-27T01:59:00Z"/>
                    <w:rFonts w:cstheme="minorHAnsi"/>
                    <w:sz w:val="18"/>
                    <w:szCs w:val="18"/>
                  </w:rPr>
                </w:rPrChange>
              </w:rPr>
            </w:pPr>
            <w:del w:id="9715" w:author="Στάθης Καπ" w:date="2023-02-27T01:59:00Z">
              <w:r w:rsidRPr="0037443C" w:rsidDel="001E2354">
                <w:rPr>
                  <w:rFonts w:cstheme="minorHAnsi"/>
                  <w:sz w:val="20"/>
                  <w:szCs w:val="20"/>
                  <w:rPrChange w:id="9716"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9717" w:author="Στάθης Καπ" w:date="2023-02-27T01:59:00Z"/>
                <w:rFonts w:cstheme="minorHAnsi"/>
                <w:sz w:val="20"/>
                <w:szCs w:val="20"/>
                <w:rPrChange w:id="9718" w:author="Στάθης Καπ" w:date="2023-02-02T17:57:00Z">
                  <w:rPr>
                    <w:del w:id="9719" w:author="Στάθης Καπ" w:date="2023-02-27T01:59:00Z"/>
                    <w:rFonts w:cstheme="minorHAnsi"/>
                    <w:sz w:val="18"/>
                    <w:szCs w:val="18"/>
                  </w:rPr>
                </w:rPrChange>
              </w:rPr>
            </w:pPr>
            <w:del w:id="9720" w:author="Στάθης Καπ" w:date="2023-02-27T01:59:00Z">
              <w:r w:rsidRPr="0037443C" w:rsidDel="001E2354">
                <w:rPr>
                  <w:sz w:val="20"/>
                  <w:szCs w:val="20"/>
                  <w:rPrChange w:id="9721"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9722" w:author="Στάθης Καπ" w:date="2023-02-27T01:59:00Z"/>
                <w:rFonts w:cstheme="minorHAnsi"/>
                <w:sz w:val="20"/>
                <w:szCs w:val="20"/>
                <w:rPrChange w:id="9723" w:author="Στάθης Καπ" w:date="2023-02-02T17:57:00Z">
                  <w:rPr>
                    <w:del w:id="9724" w:author="Στάθης Καπ" w:date="2023-02-27T01:59:00Z"/>
                    <w:rFonts w:cstheme="minorHAnsi"/>
                    <w:sz w:val="18"/>
                    <w:szCs w:val="18"/>
                  </w:rPr>
                </w:rPrChange>
              </w:rPr>
            </w:pPr>
            <w:del w:id="9725" w:author="Στάθης Καπ" w:date="2023-02-27T01:59:00Z">
              <w:r w:rsidRPr="0037443C" w:rsidDel="001E2354">
                <w:rPr>
                  <w:sz w:val="20"/>
                  <w:szCs w:val="20"/>
                  <w:rPrChange w:id="9726"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9727" w:author="Στάθης Καπ" w:date="2023-02-27T01:59:00Z"/>
                <w:rFonts w:cstheme="minorHAnsi"/>
                <w:sz w:val="20"/>
                <w:szCs w:val="20"/>
                <w:rPrChange w:id="9728" w:author="Στάθης Καπ" w:date="2023-02-02T17:57:00Z">
                  <w:rPr>
                    <w:del w:id="9729" w:author="Στάθης Καπ" w:date="2023-02-27T01:59:00Z"/>
                    <w:rFonts w:cstheme="minorHAnsi"/>
                    <w:sz w:val="18"/>
                    <w:szCs w:val="18"/>
                  </w:rPr>
                </w:rPrChange>
              </w:rPr>
            </w:pPr>
            <w:del w:id="9730" w:author="Στάθης Καπ" w:date="2023-02-27T01:59:00Z">
              <w:r w:rsidRPr="0037443C" w:rsidDel="001E2354">
                <w:rPr>
                  <w:sz w:val="20"/>
                  <w:szCs w:val="20"/>
                  <w:rPrChange w:id="9731"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9732" w:author="Στάθης Καπ" w:date="2023-02-27T01:59:00Z"/>
                <w:rFonts w:cstheme="minorHAnsi"/>
                <w:sz w:val="20"/>
                <w:szCs w:val="20"/>
                <w:rPrChange w:id="9733" w:author="Στάθης Καπ" w:date="2023-02-02T17:57:00Z">
                  <w:rPr>
                    <w:del w:id="9734" w:author="Στάθης Καπ" w:date="2023-02-27T01:59:00Z"/>
                    <w:rFonts w:cstheme="minorHAnsi"/>
                    <w:sz w:val="18"/>
                    <w:szCs w:val="18"/>
                  </w:rPr>
                </w:rPrChange>
              </w:rPr>
            </w:pPr>
            <w:del w:id="9735" w:author="Στάθης Καπ" w:date="2023-02-27T01:59:00Z">
              <w:r w:rsidRPr="0037443C" w:rsidDel="001E2354">
                <w:rPr>
                  <w:sz w:val="20"/>
                  <w:szCs w:val="20"/>
                  <w:rPrChange w:id="9736"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9737" w:author="Στάθης Καπ" w:date="2023-02-27T01:59:00Z"/>
                <w:rFonts w:cstheme="minorHAnsi"/>
                <w:sz w:val="20"/>
                <w:szCs w:val="20"/>
                <w:rPrChange w:id="9738" w:author="Στάθης Καπ" w:date="2023-02-02T17:57:00Z">
                  <w:rPr>
                    <w:del w:id="9739" w:author="Στάθης Καπ" w:date="2023-02-27T01:59:00Z"/>
                    <w:rFonts w:cstheme="minorHAnsi"/>
                    <w:sz w:val="18"/>
                    <w:szCs w:val="18"/>
                  </w:rPr>
                </w:rPrChange>
              </w:rPr>
            </w:pPr>
            <w:del w:id="9740" w:author="Στάθης Καπ" w:date="2023-02-27T01:59:00Z">
              <w:r w:rsidRPr="0037443C" w:rsidDel="001E2354">
                <w:rPr>
                  <w:sz w:val="20"/>
                  <w:szCs w:val="20"/>
                  <w:rPrChange w:id="9741" w:author="Στάθης Καπ" w:date="2023-02-02T17:57:00Z">
                    <w:rPr/>
                  </w:rPrChange>
                </w:rPr>
                <w:delText>86</w:delText>
              </w:r>
            </w:del>
          </w:p>
        </w:tc>
      </w:tr>
      <w:tr w:rsidR="002B540C" w:rsidDel="001E2354" w14:paraId="294FD3CF" w14:textId="112BE14D" w:rsidTr="00AA2735">
        <w:trPr>
          <w:jc w:val="center"/>
          <w:del w:id="9742" w:author="Στάθης Καπ" w:date="2023-02-27T01:59:00Z"/>
        </w:trPr>
        <w:tc>
          <w:tcPr>
            <w:tcW w:w="1427" w:type="dxa"/>
          </w:tcPr>
          <w:p w14:paraId="08E3557E" w14:textId="7796F182" w:rsidR="002B540C" w:rsidRPr="0037443C" w:rsidDel="001E2354" w:rsidRDefault="002B540C" w:rsidP="002B540C">
            <w:pPr>
              <w:rPr>
                <w:del w:id="9743" w:author="Στάθης Καπ" w:date="2023-02-27T01:59:00Z"/>
                <w:rFonts w:cstheme="minorHAnsi"/>
                <w:sz w:val="20"/>
                <w:szCs w:val="20"/>
                <w:rPrChange w:id="9744" w:author="Στάθης Καπ" w:date="2023-02-02T17:57:00Z">
                  <w:rPr>
                    <w:del w:id="9745" w:author="Στάθης Καπ" w:date="2023-02-27T01:59:00Z"/>
                    <w:rFonts w:cstheme="minorHAnsi"/>
                    <w:sz w:val="18"/>
                    <w:szCs w:val="18"/>
                  </w:rPr>
                </w:rPrChange>
              </w:rPr>
            </w:pPr>
            <w:del w:id="9746" w:author="Στάθης Καπ" w:date="2023-02-27T01:59:00Z">
              <w:r w:rsidRPr="0037443C" w:rsidDel="001E2354">
                <w:rPr>
                  <w:rFonts w:cstheme="minorHAnsi"/>
                  <w:sz w:val="20"/>
                  <w:szCs w:val="20"/>
                  <w:rPrChange w:id="9747"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9748" w:author="Στάθης Καπ" w:date="2023-02-27T01:59:00Z"/>
                <w:rFonts w:cstheme="minorHAnsi"/>
                <w:sz w:val="20"/>
                <w:szCs w:val="20"/>
                <w:rPrChange w:id="9749" w:author="Στάθης Καπ" w:date="2023-02-02T17:57:00Z">
                  <w:rPr>
                    <w:del w:id="9750" w:author="Στάθης Καπ" w:date="2023-02-27T01:59:00Z"/>
                    <w:rFonts w:cstheme="minorHAnsi"/>
                    <w:sz w:val="18"/>
                    <w:szCs w:val="18"/>
                  </w:rPr>
                </w:rPrChange>
              </w:rPr>
            </w:pPr>
            <w:del w:id="9751" w:author="Στάθης Καπ" w:date="2023-02-27T01:59:00Z">
              <w:r w:rsidRPr="0037443C" w:rsidDel="001E2354">
                <w:rPr>
                  <w:sz w:val="20"/>
                  <w:szCs w:val="20"/>
                  <w:rPrChange w:id="9752"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9753" w:author="Στάθης Καπ" w:date="2023-02-27T01:59:00Z"/>
                <w:rFonts w:cstheme="minorHAnsi"/>
                <w:sz w:val="20"/>
                <w:szCs w:val="20"/>
                <w:rPrChange w:id="9754" w:author="Στάθης Καπ" w:date="2023-02-02T17:57:00Z">
                  <w:rPr>
                    <w:del w:id="9755" w:author="Στάθης Καπ" w:date="2023-02-27T01:59:00Z"/>
                    <w:rFonts w:cstheme="minorHAnsi"/>
                    <w:sz w:val="18"/>
                    <w:szCs w:val="18"/>
                  </w:rPr>
                </w:rPrChange>
              </w:rPr>
            </w:pPr>
            <w:del w:id="9756" w:author="Στάθης Καπ" w:date="2023-02-27T01:59:00Z">
              <w:r w:rsidRPr="0037443C" w:rsidDel="001E2354">
                <w:rPr>
                  <w:sz w:val="20"/>
                  <w:szCs w:val="20"/>
                  <w:rPrChange w:id="9757"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9758" w:author="Στάθης Καπ" w:date="2023-02-27T01:59:00Z"/>
                <w:rFonts w:cstheme="minorHAnsi"/>
                <w:sz w:val="20"/>
                <w:szCs w:val="20"/>
                <w:rPrChange w:id="9759" w:author="Στάθης Καπ" w:date="2023-02-02T17:57:00Z">
                  <w:rPr>
                    <w:del w:id="9760" w:author="Στάθης Καπ" w:date="2023-02-27T01:59:00Z"/>
                    <w:rFonts w:cstheme="minorHAnsi"/>
                    <w:sz w:val="18"/>
                    <w:szCs w:val="18"/>
                  </w:rPr>
                </w:rPrChange>
              </w:rPr>
            </w:pPr>
            <w:del w:id="9761" w:author="Στάθης Καπ" w:date="2023-02-27T01:59:00Z">
              <w:r w:rsidRPr="0037443C" w:rsidDel="001E2354">
                <w:rPr>
                  <w:sz w:val="20"/>
                  <w:szCs w:val="20"/>
                  <w:rPrChange w:id="9762"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9763" w:author="Στάθης Καπ" w:date="2023-02-27T01:59:00Z"/>
                <w:rFonts w:cstheme="minorHAnsi"/>
                <w:sz w:val="20"/>
                <w:szCs w:val="20"/>
                <w:rPrChange w:id="9764" w:author="Στάθης Καπ" w:date="2023-02-02T17:57:00Z">
                  <w:rPr>
                    <w:del w:id="9765" w:author="Στάθης Καπ" w:date="2023-02-27T01:59:00Z"/>
                    <w:rFonts w:cstheme="minorHAnsi"/>
                    <w:sz w:val="18"/>
                    <w:szCs w:val="18"/>
                  </w:rPr>
                </w:rPrChange>
              </w:rPr>
            </w:pPr>
            <w:del w:id="9766" w:author="Στάθης Καπ" w:date="2023-02-27T01:59:00Z">
              <w:r w:rsidRPr="0037443C" w:rsidDel="001E2354">
                <w:rPr>
                  <w:sz w:val="20"/>
                  <w:szCs w:val="20"/>
                  <w:rPrChange w:id="9767"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9768" w:author="Στάθης Καπ" w:date="2023-02-27T01:59:00Z"/>
                <w:rFonts w:cstheme="minorHAnsi"/>
                <w:sz w:val="20"/>
                <w:szCs w:val="20"/>
                <w:rPrChange w:id="9769" w:author="Στάθης Καπ" w:date="2023-02-02T17:57:00Z">
                  <w:rPr>
                    <w:del w:id="9770" w:author="Στάθης Καπ" w:date="2023-02-27T01:59:00Z"/>
                    <w:rFonts w:cstheme="minorHAnsi"/>
                    <w:sz w:val="18"/>
                    <w:szCs w:val="18"/>
                  </w:rPr>
                </w:rPrChange>
              </w:rPr>
            </w:pPr>
            <w:del w:id="9771" w:author="Στάθης Καπ" w:date="2023-02-27T01:59:00Z">
              <w:r w:rsidRPr="0037443C" w:rsidDel="001E2354">
                <w:rPr>
                  <w:sz w:val="20"/>
                  <w:szCs w:val="20"/>
                  <w:rPrChange w:id="9772" w:author="Στάθης Καπ" w:date="2023-02-02T17:57:00Z">
                    <w:rPr/>
                  </w:rPrChange>
                </w:rPr>
                <w:delText>85</w:delText>
              </w:r>
            </w:del>
          </w:p>
        </w:tc>
      </w:tr>
      <w:tr w:rsidR="002B540C" w:rsidDel="001E2354" w14:paraId="111810A0" w14:textId="4DEAAE18" w:rsidTr="00AA2735">
        <w:trPr>
          <w:jc w:val="center"/>
          <w:del w:id="9773" w:author="Στάθης Καπ" w:date="2023-02-27T01:59:00Z"/>
        </w:trPr>
        <w:tc>
          <w:tcPr>
            <w:tcW w:w="1427" w:type="dxa"/>
          </w:tcPr>
          <w:p w14:paraId="767D6418" w14:textId="4C65559F" w:rsidR="002B540C" w:rsidRPr="0037443C" w:rsidDel="001E2354" w:rsidRDefault="002B540C" w:rsidP="002B540C">
            <w:pPr>
              <w:rPr>
                <w:del w:id="9774" w:author="Στάθης Καπ" w:date="2023-02-27T01:59:00Z"/>
                <w:rFonts w:cstheme="minorHAnsi"/>
                <w:sz w:val="20"/>
                <w:szCs w:val="20"/>
                <w:rPrChange w:id="9775" w:author="Στάθης Καπ" w:date="2023-02-02T17:57:00Z">
                  <w:rPr>
                    <w:del w:id="9776" w:author="Στάθης Καπ" w:date="2023-02-27T01:59:00Z"/>
                    <w:rFonts w:cstheme="minorHAnsi"/>
                    <w:sz w:val="18"/>
                    <w:szCs w:val="18"/>
                  </w:rPr>
                </w:rPrChange>
              </w:rPr>
            </w:pPr>
            <w:del w:id="9777" w:author="Στάθης Καπ" w:date="2023-02-27T01:59:00Z">
              <w:r w:rsidRPr="0037443C" w:rsidDel="001E2354">
                <w:rPr>
                  <w:rFonts w:cstheme="minorHAnsi"/>
                  <w:sz w:val="20"/>
                  <w:szCs w:val="20"/>
                  <w:rPrChange w:id="9778"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9779" w:author="Στάθης Καπ" w:date="2023-02-27T01:59:00Z"/>
                <w:rFonts w:cstheme="minorHAnsi"/>
                <w:sz w:val="20"/>
                <w:szCs w:val="20"/>
                <w:rPrChange w:id="9780" w:author="Στάθης Καπ" w:date="2023-02-02T17:57:00Z">
                  <w:rPr>
                    <w:del w:id="9781" w:author="Στάθης Καπ" w:date="2023-02-27T01:59:00Z"/>
                    <w:rFonts w:cstheme="minorHAnsi"/>
                    <w:sz w:val="18"/>
                    <w:szCs w:val="18"/>
                  </w:rPr>
                </w:rPrChange>
              </w:rPr>
              <w:pPrChange w:id="9782" w:author="Στάθης Καπ" w:date="2023-02-02T17:50:00Z">
                <w:pPr/>
              </w:pPrChange>
            </w:pPr>
            <w:del w:id="9783" w:author="Στάθης Καπ" w:date="2023-02-27T01:59:00Z">
              <w:r w:rsidRPr="0037443C" w:rsidDel="001E2354">
                <w:rPr>
                  <w:sz w:val="20"/>
                  <w:szCs w:val="20"/>
                  <w:rPrChange w:id="9784"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9785" w:author="Στάθης Καπ" w:date="2023-02-27T01:59:00Z"/>
                <w:rFonts w:cstheme="minorHAnsi"/>
                <w:sz w:val="20"/>
                <w:szCs w:val="20"/>
                <w:rPrChange w:id="9786" w:author="Στάθης Καπ" w:date="2023-02-02T17:57:00Z">
                  <w:rPr>
                    <w:del w:id="9787" w:author="Στάθης Καπ" w:date="2023-02-27T01:59:00Z"/>
                    <w:rFonts w:cstheme="minorHAnsi"/>
                    <w:sz w:val="18"/>
                    <w:szCs w:val="18"/>
                  </w:rPr>
                </w:rPrChange>
              </w:rPr>
            </w:pPr>
            <w:del w:id="9788" w:author="Στάθης Καπ" w:date="2023-02-27T01:59:00Z">
              <w:r w:rsidRPr="0037443C" w:rsidDel="001E2354">
                <w:rPr>
                  <w:sz w:val="20"/>
                  <w:szCs w:val="20"/>
                  <w:rPrChange w:id="9789"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9790" w:author="Στάθης Καπ" w:date="2023-02-27T01:59:00Z"/>
                <w:rFonts w:cstheme="minorHAnsi"/>
                <w:sz w:val="20"/>
                <w:szCs w:val="20"/>
                <w:rPrChange w:id="9791" w:author="Στάθης Καπ" w:date="2023-02-02T17:57:00Z">
                  <w:rPr>
                    <w:del w:id="9792" w:author="Στάθης Καπ" w:date="2023-02-27T01:59:00Z"/>
                    <w:rFonts w:cstheme="minorHAnsi"/>
                    <w:sz w:val="18"/>
                    <w:szCs w:val="18"/>
                  </w:rPr>
                </w:rPrChange>
              </w:rPr>
            </w:pPr>
            <w:del w:id="9793" w:author="Στάθης Καπ" w:date="2023-02-27T01:59:00Z">
              <w:r w:rsidRPr="0037443C" w:rsidDel="001E2354">
                <w:rPr>
                  <w:sz w:val="20"/>
                  <w:szCs w:val="20"/>
                  <w:rPrChange w:id="9794"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9795" w:author="Στάθης Καπ" w:date="2023-02-27T01:59:00Z"/>
                <w:rFonts w:cstheme="minorHAnsi"/>
                <w:sz w:val="20"/>
                <w:szCs w:val="20"/>
                <w:rPrChange w:id="9796" w:author="Στάθης Καπ" w:date="2023-02-02T17:57:00Z">
                  <w:rPr>
                    <w:del w:id="9797" w:author="Στάθης Καπ" w:date="2023-02-27T01:59:00Z"/>
                    <w:rFonts w:cstheme="minorHAnsi"/>
                    <w:sz w:val="18"/>
                    <w:szCs w:val="18"/>
                  </w:rPr>
                </w:rPrChange>
              </w:rPr>
            </w:pPr>
            <w:del w:id="9798" w:author="Στάθης Καπ" w:date="2023-02-27T01:59:00Z">
              <w:r w:rsidRPr="0037443C" w:rsidDel="001E2354">
                <w:rPr>
                  <w:sz w:val="20"/>
                  <w:szCs w:val="20"/>
                  <w:rPrChange w:id="9799"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9800" w:author="Στάθης Καπ" w:date="2023-02-27T01:59:00Z"/>
                <w:rFonts w:cstheme="minorHAnsi"/>
                <w:sz w:val="20"/>
                <w:szCs w:val="20"/>
                <w:rPrChange w:id="9801" w:author="Στάθης Καπ" w:date="2023-02-02T17:57:00Z">
                  <w:rPr>
                    <w:del w:id="9802" w:author="Στάθης Καπ" w:date="2023-02-27T01:59:00Z"/>
                    <w:rFonts w:cstheme="minorHAnsi"/>
                    <w:sz w:val="18"/>
                    <w:szCs w:val="18"/>
                  </w:rPr>
                </w:rPrChange>
              </w:rPr>
            </w:pPr>
            <w:del w:id="9803" w:author="Στάθης Καπ" w:date="2023-02-27T01:59:00Z">
              <w:r w:rsidRPr="0037443C" w:rsidDel="001E2354">
                <w:rPr>
                  <w:sz w:val="20"/>
                  <w:szCs w:val="20"/>
                  <w:rPrChange w:id="9804" w:author="Στάθης Καπ" w:date="2023-02-02T17:57:00Z">
                    <w:rPr/>
                  </w:rPrChange>
                </w:rPr>
                <w:delText>54</w:delText>
              </w:r>
            </w:del>
          </w:p>
        </w:tc>
      </w:tr>
      <w:tr w:rsidR="002B540C" w:rsidDel="001E2354" w14:paraId="63C8A97B" w14:textId="508C28F3" w:rsidTr="00AA2735">
        <w:trPr>
          <w:jc w:val="center"/>
          <w:del w:id="9805" w:author="Στάθης Καπ" w:date="2023-02-27T01:59:00Z"/>
        </w:trPr>
        <w:tc>
          <w:tcPr>
            <w:tcW w:w="1427" w:type="dxa"/>
          </w:tcPr>
          <w:p w14:paraId="634286F7" w14:textId="258367CF" w:rsidR="002B540C" w:rsidRPr="0037443C" w:rsidDel="001E2354" w:rsidRDefault="002B540C" w:rsidP="002B540C">
            <w:pPr>
              <w:rPr>
                <w:del w:id="9806" w:author="Στάθης Καπ" w:date="2023-02-27T01:59:00Z"/>
                <w:rFonts w:cstheme="minorHAnsi"/>
                <w:sz w:val="20"/>
                <w:szCs w:val="20"/>
                <w:rPrChange w:id="9807" w:author="Στάθης Καπ" w:date="2023-02-02T17:57:00Z">
                  <w:rPr>
                    <w:del w:id="9808" w:author="Στάθης Καπ" w:date="2023-02-27T01:59:00Z"/>
                    <w:rFonts w:cstheme="minorHAnsi"/>
                    <w:sz w:val="18"/>
                    <w:szCs w:val="18"/>
                  </w:rPr>
                </w:rPrChange>
              </w:rPr>
            </w:pPr>
            <w:del w:id="9809" w:author="Στάθης Καπ" w:date="2023-02-27T01:59:00Z">
              <w:r w:rsidRPr="0037443C" w:rsidDel="001E2354">
                <w:rPr>
                  <w:rFonts w:cstheme="minorHAnsi"/>
                  <w:sz w:val="20"/>
                  <w:szCs w:val="20"/>
                  <w:rPrChange w:id="9810"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9811" w:author="Στάθης Καπ" w:date="2023-02-27T01:59:00Z"/>
                <w:rFonts w:cstheme="minorHAnsi"/>
                <w:sz w:val="20"/>
                <w:szCs w:val="20"/>
                <w:rPrChange w:id="9812" w:author="Στάθης Καπ" w:date="2023-02-02T17:57:00Z">
                  <w:rPr>
                    <w:del w:id="9813" w:author="Στάθης Καπ" w:date="2023-02-27T01:59:00Z"/>
                    <w:rFonts w:cstheme="minorHAnsi"/>
                    <w:sz w:val="18"/>
                    <w:szCs w:val="18"/>
                  </w:rPr>
                </w:rPrChange>
              </w:rPr>
            </w:pPr>
            <w:del w:id="9814" w:author="Στάθης Καπ" w:date="2023-02-27T01:59:00Z">
              <w:r w:rsidRPr="0037443C" w:rsidDel="001E2354">
                <w:rPr>
                  <w:sz w:val="20"/>
                  <w:szCs w:val="20"/>
                  <w:rPrChange w:id="9815"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9816" w:author="Στάθης Καπ" w:date="2023-02-27T01:59:00Z"/>
                <w:rFonts w:cstheme="minorHAnsi"/>
                <w:sz w:val="20"/>
                <w:szCs w:val="20"/>
                <w:rPrChange w:id="9817" w:author="Στάθης Καπ" w:date="2023-02-02T17:57:00Z">
                  <w:rPr>
                    <w:del w:id="9818" w:author="Στάθης Καπ" w:date="2023-02-27T01:59:00Z"/>
                    <w:rFonts w:cstheme="minorHAnsi"/>
                    <w:sz w:val="18"/>
                    <w:szCs w:val="18"/>
                  </w:rPr>
                </w:rPrChange>
              </w:rPr>
            </w:pPr>
            <w:del w:id="9819" w:author="Στάθης Καπ" w:date="2023-02-27T01:59:00Z">
              <w:r w:rsidRPr="0037443C" w:rsidDel="001E2354">
                <w:rPr>
                  <w:sz w:val="20"/>
                  <w:szCs w:val="20"/>
                  <w:rPrChange w:id="9820"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9821" w:author="Στάθης Καπ" w:date="2023-02-27T01:59:00Z"/>
                <w:rFonts w:cstheme="minorHAnsi"/>
                <w:sz w:val="20"/>
                <w:szCs w:val="20"/>
                <w:rPrChange w:id="9822" w:author="Στάθης Καπ" w:date="2023-02-02T17:57:00Z">
                  <w:rPr>
                    <w:del w:id="9823" w:author="Στάθης Καπ" w:date="2023-02-27T01:59:00Z"/>
                    <w:rFonts w:cstheme="minorHAnsi"/>
                    <w:sz w:val="18"/>
                    <w:szCs w:val="18"/>
                  </w:rPr>
                </w:rPrChange>
              </w:rPr>
            </w:pPr>
            <w:del w:id="9824" w:author="Στάθης Καπ" w:date="2023-02-27T01:59:00Z">
              <w:r w:rsidRPr="0037443C" w:rsidDel="001E2354">
                <w:rPr>
                  <w:sz w:val="20"/>
                  <w:szCs w:val="20"/>
                  <w:rPrChange w:id="9825"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9826" w:author="Στάθης Καπ" w:date="2023-02-27T01:59:00Z"/>
                <w:rFonts w:cstheme="minorHAnsi"/>
                <w:sz w:val="20"/>
                <w:szCs w:val="20"/>
                <w:rPrChange w:id="9827" w:author="Στάθης Καπ" w:date="2023-02-02T17:57:00Z">
                  <w:rPr>
                    <w:del w:id="9828" w:author="Στάθης Καπ" w:date="2023-02-27T01:59:00Z"/>
                    <w:rFonts w:cstheme="minorHAnsi"/>
                    <w:sz w:val="18"/>
                    <w:szCs w:val="18"/>
                  </w:rPr>
                </w:rPrChange>
              </w:rPr>
            </w:pPr>
            <w:del w:id="9829" w:author="Στάθης Καπ" w:date="2023-02-27T01:59:00Z">
              <w:r w:rsidRPr="0037443C" w:rsidDel="001E2354">
                <w:rPr>
                  <w:sz w:val="20"/>
                  <w:szCs w:val="20"/>
                  <w:rPrChange w:id="9830"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9831" w:author="Στάθης Καπ" w:date="2023-02-27T01:59:00Z"/>
                <w:rFonts w:cstheme="minorHAnsi"/>
                <w:sz w:val="20"/>
                <w:szCs w:val="20"/>
                <w:rPrChange w:id="9832" w:author="Στάθης Καπ" w:date="2023-02-02T17:57:00Z">
                  <w:rPr>
                    <w:del w:id="9833" w:author="Στάθης Καπ" w:date="2023-02-27T01:59:00Z"/>
                    <w:rFonts w:cstheme="minorHAnsi"/>
                    <w:sz w:val="18"/>
                    <w:szCs w:val="18"/>
                  </w:rPr>
                </w:rPrChange>
              </w:rPr>
            </w:pPr>
            <w:del w:id="9834" w:author="Στάθης Καπ" w:date="2023-02-27T01:59:00Z">
              <w:r w:rsidRPr="0037443C" w:rsidDel="001E2354">
                <w:rPr>
                  <w:sz w:val="20"/>
                  <w:szCs w:val="20"/>
                  <w:rPrChange w:id="9835" w:author="Στάθης Καπ" w:date="2023-02-02T17:57:00Z">
                    <w:rPr/>
                  </w:rPrChange>
                </w:rPr>
                <w:delText>66</w:delText>
              </w:r>
            </w:del>
          </w:p>
        </w:tc>
      </w:tr>
      <w:tr w:rsidR="002B540C" w:rsidDel="001E2354" w14:paraId="67BA0188" w14:textId="34BC064A" w:rsidTr="00AA2735">
        <w:trPr>
          <w:jc w:val="center"/>
          <w:del w:id="9836" w:author="Στάθης Καπ" w:date="2023-02-27T01:59:00Z"/>
        </w:trPr>
        <w:tc>
          <w:tcPr>
            <w:tcW w:w="1427" w:type="dxa"/>
          </w:tcPr>
          <w:p w14:paraId="241AC0A2" w14:textId="5BB0CBEC" w:rsidR="002B540C" w:rsidRPr="0037443C" w:rsidDel="001E2354" w:rsidRDefault="002B540C" w:rsidP="002B540C">
            <w:pPr>
              <w:rPr>
                <w:del w:id="9837" w:author="Στάθης Καπ" w:date="2023-02-27T01:59:00Z"/>
                <w:rFonts w:cstheme="minorHAnsi"/>
                <w:sz w:val="20"/>
                <w:szCs w:val="20"/>
                <w:rPrChange w:id="9838" w:author="Στάθης Καπ" w:date="2023-02-02T17:57:00Z">
                  <w:rPr>
                    <w:del w:id="9839" w:author="Στάθης Καπ" w:date="2023-02-27T01:59:00Z"/>
                    <w:rFonts w:cstheme="minorHAnsi"/>
                    <w:sz w:val="18"/>
                    <w:szCs w:val="18"/>
                  </w:rPr>
                </w:rPrChange>
              </w:rPr>
            </w:pPr>
            <w:del w:id="9840" w:author="Στάθης Καπ" w:date="2023-02-27T01:59:00Z">
              <w:r w:rsidRPr="0037443C" w:rsidDel="001E2354">
                <w:rPr>
                  <w:rFonts w:cstheme="minorHAnsi"/>
                  <w:sz w:val="20"/>
                  <w:szCs w:val="20"/>
                  <w:rPrChange w:id="9841"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9842" w:author="Στάθης Καπ" w:date="2023-02-27T01:59:00Z"/>
                <w:rFonts w:cstheme="minorHAnsi"/>
                <w:sz w:val="20"/>
                <w:szCs w:val="20"/>
                <w:rPrChange w:id="9843" w:author="Στάθης Καπ" w:date="2023-02-02T17:57:00Z">
                  <w:rPr>
                    <w:del w:id="9844" w:author="Στάθης Καπ" w:date="2023-02-27T01:59:00Z"/>
                    <w:rFonts w:cstheme="minorHAnsi"/>
                    <w:sz w:val="18"/>
                    <w:szCs w:val="18"/>
                  </w:rPr>
                </w:rPrChange>
              </w:rPr>
            </w:pPr>
            <w:del w:id="9845" w:author="Στάθης Καπ" w:date="2023-02-27T01:59:00Z">
              <w:r w:rsidRPr="0037443C" w:rsidDel="001E2354">
                <w:rPr>
                  <w:sz w:val="20"/>
                  <w:szCs w:val="20"/>
                  <w:rPrChange w:id="9846"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9847" w:author="Στάθης Καπ" w:date="2023-02-27T01:59:00Z"/>
                <w:rFonts w:cstheme="minorHAnsi"/>
                <w:sz w:val="20"/>
                <w:szCs w:val="20"/>
                <w:rPrChange w:id="9848" w:author="Στάθης Καπ" w:date="2023-02-02T17:57:00Z">
                  <w:rPr>
                    <w:del w:id="9849" w:author="Στάθης Καπ" w:date="2023-02-27T01:59:00Z"/>
                    <w:rFonts w:cstheme="minorHAnsi"/>
                    <w:sz w:val="18"/>
                    <w:szCs w:val="18"/>
                  </w:rPr>
                </w:rPrChange>
              </w:rPr>
            </w:pPr>
            <w:del w:id="9850" w:author="Στάθης Καπ" w:date="2023-02-27T01:59:00Z">
              <w:r w:rsidRPr="0037443C" w:rsidDel="001E2354">
                <w:rPr>
                  <w:sz w:val="20"/>
                  <w:szCs w:val="20"/>
                  <w:rPrChange w:id="9851"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9852" w:author="Στάθης Καπ" w:date="2023-02-27T01:59:00Z"/>
                <w:rFonts w:cstheme="minorHAnsi"/>
                <w:sz w:val="20"/>
                <w:szCs w:val="20"/>
                <w:rPrChange w:id="9853" w:author="Στάθης Καπ" w:date="2023-02-02T17:57:00Z">
                  <w:rPr>
                    <w:del w:id="9854" w:author="Στάθης Καπ" w:date="2023-02-27T01:59:00Z"/>
                    <w:rFonts w:cstheme="minorHAnsi"/>
                    <w:sz w:val="18"/>
                    <w:szCs w:val="18"/>
                  </w:rPr>
                </w:rPrChange>
              </w:rPr>
            </w:pPr>
            <w:del w:id="9855" w:author="Στάθης Καπ" w:date="2023-02-27T01:59:00Z">
              <w:r w:rsidRPr="0037443C" w:rsidDel="001E2354">
                <w:rPr>
                  <w:sz w:val="20"/>
                  <w:szCs w:val="20"/>
                  <w:rPrChange w:id="9856"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9857" w:author="Στάθης Καπ" w:date="2023-02-27T01:59:00Z"/>
                <w:rFonts w:cstheme="minorHAnsi"/>
                <w:sz w:val="20"/>
                <w:szCs w:val="20"/>
                <w:rPrChange w:id="9858" w:author="Στάθης Καπ" w:date="2023-02-02T17:57:00Z">
                  <w:rPr>
                    <w:del w:id="9859" w:author="Στάθης Καπ" w:date="2023-02-27T01:59:00Z"/>
                    <w:rFonts w:cstheme="minorHAnsi"/>
                    <w:sz w:val="18"/>
                    <w:szCs w:val="18"/>
                  </w:rPr>
                </w:rPrChange>
              </w:rPr>
            </w:pPr>
            <w:del w:id="9860" w:author="Στάθης Καπ" w:date="2023-02-27T01:59:00Z">
              <w:r w:rsidRPr="0037443C" w:rsidDel="001E2354">
                <w:rPr>
                  <w:sz w:val="20"/>
                  <w:szCs w:val="20"/>
                  <w:rPrChange w:id="9861"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9862" w:author="Στάθης Καπ" w:date="2023-02-27T01:59:00Z"/>
                <w:rFonts w:cstheme="minorHAnsi"/>
                <w:sz w:val="20"/>
                <w:szCs w:val="20"/>
                <w:rPrChange w:id="9863" w:author="Στάθης Καπ" w:date="2023-02-02T17:57:00Z">
                  <w:rPr>
                    <w:del w:id="9864" w:author="Στάθης Καπ" w:date="2023-02-27T01:59:00Z"/>
                    <w:rFonts w:cstheme="minorHAnsi"/>
                    <w:sz w:val="18"/>
                    <w:szCs w:val="18"/>
                  </w:rPr>
                </w:rPrChange>
              </w:rPr>
            </w:pPr>
            <w:del w:id="9865" w:author="Στάθης Καπ" w:date="2023-02-27T01:59:00Z">
              <w:r w:rsidRPr="0037443C" w:rsidDel="001E2354">
                <w:rPr>
                  <w:sz w:val="20"/>
                  <w:szCs w:val="20"/>
                  <w:rPrChange w:id="9866" w:author="Στάθης Καπ" w:date="2023-02-02T17:57:00Z">
                    <w:rPr/>
                  </w:rPrChange>
                </w:rPr>
                <w:delText>76</w:delText>
              </w:r>
            </w:del>
          </w:p>
        </w:tc>
      </w:tr>
      <w:tr w:rsidR="002B540C" w:rsidDel="001E2354" w14:paraId="768CA500" w14:textId="60EB2E57" w:rsidTr="00AA2735">
        <w:trPr>
          <w:jc w:val="center"/>
          <w:del w:id="9867" w:author="Στάθης Καπ" w:date="2023-02-27T01:59:00Z"/>
        </w:trPr>
        <w:tc>
          <w:tcPr>
            <w:tcW w:w="1427" w:type="dxa"/>
          </w:tcPr>
          <w:p w14:paraId="65D9B684" w14:textId="33472858" w:rsidR="002B540C" w:rsidRPr="0037443C" w:rsidDel="001E2354" w:rsidRDefault="002B540C" w:rsidP="002B540C">
            <w:pPr>
              <w:rPr>
                <w:del w:id="9868" w:author="Στάθης Καπ" w:date="2023-02-27T01:59:00Z"/>
                <w:rFonts w:cstheme="minorHAnsi"/>
                <w:sz w:val="20"/>
                <w:szCs w:val="20"/>
                <w:rPrChange w:id="9869" w:author="Στάθης Καπ" w:date="2023-02-02T17:57:00Z">
                  <w:rPr>
                    <w:del w:id="9870" w:author="Στάθης Καπ" w:date="2023-02-27T01:59:00Z"/>
                    <w:rFonts w:cstheme="minorHAnsi"/>
                    <w:sz w:val="18"/>
                    <w:szCs w:val="18"/>
                  </w:rPr>
                </w:rPrChange>
              </w:rPr>
            </w:pPr>
            <w:del w:id="9871" w:author="Στάθης Καπ" w:date="2023-02-27T01:59:00Z">
              <w:r w:rsidRPr="0037443C" w:rsidDel="001E2354">
                <w:rPr>
                  <w:rFonts w:cstheme="minorHAnsi"/>
                  <w:sz w:val="20"/>
                  <w:szCs w:val="20"/>
                  <w:rPrChange w:id="9872"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9873" w:author="Στάθης Καπ" w:date="2023-02-27T01:59:00Z"/>
                <w:rFonts w:cstheme="minorHAnsi"/>
                <w:sz w:val="20"/>
                <w:szCs w:val="20"/>
                <w:rPrChange w:id="9874" w:author="Στάθης Καπ" w:date="2023-02-02T17:57:00Z">
                  <w:rPr>
                    <w:del w:id="9875" w:author="Στάθης Καπ" w:date="2023-02-27T01:59:00Z"/>
                    <w:rFonts w:cstheme="minorHAnsi"/>
                    <w:sz w:val="18"/>
                    <w:szCs w:val="18"/>
                  </w:rPr>
                </w:rPrChange>
              </w:rPr>
            </w:pPr>
            <w:del w:id="9876" w:author="Στάθης Καπ" w:date="2023-02-27T01:59:00Z">
              <w:r w:rsidRPr="0037443C" w:rsidDel="001E2354">
                <w:rPr>
                  <w:sz w:val="20"/>
                  <w:szCs w:val="20"/>
                  <w:rPrChange w:id="9877"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9878" w:author="Στάθης Καπ" w:date="2023-02-27T01:59:00Z"/>
                <w:rFonts w:cstheme="minorHAnsi"/>
                <w:sz w:val="20"/>
                <w:szCs w:val="20"/>
                <w:rPrChange w:id="9879" w:author="Στάθης Καπ" w:date="2023-02-02T17:57:00Z">
                  <w:rPr>
                    <w:del w:id="9880" w:author="Στάθης Καπ" w:date="2023-02-27T01:59:00Z"/>
                    <w:rFonts w:cstheme="minorHAnsi"/>
                    <w:sz w:val="18"/>
                    <w:szCs w:val="18"/>
                  </w:rPr>
                </w:rPrChange>
              </w:rPr>
            </w:pPr>
            <w:del w:id="9881" w:author="Στάθης Καπ" w:date="2023-02-27T01:59:00Z">
              <w:r w:rsidRPr="0037443C" w:rsidDel="001E2354">
                <w:rPr>
                  <w:sz w:val="20"/>
                  <w:szCs w:val="20"/>
                  <w:rPrChange w:id="9882"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9883" w:author="Στάθης Καπ" w:date="2023-02-27T01:59:00Z"/>
                <w:rFonts w:cstheme="minorHAnsi"/>
                <w:sz w:val="20"/>
                <w:szCs w:val="20"/>
                <w:rPrChange w:id="9884" w:author="Στάθης Καπ" w:date="2023-02-02T17:57:00Z">
                  <w:rPr>
                    <w:del w:id="9885" w:author="Στάθης Καπ" w:date="2023-02-27T01:59:00Z"/>
                    <w:rFonts w:cstheme="minorHAnsi"/>
                    <w:sz w:val="18"/>
                    <w:szCs w:val="18"/>
                  </w:rPr>
                </w:rPrChange>
              </w:rPr>
            </w:pPr>
            <w:del w:id="9886" w:author="Στάθης Καπ" w:date="2023-02-27T01:59:00Z">
              <w:r w:rsidRPr="0037443C" w:rsidDel="001E2354">
                <w:rPr>
                  <w:sz w:val="20"/>
                  <w:szCs w:val="20"/>
                  <w:rPrChange w:id="9887"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9888" w:author="Στάθης Καπ" w:date="2023-02-27T01:59:00Z"/>
                <w:rFonts w:cstheme="minorHAnsi"/>
                <w:sz w:val="20"/>
                <w:szCs w:val="20"/>
                <w:rPrChange w:id="9889" w:author="Στάθης Καπ" w:date="2023-02-02T17:57:00Z">
                  <w:rPr>
                    <w:del w:id="9890" w:author="Στάθης Καπ" w:date="2023-02-27T01:59:00Z"/>
                    <w:rFonts w:cstheme="minorHAnsi"/>
                    <w:sz w:val="18"/>
                    <w:szCs w:val="18"/>
                  </w:rPr>
                </w:rPrChange>
              </w:rPr>
            </w:pPr>
            <w:del w:id="9891" w:author="Στάθης Καπ" w:date="2023-02-27T01:59:00Z">
              <w:r w:rsidRPr="0037443C" w:rsidDel="001E2354">
                <w:rPr>
                  <w:sz w:val="20"/>
                  <w:szCs w:val="20"/>
                  <w:rPrChange w:id="9892"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9893" w:author="Στάθης Καπ" w:date="2023-02-27T01:59:00Z"/>
                <w:rFonts w:cstheme="minorHAnsi"/>
                <w:sz w:val="20"/>
                <w:szCs w:val="20"/>
                <w:rPrChange w:id="9894" w:author="Στάθης Καπ" w:date="2023-02-02T17:57:00Z">
                  <w:rPr>
                    <w:del w:id="9895" w:author="Στάθης Καπ" w:date="2023-02-27T01:59:00Z"/>
                    <w:rFonts w:cstheme="minorHAnsi"/>
                    <w:sz w:val="18"/>
                    <w:szCs w:val="18"/>
                  </w:rPr>
                </w:rPrChange>
              </w:rPr>
            </w:pPr>
            <w:del w:id="9896" w:author="Στάθης Καπ" w:date="2023-02-27T01:59:00Z">
              <w:r w:rsidRPr="0037443C" w:rsidDel="001E2354">
                <w:rPr>
                  <w:sz w:val="20"/>
                  <w:szCs w:val="20"/>
                  <w:rPrChange w:id="9897" w:author="Στάθης Καπ" w:date="2023-02-02T17:57:00Z">
                    <w:rPr/>
                  </w:rPrChange>
                </w:rPr>
                <w:delText>89</w:delText>
              </w:r>
            </w:del>
          </w:p>
        </w:tc>
      </w:tr>
    </w:tbl>
    <w:p w14:paraId="37EFEB82" w14:textId="09ED9DFF" w:rsidR="00833224" w:rsidDel="00CE5D60" w:rsidRDefault="0007513A" w:rsidP="00CE5D60">
      <w:pPr>
        <w:rPr>
          <w:del w:id="9898" w:author="Στάθης Καπ" w:date="2023-02-27T01:59:00Z"/>
          <w:rFonts w:cstheme="minorHAnsi"/>
          <w:color w:val="333333"/>
          <w:lang w:val="el-GR"/>
        </w:rPr>
      </w:pPr>
      <w:ins w:id="9899" w:author="Στάθης Καπ" w:date="2023-02-28T07:52:00Z">
        <w:r w:rsidRPr="009123A3">
          <w:rPr>
            <w:rFonts w:cstheme="minorHAnsi"/>
            <w:lang w:val="el-GR"/>
          </w:rPr>
          <w:t>Οι υπολογισμοί έγιναν σε ένα</w:t>
        </w:r>
      </w:ins>
      <w:ins w:id="9900" w:author="Στάθης Καπ" w:date="2023-02-28T08:12:00Z">
        <w:r w:rsidR="00DC677A" w:rsidRPr="009123A3">
          <w:rPr>
            <w:rFonts w:cstheme="minorHAnsi"/>
            <w:lang w:val="el-GR"/>
            <w:rPrChange w:id="9901" w:author="Στάθης Καπ" w:date="2023-02-28T16:55:00Z">
              <w:rPr/>
            </w:rPrChange>
          </w:rPr>
          <w:t xml:space="preserve"> </w:t>
        </w:r>
        <w:r w:rsidR="00DC677A" w:rsidRPr="009123A3">
          <w:rPr>
            <w:rFonts w:cstheme="minorHAnsi"/>
            <w:color w:val="16191F"/>
            <w:shd w:val="clear" w:color="auto" w:fill="FFFFFF"/>
            <w:rPrChange w:id="9902"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9903"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9904" w:author="Στάθης Καπ" w:date="2023-02-28T16:55:00Z">
              <w:rPr>
                <w:rFonts w:ascii="Roboto" w:hAnsi="Roboto"/>
                <w:color w:val="16191F"/>
                <w:sz w:val="21"/>
                <w:szCs w:val="21"/>
                <w:shd w:val="clear" w:color="auto" w:fill="FFFFFF"/>
              </w:rPr>
            </w:rPrChange>
          </w:rPr>
          <w:t>medium</w:t>
        </w:r>
      </w:ins>
      <w:ins w:id="9905"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9906" w:author="Στάθης Καπ" w:date="2023-02-28T16:55:00Z">
              <w:rPr/>
            </w:rPrChange>
          </w:rPr>
          <w:t xml:space="preserve"> </w:t>
        </w:r>
      </w:ins>
      <w:ins w:id="9907"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9908"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9909"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991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11"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991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13"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991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9915"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9916" w:author="Στάθης Καπ" w:date="2023-02-28T16:55:00Z">
              <w:rPr>
                <w:rFonts w:ascii="Helvetica" w:hAnsi="Helvetica" w:cs="Helvetica"/>
                <w:color w:val="333333"/>
                <w:sz w:val="21"/>
                <w:szCs w:val="21"/>
                <w:lang w:val="el-GR"/>
              </w:rPr>
            </w:rPrChange>
          </w:rPr>
          <w:t xml:space="preserve"> και </w:t>
        </w:r>
      </w:ins>
      <w:ins w:id="9917" w:author="Στάθης Καπ" w:date="2023-02-28T08:21:00Z">
        <w:r w:rsidR="00DC677A" w:rsidRPr="009123A3">
          <w:rPr>
            <w:rFonts w:cstheme="minorHAnsi"/>
            <w:color w:val="333333"/>
            <w:lang w:val="el-GR"/>
            <w:rPrChange w:id="9918"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9919"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9920" w:author="Στάθης Καπ" w:date="2023-02-28T16:55:00Z">
              <w:rPr>
                <w:rFonts w:ascii="Helvetica" w:hAnsi="Helvetica" w:cs="Helvetica"/>
                <w:color w:val="333333"/>
                <w:sz w:val="21"/>
                <w:szCs w:val="21"/>
              </w:rPr>
            </w:rPrChange>
          </w:rPr>
          <w:t xml:space="preserve"> </w:t>
        </w:r>
      </w:ins>
      <w:ins w:id="9921" w:author="Στάθης Καπ" w:date="2023-02-28T08:13:00Z">
        <w:r w:rsidR="00DC677A" w:rsidRPr="009123A3">
          <w:rPr>
            <w:rFonts w:cstheme="minorHAnsi"/>
            <w:color w:val="333333"/>
            <w:lang w:val="el-GR"/>
            <w:rPrChange w:id="9922" w:author="Στάθης Καπ" w:date="2023-02-28T16:55:00Z">
              <w:rPr>
                <w:rFonts w:ascii="Helvetica" w:hAnsi="Helvetica" w:cs="Helvetica"/>
                <w:color w:val="333333"/>
                <w:sz w:val="21"/>
                <w:szCs w:val="21"/>
                <w:lang w:val="el-GR"/>
              </w:rPr>
            </w:rPrChange>
          </w:rPr>
          <w:t>4</w:t>
        </w:r>
      </w:ins>
      <w:ins w:id="9923" w:author="Στάθης Καπ" w:date="2023-02-28T08:14:00Z">
        <w:r w:rsidR="00DC677A" w:rsidRPr="009123A3">
          <w:rPr>
            <w:rFonts w:cstheme="minorHAnsi"/>
            <w:color w:val="333333"/>
            <w:rPrChange w:id="9924" w:author="Στάθης Καπ" w:date="2023-02-28T16:55:00Z">
              <w:rPr>
                <w:rFonts w:ascii="Helvetica" w:hAnsi="Helvetica" w:cs="Helvetica"/>
                <w:color w:val="333333"/>
                <w:sz w:val="21"/>
                <w:szCs w:val="21"/>
              </w:rPr>
            </w:rPrChange>
          </w:rPr>
          <w:t>G</w:t>
        </w:r>
      </w:ins>
      <w:ins w:id="9925" w:author="Στάθης Καπ" w:date="2023-02-28T08:21:00Z">
        <w:r w:rsidR="00DC677A" w:rsidRPr="009123A3">
          <w:rPr>
            <w:rFonts w:cstheme="minorHAnsi"/>
            <w:color w:val="333333"/>
            <w:rPrChange w:id="9926" w:author="Στάθης Καπ" w:date="2023-02-28T16:55:00Z">
              <w:rPr>
                <w:rFonts w:ascii="Helvetica" w:hAnsi="Helvetica" w:cs="Helvetica"/>
                <w:color w:val="333333"/>
                <w:sz w:val="21"/>
                <w:szCs w:val="21"/>
              </w:rPr>
            </w:rPrChange>
          </w:rPr>
          <w:t>B</w:t>
        </w:r>
      </w:ins>
      <w:ins w:id="9927" w:author="Στάθης Καπ" w:date="2023-02-28T08:14:00Z">
        <w:r w:rsidR="00DC677A" w:rsidRPr="009123A3">
          <w:rPr>
            <w:rFonts w:cstheme="minorHAnsi"/>
            <w:color w:val="333333"/>
            <w:lang w:val="el-GR"/>
            <w:rPrChange w:id="9928" w:author="Στάθης Καπ" w:date="2023-02-28T16:55:00Z">
              <w:rPr>
                <w:rFonts w:ascii="Helvetica" w:hAnsi="Helvetica" w:cs="Helvetica"/>
                <w:color w:val="333333"/>
                <w:sz w:val="21"/>
                <w:szCs w:val="21"/>
              </w:rPr>
            </w:rPrChange>
          </w:rPr>
          <w:t>.</w:t>
        </w:r>
      </w:ins>
      <w:ins w:id="9929" w:author="Στάθης Καπ" w:date="2023-03-03T01:38:00Z">
        <w:r w:rsidR="00371D23" w:rsidRPr="00371D23">
          <w:rPr>
            <w:rFonts w:cstheme="minorHAnsi"/>
            <w:color w:val="333333"/>
            <w:lang w:val="el-GR"/>
            <w:rPrChange w:id="9930" w:author="Στάθης Καπ" w:date="2023-03-03T01:38:00Z">
              <w:rPr>
                <w:rFonts w:cstheme="minorHAnsi"/>
                <w:color w:val="333333"/>
              </w:rPr>
            </w:rPrChange>
          </w:rPr>
          <w:t xml:space="preserve"> </w:t>
        </w:r>
      </w:ins>
      <w:ins w:id="9931" w:author="Στάθης Καπ" w:date="2023-03-03T04:16:00Z">
        <w:r w:rsidR="00AD1204">
          <w:rPr>
            <w:rFonts w:cstheme="minorHAnsi"/>
            <w:color w:val="333333"/>
            <w:lang w:val="el-GR"/>
          </w:rPr>
          <w:t xml:space="preserve">Για όλα τα παρακάτω παραδείγματα, η παράμετρος </w:t>
        </w:r>
      </w:ins>
      <w:ins w:id="9932" w:author="Στάθης Καπ" w:date="2023-03-03T04:17:00Z">
        <w:r w:rsidR="00AD1204">
          <w:rPr>
            <w:rFonts w:cstheme="minorHAnsi"/>
            <w:color w:val="333333"/>
          </w:rPr>
          <w:t>MAX</w:t>
        </w:r>
        <w:r w:rsidR="00AD1204" w:rsidRPr="00CE5D60">
          <w:rPr>
            <w:rFonts w:cstheme="minorHAnsi"/>
            <w:color w:val="333333"/>
            <w:lang w:val="el-GR"/>
            <w:rPrChange w:id="9933"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9934"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9935"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9936"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9937" w:author="Στάθης Καπ" w:date="2023-03-03T04:20:00Z">
        <w:r w:rsidR="00CE5D60">
          <w:rPr>
            <w:rFonts w:cstheme="minorHAnsi"/>
            <w:color w:val="333333"/>
            <w:lang w:val="el-GR"/>
          </w:rPr>
          <w:t xml:space="preserve"> για κάθε παράδειγμα</w:t>
        </w:r>
      </w:ins>
      <w:ins w:id="9938" w:author="Στάθης Καπ" w:date="2023-03-03T04:17:00Z">
        <w:r w:rsidR="00AD1204">
          <w:rPr>
            <w:rFonts w:cstheme="minorHAnsi"/>
            <w:color w:val="333333"/>
            <w:lang w:val="el-GR"/>
          </w:rPr>
          <w:t xml:space="preserve"> </w:t>
        </w:r>
      </w:ins>
      <w:ins w:id="9939"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9940" w:author="Στάθης Καπ" w:date="2023-03-03T04:19:00Z">
        <w:r w:rsidR="00CE5D60" w:rsidRPr="00CE5D60">
          <w:rPr>
            <w:rFonts w:cstheme="minorHAnsi"/>
            <w:color w:val="333333"/>
            <w:lang w:val="el-GR"/>
            <w:rPrChange w:id="9941" w:author="Στάθης Καπ" w:date="2023-03-03T04:20:00Z">
              <w:rPr>
                <w:rFonts w:cstheme="minorHAnsi"/>
                <w:color w:val="333333"/>
              </w:rPr>
            </w:rPrChange>
          </w:rPr>
          <w:t>.</w:t>
        </w:r>
      </w:ins>
      <w:ins w:id="9942"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9943" w:author="Στάθης Καπ" w:date="2023-02-27T01:59:00Z"/>
          <w:lang w:val="el-GR"/>
          <w:rPrChange w:id="9944" w:author="Στάθης Καπ" w:date="2023-03-03T04:20:00Z">
            <w:rPr>
              <w:del w:id="9945" w:author="Στάθης Καπ" w:date="2023-02-27T01:59:00Z"/>
            </w:rPr>
          </w:rPrChange>
        </w:rPr>
      </w:pPr>
      <w:del w:id="9946" w:author="Στάθης Καπ" w:date="2023-02-27T01:59:00Z">
        <w:r w:rsidDel="001E2354">
          <w:delText>Table</w:delText>
        </w:r>
        <w:r w:rsidRPr="0007513A" w:rsidDel="001E2354">
          <w:rPr>
            <w:rFonts w:eastAsiaTheme="majorEastAsia" w:cstheme="majorBidi"/>
            <w:b w:val="0"/>
            <w:iCs w:val="0"/>
            <w:sz w:val="18"/>
            <w:lang w:val="el-GR"/>
            <w:rPrChange w:id="9947" w:author="Στάθης Καπ" w:date="2023-02-28T07:52:00Z">
              <w:rPr>
                <w:b w:val="0"/>
                <w:iCs w:val="0"/>
                <w:sz w:val="18"/>
              </w:rPr>
            </w:rPrChange>
          </w:rPr>
          <w:delText xml:space="preserve"> </w:delText>
        </w:r>
        <w:r w:rsidR="006F135B" w:rsidDel="001E2354">
          <w:rPr>
            <w:rFonts w:eastAsiaTheme="majorEastAsia" w:cstheme="majorBidi"/>
            <w:sz w:val="18"/>
          </w:rPr>
          <w:fldChar w:fldCharType="begin"/>
        </w:r>
        <w:r w:rsidR="006F135B" w:rsidRPr="0007513A" w:rsidDel="001E2354">
          <w:rPr>
            <w:rFonts w:eastAsiaTheme="majorEastAsia" w:cstheme="majorBidi"/>
            <w:b w:val="0"/>
            <w:iCs w:val="0"/>
            <w:sz w:val="18"/>
            <w:lang w:val="el-GR"/>
            <w:rPrChange w:id="9948" w:author="Στάθης Καπ" w:date="2023-02-28T07:52:00Z">
              <w:rPr>
                <w:b w:val="0"/>
                <w:iCs w:val="0"/>
                <w:sz w:val="18"/>
              </w:rPr>
            </w:rPrChange>
          </w:rPr>
          <w:delInstrText xml:space="preserve"> </w:delInstrText>
        </w:r>
        <w:r w:rsidR="006F135B" w:rsidDel="001E2354">
          <w:delInstrText>SEQ</w:delInstrText>
        </w:r>
        <w:r w:rsidR="006F135B" w:rsidRPr="0007513A" w:rsidDel="001E2354">
          <w:rPr>
            <w:rFonts w:eastAsiaTheme="majorEastAsia" w:cstheme="majorBidi"/>
            <w:b w:val="0"/>
            <w:iCs w:val="0"/>
            <w:sz w:val="18"/>
            <w:lang w:val="el-GR"/>
            <w:rPrChange w:id="9949" w:author="Στάθης Καπ" w:date="2023-02-28T07:52:00Z">
              <w:rPr>
                <w:b w:val="0"/>
                <w:iCs w:val="0"/>
                <w:sz w:val="18"/>
              </w:rPr>
            </w:rPrChange>
          </w:rPr>
          <w:delInstrText xml:space="preserve"> </w:delInstrText>
        </w:r>
        <w:r w:rsidR="006F135B" w:rsidDel="001E2354">
          <w:delInstrText>Table</w:delInstrText>
        </w:r>
        <w:r w:rsidR="006F135B" w:rsidRPr="0007513A" w:rsidDel="001E2354">
          <w:rPr>
            <w:rFonts w:eastAsiaTheme="majorEastAsia" w:cstheme="majorBidi"/>
            <w:b w:val="0"/>
            <w:iCs w:val="0"/>
            <w:sz w:val="18"/>
            <w:lang w:val="el-GR"/>
            <w:rPrChange w:id="9950" w:author="Στάθης Καπ" w:date="2023-02-28T07:52:00Z">
              <w:rPr>
                <w:b w:val="0"/>
                <w:iCs w:val="0"/>
                <w:sz w:val="18"/>
              </w:rPr>
            </w:rPrChange>
          </w:rPr>
          <w:delInstrText xml:space="preserve"> \* </w:delInstrText>
        </w:r>
        <w:r w:rsidR="006F135B" w:rsidDel="001E2354">
          <w:delInstrText>ARABIC</w:delInstrText>
        </w:r>
        <w:r w:rsidR="006F135B" w:rsidRPr="0007513A" w:rsidDel="001E2354">
          <w:rPr>
            <w:rFonts w:eastAsiaTheme="majorEastAsia" w:cstheme="majorBidi"/>
            <w:b w:val="0"/>
            <w:iCs w:val="0"/>
            <w:sz w:val="18"/>
            <w:lang w:val="el-GR"/>
            <w:rPrChange w:id="9951" w:author="Στάθης Καπ" w:date="2023-02-28T07:52:00Z">
              <w:rPr>
                <w:b w:val="0"/>
                <w:iCs w:val="0"/>
                <w:sz w:val="18"/>
              </w:rPr>
            </w:rPrChange>
          </w:rPr>
          <w:delInstrText xml:space="preserve"> </w:delInstrText>
        </w:r>
        <w:r w:rsidR="006F135B" w:rsidDel="001E2354">
          <w:rPr>
            <w:rFonts w:eastAsiaTheme="majorEastAsia" w:cstheme="majorBidi"/>
            <w:sz w:val="18"/>
          </w:rPr>
          <w:fldChar w:fldCharType="separate"/>
        </w:r>
        <w:r w:rsidR="001E2354" w:rsidRPr="0007513A" w:rsidDel="001E2354">
          <w:rPr>
            <w:rFonts w:eastAsiaTheme="majorEastAsia" w:cstheme="majorBidi"/>
            <w:b w:val="0"/>
            <w:iCs w:val="0"/>
            <w:noProof/>
            <w:sz w:val="18"/>
            <w:lang w:val="el-GR"/>
            <w:rPrChange w:id="9952" w:author="Στάθης Καπ" w:date="2023-02-28T07:52:00Z">
              <w:rPr>
                <w:b w:val="0"/>
                <w:iCs w:val="0"/>
                <w:noProof/>
                <w:sz w:val="18"/>
              </w:rPr>
            </w:rPrChange>
          </w:rPr>
          <w:delText>1</w:delText>
        </w:r>
        <w:r w:rsidR="006F135B" w:rsidDel="001E2354">
          <w:rPr>
            <w:rFonts w:eastAsiaTheme="majorEastAsia" w:cstheme="majorBidi"/>
            <w:noProof/>
            <w:sz w:val="18"/>
          </w:rPr>
          <w:fldChar w:fldCharType="end"/>
        </w:r>
        <w:r w:rsidRPr="0007513A" w:rsidDel="001E2354">
          <w:rPr>
            <w:rFonts w:eastAsiaTheme="majorEastAsia" w:cstheme="majorBidi"/>
            <w:b w:val="0"/>
            <w:iCs w:val="0"/>
            <w:sz w:val="18"/>
            <w:lang w:val="el-GR"/>
            <w:rPrChange w:id="9953" w:author="Στάθης Καπ" w:date="2023-02-28T07:52:00Z">
              <w:rPr>
                <w:b w:val="0"/>
                <w:iCs w:val="0"/>
                <w:sz w:val="18"/>
              </w:rPr>
            </w:rPrChange>
          </w:rPr>
          <w:delText xml:space="preserve">: </w:delText>
        </w:r>
        <w:r w:rsidDel="001E2354">
          <w:delText>Cordeau</w:delText>
        </w:r>
        <w:r w:rsidRPr="0007513A" w:rsidDel="001E2354">
          <w:rPr>
            <w:rFonts w:eastAsiaTheme="majorEastAsia" w:cstheme="majorBidi"/>
            <w:b w:val="0"/>
            <w:iCs w:val="0"/>
            <w:sz w:val="18"/>
            <w:lang w:val="el-GR"/>
            <w:rPrChange w:id="9954" w:author="Στάθης Καπ" w:date="2023-02-28T07:52:00Z">
              <w:rPr>
                <w:b w:val="0"/>
                <w:iCs w:val="0"/>
                <w:sz w:val="18"/>
              </w:rPr>
            </w:rPrChange>
          </w:rPr>
          <w:delText xml:space="preserve"> </w:delText>
        </w:r>
        <w:r w:rsidDel="001E2354">
          <w:delText>instances</w:delText>
        </w:r>
        <w:r w:rsidRPr="0007513A" w:rsidDel="001E2354">
          <w:rPr>
            <w:rFonts w:eastAsiaTheme="majorEastAsia" w:cstheme="majorBidi"/>
            <w:b w:val="0"/>
            <w:iCs w:val="0"/>
            <w:sz w:val="18"/>
            <w:lang w:val="el-GR"/>
            <w:rPrChange w:id="9955" w:author="Στάθης Καπ" w:date="2023-02-28T07:52:00Z">
              <w:rPr>
                <w:b w:val="0"/>
                <w:iCs w:val="0"/>
                <w:sz w:val="18"/>
              </w:rPr>
            </w:rPrChange>
          </w:rPr>
          <w:delText xml:space="preserve"> </w:delText>
        </w:r>
        <w:r w:rsidDel="001E2354">
          <w:rPr>
            <w:lang w:val="el-GR"/>
          </w:rPr>
          <w:delText>για</w:delText>
        </w:r>
        <w:r w:rsidRPr="0007513A" w:rsidDel="001E2354">
          <w:rPr>
            <w:rFonts w:eastAsiaTheme="majorEastAsia" w:cstheme="majorBidi"/>
            <w:b w:val="0"/>
            <w:iCs w:val="0"/>
            <w:sz w:val="18"/>
            <w:lang w:val="el-GR"/>
            <w:rPrChange w:id="9956" w:author="Στάθης Καπ" w:date="2023-02-28T07:52:00Z">
              <w:rPr>
                <w:b w:val="0"/>
                <w:iCs w:val="0"/>
                <w:sz w:val="18"/>
              </w:rPr>
            </w:rPrChange>
          </w:rPr>
          <w:delText xml:space="preserve"> </w:delText>
        </w:r>
        <w:r w:rsidDel="001E2354">
          <w:delText>m</w:delText>
        </w:r>
        <w:r w:rsidRPr="0007513A" w:rsidDel="001E2354">
          <w:rPr>
            <w:rFonts w:eastAsiaTheme="majorEastAsia" w:cstheme="majorBidi"/>
            <w:b w:val="0"/>
            <w:iCs w:val="0"/>
            <w:sz w:val="18"/>
            <w:lang w:val="el-GR"/>
            <w:rPrChange w:id="9957" w:author="Στάθης Καπ" w:date="2023-02-28T07:52:00Z">
              <w:rPr>
                <w:b w:val="0"/>
                <w:iCs w:val="0"/>
                <w:sz w:val="18"/>
              </w:rPr>
            </w:rPrChange>
          </w:rPr>
          <w:delText>=1</w:delText>
        </w:r>
        <w:bookmarkStart w:id="9958" w:name="_Toc128497612"/>
        <w:bookmarkEnd w:id="9958"/>
      </w:del>
    </w:p>
    <w:p w14:paraId="367E3074" w14:textId="44F4ED4A" w:rsidR="00CE5D60" w:rsidRPr="00CE5D60" w:rsidRDefault="00CE5D60" w:rsidP="00CE5D60">
      <w:pPr>
        <w:rPr>
          <w:ins w:id="9959" w:author="Στάθης Καπ" w:date="2023-03-03T04:19:00Z"/>
          <w:lang w:val="el-GR"/>
          <w:rPrChange w:id="9960" w:author="Στάθης Καπ" w:date="2023-03-03T04:20:00Z">
            <w:rPr>
              <w:ins w:id="9961" w:author="Στάθης Καπ" w:date="2023-03-03T04:19:00Z"/>
            </w:rPr>
          </w:rPrChange>
        </w:rPr>
      </w:pPr>
    </w:p>
    <w:p w14:paraId="034009A7" w14:textId="30600FF6" w:rsidR="00CE5D60" w:rsidRDefault="00CE5D60" w:rsidP="00CE5D60">
      <w:pPr>
        <w:pStyle w:val="Heading2"/>
        <w:rPr>
          <w:ins w:id="9962" w:author="Στάθης Καπ" w:date="2023-03-03T04:20:00Z"/>
        </w:rPr>
      </w:pPr>
      <w:bookmarkStart w:id="9963" w:name="_Toc129300388"/>
      <w:ins w:id="9964" w:author="Στάθης Καπ" w:date="2023-03-03T04:20:00Z">
        <w:r>
          <w:rPr>
            <w:lang w:val="el-GR"/>
          </w:rPr>
          <w:lastRenderedPageBreak/>
          <w:t xml:space="preserve">Σύγκριση αποτελεσμάτων για διαφορετικά </w:t>
        </w:r>
        <w:r>
          <w:t>S</w:t>
        </w:r>
        <w:bookmarkEnd w:id="9963"/>
      </w:ins>
    </w:p>
    <w:p w14:paraId="5799E7EC" w14:textId="2DE40C13" w:rsidR="00C3762F" w:rsidRPr="00B57967" w:rsidDel="001E2354" w:rsidRDefault="00E02FF0">
      <w:pPr>
        <w:pStyle w:val="Heading2"/>
        <w:rPr>
          <w:del w:id="9965" w:author="Στάθης Καπ" w:date="2023-02-27T01:59:00Z"/>
          <w:b/>
          <w:iCs/>
          <w:lang w:val="el-GR"/>
          <w:rPrChange w:id="9966" w:author="Στάθης Καπ" w:date="2023-03-13T04:02:00Z">
            <w:rPr>
              <w:del w:id="9967" w:author="Στάθης Καπ" w:date="2023-02-27T01:59:00Z"/>
            </w:rPr>
          </w:rPrChange>
        </w:rPr>
        <w:pPrChange w:id="9968" w:author="Στάθης Καπ" w:date="2023-02-28T16:55:00Z">
          <w:pPr/>
        </w:pPrChange>
      </w:pPr>
      <w:ins w:id="9969" w:author="Στάθης Καπ" w:date="2023-03-03T04:21:00Z">
        <w:r>
          <w:rPr>
            <w:lang w:val="el-GR"/>
          </w:rPr>
          <w:t xml:space="preserve">Η παράμετρος </w:t>
        </w:r>
        <w:r>
          <w:t>S</w:t>
        </w:r>
        <w:r>
          <w:rPr>
            <w:lang w:val="el-GR"/>
          </w:rPr>
          <w:t xml:space="preserve"> καθορίζει τον αριθμό </w:t>
        </w:r>
      </w:ins>
      <w:ins w:id="9970" w:author="Στάθης Καπ" w:date="2023-03-03T04:22:00Z">
        <w:r>
          <w:rPr>
            <w:lang w:val="el-GR"/>
          </w:rPr>
          <w:t xml:space="preserve">των </w:t>
        </w:r>
      </w:ins>
      <w:ins w:id="9971" w:author="Στάθης Καπ" w:date="2023-03-03T04:28:00Z">
        <w:r w:rsidR="0033527D">
          <w:rPr>
            <w:lang w:val="el-GR"/>
          </w:rPr>
          <w:t>υποπροβλημάτων που θα διαχωριστεί το αρχικό γράφημα</w:t>
        </w:r>
      </w:ins>
      <w:ins w:id="9972" w:author="Στάθης Καπ" w:date="2023-03-03T04:22:00Z">
        <w:r>
          <w:rPr>
            <w:lang w:val="el-GR"/>
          </w:rPr>
          <w:t xml:space="preserve">. </w:t>
        </w:r>
      </w:ins>
      <w:ins w:id="9973" w:author="Στάθης Καπ" w:date="2023-03-03T04:24:00Z">
        <w:r>
          <w:rPr>
            <w:lang w:val="el-GR"/>
          </w:rPr>
          <w:t xml:space="preserve">Εάν </w:t>
        </w:r>
      </w:ins>
      <w:ins w:id="9974" w:author="Στάθης Καπ" w:date="2023-03-03T04:23:00Z">
        <w:r>
          <w:rPr>
            <w:lang w:val="el-GR"/>
          </w:rPr>
          <w:t xml:space="preserve"> </w:t>
        </w:r>
        <w:r>
          <w:t>S</w:t>
        </w:r>
        <w:r w:rsidRPr="00E02FF0">
          <w:rPr>
            <w:rFonts w:asciiTheme="minorHAnsi" w:hAnsiTheme="minorHAnsi"/>
            <w:color w:val="auto"/>
            <w:szCs w:val="22"/>
            <w:lang w:val="el-GR"/>
            <w:rPrChange w:id="9975"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9976" w:author="Στάθης Καπ" w:date="2023-03-03T04:24:00Z">
        <w:r>
          <w:rPr>
            <w:lang w:val="el-GR"/>
          </w:rPr>
          <w:t xml:space="preserve"> αλγόριθμος</w:t>
        </w:r>
      </w:ins>
      <w:ins w:id="9977" w:author="Στάθης Καπ" w:date="2023-03-03T04:23:00Z">
        <w:r>
          <w:rPr>
            <w:lang w:val="el-GR"/>
          </w:rPr>
          <w:t xml:space="preserve"> </w:t>
        </w:r>
        <w:r>
          <w:t>ILS</w:t>
        </w:r>
        <w:r w:rsidRPr="00E02FF0">
          <w:rPr>
            <w:rFonts w:asciiTheme="minorHAnsi" w:hAnsiTheme="minorHAnsi"/>
            <w:color w:val="auto"/>
            <w:szCs w:val="22"/>
            <w:lang w:val="el-GR"/>
            <w:rPrChange w:id="9978"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9979" w:author="Στάθης Καπ" w:date="2023-03-03T04:24:00Z">
              <w:rPr>
                <w:rFonts w:ascii="Arial" w:hAnsi="Arial"/>
                <w:b/>
                <w:iCs/>
                <w:color w:val="44546A" w:themeColor="text2"/>
                <w:sz w:val="18"/>
                <w:szCs w:val="18"/>
              </w:rPr>
            </w:rPrChange>
          </w:rPr>
          <w:t xml:space="preserve"> </w:t>
        </w:r>
        <w:r>
          <w:t>TOPTW</w:t>
        </w:r>
      </w:ins>
      <w:ins w:id="9980" w:author="Στάθης Καπ" w:date="2023-03-03T04:24:00Z">
        <w:r>
          <w:rPr>
            <w:lang w:val="el-GR"/>
          </w:rPr>
          <w:t xml:space="preserve"> πρόβλημα.</w:t>
        </w:r>
      </w:ins>
      <w:ins w:id="9981" w:author="Στάθης Καπ" w:date="2023-03-05T19:24:00Z">
        <w:r w:rsidR="0085119B">
          <w:rPr>
            <w:lang w:val="el-GR"/>
          </w:rPr>
          <w:t xml:space="preserve"> Σε κάθε πίνακα που ακολουθεί</w:t>
        </w:r>
      </w:ins>
      <w:ins w:id="9982" w:author="Στάθης Καπ" w:date="2023-03-06T21:49:00Z">
        <w:r w:rsidR="004F3721">
          <w:rPr>
            <w:lang w:val="el-GR"/>
          </w:rPr>
          <w:t xml:space="preserve"> και για στιγμιότυπο εισόδου</w:t>
        </w:r>
      </w:ins>
      <w:ins w:id="9983" w:author="Στάθης Καπ" w:date="2023-03-05T19:24:00Z">
        <w:r w:rsidR="0085119B">
          <w:rPr>
            <w:lang w:val="el-GR"/>
          </w:rPr>
          <w:t xml:space="preserve"> συμπεριλαμβάνεται η βαθμολογία και ο χρόνος εκτέλεσης του </w:t>
        </w:r>
        <w:r w:rsidR="0085119B">
          <w:t>ILS</w:t>
        </w:r>
      </w:ins>
      <w:ins w:id="9984" w:author="Στάθης Καπ" w:date="2023-03-05T19:25:00Z">
        <w:r w:rsidR="0085119B">
          <w:rPr>
            <w:lang w:val="el-GR"/>
          </w:rPr>
          <w:t>,</w:t>
        </w:r>
      </w:ins>
      <w:ins w:id="9985" w:author="Στάθης Καπ" w:date="2023-03-05T19:24:00Z">
        <w:r w:rsidR="0085119B" w:rsidRPr="0085119B">
          <w:rPr>
            <w:rFonts w:asciiTheme="minorHAnsi" w:hAnsiTheme="minorHAnsi"/>
            <w:color w:val="auto"/>
            <w:szCs w:val="22"/>
            <w:lang w:val="el-GR"/>
            <w:rPrChange w:id="9986"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9987" w:author="Στάθης Καπ" w:date="2023-03-05T19:25:00Z">
        <w:r w:rsidR="0085119B">
          <w:rPr>
            <w:lang w:val="el-GR"/>
          </w:rPr>
          <w:t xml:space="preserve">σκοπούς της τρέχουσας εργασίας, </w:t>
        </w:r>
      </w:ins>
      <w:ins w:id="9988" w:author="Στάθης Καπ" w:date="2023-03-06T21:48:00Z">
        <w:r w:rsidR="004F3721">
          <w:rPr>
            <w:lang w:val="el-GR"/>
          </w:rPr>
          <w:t>με</w:t>
        </w:r>
      </w:ins>
      <w:ins w:id="9989" w:author="Στάθης Καπ" w:date="2023-03-05T19:25:00Z">
        <w:r w:rsidR="0085119B">
          <w:rPr>
            <w:lang w:val="el-GR"/>
          </w:rPr>
          <w:t xml:space="preserve"> </w:t>
        </w:r>
      </w:ins>
      <m:oMath>
        <m:r>
          <w:ins w:id="9990" w:author="Στάθης Καπ" w:date="2023-03-05T19:25:00Z">
            <w:rPr>
              <w:rFonts w:ascii="Cambria Math" w:hAnsi="Cambria Math"/>
              <w:lang w:val="el-GR"/>
            </w:rPr>
            <m:t>S∈{1,2,3,4}</m:t>
          </w:ins>
        </m:r>
      </m:oMath>
      <w:ins w:id="9991" w:author="Στάθης Καπ" w:date="2023-03-05T19:25:00Z">
        <w:r w:rsidR="0085119B">
          <w:rPr>
            <w:lang w:val="el-GR"/>
          </w:rPr>
          <w:t xml:space="preserve"> </w:t>
        </w:r>
      </w:ins>
      <w:ins w:id="9992"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9993"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9994" w:author="Στάθης Καπ" w:date="2023-03-06T21:48:00Z">
        <w:r w:rsidR="004F3721">
          <w:t>Vansteenwegen</w:t>
        </w:r>
      </w:ins>
      <w:ins w:id="9995" w:author="Στάθης Καπ" w:date="2023-03-06T21:47:00Z">
        <w:r w:rsidR="004F3721" w:rsidRPr="004F3721">
          <w:rPr>
            <w:rFonts w:asciiTheme="minorHAnsi" w:hAnsiTheme="minorHAnsi"/>
            <w:color w:val="auto"/>
            <w:szCs w:val="22"/>
            <w:lang w:val="el-GR"/>
            <w:rPrChange w:id="9996"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9997"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9998"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9999" w:author="Στάθης Καπ" w:date="2023-03-06T21:48:00Z">
              <w:rPr>
                <w:rFonts w:ascii="Arial" w:hAnsi="Arial"/>
                <w:b/>
                <w:iCs/>
                <w:color w:val="44546A" w:themeColor="text2"/>
                <w:sz w:val="18"/>
                <w:szCs w:val="18"/>
              </w:rPr>
            </w:rPrChange>
          </w:rPr>
          <w:t>(2009)</w:t>
        </w:r>
      </w:ins>
      <w:customXmlInsRangeStart w:id="10000" w:author="Στάθης Καπ" w:date="2023-03-06T21:49:00Z"/>
      <w:sdt>
        <w:sdtPr>
          <w:rPr>
            <w:lang w:val="el-GR"/>
          </w:rPr>
          <w:id w:val="-1510975018"/>
          <w:citation/>
        </w:sdtPr>
        <w:sdtEndPr/>
        <w:sdtContent>
          <w:customXmlInsRangeEnd w:id="10000"/>
          <w:ins w:id="10001"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870BDB">
            <w:rPr>
              <w:noProof/>
              <w:lang w:val="el-GR"/>
            </w:rPr>
            <w:t xml:space="preserve"> </w:t>
          </w:r>
          <w:r w:rsidR="00870BDB" w:rsidRPr="00870BDB">
            <w:rPr>
              <w:rFonts w:eastAsiaTheme="minorHAnsi"/>
              <w:noProof/>
              <w:lang w:val="el-GR"/>
            </w:rPr>
            <w:t>[6]</w:t>
          </w:r>
          <w:ins w:id="10002" w:author="Στάθης Καπ" w:date="2023-03-06T21:49:00Z">
            <w:r w:rsidR="004F3721">
              <w:rPr>
                <w:lang w:val="el-GR"/>
              </w:rPr>
              <w:fldChar w:fldCharType="end"/>
            </w:r>
          </w:ins>
          <w:customXmlInsRangeStart w:id="10003" w:author="Στάθης Καπ" w:date="2023-03-06T21:49:00Z"/>
        </w:sdtContent>
      </w:sdt>
      <w:customXmlInsRangeEnd w:id="10003"/>
      <w:ins w:id="10004" w:author="Στάθης Καπ" w:date="2023-03-06T21:49:00Z">
        <w:r w:rsidR="004F3721">
          <w:rPr>
            <w:lang w:val="el-GR"/>
          </w:rPr>
          <w:t>, και το σκορ της καλύτερης γ</w:t>
        </w:r>
      </w:ins>
      <w:ins w:id="10005" w:author="Στάθης Καπ" w:date="2023-03-06T21:50:00Z">
        <w:r w:rsidR="004F3721">
          <w:rPr>
            <w:lang w:val="el-GR"/>
          </w:rPr>
          <w:t xml:space="preserve">νωστής λύσης με </w:t>
        </w:r>
      </w:ins>
      <w:ins w:id="10006" w:author="Στάθης Καπ" w:date="2023-03-06T21:55:00Z">
        <w:r w:rsidR="004F3721">
          <w:rPr>
            <w:lang w:val="el-GR"/>
          </w:rPr>
          <w:t xml:space="preserve">βάση </w:t>
        </w:r>
      </w:ins>
      <w:ins w:id="10007" w:author="Στάθης Καπ" w:date="2023-03-06T21:50:00Z">
        <w:r w:rsidR="004F3721">
          <w:rPr>
            <w:lang w:val="el-GR"/>
          </w:rPr>
          <w:t>τ</w:t>
        </w:r>
      </w:ins>
      <w:ins w:id="10008" w:author="Στάθης Καπ" w:date="2023-03-06T21:55:00Z">
        <w:r w:rsidR="004F3721">
          <w:rPr>
            <w:lang w:val="el-GR"/>
          </w:rPr>
          <w:t xml:space="preserve">α πειραματικά </w:t>
        </w:r>
      </w:ins>
      <w:ins w:id="10009" w:author="Στάθης Καπ" w:date="2023-03-06T21:59:00Z">
        <w:r w:rsidR="004F3721">
          <w:rPr>
            <w:lang w:val="el-GR"/>
          </w:rPr>
          <w:t xml:space="preserve">αποτελέσματα </w:t>
        </w:r>
      </w:ins>
      <w:ins w:id="10010" w:author="Στάθης Καπ" w:date="2023-03-06T21:55:00Z">
        <w:r w:rsidR="004F3721">
          <w:rPr>
            <w:lang w:val="el-GR"/>
          </w:rPr>
          <w:t xml:space="preserve">των </w:t>
        </w:r>
      </w:ins>
      <w:ins w:id="10011" w:author="Στάθης Καπ" w:date="2023-03-06T21:56:00Z">
        <w:r w:rsidR="004F3721">
          <w:t>Karabalut</w:t>
        </w:r>
        <w:r w:rsidR="004F3721" w:rsidRPr="004F3721">
          <w:rPr>
            <w:rFonts w:asciiTheme="minorHAnsi" w:hAnsiTheme="minorHAnsi"/>
            <w:color w:val="auto"/>
            <w:szCs w:val="22"/>
            <w:lang w:val="el-GR"/>
            <w:rPrChange w:id="10012"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013"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014"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0015" w:author="Στάθης Καπ" w:date="2023-03-06T21:59:00Z">
              <w:rPr>
                <w:rFonts w:ascii="Arial" w:hAnsi="Arial"/>
                <w:b/>
                <w:iCs/>
                <w:color w:val="44546A" w:themeColor="text2"/>
                <w:sz w:val="18"/>
                <w:szCs w:val="18"/>
              </w:rPr>
            </w:rPrChange>
          </w:rPr>
          <w:t>202</w:t>
        </w:r>
      </w:ins>
      <w:bookmarkStart w:id="10016" w:name="_Toc128497613"/>
      <w:bookmarkEnd w:id="10016"/>
      <w:ins w:id="10017" w:author="Στάθης Καπ" w:date="2023-03-13T03:22:00Z">
        <w:r w:rsidR="005B4439">
          <w:rPr>
            <w:lang w:val="el-GR"/>
          </w:rPr>
          <w:t>0)</w:t>
        </w:r>
      </w:ins>
      <w:customXmlInsRangeStart w:id="10018" w:author="Στάθης Καπ" w:date="2023-03-13T03:23:00Z"/>
      <w:sdt>
        <w:sdtPr>
          <w:rPr>
            <w:lang w:val="el-GR"/>
          </w:rPr>
          <w:id w:val="1958669061"/>
          <w:citation/>
        </w:sdtPr>
        <w:sdtContent>
          <w:customXmlInsRangeEnd w:id="10018"/>
          <w:ins w:id="10019"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ins w:id="10020" w:author="Στάθης Καπ" w:date="2023-03-13T03:23:00Z">
            <w:r w:rsidR="005B4439">
              <w:rPr>
                <w:noProof/>
                <w:lang w:val="el-GR"/>
              </w:rPr>
              <w:t xml:space="preserve"> </w:t>
            </w:r>
            <w:r w:rsidR="005B4439" w:rsidRPr="005B4439">
              <w:rPr>
                <w:noProof/>
                <w:lang w:val="el-GR"/>
                <w:rPrChange w:id="10021" w:author="Στάθης Καπ" w:date="2023-03-13T03:23:00Z">
                  <w:rPr>
                    <w:rFonts w:eastAsia="Times New Roman"/>
                  </w:rPr>
                </w:rPrChange>
              </w:rPr>
              <w:t>[38]</w:t>
            </w:r>
            <w:r w:rsidR="005B4439">
              <w:rPr>
                <w:lang w:val="el-GR"/>
              </w:rPr>
              <w:fldChar w:fldCharType="end"/>
            </w:r>
          </w:ins>
          <w:customXmlInsRangeStart w:id="10022" w:author="Στάθης Καπ" w:date="2023-03-13T03:23:00Z"/>
        </w:sdtContent>
      </w:sdt>
      <w:customXmlInsRangeEnd w:id="10022"/>
      <w:ins w:id="10023" w:author="Στάθης Καπ" w:date="2023-03-06T21:59:00Z">
        <w:r w:rsidR="004F3721" w:rsidRPr="00166F58">
          <w:rPr>
            <w:rFonts w:asciiTheme="minorHAnsi" w:hAnsiTheme="minorHAnsi"/>
            <w:color w:val="auto"/>
            <w:szCs w:val="22"/>
            <w:lang w:val="el-GR"/>
            <w:rPrChange w:id="10024"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0025" w:author="Στάθης Καπ" w:date="2023-02-27T01:59:00Z"/>
          <w:rFonts w:ascii="Arial" w:hAnsi="Arial"/>
          <w:b/>
          <w:iCs/>
          <w:color w:val="44546A" w:themeColor="text2"/>
          <w:sz w:val="18"/>
          <w:szCs w:val="18"/>
          <w:lang w:val="el-GR"/>
          <w:rPrChange w:id="10026" w:author="Στάθης Καπ" w:date="2023-02-28T07:52:00Z">
            <w:rPr>
              <w:del w:id="10027" w:author="Στάθης Καπ" w:date="2023-02-27T01:59:00Z"/>
            </w:rPr>
          </w:rPrChange>
        </w:rPr>
        <w:pPrChange w:id="10028" w:author="Στάθης Καπ" w:date="2023-02-28T16:55:00Z">
          <w:pPr/>
        </w:pPrChange>
      </w:pPr>
      <w:del w:id="10029" w:author="Στάθης Καπ" w:date="2023-02-27T01:59:00Z">
        <w:r w:rsidDel="001E2354">
          <w:delText>Table</w:delText>
        </w:r>
        <w:r w:rsidRPr="0007513A" w:rsidDel="001E2354">
          <w:rPr>
            <w:rFonts w:ascii="Arial" w:hAnsi="Arial"/>
            <w:b/>
            <w:iCs/>
            <w:color w:val="44546A" w:themeColor="text2"/>
            <w:sz w:val="18"/>
            <w:szCs w:val="18"/>
            <w:lang w:val="el-GR"/>
            <w:rPrChange w:id="10030"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0031"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0032"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0033"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0034" w:author="Στάθης Καπ" w:date="2023-02-28T07:52:00Z">
              <w:rPr/>
            </w:rPrChange>
          </w:rPr>
          <w:delText>=4</w:delText>
        </w:r>
        <w:bookmarkStart w:id="10035" w:name="_Toc128497614"/>
        <w:bookmarkEnd w:id="10035"/>
      </w:del>
    </w:p>
    <w:p w14:paraId="03DF4B82" w14:textId="16C34A80" w:rsidR="003603A8" w:rsidRPr="0007513A" w:rsidDel="001E2354" w:rsidRDefault="00833224">
      <w:pPr>
        <w:pStyle w:val="Heading2"/>
        <w:rPr>
          <w:del w:id="10036" w:author="Στάθης Καπ" w:date="2023-02-27T02:00:00Z"/>
          <w:rFonts w:ascii="Arial" w:hAnsi="Arial"/>
          <w:b/>
          <w:iCs/>
          <w:color w:val="44546A" w:themeColor="text2"/>
          <w:sz w:val="18"/>
          <w:szCs w:val="18"/>
          <w:lang w:val="el-GR"/>
          <w:rPrChange w:id="10037" w:author="Στάθης Καπ" w:date="2023-02-28T07:52:00Z">
            <w:rPr>
              <w:del w:id="10038" w:author="Στάθης Καπ" w:date="2023-02-27T02:00:00Z"/>
            </w:rPr>
          </w:rPrChange>
        </w:rPr>
        <w:pPrChange w:id="10039" w:author="Στάθης Καπ" w:date="2023-02-28T16:55:00Z">
          <w:pPr/>
        </w:pPrChange>
      </w:pPr>
      <w:del w:id="10040" w:author="Στάθης Καπ" w:date="2023-02-26T20:57:00Z">
        <w:r w:rsidRPr="0007513A" w:rsidDel="003603A8">
          <w:rPr>
            <w:rFonts w:ascii="Arial" w:hAnsi="Arial"/>
            <w:b/>
            <w:iCs/>
            <w:color w:val="44546A" w:themeColor="text2"/>
            <w:sz w:val="18"/>
            <w:szCs w:val="18"/>
            <w:lang w:val="el-GR"/>
            <w:rPrChange w:id="10041" w:author="Στάθης Καπ" w:date="2023-02-28T07:52:00Z">
              <w:rPr/>
            </w:rPrChange>
          </w:rPr>
          <w:br w:type="page"/>
        </w:r>
      </w:del>
    </w:p>
    <w:p w14:paraId="54E9A274" w14:textId="66E7A507" w:rsidR="008E010E" w:rsidRPr="0007513A" w:rsidDel="006D6DCE" w:rsidRDefault="008E010E">
      <w:pPr>
        <w:pStyle w:val="Heading2"/>
        <w:rPr>
          <w:del w:id="10042" w:author="Στάθης Καπ" w:date="2023-02-27T00:06:00Z"/>
          <w:lang w:val="el-GR"/>
          <w:rPrChange w:id="10043" w:author="Στάθης Καπ" w:date="2023-02-28T07:52:00Z">
            <w:rPr>
              <w:del w:id="10044" w:author="Στάθης Καπ" w:date="2023-02-27T00:06:00Z"/>
            </w:rPr>
          </w:rPrChange>
        </w:rPr>
        <w:pPrChange w:id="10045" w:author="Στάθης Καπ" w:date="2023-02-28T16:55:00Z">
          <w:pPr/>
        </w:pPrChange>
      </w:pPr>
      <w:del w:id="10046" w:author="Στάθης Καπ" w:date="2023-02-27T00:06:00Z">
        <w:r w:rsidDel="006D6DCE">
          <w:lastRenderedPageBreak/>
          <w:delText>Case</w:delText>
        </w:r>
        <w:r w:rsidRPr="0007513A" w:rsidDel="006D6DCE">
          <w:rPr>
            <w:lang w:val="el-GR"/>
            <w:rPrChange w:id="10047" w:author="Στάθης Καπ" w:date="2023-02-28T07:52:00Z">
              <w:rPr/>
            </w:rPrChange>
          </w:rPr>
          <w:delText xml:space="preserve"> </w:delText>
        </w:r>
        <w:r w:rsidDel="006D6DCE">
          <w:delText>C</w:delText>
        </w:r>
        <w:r w:rsidRPr="0007513A" w:rsidDel="006D6DCE">
          <w:rPr>
            <w:lang w:val="el-GR"/>
            <w:rPrChange w:id="10048" w:author="Στάθης Καπ" w:date="2023-02-28T07:52:00Z">
              <w:rPr/>
            </w:rPrChange>
          </w:rPr>
          <w:delText>:</w:delText>
        </w:r>
        <w:bookmarkStart w:id="10049" w:name="_Toc128497615"/>
        <w:bookmarkEnd w:id="10049"/>
      </w:del>
    </w:p>
    <w:p w14:paraId="4B4CBA3F" w14:textId="6D5C20FC" w:rsidR="008E010E" w:rsidRPr="0007513A" w:rsidDel="006D6DCE" w:rsidRDefault="008E010E">
      <w:pPr>
        <w:pStyle w:val="Heading2"/>
        <w:rPr>
          <w:del w:id="10050" w:author="Στάθης Καπ" w:date="2023-02-27T00:06:00Z"/>
          <w:lang w:val="el-GR"/>
          <w:rPrChange w:id="10051" w:author="Στάθης Καπ" w:date="2023-02-28T07:52:00Z">
            <w:rPr>
              <w:del w:id="10052" w:author="Στάθης Καπ" w:date="2023-02-27T00:06:00Z"/>
            </w:rPr>
          </w:rPrChange>
        </w:rPr>
        <w:pPrChange w:id="10053" w:author="Στάθης Καπ" w:date="2023-02-28T16:55:00Z">
          <w:pPr>
            <w:pStyle w:val="ListParagraph"/>
            <w:numPr>
              <w:numId w:val="44"/>
            </w:numPr>
            <w:ind w:hanging="360"/>
          </w:pPr>
        </w:pPrChange>
      </w:pPr>
      <w:del w:id="10054" w:author="Στάθης Καπ" w:date="2023-02-27T00:06:00Z">
        <w:r w:rsidDel="006D6DCE">
          <w:delText>Perturbation</w:delText>
        </w:r>
        <w:r w:rsidRPr="0007513A" w:rsidDel="006D6DCE">
          <w:rPr>
            <w:lang w:val="el-GR"/>
            <w:rPrChange w:id="10055" w:author="Στάθης Καπ" w:date="2023-02-28T07:52:00Z">
              <w:rPr/>
            </w:rPrChange>
          </w:rPr>
          <w:delText xml:space="preserve">: </w:delText>
        </w:r>
        <w:r w:rsidDel="006D6DCE">
          <w:delText>Shake</w:delText>
        </w:r>
        <w:bookmarkStart w:id="10056" w:name="_Toc128497616"/>
        <w:bookmarkEnd w:id="10056"/>
      </w:del>
    </w:p>
    <w:p w14:paraId="6394D28F" w14:textId="429C1B4C" w:rsidR="008E010E" w:rsidRPr="0007513A" w:rsidDel="006D6DCE" w:rsidRDefault="008E010E">
      <w:pPr>
        <w:pStyle w:val="Heading2"/>
        <w:rPr>
          <w:del w:id="10057" w:author="Στάθης Καπ" w:date="2023-02-27T00:06:00Z"/>
          <w:lang w:val="el-GR"/>
          <w:rPrChange w:id="10058" w:author="Στάθης Καπ" w:date="2023-02-28T07:52:00Z">
            <w:rPr>
              <w:del w:id="10059" w:author="Στάθης Καπ" w:date="2023-02-27T00:06:00Z"/>
            </w:rPr>
          </w:rPrChange>
        </w:rPr>
        <w:pPrChange w:id="10060" w:author="Στάθης Καπ" w:date="2023-02-28T16:55:00Z">
          <w:pPr>
            <w:pStyle w:val="ListParagraph"/>
            <w:numPr>
              <w:numId w:val="44"/>
            </w:numPr>
            <w:ind w:hanging="360"/>
          </w:pPr>
        </w:pPrChange>
      </w:pPr>
      <w:del w:id="10061" w:author="Στάθης Καπ" w:date="2023-02-27T00:06:00Z">
        <w:r w:rsidDel="006D6DCE">
          <w:delText>Split</w:delText>
        </w:r>
        <w:r w:rsidRPr="0007513A" w:rsidDel="006D6DCE">
          <w:rPr>
            <w:lang w:val="el-GR"/>
            <w:rPrChange w:id="10062" w:author="Στάθης Καπ" w:date="2023-02-28T07:52:00Z">
              <w:rPr/>
            </w:rPrChange>
          </w:rPr>
          <w:delText xml:space="preserve">: </w:delText>
        </w:r>
        <w:r w:rsidDel="006D6DCE">
          <w:delText>At</w:delText>
        </w:r>
        <w:r w:rsidRPr="0007513A" w:rsidDel="006D6DCE">
          <w:rPr>
            <w:lang w:val="el-GR"/>
            <w:rPrChange w:id="10063" w:author="Στάθης Καπ" w:date="2023-02-28T07:52:00Z">
              <w:rPr/>
            </w:rPrChange>
          </w:rPr>
          <w:delText xml:space="preserve"> </w:delText>
        </w:r>
        <w:r w:rsidDel="006D6DCE">
          <w:delText>each</w:delText>
        </w:r>
        <w:r w:rsidRPr="0007513A" w:rsidDel="006D6DCE">
          <w:rPr>
            <w:lang w:val="el-GR"/>
            <w:rPrChange w:id="10064" w:author="Στάθης Καπ" w:date="2023-02-28T07:52:00Z">
              <w:rPr/>
            </w:rPrChange>
          </w:rPr>
          <w:delText xml:space="preserve"> </w:delText>
        </w:r>
        <w:r w:rsidDel="006D6DCE">
          <w:delText>iteration</w:delText>
        </w:r>
        <w:bookmarkStart w:id="10065" w:name="_Toc128497617"/>
        <w:bookmarkEnd w:id="10065"/>
      </w:del>
    </w:p>
    <w:p w14:paraId="77DFF78E" w14:textId="135F1CDC" w:rsidR="008E0CF9" w:rsidRPr="00CA06D0" w:rsidRDefault="008E010E" w:rsidP="00594C15">
      <w:pPr>
        <w:rPr>
          <w:ins w:id="10066" w:author="Στάθης Καπ" w:date="2023-03-08T20:23:00Z"/>
          <w:lang w:val="el-GR"/>
          <w:rPrChange w:id="10067" w:author="Στάθης Καπ" w:date="2023-03-09T07:21:00Z">
            <w:rPr>
              <w:ins w:id="10068" w:author="Στάθης Καπ" w:date="2023-03-08T20:23:00Z"/>
            </w:rPr>
          </w:rPrChange>
        </w:rPr>
      </w:pPr>
      <w:del w:id="10069"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0070"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rPr>
          <w:ins w:id="10071" w:author="Στάθης Καπ" w:date="2023-03-09T04:06:00Z"/>
          <w:lang w:val="el-GR"/>
          <w:rPrChange w:id="10072" w:author="Στάθης Καπ" w:date="2023-03-09T04:06:00Z">
            <w:rPr>
              <w:ins w:id="10073" w:author="Στάθης Καπ" w:date="2023-03-09T04:06:00Z"/>
            </w:rPr>
          </w:rPrChange>
        </w:rPr>
        <w:pPrChange w:id="10074" w:author="Στάθης Καπ" w:date="2023-03-09T04:06:00Z">
          <w:pPr/>
        </w:pPrChange>
      </w:pPr>
      <w:ins w:id="10075" w:author="Στάθης Καπ" w:date="2023-03-09T04:06:00Z">
        <w:r w:rsidRPr="00F33ECC">
          <w:rPr>
            <w:lang w:val="el-GR"/>
            <w:rPrChange w:id="10076" w:author="Στάθης Καπ" w:date="2023-03-09T04:06:00Z">
              <w:rPr>
                <w:b/>
                <w:iCs/>
              </w:rPr>
            </w:rPrChange>
          </w:rPr>
          <w:t xml:space="preserve">Πίνακας </w:t>
        </w:r>
      </w:ins>
      <w:ins w:id="10077"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0078"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0079" w:author="Στάθης Καπ" w:date="2023-03-11T10:39:00Z">
        <w:r w:rsidR="00657928">
          <w:rPr>
            <w:noProof/>
            <w:lang w:val="el-GR"/>
          </w:rPr>
          <w:t>1</w:t>
        </w:r>
      </w:ins>
      <w:ins w:id="10080" w:author="Στάθης Καπ" w:date="2023-03-09T08:43:00Z">
        <w:r w:rsidR="00C148DE">
          <w:rPr>
            <w:lang w:val="el-GR"/>
          </w:rPr>
          <w:fldChar w:fldCharType="end"/>
        </w:r>
      </w:ins>
      <w:ins w:id="10081" w:author="Στάθης Καπ" w:date="2023-03-09T04:06:00Z">
        <w:r w:rsidRPr="00F33ECC">
          <w:rPr>
            <w:lang w:val="el-GR"/>
            <w:rPrChange w:id="10082" w:author="Στάθης Καπ" w:date="2023-03-09T04:06:00Z">
              <w:rPr>
                <w:b/>
                <w:iCs/>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0083" w:author="Στάθης Καπ" w:date="2023-03-09T04:07:00Z">
        <w:r>
          <w:rPr>
            <w:lang w:val="el-GR"/>
          </w:rPr>
          <w:t>και</w:t>
        </w:r>
      </w:ins>
      <w:ins w:id="10084"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0085"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0086">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0087" w:author="Στάθης Καπ" w:date="2023-03-08T21:05:00Z"/>
          <w:trPrChange w:id="10088"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0089"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0090" w:author="Στάθης Καπ" w:date="2023-03-08T21:05:00Z"/>
                <w:sz w:val="16"/>
                <w:szCs w:val="16"/>
                <w:lang w:val="el-GR"/>
                <w:rPrChange w:id="10091" w:author="Στάθης Καπ" w:date="2023-03-09T05:19:00Z">
                  <w:rPr>
                    <w:ins w:id="10092" w:author="Στάθης Καπ" w:date="2023-03-08T21:05:00Z"/>
                  </w:rPr>
                </w:rPrChange>
              </w:rPr>
              <w:pPrChange w:id="10093"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0094"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0095" w:author="Στάθης Καπ" w:date="2023-03-08T21:05:00Z"/>
                <w:sz w:val="16"/>
                <w:szCs w:val="16"/>
                <w:rPrChange w:id="10096" w:author="Στάθης Καπ" w:date="2023-03-09T05:19:00Z">
                  <w:rPr>
                    <w:ins w:id="10097" w:author="Στάθης Καπ" w:date="2023-03-08T21:05:00Z"/>
                  </w:rPr>
                </w:rPrChange>
              </w:rPr>
              <w:pPrChange w:id="10098" w:author="Στάθης Καπ" w:date="2023-03-08T21:07:00Z">
                <w:pPr/>
              </w:pPrChange>
            </w:pPr>
            <w:ins w:id="10099" w:author="Στάθης Καπ" w:date="2023-03-08T21:07:00Z">
              <w:r w:rsidRPr="007E0F91">
                <w:rPr>
                  <w:sz w:val="16"/>
                  <w:szCs w:val="16"/>
                  <w:rPrChange w:id="10100"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0101"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0102" w:author="Στάθης Καπ" w:date="2023-03-08T21:05:00Z"/>
                <w:sz w:val="16"/>
                <w:szCs w:val="16"/>
                <w:rPrChange w:id="10103" w:author="Στάθης Καπ" w:date="2023-03-09T05:19:00Z">
                  <w:rPr>
                    <w:ins w:id="10104" w:author="Στάθης Καπ" w:date="2023-03-08T21:05:00Z"/>
                  </w:rPr>
                </w:rPrChange>
              </w:rPr>
              <w:pPrChange w:id="10105" w:author="Στάθης Καπ" w:date="2023-03-08T21:07:00Z">
                <w:pPr/>
              </w:pPrChange>
            </w:pPr>
            <w:ins w:id="10106"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0107"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0108" w:author="Στάθης Καπ" w:date="2023-03-08T21:05:00Z"/>
                <w:sz w:val="16"/>
                <w:szCs w:val="16"/>
                <w:rPrChange w:id="10109" w:author="Στάθης Καπ" w:date="2023-03-09T05:19:00Z">
                  <w:rPr>
                    <w:ins w:id="10110" w:author="Στάθης Καπ" w:date="2023-03-08T21:05:00Z"/>
                  </w:rPr>
                </w:rPrChange>
              </w:rPr>
              <w:pPrChange w:id="10111" w:author="Στάθης Καπ" w:date="2023-03-08T21:07:00Z">
                <w:pPr/>
              </w:pPrChange>
            </w:pPr>
            <w:ins w:id="10112"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0113"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0114" w:author="Στάθης Καπ" w:date="2023-03-08T21:09:00Z"/>
                <w:sz w:val="16"/>
                <w:szCs w:val="16"/>
              </w:rPr>
            </w:pPr>
            <w:ins w:id="10115"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0116"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0117" w:author="Στάθης Καπ" w:date="2023-03-08T21:09:00Z"/>
                <w:sz w:val="16"/>
                <w:szCs w:val="16"/>
              </w:rPr>
            </w:pPr>
            <w:ins w:id="10118"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0119"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0120" w:author="Στάθης Καπ" w:date="2023-03-08T22:05:00Z"/>
                <w:sz w:val="16"/>
                <w:szCs w:val="16"/>
              </w:rPr>
            </w:pPr>
            <w:ins w:id="10121" w:author="Στάθης Καπ" w:date="2023-03-08T22:06:00Z">
              <w:r w:rsidRPr="007E0F91">
                <w:rPr>
                  <w:sz w:val="16"/>
                  <w:szCs w:val="16"/>
                </w:rPr>
                <w:t>S=4</w:t>
              </w:r>
            </w:ins>
          </w:p>
        </w:tc>
      </w:tr>
      <w:tr w:rsidR="007E0F91" w14:paraId="7F5BB139" w14:textId="77777777" w:rsidTr="007E0F91">
        <w:trPr>
          <w:trHeight w:val="170"/>
          <w:jc w:val="center"/>
          <w:ins w:id="10122"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0123" w:author="Στάθης Καπ" w:date="2023-03-08T21:05:00Z"/>
                <w:sz w:val="16"/>
                <w:szCs w:val="16"/>
                <w:rPrChange w:id="10124" w:author="Στάθης Καπ" w:date="2023-03-09T05:19:00Z">
                  <w:rPr>
                    <w:ins w:id="10125" w:author="Στάθης Καπ" w:date="2023-03-08T21:05:00Z"/>
                  </w:rPr>
                </w:rPrChange>
              </w:rPr>
              <w:pPrChange w:id="10126" w:author="Στάθης Καπ" w:date="2023-03-08T22:18:00Z">
                <w:pPr/>
              </w:pPrChange>
            </w:pPr>
            <w:ins w:id="10127"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0128" w:author="Στάθης Καπ" w:date="2023-03-08T21:05:00Z"/>
                <w:sz w:val="16"/>
                <w:szCs w:val="16"/>
                <w:rPrChange w:id="10129" w:author="Στάθης Καπ" w:date="2023-03-09T05:19:00Z">
                  <w:rPr>
                    <w:ins w:id="10130" w:author="Στάθης Καπ" w:date="2023-03-08T21:05:00Z"/>
                  </w:rPr>
                </w:rPrChange>
              </w:rPr>
              <w:pPrChange w:id="10131" w:author="Στάθης Καπ" w:date="2023-03-08T22:18:00Z">
                <w:pPr/>
              </w:pPrChange>
            </w:pPr>
            <w:ins w:id="10132"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0133" w:author="Στάθης Καπ" w:date="2023-03-08T21:05:00Z"/>
                <w:sz w:val="16"/>
                <w:szCs w:val="16"/>
                <w:rPrChange w:id="10134" w:author="Στάθης Καπ" w:date="2023-03-09T05:19:00Z">
                  <w:rPr>
                    <w:ins w:id="10135" w:author="Στάθης Καπ" w:date="2023-03-08T21:05:00Z"/>
                  </w:rPr>
                </w:rPrChange>
              </w:rPr>
              <w:pPrChange w:id="10136" w:author="Στάθης Καπ" w:date="2023-03-08T22:17:00Z">
                <w:pPr/>
              </w:pPrChange>
            </w:pPr>
            <w:ins w:id="10137"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0138" w:author="Στάθης Καπ" w:date="2023-03-08T21:05:00Z"/>
                <w:sz w:val="16"/>
                <w:szCs w:val="16"/>
                <w:rPrChange w:id="10139" w:author="Στάθης Καπ" w:date="2023-03-09T05:19:00Z">
                  <w:rPr>
                    <w:ins w:id="10140" w:author="Στάθης Καπ" w:date="2023-03-08T21:05:00Z"/>
                  </w:rPr>
                </w:rPrChange>
              </w:rPr>
              <w:pPrChange w:id="10141" w:author="Στάθης Καπ" w:date="2023-03-08T21:07:00Z">
                <w:pPr/>
              </w:pPrChange>
            </w:pPr>
            <w:ins w:id="10142"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0143" w:author="Στάθης Καπ" w:date="2023-03-08T21:05:00Z"/>
                <w:sz w:val="16"/>
                <w:szCs w:val="16"/>
                <w:rPrChange w:id="10144" w:author="Στάθης Καπ" w:date="2023-03-09T05:19:00Z">
                  <w:rPr>
                    <w:ins w:id="10145" w:author="Στάθης Καπ" w:date="2023-03-08T21:05:00Z"/>
                  </w:rPr>
                </w:rPrChange>
              </w:rPr>
              <w:pPrChange w:id="10146" w:author="Στάθης Καπ" w:date="2023-03-09T01:13:00Z">
                <w:pPr/>
              </w:pPrChange>
            </w:pPr>
            <w:ins w:id="10147"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0148" w:author="Στάθης Καπ" w:date="2023-03-08T21:05:00Z"/>
                <w:sz w:val="16"/>
                <w:szCs w:val="16"/>
                <w:rPrChange w:id="10149" w:author="Στάθης Καπ" w:date="2023-03-09T05:19:00Z">
                  <w:rPr>
                    <w:ins w:id="10150" w:author="Στάθης Καπ" w:date="2023-03-08T21:05:00Z"/>
                  </w:rPr>
                </w:rPrChange>
              </w:rPr>
              <w:pPrChange w:id="10151" w:author="Στάθης Καπ" w:date="2023-03-08T21:07:00Z">
                <w:pPr/>
              </w:pPrChange>
            </w:pPr>
            <w:ins w:id="10152"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0153" w:author="Στάθης Καπ" w:date="2023-03-08T21:09:00Z"/>
                <w:sz w:val="16"/>
                <w:szCs w:val="16"/>
              </w:rPr>
            </w:pPr>
            <w:ins w:id="10154"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0155" w:author="Στάθης Καπ" w:date="2023-03-08T21:09:00Z"/>
                <w:sz w:val="16"/>
                <w:szCs w:val="16"/>
              </w:rPr>
            </w:pPr>
            <w:ins w:id="10156"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0157" w:author="Στάθης Καπ" w:date="2023-03-08T21:09:00Z"/>
                <w:sz w:val="16"/>
                <w:szCs w:val="16"/>
              </w:rPr>
            </w:pPr>
            <w:ins w:id="10158"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0159" w:author="Στάθης Καπ" w:date="2023-03-08T22:05:00Z"/>
                <w:sz w:val="16"/>
                <w:szCs w:val="16"/>
              </w:rPr>
            </w:pPr>
            <w:ins w:id="10160"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0161" w:author="Στάθης Καπ" w:date="2023-03-08T22:05:00Z"/>
                <w:sz w:val="16"/>
                <w:szCs w:val="16"/>
              </w:rPr>
            </w:pPr>
            <w:ins w:id="10162" w:author="Στάθης Καπ" w:date="2023-03-09T00:56:00Z">
              <w:r w:rsidRPr="007E0F91">
                <w:rPr>
                  <w:sz w:val="16"/>
                  <w:szCs w:val="16"/>
                </w:rPr>
                <w:t>CPU(s)</w:t>
              </w:r>
            </w:ins>
          </w:p>
        </w:tc>
      </w:tr>
      <w:tr w:rsidR="002461D0" w14:paraId="16B0B64B" w14:textId="77777777" w:rsidTr="007E0F91">
        <w:trPr>
          <w:trHeight w:val="170"/>
          <w:jc w:val="center"/>
          <w:ins w:id="10163"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0164" w:author="Στάθης Καπ" w:date="2023-03-08T21:05:00Z"/>
                <w:sz w:val="14"/>
                <w:szCs w:val="14"/>
                <w:rPrChange w:id="10165" w:author="Στάθης Καπ" w:date="2023-03-09T04:09:00Z">
                  <w:rPr>
                    <w:ins w:id="10166" w:author="Στάθης Καπ" w:date="2023-03-08T21:05:00Z"/>
                  </w:rPr>
                </w:rPrChange>
              </w:rPr>
              <w:pPrChange w:id="10167"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0168" w:author="Στάθης Καπ" w:date="2023-03-08T21:05:00Z"/>
                <w:sz w:val="14"/>
                <w:szCs w:val="14"/>
                <w:rPrChange w:id="10169" w:author="Στάθης Καπ" w:date="2023-03-09T04:09:00Z">
                  <w:rPr>
                    <w:ins w:id="10170" w:author="Στάθης Καπ" w:date="2023-03-08T21:05:00Z"/>
                  </w:rPr>
                </w:rPrChange>
              </w:rPr>
              <w:pPrChange w:id="10171"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0172" w:author="Στάθης Καπ" w:date="2023-03-08T21:05:00Z"/>
                <w:sz w:val="14"/>
                <w:szCs w:val="14"/>
                <w:rPrChange w:id="10173" w:author="Στάθης Καπ" w:date="2023-03-09T04:09:00Z">
                  <w:rPr>
                    <w:ins w:id="10174" w:author="Στάθης Καπ" w:date="2023-03-08T21:05:00Z"/>
                  </w:rPr>
                </w:rPrChange>
              </w:rPr>
              <w:pPrChange w:id="10175"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0176" w:author="Στάθης Καπ" w:date="2023-03-08T21:05:00Z"/>
                <w:sz w:val="14"/>
                <w:szCs w:val="14"/>
                <w:rPrChange w:id="10177" w:author="Στάθης Καπ" w:date="2023-03-09T04:09:00Z">
                  <w:rPr>
                    <w:ins w:id="10178" w:author="Στάθης Καπ" w:date="2023-03-08T21:05:00Z"/>
                  </w:rPr>
                </w:rPrChange>
              </w:rPr>
              <w:pPrChange w:id="10179" w:author="Στάθης Καπ" w:date="2023-03-08T21:07:00Z">
                <w:pPr/>
              </w:pPrChange>
            </w:pPr>
            <w:ins w:id="10180" w:author="Στάθης Καπ" w:date="2023-03-09T00:47:00Z">
              <w:r w:rsidRPr="00E719CF">
                <w:rPr>
                  <w:sz w:val="14"/>
                  <w:szCs w:val="14"/>
                  <w:rPrChange w:id="10181"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0182" w:author="Στάθης Καπ" w:date="2023-03-08T21:05:00Z"/>
                <w:sz w:val="14"/>
                <w:szCs w:val="14"/>
                <w:rPrChange w:id="10183" w:author="Στάθης Καπ" w:date="2023-03-09T04:09:00Z">
                  <w:rPr>
                    <w:ins w:id="10184" w:author="Στάθης Καπ" w:date="2023-03-08T21:05:00Z"/>
                  </w:rPr>
                </w:rPrChange>
              </w:rPr>
              <w:pPrChange w:id="10185" w:author="Στάθης Καπ" w:date="2023-03-08T21:07:00Z">
                <w:pPr/>
              </w:pPrChange>
            </w:pPr>
            <w:ins w:id="10186" w:author="Στάθης Καπ" w:date="2023-03-09T03:54:00Z">
              <w:r w:rsidRPr="00E719CF">
                <w:rPr>
                  <w:sz w:val="14"/>
                  <w:szCs w:val="14"/>
                </w:rPr>
                <w:t xml:space="preserve">Gap </w:t>
              </w:r>
            </w:ins>
            <w:ins w:id="10187" w:author="Στάθης Καπ" w:date="2023-03-09T00:47:00Z">
              <w:r w:rsidR="00B6735C" w:rsidRPr="00E719CF">
                <w:rPr>
                  <w:sz w:val="14"/>
                  <w:szCs w:val="14"/>
                  <w:rPrChange w:id="10188"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0189" w:author="Στάθης Καπ" w:date="2023-03-08T21:05:00Z"/>
                <w:sz w:val="14"/>
                <w:szCs w:val="14"/>
                <w:rPrChange w:id="10190" w:author="Στάθης Καπ" w:date="2023-03-09T04:09:00Z">
                  <w:rPr>
                    <w:ins w:id="10191" w:author="Στάθης Καπ" w:date="2023-03-08T21:05:00Z"/>
                  </w:rPr>
                </w:rPrChange>
              </w:rPr>
              <w:pPrChange w:id="10192" w:author="Στάθης Καπ" w:date="2023-03-08T21:07:00Z">
                <w:pPr/>
              </w:pPrChange>
            </w:pPr>
            <w:ins w:id="10193"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0194" w:author="Στάθης Καπ" w:date="2023-03-08T21:05:00Z"/>
                <w:sz w:val="14"/>
                <w:szCs w:val="14"/>
                <w:rPrChange w:id="10195" w:author="Στάθης Καπ" w:date="2023-03-09T04:09:00Z">
                  <w:rPr>
                    <w:ins w:id="10196" w:author="Στάθης Καπ" w:date="2023-03-08T21:05:00Z"/>
                  </w:rPr>
                </w:rPrChange>
              </w:rPr>
              <w:pPrChange w:id="10197" w:author="Στάθης Καπ" w:date="2023-03-08T21:07:00Z">
                <w:pPr/>
              </w:pPrChange>
            </w:pPr>
            <w:ins w:id="10198" w:author="Στάθης Καπ" w:date="2023-03-09T00:48:00Z">
              <w:r w:rsidRPr="00E719CF">
                <w:rPr>
                  <w:sz w:val="14"/>
                  <w:szCs w:val="14"/>
                  <w:rPrChange w:id="10199"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0200" w:author="Στάθης Καπ" w:date="2023-03-08T21:05:00Z"/>
                <w:sz w:val="14"/>
                <w:szCs w:val="14"/>
                <w:rPrChange w:id="10201" w:author="Στάθης Καπ" w:date="2023-03-09T04:09:00Z">
                  <w:rPr>
                    <w:ins w:id="10202" w:author="Στάθης Καπ" w:date="2023-03-08T21:05:00Z"/>
                  </w:rPr>
                </w:rPrChange>
              </w:rPr>
              <w:pPrChange w:id="10203" w:author="Στάθης Καπ" w:date="2023-03-08T21:07:00Z">
                <w:pPr/>
              </w:pPrChange>
            </w:pPr>
            <w:ins w:id="10204"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0205" w:author="Στάθης Καπ" w:date="2023-03-08T21:05:00Z"/>
                <w:sz w:val="14"/>
                <w:szCs w:val="14"/>
                <w:rPrChange w:id="10206" w:author="Στάθης Καπ" w:date="2023-03-09T04:09:00Z">
                  <w:rPr>
                    <w:ins w:id="10207" w:author="Στάθης Καπ" w:date="2023-03-08T21:05:00Z"/>
                  </w:rPr>
                </w:rPrChange>
              </w:rPr>
              <w:pPrChange w:id="10208" w:author="Στάθης Καπ" w:date="2023-03-08T21:07:00Z">
                <w:pPr/>
              </w:pPrChange>
            </w:pPr>
            <w:ins w:id="10209"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0210" w:author="Στάθης Καπ" w:date="2023-03-08T21:09:00Z"/>
                <w:sz w:val="14"/>
                <w:szCs w:val="14"/>
                <w:rPrChange w:id="10211" w:author="Στάθης Καπ" w:date="2023-03-09T04:09:00Z">
                  <w:rPr>
                    <w:ins w:id="10212" w:author="Στάθης Καπ" w:date="2023-03-08T21:09:00Z"/>
                    <w:sz w:val="16"/>
                    <w:szCs w:val="16"/>
                  </w:rPr>
                </w:rPrChange>
              </w:rPr>
            </w:pPr>
            <w:ins w:id="10213"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0214" w:author="Στάθης Καπ" w:date="2023-03-08T21:09:00Z"/>
                <w:sz w:val="14"/>
                <w:szCs w:val="14"/>
                <w:rPrChange w:id="10215" w:author="Στάθης Καπ" w:date="2023-03-09T04:09:00Z">
                  <w:rPr>
                    <w:ins w:id="10216" w:author="Στάθης Καπ" w:date="2023-03-08T21:09:00Z"/>
                    <w:sz w:val="16"/>
                    <w:szCs w:val="16"/>
                  </w:rPr>
                </w:rPrChange>
              </w:rPr>
            </w:pPr>
            <w:ins w:id="10217"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0218" w:author="Στάθης Καπ" w:date="2023-03-08T21:09:00Z"/>
                <w:sz w:val="14"/>
                <w:szCs w:val="14"/>
                <w:rPrChange w:id="10219" w:author="Στάθης Καπ" w:date="2023-03-09T04:09:00Z">
                  <w:rPr>
                    <w:ins w:id="10220" w:author="Στάθης Καπ" w:date="2023-03-08T21:09:00Z"/>
                    <w:sz w:val="16"/>
                    <w:szCs w:val="16"/>
                  </w:rPr>
                </w:rPrChange>
              </w:rPr>
            </w:pPr>
            <w:ins w:id="10221"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0222" w:author="Στάθης Καπ" w:date="2023-03-08T21:09:00Z"/>
                <w:sz w:val="14"/>
                <w:szCs w:val="14"/>
                <w:rPrChange w:id="10223" w:author="Στάθης Καπ" w:date="2023-03-09T04:09:00Z">
                  <w:rPr>
                    <w:ins w:id="10224" w:author="Στάθης Καπ" w:date="2023-03-08T21:09:00Z"/>
                    <w:sz w:val="16"/>
                    <w:szCs w:val="16"/>
                  </w:rPr>
                </w:rPrChange>
              </w:rPr>
            </w:pPr>
            <w:ins w:id="10225"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0226" w:author="Στάθης Καπ" w:date="2023-03-08T21:09:00Z"/>
                <w:sz w:val="14"/>
                <w:szCs w:val="14"/>
                <w:rPrChange w:id="10227" w:author="Στάθης Καπ" w:date="2023-03-09T04:09:00Z">
                  <w:rPr>
                    <w:ins w:id="10228" w:author="Στάθης Καπ" w:date="2023-03-08T21:09:00Z"/>
                    <w:sz w:val="16"/>
                    <w:szCs w:val="16"/>
                  </w:rPr>
                </w:rPrChange>
              </w:rPr>
            </w:pPr>
            <w:ins w:id="10229"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0230" w:author="Στάθης Καπ" w:date="2023-03-08T22:05:00Z"/>
                <w:sz w:val="14"/>
                <w:szCs w:val="14"/>
                <w:rPrChange w:id="10231" w:author="Στάθης Καπ" w:date="2023-03-09T04:09:00Z">
                  <w:rPr>
                    <w:ins w:id="10232" w:author="Στάθης Καπ" w:date="2023-03-08T22:05:00Z"/>
                    <w:sz w:val="16"/>
                    <w:szCs w:val="16"/>
                  </w:rPr>
                </w:rPrChange>
              </w:rPr>
            </w:pPr>
            <w:ins w:id="10233"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0234" w:author="Στάθης Καπ" w:date="2023-03-08T22:05:00Z"/>
                <w:sz w:val="14"/>
                <w:szCs w:val="14"/>
                <w:rPrChange w:id="10235" w:author="Στάθης Καπ" w:date="2023-03-09T04:09:00Z">
                  <w:rPr>
                    <w:ins w:id="10236" w:author="Στάθης Καπ" w:date="2023-03-08T22:05:00Z"/>
                    <w:sz w:val="16"/>
                    <w:szCs w:val="16"/>
                  </w:rPr>
                </w:rPrChange>
              </w:rPr>
            </w:pPr>
            <w:ins w:id="10237"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0238" w:author="Στάθης Καπ" w:date="2023-03-08T22:05:00Z"/>
                <w:sz w:val="14"/>
                <w:szCs w:val="14"/>
                <w:rPrChange w:id="10239" w:author="Στάθης Καπ" w:date="2023-03-09T04:09:00Z">
                  <w:rPr>
                    <w:ins w:id="10240" w:author="Στάθης Καπ" w:date="2023-03-08T22:05:00Z"/>
                    <w:sz w:val="16"/>
                    <w:szCs w:val="16"/>
                  </w:rPr>
                </w:rPrChange>
              </w:rPr>
            </w:pPr>
            <w:ins w:id="10241"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0242" w:author="Στάθης Καπ" w:date="2023-03-08T22:05:00Z"/>
                <w:sz w:val="14"/>
                <w:szCs w:val="14"/>
                <w:rPrChange w:id="10243" w:author="Στάθης Καπ" w:date="2023-03-09T04:09:00Z">
                  <w:rPr>
                    <w:ins w:id="10244" w:author="Στάθης Καπ" w:date="2023-03-08T22:05:00Z"/>
                    <w:sz w:val="16"/>
                    <w:szCs w:val="16"/>
                  </w:rPr>
                </w:rPrChange>
              </w:rPr>
            </w:pPr>
            <w:ins w:id="10245" w:author="Στάθης Καπ" w:date="2023-03-09T02:07:00Z">
              <w:r w:rsidRPr="00E719CF">
                <w:rPr>
                  <w:sz w:val="14"/>
                  <w:szCs w:val="14"/>
                </w:rPr>
                <w:t>Gap (%)</w:t>
              </w:r>
            </w:ins>
          </w:p>
        </w:tc>
      </w:tr>
      <w:tr w:rsidR="00F33ECC" w14:paraId="4B2E1203" w14:textId="77777777" w:rsidTr="00E719CF">
        <w:trPr>
          <w:trHeight w:val="170"/>
          <w:jc w:val="center"/>
          <w:ins w:id="10246" w:author="Στάθης Καπ" w:date="2023-03-09T00:33:00Z"/>
          <w:trPrChange w:id="10247"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0248"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0249" w:author="Στάθης Καπ" w:date="2023-03-09T00:33:00Z"/>
                <w:sz w:val="16"/>
                <w:szCs w:val="16"/>
              </w:rPr>
            </w:pPr>
            <w:ins w:id="10250"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0251"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0252" w:author="Στάθης Καπ" w:date="2023-03-09T00:33:00Z"/>
                <w:sz w:val="16"/>
                <w:szCs w:val="16"/>
              </w:rPr>
            </w:pPr>
            <w:ins w:id="10253"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0254"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0255" w:author="Στάθης Καπ" w:date="2023-03-09T00:33:00Z"/>
                <w:sz w:val="16"/>
                <w:szCs w:val="16"/>
              </w:rPr>
            </w:pPr>
            <w:ins w:id="10256"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0257"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0258" w:author="Στάθης Καπ" w:date="2023-03-09T00:33:00Z"/>
                <w:sz w:val="16"/>
                <w:szCs w:val="16"/>
              </w:rPr>
            </w:pPr>
            <w:ins w:id="10259"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0260"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0261" w:author="Στάθης Καπ" w:date="2023-03-09T00:33:00Z"/>
                <w:sz w:val="16"/>
                <w:szCs w:val="16"/>
              </w:rPr>
            </w:pPr>
            <w:ins w:id="10262"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0263"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0264" w:author="Στάθης Καπ" w:date="2023-03-09T02:06:00Z"/>
                <w:sz w:val="16"/>
                <w:szCs w:val="16"/>
              </w:rPr>
            </w:pPr>
            <w:ins w:id="10265"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0266" w:author="Στάθης Καπ" w:date="2023-03-09T02:06:00Z"/>
                <w:sz w:val="16"/>
                <w:szCs w:val="16"/>
              </w:rPr>
            </w:pPr>
            <w:ins w:id="10267"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0268" w:author="Στάθης Καπ" w:date="2023-03-09T02:06:00Z"/>
                <w:sz w:val="16"/>
                <w:szCs w:val="16"/>
              </w:rPr>
            </w:pPr>
            <w:ins w:id="10269"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0270" w:author="Στάθης Καπ" w:date="2023-03-09T02:06:00Z"/>
                <w:sz w:val="16"/>
                <w:szCs w:val="16"/>
              </w:rPr>
            </w:pPr>
            <w:ins w:id="10271"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0272" w:author="Στάθης Καπ" w:date="2023-03-09T02:06:00Z"/>
                <w:sz w:val="16"/>
                <w:szCs w:val="16"/>
              </w:rPr>
            </w:pPr>
            <w:ins w:id="10273"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0274" w:author="Στάθης Καπ" w:date="2023-03-09T02:06:00Z"/>
                <w:sz w:val="16"/>
                <w:szCs w:val="16"/>
              </w:rPr>
            </w:pPr>
            <w:ins w:id="10275"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0276" w:author="Στάθης Καπ" w:date="2023-03-09T02:06:00Z"/>
                <w:sz w:val="16"/>
                <w:szCs w:val="16"/>
              </w:rPr>
            </w:pPr>
            <w:ins w:id="10277"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0278" w:author="Στάθης Καπ" w:date="2023-03-09T02:06:00Z"/>
                <w:sz w:val="16"/>
                <w:szCs w:val="16"/>
              </w:rPr>
            </w:pPr>
            <w:ins w:id="10279"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0280" w:author="Στάθης Καπ" w:date="2023-03-09T02:06:00Z"/>
                <w:sz w:val="16"/>
                <w:szCs w:val="16"/>
              </w:rPr>
            </w:pPr>
            <w:ins w:id="10281"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0282" w:author="Στάθης Καπ" w:date="2023-03-09T02:06:00Z"/>
                <w:sz w:val="16"/>
                <w:szCs w:val="16"/>
              </w:rPr>
            </w:pPr>
            <w:ins w:id="10283"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0284" w:author="Στάθης Καπ" w:date="2023-03-09T02:06:00Z"/>
                <w:sz w:val="16"/>
                <w:szCs w:val="16"/>
              </w:rPr>
            </w:pPr>
            <w:ins w:id="10285"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0286" w:author="Στάθης Καπ" w:date="2023-03-09T02:06:00Z"/>
                <w:sz w:val="16"/>
                <w:szCs w:val="16"/>
              </w:rPr>
            </w:pPr>
            <w:ins w:id="10287"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0288" w:author="Στάθης Καπ" w:date="2023-03-09T02:06:00Z"/>
                <w:sz w:val="16"/>
                <w:szCs w:val="16"/>
              </w:rPr>
            </w:pPr>
            <w:ins w:id="10289"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0290" w:author="Στάθης Καπ" w:date="2023-03-09T02:06:00Z"/>
                <w:sz w:val="16"/>
                <w:szCs w:val="16"/>
              </w:rPr>
            </w:pPr>
            <w:ins w:id="10291"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0292" w:author="Στάθης Καπ" w:date="2023-03-09T02:06:00Z"/>
                <w:sz w:val="16"/>
                <w:szCs w:val="16"/>
              </w:rPr>
            </w:pPr>
            <w:ins w:id="10293"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0294" w:author="Στάθης Καπ" w:date="2023-03-09T02:06:00Z"/>
                <w:sz w:val="16"/>
                <w:szCs w:val="16"/>
              </w:rPr>
            </w:pPr>
            <w:ins w:id="10295"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0296" w:author="Στάθης Καπ" w:date="2023-03-09T02:06:00Z"/>
                <w:sz w:val="16"/>
                <w:szCs w:val="16"/>
              </w:rPr>
            </w:pPr>
            <w:ins w:id="10297"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0298" w:author="Στάθης Καπ" w:date="2023-03-09T02:06:00Z"/>
                <w:sz w:val="16"/>
                <w:szCs w:val="16"/>
              </w:rPr>
            </w:pPr>
            <w:ins w:id="10299"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0300" w:author="Στάθης Καπ" w:date="2023-03-09T02:06:00Z"/>
                <w:sz w:val="16"/>
                <w:szCs w:val="16"/>
              </w:rPr>
            </w:pPr>
            <w:ins w:id="10301"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0302" w:author="Στάθης Καπ" w:date="2023-03-09T00:33:00Z"/>
                <w:sz w:val="16"/>
                <w:szCs w:val="16"/>
              </w:rPr>
            </w:pPr>
            <w:ins w:id="10303"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0304"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0305" w:author="Στάθης Καπ" w:date="2023-03-09T00:33:00Z"/>
                <w:sz w:val="16"/>
                <w:szCs w:val="16"/>
              </w:rPr>
            </w:pPr>
            <w:ins w:id="10306"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0307"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0308" w:author="Στάθης Καπ" w:date="2023-03-09T00:33:00Z"/>
                <w:sz w:val="16"/>
                <w:szCs w:val="16"/>
              </w:rPr>
            </w:pPr>
            <w:ins w:id="10309"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0310"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0311" w:author="Στάθης Καπ" w:date="2023-03-09T00:33:00Z"/>
                <w:sz w:val="16"/>
                <w:szCs w:val="16"/>
              </w:rPr>
            </w:pPr>
            <w:ins w:id="10312"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0313"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0314" w:author="Στάθης Καπ" w:date="2023-03-09T00:33:00Z"/>
                <w:sz w:val="16"/>
                <w:szCs w:val="16"/>
              </w:rPr>
            </w:pPr>
            <w:ins w:id="10315"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0316"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0317" w:author="Στάθης Καπ" w:date="2023-03-09T00:33:00Z"/>
                <w:sz w:val="16"/>
                <w:szCs w:val="16"/>
              </w:rPr>
            </w:pPr>
            <w:ins w:id="10318"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0319"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0320" w:author="Στάθης Καπ" w:date="2023-03-09T00:33:00Z"/>
                <w:sz w:val="16"/>
                <w:szCs w:val="16"/>
              </w:rPr>
            </w:pPr>
            <w:ins w:id="10321"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0322"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0323" w:author="Στάθης Καπ" w:date="2023-03-09T00:33:00Z"/>
                <w:sz w:val="16"/>
                <w:szCs w:val="16"/>
              </w:rPr>
            </w:pPr>
            <w:ins w:id="10324"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0325"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0326" w:author="Στάθης Καπ" w:date="2023-03-09T00:33:00Z"/>
                <w:sz w:val="16"/>
                <w:szCs w:val="16"/>
              </w:rPr>
            </w:pPr>
            <w:ins w:id="10327"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0328"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0329" w:author="Στάθης Καπ" w:date="2023-03-09T00:33:00Z"/>
                <w:sz w:val="16"/>
                <w:szCs w:val="16"/>
              </w:rPr>
            </w:pPr>
            <w:ins w:id="10330"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0331"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0332" w:author="Στάθης Καπ" w:date="2023-03-09T00:33:00Z"/>
                <w:sz w:val="16"/>
                <w:szCs w:val="16"/>
              </w:rPr>
            </w:pPr>
            <w:ins w:id="10333"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0334"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0335" w:author="Στάθης Καπ" w:date="2023-03-09T00:33:00Z"/>
                <w:sz w:val="16"/>
                <w:szCs w:val="16"/>
              </w:rPr>
            </w:pPr>
            <w:ins w:id="10336"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0337"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0338" w:author="Στάθης Καπ" w:date="2023-03-09T00:33:00Z"/>
                <w:sz w:val="16"/>
                <w:szCs w:val="16"/>
              </w:rPr>
            </w:pPr>
            <w:ins w:id="10339"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0340" w:author="Στάθης Καπ" w:date="2023-03-09T00:33:00Z"/>
          <w:trPrChange w:id="1034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4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0343" w:author="Στάθης Καπ" w:date="2023-03-09T00:33:00Z"/>
                <w:sz w:val="16"/>
                <w:szCs w:val="16"/>
              </w:rPr>
            </w:pPr>
            <w:ins w:id="10344" w:author="Στάθης Καπ" w:date="2023-03-09T00:36:00Z">
              <w:r w:rsidRPr="007E0F91">
                <w:rPr>
                  <w:sz w:val="16"/>
                  <w:szCs w:val="16"/>
                </w:rPr>
                <w:t>pr02</w:t>
              </w:r>
            </w:ins>
          </w:p>
        </w:tc>
        <w:tc>
          <w:tcPr>
            <w:tcW w:w="565" w:type="dxa"/>
            <w:tcBorders>
              <w:left w:val="single" w:sz="4" w:space="0" w:color="auto"/>
            </w:tcBorders>
            <w:vAlign w:val="center"/>
            <w:tcPrChange w:id="10345"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0346" w:author="Στάθης Καπ" w:date="2023-03-09T00:33:00Z"/>
                <w:sz w:val="16"/>
                <w:szCs w:val="16"/>
              </w:rPr>
            </w:pPr>
            <w:ins w:id="10347"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0348"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0349" w:author="Στάθης Καπ" w:date="2023-03-09T00:33:00Z"/>
                <w:sz w:val="16"/>
                <w:szCs w:val="16"/>
              </w:rPr>
            </w:pPr>
            <w:ins w:id="10350"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0351"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0352" w:author="Στάθης Καπ" w:date="2023-03-09T00:33:00Z"/>
                <w:sz w:val="16"/>
                <w:szCs w:val="16"/>
              </w:rPr>
            </w:pPr>
            <w:ins w:id="10353" w:author="Στάθης Καπ" w:date="2023-03-09T02:06:00Z">
              <w:r w:rsidRPr="007E0F91">
                <w:rPr>
                  <w:rFonts w:ascii="Calibri" w:hAnsi="Calibri" w:cs="Calibri"/>
                  <w:color w:val="000000"/>
                  <w:sz w:val="16"/>
                  <w:szCs w:val="16"/>
                </w:rPr>
                <w:t>375</w:t>
              </w:r>
            </w:ins>
          </w:p>
        </w:tc>
        <w:tc>
          <w:tcPr>
            <w:tcW w:w="708" w:type="dxa"/>
            <w:vAlign w:val="center"/>
            <w:tcPrChange w:id="10354" w:author="Στάθης Καπ" w:date="2023-03-09T04:10:00Z">
              <w:tcPr>
                <w:tcW w:w="708" w:type="dxa"/>
                <w:vAlign w:val="center"/>
              </w:tcPr>
            </w:tcPrChange>
          </w:tcPr>
          <w:p w14:paraId="31C3EBBC" w14:textId="3C1837E8" w:rsidR="00B7579D" w:rsidRPr="007E0F91" w:rsidRDefault="00B7579D" w:rsidP="00B7579D">
            <w:pPr>
              <w:jc w:val="center"/>
              <w:rPr>
                <w:ins w:id="10355" w:author="Στάθης Καπ" w:date="2023-03-09T00:33:00Z"/>
                <w:sz w:val="16"/>
                <w:szCs w:val="16"/>
              </w:rPr>
            </w:pPr>
            <w:ins w:id="10356"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0357"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0358" w:author="Στάθης Καπ" w:date="2023-03-09T00:33:00Z"/>
                <w:sz w:val="16"/>
                <w:szCs w:val="16"/>
              </w:rPr>
            </w:pPr>
          </w:p>
        </w:tc>
        <w:tc>
          <w:tcPr>
            <w:tcW w:w="453" w:type="dxa"/>
            <w:tcBorders>
              <w:left w:val="single" w:sz="4" w:space="0" w:color="auto"/>
            </w:tcBorders>
            <w:vAlign w:val="center"/>
            <w:tcPrChange w:id="10359"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0360" w:author="Στάθης Καπ" w:date="2023-03-09T00:33:00Z"/>
                <w:sz w:val="16"/>
                <w:szCs w:val="16"/>
              </w:rPr>
            </w:pPr>
            <w:ins w:id="10361" w:author="Στάθης Καπ" w:date="2023-03-09T02:06:00Z">
              <w:r w:rsidRPr="007E0F91">
                <w:rPr>
                  <w:rFonts w:ascii="Calibri" w:hAnsi="Calibri" w:cs="Calibri"/>
                  <w:color w:val="000000"/>
                  <w:sz w:val="16"/>
                  <w:szCs w:val="16"/>
                </w:rPr>
                <w:t>328</w:t>
              </w:r>
            </w:ins>
          </w:p>
        </w:tc>
        <w:tc>
          <w:tcPr>
            <w:tcW w:w="454" w:type="dxa"/>
            <w:vAlign w:val="center"/>
            <w:tcPrChange w:id="10362" w:author="Στάθης Καπ" w:date="2023-03-09T04:10:00Z">
              <w:tcPr>
                <w:tcW w:w="454" w:type="dxa"/>
                <w:vAlign w:val="center"/>
              </w:tcPr>
            </w:tcPrChange>
          </w:tcPr>
          <w:p w14:paraId="2EE7D96A" w14:textId="5939BFBC" w:rsidR="00B7579D" w:rsidRPr="007E0F91" w:rsidRDefault="00B7579D" w:rsidP="00B7579D">
            <w:pPr>
              <w:jc w:val="center"/>
              <w:rPr>
                <w:ins w:id="10363" w:author="Στάθης Καπ" w:date="2023-03-09T00:33:00Z"/>
                <w:sz w:val="16"/>
                <w:szCs w:val="16"/>
              </w:rPr>
            </w:pPr>
            <w:ins w:id="10364" w:author="Στάθης Καπ" w:date="2023-03-09T02:06:00Z">
              <w:r w:rsidRPr="007E0F91">
                <w:rPr>
                  <w:rFonts w:ascii="Calibri" w:hAnsi="Calibri" w:cs="Calibri"/>
                  <w:color w:val="000000"/>
                  <w:sz w:val="16"/>
                  <w:szCs w:val="16"/>
                </w:rPr>
                <w:t>12.53</w:t>
              </w:r>
            </w:ins>
          </w:p>
        </w:tc>
        <w:tc>
          <w:tcPr>
            <w:tcW w:w="454" w:type="dxa"/>
            <w:vAlign w:val="center"/>
            <w:tcPrChange w:id="10365" w:author="Στάθης Καπ" w:date="2023-03-09T04:10:00Z">
              <w:tcPr>
                <w:tcW w:w="454" w:type="dxa"/>
                <w:vAlign w:val="center"/>
              </w:tcPr>
            </w:tcPrChange>
          </w:tcPr>
          <w:p w14:paraId="0F8C831D" w14:textId="41625372" w:rsidR="00B7579D" w:rsidRPr="007E0F91" w:rsidRDefault="00B7579D" w:rsidP="00B7579D">
            <w:pPr>
              <w:jc w:val="center"/>
              <w:rPr>
                <w:ins w:id="10366" w:author="Στάθης Καπ" w:date="2023-03-09T00:33:00Z"/>
                <w:sz w:val="16"/>
                <w:szCs w:val="16"/>
              </w:rPr>
            </w:pPr>
            <w:ins w:id="10367"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0368"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0369" w:author="Στάθης Καπ" w:date="2023-03-09T00:33:00Z"/>
                <w:sz w:val="16"/>
                <w:szCs w:val="16"/>
              </w:rPr>
            </w:pPr>
            <w:ins w:id="10370"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0371"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0372" w:author="Στάθης Καπ" w:date="2023-03-09T00:33:00Z"/>
                <w:sz w:val="16"/>
                <w:szCs w:val="16"/>
              </w:rPr>
            </w:pPr>
            <w:ins w:id="10373" w:author="Στάθης Καπ" w:date="2023-03-09T02:06:00Z">
              <w:r w:rsidRPr="007E0F91">
                <w:rPr>
                  <w:rFonts w:ascii="Calibri" w:hAnsi="Calibri" w:cs="Calibri"/>
                  <w:color w:val="000000"/>
                  <w:sz w:val="16"/>
                  <w:szCs w:val="16"/>
                </w:rPr>
                <w:t>322</w:t>
              </w:r>
            </w:ins>
          </w:p>
        </w:tc>
        <w:tc>
          <w:tcPr>
            <w:tcW w:w="454" w:type="dxa"/>
            <w:vAlign w:val="center"/>
            <w:tcPrChange w:id="10374" w:author="Στάθης Καπ" w:date="2023-03-09T04:10:00Z">
              <w:tcPr>
                <w:tcW w:w="454" w:type="dxa"/>
                <w:vAlign w:val="center"/>
              </w:tcPr>
            </w:tcPrChange>
          </w:tcPr>
          <w:p w14:paraId="7B3113CF" w14:textId="042B68E0" w:rsidR="00B7579D" w:rsidRPr="007E0F91" w:rsidRDefault="00B7579D" w:rsidP="00B7579D">
            <w:pPr>
              <w:jc w:val="center"/>
              <w:rPr>
                <w:ins w:id="10375" w:author="Στάθης Καπ" w:date="2023-03-09T00:33:00Z"/>
                <w:sz w:val="16"/>
                <w:szCs w:val="16"/>
              </w:rPr>
            </w:pPr>
            <w:ins w:id="10376" w:author="Στάθης Καπ" w:date="2023-03-09T02:06:00Z">
              <w:r w:rsidRPr="007E0F91">
                <w:rPr>
                  <w:rFonts w:ascii="Calibri" w:hAnsi="Calibri" w:cs="Calibri"/>
                  <w:color w:val="000000"/>
                  <w:sz w:val="16"/>
                  <w:szCs w:val="16"/>
                </w:rPr>
                <w:t>14.13</w:t>
              </w:r>
            </w:ins>
          </w:p>
        </w:tc>
        <w:tc>
          <w:tcPr>
            <w:tcW w:w="454" w:type="dxa"/>
            <w:vAlign w:val="center"/>
            <w:tcPrChange w:id="10377" w:author="Στάθης Καπ" w:date="2023-03-09T04:10:00Z">
              <w:tcPr>
                <w:tcW w:w="454" w:type="dxa"/>
                <w:vAlign w:val="center"/>
              </w:tcPr>
            </w:tcPrChange>
          </w:tcPr>
          <w:p w14:paraId="24D1EF40" w14:textId="42DCB9C6" w:rsidR="00B7579D" w:rsidRPr="007E0F91" w:rsidRDefault="00B7579D" w:rsidP="00B7579D">
            <w:pPr>
              <w:jc w:val="center"/>
              <w:rPr>
                <w:ins w:id="10378" w:author="Στάθης Καπ" w:date="2023-03-09T00:33:00Z"/>
                <w:sz w:val="16"/>
                <w:szCs w:val="16"/>
              </w:rPr>
            </w:pPr>
            <w:ins w:id="10379"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0380"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0381" w:author="Στάθης Καπ" w:date="2023-03-09T00:33:00Z"/>
                <w:sz w:val="16"/>
                <w:szCs w:val="16"/>
              </w:rPr>
            </w:pPr>
            <w:ins w:id="10382"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0383"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0384" w:author="Στάθης Καπ" w:date="2023-03-09T00:33:00Z"/>
                <w:sz w:val="16"/>
                <w:szCs w:val="16"/>
              </w:rPr>
            </w:pPr>
            <w:ins w:id="10385" w:author="Στάθης Καπ" w:date="2023-03-09T02:06:00Z">
              <w:r w:rsidRPr="007E0F91">
                <w:rPr>
                  <w:rFonts w:ascii="Calibri" w:hAnsi="Calibri" w:cs="Calibri"/>
                  <w:color w:val="000000"/>
                  <w:sz w:val="16"/>
                  <w:szCs w:val="16"/>
                </w:rPr>
                <w:t>295</w:t>
              </w:r>
            </w:ins>
          </w:p>
        </w:tc>
        <w:tc>
          <w:tcPr>
            <w:tcW w:w="454" w:type="dxa"/>
            <w:vAlign w:val="center"/>
            <w:tcPrChange w:id="10386" w:author="Στάθης Καπ" w:date="2023-03-09T04:10:00Z">
              <w:tcPr>
                <w:tcW w:w="454" w:type="dxa"/>
                <w:vAlign w:val="center"/>
              </w:tcPr>
            </w:tcPrChange>
          </w:tcPr>
          <w:p w14:paraId="2776A336" w14:textId="47A12874" w:rsidR="00B7579D" w:rsidRPr="007E0F91" w:rsidRDefault="00B7579D" w:rsidP="00B7579D">
            <w:pPr>
              <w:jc w:val="center"/>
              <w:rPr>
                <w:ins w:id="10387" w:author="Στάθης Καπ" w:date="2023-03-09T00:33:00Z"/>
                <w:sz w:val="16"/>
                <w:szCs w:val="16"/>
              </w:rPr>
            </w:pPr>
            <w:ins w:id="10388" w:author="Στάθης Καπ" w:date="2023-03-09T02:06:00Z">
              <w:r w:rsidRPr="007E0F91">
                <w:rPr>
                  <w:rFonts w:ascii="Calibri" w:hAnsi="Calibri" w:cs="Calibri"/>
                  <w:color w:val="000000"/>
                  <w:sz w:val="16"/>
                  <w:szCs w:val="16"/>
                </w:rPr>
                <w:t>21.33</w:t>
              </w:r>
            </w:ins>
          </w:p>
        </w:tc>
        <w:tc>
          <w:tcPr>
            <w:tcW w:w="454" w:type="dxa"/>
            <w:vAlign w:val="center"/>
            <w:tcPrChange w:id="10389" w:author="Στάθης Καπ" w:date="2023-03-09T04:10:00Z">
              <w:tcPr>
                <w:tcW w:w="454" w:type="dxa"/>
                <w:vAlign w:val="center"/>
              </w:tcPr>
            </w:tcPrChange>
          </w:tcPr>
          <w:p w14:paraId="0D600817" w14:textId="026D80F2" w:rsidR="00B7579D" w:rsidRPr="007E0F91" w:rsidRDefault="00B7579D" w:rsidP="00B7579D">
            <w:pPr>
              <w:jc w:val="center"/>
              <w:rPr>
                <w:ins w:id="10390" w:author="Στάθης Καπ" w:date="2023-03-09T00:33:00Z"/>
                <w:sz w:val="16"/>
                <w:szCs w:val="16"/>
              </w:rPr>
            </w:pPr>
            <w:ins w:id="10391"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0392"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0393" w:author="Στάθης Καπ" w:date="2023-03-09T00:33:00Z"/>
                <w:sz w:val="16"/>
                <w:szCs w:val="16"/>
              </w:rPr>
            </w:pPr>
            <w:ins w:id="10394"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0395" w:author="Στάθης Καπ" w:date="2023-03-09T00:33:00Z"/>
          <w:trPrChange w:id="1039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39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0398" w:author="Στάθης Καπ" w:date="2023-03-09T00:33:00Z"/>
                <w:sz w:val="16"/>
                <w:szCs w:val="16"/>
              </w:rPr>
            </w:pPr>
            <w:ins w:id="10399" w:author="Στάθης Καπ" w:date="2023-03-09T00:36:00Z">
              <w:r w:rsidRPr="007E0F91">
                <w:rPr>
                  <w:sz w:val="16"/>
                  <w:szCs w:val="16"/>
                </w:rPr>
                <w:t>pr03</w:t>
              </w:r>
            </w:ins>
          </w:p>
        </w:tc>
        <w:tc>
          <w:tcPr>
            <w:tcW w:w="565" w:type="dxa"/>
            <w:tcBorders>
              <w:left w:val="single" w:sz="4" w:space="0" w:color="auto"/>
            </w:tcBorders>
            <w:vAlign w:val="center"/>
            <w:tcPrChange w:id="10400"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0401" w:author="Στάθης Καπ" w:date="2023-03-09T00:33:00Z"/>
                <w:sz w:val="16"/>
                <w:szCs w:val="16"/>
              </w:rPr>
            </w:pPr>
            <w:ins w:id="10402"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0403"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0404" w:author="Στάθης Καπ" w:date="2023-03-09T00:33:00Z"/>
                <w:sz w:val="16"/>
                <w:szCs w:val="16"/>
              </w:rPr>
            </w:pPr>
            <w:ins w:id="10405"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0406"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0407" w:author="Στάθης Καπ" w:date="2023-03-09T00:33:00Z"/>
                <w:sz w:val="16"/>
                <w:szCs w:val="16"/>
              </w:rPr>
            </w:pPr>
            <w:ins w:id="10408" w:author="Στάθης Καπ" w:date="2023-03-09T02:06:00Z">
              <w:r w:rsidRPr="007E0F91">
                <w:rPr>
                  <w:rFonts w:ascii="Calibri" w:hAnsi="Calibri" w:cs="Calibri"/>
                  <w:color w:val="000000"/>
                  <w:sz w:val="16"/>
                  <w:szCs w:val="16"/>
                </w:rPr>
                <w:t>376</w:t>
              </w:r>
            </w:ins>
          </w:p>
        </w:tc>
        <w:tc>
          <w:tcPr>
            <w:tcW w:w="708" w:type="dxa"/>
            <w:vAlign w:val="center"/>
            <w:tcPrChange w:id="10409" w:author="Στάθης Καπ" w:date="2023-03-09T04:10:00Z">
              <w:tcPr>
                <w:tcW w:w="708" w:type="dxa"/>
                <w:vAlign w:val="center"/>
              </w:tcPr>
            </w:tcPrChange>
          </w:tcPr>
          <w:p w14:paraId="6D4084ED" w14:textId="32459370" w:rsidR="00B7579D" w:rsidRPr="007E0F91" w:rsidRDefault="00B7579D" w:rsidP="00B7579D">
            <w:pPr>
              <w:jc w:val="center"/>
              <w:rPr>
                <w:ins w:id="10410" w:author="Στάθης Καπ" w:date="2023-03-09T00:33:00Z"/>
                <w:sz w:val="16"/>
                <w:szCs w:val="16"/>
              </w:rPr>
            </w:pPr>
            <w:ins w:id="10411"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0412"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0413" w:author="Στάθης Καπ" w:date="2023-03-09T00:33:00Z"/>
                <w:sz w:val="16"/>
                <w:szCs w:val="16"/>
              </w:rPr>
            </w:pPr>
          </w:p>
        </w:tc>
        <w:tc>
          <w:tcPr>
            <w:tcW w:w="453" w:type="dxa"/>
            <w:tcBorders>
              <w:left w:val="single" w:sz="4" w:space="0" w:color="auto"/>
            </w:tcBorders>
            <w:vAlign w:val="center"/>
            <w:tcPrChange w:id="10414"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0415" w:author="Στάθης Καπ" w:date="2023-03-09T00:33:00Z"/>
                <w:sz w:val="16"/>
                <w:szCs w:val="16"/>
              </w:rPr>
            </w:pPr>
            <w:ins w:id="10416" w:author="Στάθης Καπ" w:date="2023-03-09T02:06:00Z">
              <w:r w:rsidRPr="007E0F91">
                <w:rPr>
                  <w:rFonts w:ascii="Calibri" w:hAnsi="Calibri" w:cs="Calibri"/>
                  <w:color w:val="000000"/>
                  <w:sz w:val="16"/>
                  <w:szCs w:val="16"/>
                </w:rPr>
                <w:t>366</w:t>
              </w:r>
            </w:ins>
          </w:p>
        </w:tc>
        <w:tc>
          <w:tcPr>
            <w:tcW w:w="454" w:type="dxa"/>
            <w:vAlign w:val="center"/>
            <w:tcPrChange w:id="10417" w:author="Στάθης Καπ" w:date="2023-03-09T04:10:00Z">
              <w:tcPr>
                <w:tcW w:w="454" w:type="dxa"/>
                <w:vAlign w:val="center"/>
              </w:tcPr>
            </w:tcPrChange>
          </w:tcPr>
          <w:p w14:paraId="15F640E1" w14:textId="1F7E2581" w:rsidR="00B7579D" w:rsidRPr="007E0F91" w:rsidRDefault="00B7579D" w:rsidP="00B7579D">
            <w:pPr>
              <w:jc w:val="center"/>
              <w:rPr>
                <w:ins w:id="10418" w:author="Στάθης Καπ" w:date="2023-03-09T00:33:00Z"/>
                <w:sz w:val="16"/>
                <w:szCs w:val="16"/>
              </w:rPr>
            </w:pPr>
            <w:ins w:id="10419" w:author="Στάθης Καπ" w:date="2023-03-09T02:06:00Z">
              <w:r w:rsidRPr="007E0F91">
                <w:rPr>
                  <w:rFonts w:ascii="Calibri" w:hAnsi="Calibri" w:cs="Calibri"/>
                  <w:color w:val="000000"/>
                  <w:sz w:val="16"/>
                  <w:szCs w:val="16"/>
                </w:rPr>
                <w:t>2.66</w:t>
              </w:r>
            </w:ins>
          </w:p>
        </w:tc>
        <w:tc>
          <w:tcPr>
            <w:tcW w:w="454" w:type="dxa"/>
            <w:vAlign w:val="center"/>
            <w:tcPrChange w:id="10420" w:author="Στάθης Καπ" w:date="2023-03-09T04:10:00Z">
              <w:tcPr>
                <w:tcW w:w="454" w:type="dxa"/>
                <w:vAlign w:val="center"/>
              </w:tcPr>
            </w:tcPrChange>
          </w:tcPr>
          <w:p w14:paraId="2323A765" w14:textId="30D2478A" w:rsidR="00B7579D" w:rsidRPr="007E0F91" w:rsidRDefault="00B7579D" w:rsidP="00B7579D">
            <w:pPr>
              <w:jc w:val="center"/>
              <w:rPr>
                <w:ins w:id="10421" w:author="Στάθης Καπ" w:date="2023-03-09T00:33:00Z"/>
                <w:sz w:val="16"/>
                <w:szCs w:val="16"/>
              </w:rPr>
            </w:pPr>
            <w:ins w:id="10422"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0423"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0424" w:author="Στάθης Καπ" w:date="2023-03-09T00:33:00Z"/>
                <w:sz w:val="16"/>
                <w:szCs w:val="16"/>
              </w:rPr>
            </w:pPr>
            <w:ins w:id="10425"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0426"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0427" w:author="Στάθης Καπ" w:date="2023-03-09T00:33:00Z"/>
                <w:sz w:val="16"/>
                <w:szCs w:val="16"/>
              </w:rPr>
            </w:pPr>
            <w:ins w:id="10428" w:author="Στάθης Καπ" w:date="2023-03-09T02:06:00Z">
              <w:r w:rsidRPr="007E0F91">
                <w:rPr>
                  <w:rFonts w:ascii="Calibri" w:hAnsi="Calibri" w:cs="Calibri"/>
                  <w:color w:val="000000"/>
                  <w:sz w:val="16"/>
                  <w:szCs w:val="16"/>
                </w:rPr>
                <w:t>350</w:t>
              </w:r>
            </w:ins>
          </w:p>
        </w:tc>
        <w:tc>
          <w:tcPr>
            <w:tcW w:w="454" w:type="dxa"/>
            <w:vAlign w:val="center"/>
            <w:tcPrChange w:id="10429" w:author="Στάθης Καπ" w:date="2023-03-09T04:10:00Z">
              <w:tcPr>
                <w:tcW w:w="454" w:type="dxa"/>
                <w:vAlign w:val="center"/>
              </w:tcPr>
            </w:tcPrChange>
          </w:tcPr>
          <w:p w14:paraId="6DC39155" w14:textId="773FC222" w:rsidR="00B7579D" w:rsidRPr="007E0F91" w:rsidRDefault="00B7579D" w:rsidP="00B7579D">
            <w:pPr>
              <w:jc w:val="center"/>
              <w:rPr>
                <w:ins w:id="10430" w:author="Στάθης Καπ" w:date="2023-03-09T00:33:00Z"/>
                <w:sz w:val="16"/>
                <w:szCs w:val="16"/>
              </w:rPr>
            </w:pPr>
            <w:ins w:id="10431" w:author="Στάθης Καπ" w:date="2023-03-09T02:06:00Z">
              <w:r w:rsidRPr="007E0F91">
                <w:rPr>
                  <w:rFonts w:ascii="Calibri" w:hAnsi="Calibri" w:cs="Calibri"/>
                  <w:color w:val="000000"/>
                  <w:sz w:val="16"/>
                  <w:szCs w:val="16"/>
                </w:rPr>
                <w:t>6.91</w:t>
              </w:r>
            </w:ins>
          </w:p>
        </w:tc>
        <w:tc>
          <w:tcPr>
            <w:tcW w:w="454" w:type="dxa"/>
            <w:vAlign w:val="center"/>
            <w:tcPrChange w:id="10432" w:author="Στάθης Καπ" w:date="2023-03-09T04:10:00Z">
              <w:tcPr>
                <w:tcW w:w="454" w:type="dxa"/>
                <w:vAlign w:val="center"/>
              </w:tcPr>
            </w:tcPrChange>
          </w:tcPr>
          <w:p w14:paraId="02AB4FC9" w14:textId="11EFDEF0" w:rsidR="00B7579D" w:rsidRPr="007E0F91" w:rsidRDefault="00B7579D" w:rsidP="00B7579D">
            <w:pPr>
              <w:jc w:val="center"/>
              <w:rPr>
                <w:ins w:id="10433" w:author="Στάθης Καπ" w:date="2023-03-09T00:33:00Z"/>
                <w:sz w:val="16"/>
                <w:szCs w:val="16"/>
              </w:rPr>
            </w:pPr>
            <w:ins w:id="10434"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0435"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0436" w:author="Στάθης Καπ" w:date="2023-03-09T00:33:00Z"/>
                <w:sz w:val="16"/>
                <w:szCs w:val="16"/>
              </w:rPr>
            </w:pPr>
            <w:ins w:id="10437"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0438"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0439" w:author="Στάθης Καπ" w:date="2023-03-09T00:33:00Z"/>
                <w:sz w:val="16"/>
                <w:szCs w:val="16"/>
              </w:rPr>
            </w:pPr>
            <w:ins w:id="10440" w:author="Στάθης Καπ" w:date="2023-03-09T02:06:00Z">
              <w:r w:rsidRPr="007E0F91">
                <w:rPr>
                  <w:rFonts w:ascii="Calibri" w:hAnsi="Calibri" w:cs="Calibri"/>
                  <w:color w:val="000000"/>
                  <w:sz w:val="16"/>
                  <w:szCs w:val="16"/>
                </w:rPr>
                <w:t>309</w:t>
              </w:r>
            </w:ins>
          </w:p>
        </w:tc>
        <w:tc>
          <w:tcPr>
            <w:tcW w:w="454" w:type="dxa"/>
            <w:vAlign w:val="center"/>
            <w:tcPrChange w:id="10441" w:author="Στάθης Καπ" w:date="2023-03-09T04:10:00Z">
              <w:tcPr>
                <w:tcW w:w="454" w:type="dxa"/>
                <w:vAlign w:val="center"/>
              </w:tcPr>
            </w:tcPrChange>
          </w:tcPr>
          <w:p w14:paraId="3413D5D6" w14:textId="04918046" w:rsidR="00B7579D" w:rsidRPr="007E0F91" w:rsidRDefault="00B7579D" w:rsidP="00B7579D">
            <w:pPr>
              <w:jc w:val="center"/>
              <w:rPr>
                <w:ins w:id="10442" w:author="Στάθης Καπ" w:date="2023-03-09T00:33:00Z"/>
                <w:sz w:val="16"/>
                <w:szCs w:val="16"/>
              </w:rPr>
            </w:pPr>
            <w:ins w:id="10443" w:author="Στάθης Καπ" w:date="2023-03-09T02:06:00Z">
              <w:r w:rsidRPr="007E0F91">
                <w:rPr>
                  <w:rFonts w:ascii="Calibri" w:hAnsi="Calibri" w:cs="Calibri"/>
                  <w:color w:val="000000"/>
                  <w:sz w:val="16"/>
                  <w:szCs w:val="16"/>
                </w:rPr>
                <w:t>17.82</w:t>
              </w:r>
            </w:ins>
          </w:p>
        </w:tc>
        <w:tc>
          <w:tcPr>
            <w:tcW w:w="454" w:type="dxa"/>
            <w:vAlign w:val="center"/>
            <w:tcPrChange w:id="10444" w:author="Στάθης Καπ" w:date="2023-03-09T04:10:00Z">
              <w:tcPr>
                <w:tcW w:w="454" w:type="dxa"/>
                <w:vAlign w:val="center"/>
              </w:tcPr>
            </w:tcPrChange>
          </w:tcPr>
          <w:p w14:paraId="77FF5126" w14:textId="6739F1C7" w:rsidR="00B7579D" w:rsidRPr="007E0F91" w:rsidRDefault="00B7579D" w:rsidP="00B7579D">
            <w:pPr>
              <w:jc w:val="center"/>
              <w:rPr>
                <w:ins w:id="10445" w:author="Στάθης Καπ" w:date="2023-03-09T00:33:00Z"/>
                <w:sz w:val="16"/>
                <w:szCs w:val="16"/>
              </w:rPr>
            </w:pPr>
            <w:ins w:id="10446"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0447"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0448" w:author="Στάθης Καπ" w:date="2023-03-09T00:33:00Z"/>
                <w:sz w:val="16"/>
                <w:szCs w:val="16"/>
              </w:rPr>
            </w:pPr>
            <w:ins w:id="10449"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0450" w:author="Στάθης Καπ" w:date="2023-03-09T00:33:00Z"/>
          <w:trPrChange w:id="1045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45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0453" w:author="Στάθης Καπ" w:date="2023-03-09T00:33:00Z"/>
                <w:sz w:val="16"/>
                <w:szCs w:val="16"/>
              </w:rPr>
            </w:pPr>
            <w:ins w:id="10454" w:author="Στάθης Καπ" w:date="2023-03-09T00:36:00Z">
              <w:r w:rsidRPr="007E0F91">
                <w:rPr>
                  <w:sz w:val="16"/>
                  <w:szCs w:val="16"/>
                </w:rPr>
                <w:t>pr04</w:t>
              </w:r>
            </w:ins>
          </w:p>
        </w:tc>
        <w:tc>
          <w:tcPr>
            <w:tcW w:w="565" w:type="dxa"/>
            <w:tcBorders>
              <w:left w:val="single" w:sz="4" w:space="0" w:color="auto"/>
            </w:tcBorders>
            <w:vAlign w:val="center"/>
            <w:tcPrChange w:id="10455"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0456" w:author="Στάθης Καπ" w:date="2023-03-09T00:33:00Z"/>
                <w:sz w:val="16"/>
                <w:szCs w:val="16"/>
              </w:rPr>
            </w:pPr>
            <w:ins w:id="10457"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0458"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0459" w:author="Στάθης Καπ" w:date="2023-03-09T00:33:00Z"/>
                <w:sz w:val="16"/>
                <w:szCs w:val="16"/>
              </w:rPr>
            </w:pPr>
            <w:ins w:id="10460"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0461"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0462" w:author="Στάθης Καπ" w:date="2023-03-09T00:33:00Z"/>
                <w:sz w:val="16"/>
                <w:szCs w:val="16"/>
              </w:rPr>
            </w:pPr>
            <w:ins w:id="10463" w:author="Στάθης Καπ" w:date="2023-03-09T02:06:00Z">
              <w:r w:rsidRPr="007E0F91">
                <w:rPr>
                  <w:rFonts w:ascii="Calibri" w:hAnsi="Calibri" w:cs="Calibri"/>
                  <w:color w:val="000000"/>
                  <w:sz w:val="16"/>
                  <w:szCs w:val="16"/>
                </w:rPr>
                <w:t>478</w:t>
              </w:r>
            </w:ins>
          </w:p>
        </w:tc>
        <w:tc>
          <w:tcPr>
            <w:tcW w:w="708" w:type="dxa"/>
            <w:vAlign w:val="center"/>
            <w:tcPrChange w:id="10464" w:author="Στάθης Καπ" w:date="2023-03-09T04:10:00Z">
              <w:tcPr>
                <w:tcW w:w="708" w:type="dxa"/>
                <w:vAlign w:val="center"/>
              </w:tcPr>
            </w:tcPrChange>
          </w:tcPr>
          <w:p w14:paraId="35AAD360" w14:textId="5C0EC01B" w:rsidR="00B7579D" w:rsidRPr="007E0F91" w:rsidRDefault="00B7579D" w:rsidP="00B7579D">
            <w:pPr>
              <w:jc w:val="center"/>
              <w:rPr>
                <w:ins w:id="10465" w:author="Στάθης Καπ" w:date="2023-03-09T00:33:00Z"/>
                <w:sz w:val="16"/>
                <w:szCs w:val="16"/>
              </w:rPr>
            </w:pPr>
            <w:ins w:id="10466"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0467"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0468" w:author="Στάθης Καπ" w:date="2023-03-09T00:33:00Z"/>
                <w:sz w:val="16"/>
                <w:szCs w:val="16"/>
              </w:rPr>
            </w:pPr>
          </w:p>
        </w:tc>
        <w:tc>
          <w:tcPr>
            <w:tcW w:w="453" w:type="dxa"/>
            <w:tcBorders>
              <w:left w:val="single" w:sz="4" w:space="0" w:color="auto"/>
            </w:tcBorders>
            <w:vAlign w:val="center"/>
            <w:tcPrChange w:id="10469"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0470" w:author="Στάθης Καπ" w:date="2023-03-09T00:33:00Z"/>
                <w:sz w:val="16"/>
                <w:szCs w:val="16"/>
              </w:rPr>
            </w:pPr>
            <w:ins w:id="10471" w:author="Στάθης Καπ" w:date="2023-03-09T02:06:00Z">
              <w:r w:rsidRPr="007E0F91">
                <w:rPr>
                  <w:rFonts w:ascii="Calibri" w:hAnsi="Calibri" w:cs="Calibri"/>
                  <w:color w:val="000000"/>
                  <w:sz w:val="16"/>
                  <w:szCs w:val="16"/>
                </w:rPr>
                <w:t>447</w:t>
              </w:r>
            </w:ins>
          </w:p>
        </w:tc>
        <w:tc>
          <w:tcPr>
            <w:tcW w:w="454" w:type="dxa"/>
            <w:vAlign w:val="center"/>
            <w:tcPrChange w:id="10472" w:author="Στάθης Καπ" w:date="2023-03-09T04:10:00Z">
              <w:tcPr>
                <w:tcW w:w="454" w:type="dxa"/>
                <w:vAlign w:val="center"/>
              </w:tcPr>
            </w:tcPrChange>
          </w:tcPr>
          <w:p w14:paraId="5A62D158" w14:textId="5FD7EC78" w:rsidR="00B7579D" w:rsidRPr="007E0F91" w:rsidRDefault="00B7579D" w:rsidP="00B7579D">
            <w:pPr>
              <w:jc w:val="center"/>
              <w:rPr>
                <w:ins w:id="10473" w:author="Στάθης Καπ" w:date="2023-03-09T00:33:00Z"/>
                <w:sz w:val="16"/>
                <w:szCs w:val="16"/>
              </w:rPr>
            </w:pPr>
            <w:ins w:id="10474" w:author="Στάθης Καπ" w:date="2023-03-09T02:06:00Z">
              <w:r w:rsidRPr="007E0F91">
                <w:rPr>
                  <w:rFonts w:ascii="Calibri" w:hAnsi="Calibri" w:cs="Calibri"/>
                  <w:color w:val="000000"/>
                  <w:sz w:val="16"/>
                  <w:szCs w:val="16"/>
                </w:rPr>
                <w:t>6.49</w:t>
              </w:r>
            </w:ins>
          </w:p>
        </w:tc>
        <w:tc>
          <w:tcPr>
            <w:tcW w:w="454" w:type="dxa"/>
            <w:vAlign w:val="center"/>
            <w:tcPrChange w:id="10475" w:author="Στάθης Καπ" w:date="2023-03-09T04:10:00Z">
              <w:tcPr>
                <w:tcW w:w="454" w:type="dxa"/>
                <w:vAlign w:val="center"/>
              </w:tcPr>
            </w:tcPrChange>
          </w:tcPr>
          <w:p w14:paraId="1C05FC35" w14:textId="49708171" w:rsidR="00B7579D" w:rsidRPr="007E0F91" w:rsidRDefault="00B7579D" w:rsidP="00B7579D">
            <w:pPr>
              <w:jc w:val="center"/>
              <w:rPr>
                <w:ins w:id="10476" w:author="Στάθης Καπ" w:date="2023-03-09T00:33:00Z"/>
                <w:sz w:val="16"/>
                <w:szCs w:val="16"/>
              </w:rPr>
            </w:pPr>
            <w:ins w:id="10477"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0478"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0479" w:author="Στάθης Καπ" w:date="2023-03-09T00:33:00Z"/>
                <w:sz w:val="16"/>
                <w:szCs w:val="16"/>
              </w:rPr>
            </w:pPr>
            <w:ins w:id="10480"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0481"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0482" w:author="Στάθης Καπ" w:date="2023-03-09T00:33:00Z"/>
                <w:sz w:val="16"/>
                <w:szCs w:val="16"/>
              </w:rPr>
            </w:pPr>
            <w:ins w:id="10483" w:author="Στάθης Καπ" w:date="2023-03-09T02:06:00Z">
              <w:r w:rsidRPr="007E0F91">
                <w:rPr>
                  <w:rFonts w:ascii="Calibri" w:hAnsi="Calibri" w:cs="Calibri"/>
                  <w:color w:val="000000"/>
                  <w:sz w:val="16"/>
                  <w:szCs w:val="16"/>
                </w:rPr>
                <w:t>411</w:t>
              </w:r>
            </w:ins>
          </w:p>
        </w:tc>
        <w:tc>
          <w:tcPr>
            <w:tcW w:w="454" w:type="dxa"/>
            <w:vAlign w:val="center"/>
            <w:tcPrChange w:id="10484" w:author="Στάθης Καπ" w:date="2023-03-09T04:10:00Z">
              <w:tcPr>
                <w:tcW w:w="454" w:type="dxa"/>
                <w:vAlign w:val="center"/>
              </w:tcPr>
            </w:tcPrChange>
          </w:tcPr>
          <w:p w14:paraId="1930543F" w14:textId="6E0B144A" w:rsidR="00B7579D" w:rsidRPr="007E0F91" w:rsidRDefault="00B7579D" w:rsidP="00B7579D">
            <w:pPr>
              <w:jc w:val="center"/>
              <w:rPr>
                <w:ins w:id="10485" w:author="Στάθης Καπ" w:date="2023-03-09T00:33:00Z"/>
                <w:sz w:val="16"/>
                <w:szCs w:val="16"/>
              </w:rPr>
            </w:pPr>
            <w:ins w:id="10486" w:author="Στάθης Καπ" w:date="2023-03-09T02:06:00Z">
              <w:r w:rsidRPr="007E0F91">
                <w:rPr>
                  <w:rFonts w:ascii="Calibri" w:hAnsi="Calibri" w:cs="Calibri"/>
                  <w:color w:val="000000"/>
                  <w:sz w:val="16"/>
                  <w:szCs w:val="16"/>
                </w:rPr>
                <w:t>14.02</w:t>
              </w:r>
            </w:ins>
          </w:p>
        </w:tc>
        <w:tc>
          <w:tcPr>
            <w:tcW w:w="454" w:type="dxa"/>
            <w:vAlign w:val="center"/>
            <w:tcPrChange w:id="10487" w:author="Στάθης Καπ" w:date="2023-03-09T04:10:00Z">
              <w:tcPr>
                <w:tcW w:w="454" w:type="dxa"/>
                <w:vAlign w:val="center"/>
              </w:tcPr>
            </w:tcPrChange>
          </w:tcPr>
          <w:p w14:paraId="6E1CA942" w14:textId="05A018F4" w:rsidR="00B7579D" w:rsidRPr="007E0F91" w:rsidRDefault="00B7579D" w:rsidP="00B7579D">
            <w:pPr>
              <w:jc w:val="center"/>
              <w:rPr>
                <w:ins w:id="10488" w:author="Στάθης Καπ" w:date="2023-03-09T00:33:00Z"/>
                <w:sz w:val="16"/>
                <w:szCs w:val="16"/>
              </w:rPr>
            </w:pPr>
            <w:ins w:id="10489"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0490"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0491" w:author="Στάθης Καπ" w:date="2023-03-09T00:33:00Z"/>
                <w:sz w:val="16"/>
                <w:szCs w:val="16"/>
              </w:rPr>
            </w:pPr>
            <w:ins w:id="10492"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0493"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0494" w:author="Στάθης Καπ" w:date="2023-03-09T00:33:00Z"/>
                <w:sz w:val="16"/>
                <w:szCs w:val="16"/>
              </w:rPr>
            </w:pPr>
            <w:ins w:id="10495" w:author="Στάθης Καπ" w:date="2023-03-09T02:06:00Z">
              <w:r w:rsidRPr="007E0F91">
                <w:rPr>
                  <w:rFonts w:ascii="Calibri" w:hAnsi="Calibri" w:cs="Calibri"/>
                  <w:color w:val="000000"/>
                  <w:sz w:val="16"/>
                  <w:szCs w:val="16"/>
                </w:rPr>
                <w:t>433</w:t>
              </w:r>
            </w:ins>
          </w:p>
        </w:tc>
        <w:tc>
          <w:tcPr>
            <w:tcW w:w="454" w:type="dxa"/>
            <w:vAlign w:val="center"/>
            <w:tcPrChange w:id="10496" w:author="Στάθης Καπ" w:date="2023-03-09T04:10:00Z">
              <w:tcPr>
                <w:tcW w:w="454" w:type="dxa"/>
                <w:vAlign w:val="center"/>
              </w:tcPr>
            </w:tcPrChange>
          </w:tcPr>
          <w:p w14:paraId="2885AF98" w14:textId="2FBE7EB9" w:rsidR="00B7579D" w:rsidRPr="007E0F91" w:rsidRDefault="00B7579D" w:rsidP="00B7579D">
            <w:pPr>
              <w:jc w:val="center"/>
              <w:rPr>
                <w:ins w:id="10497" w:author="Στάθης Καπ" w:date="2023-03-09T00:33:00Z"/>
                <w:sz w:val="16"/>
                <w:szCs w:val="16"/>
              </w:rPr>
            </w:pPr>
            <w:ins w:id="10498" w:author="Στάθης Καπ" w:date="2023-03-09T02:06:00Z">
              <w:r w:rsidRPr="007E0F91">
                <w:rPr>
                  <w:rFonts w:ascii="Calibri" w:hAnsi="Calibri" w:cs="Calibri"/>
                  <w:color w:val="000000"/>
                  <w:sz w:val="16"/>
                  <w:szCs w:val="16"/>
                </w:rPr>
                <w:t>9.41</w:t>
              </w:r>
            </w:ins>
          </w:p>
        </w:tc>
        <w:tc>
          <w:tcPr>
            <w:tcW w:w="454" w:type="dxa"/>
            <w:vAlign w:val="center"/>
            <w:tcPrChange w:id="10499" w:author="Στάθης Καπ" w:date="2023-03-09T04:10:00Z">
              <w:tcPr>
                <w:tcW w:w="454" w:type="dxa"/>
                <w:vAlign w:val="center"/>
              </w:tcPr>
            </w:tcPrChange>
          </w:tcPr>
          <w:p w14:paraId="2BAE19D6" w14:textId="1D215678" w:rsidR="00B7579D" w:rsidRPr="007E0F91" w:rsidRDefault="00B7579D" w:rsidP="00B7579D">
            <w:pPr>
              <w:jc w:val="center"/>
              <w:rPr>
                <w:ins w:id="10500" w:author="Στάθης Καπ" w:date="2023-03-09T00:33:00Z"/>
                <w:sz w:val="16"/>
                <w:szCs w:val="16"/>
              </w:rPr>
            </w:pPr>
            <w:ins w:id="10501"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0502"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0503" w:author="Στάθης Καπ" w:date="2023-03-09T00:33:00Z"/>
                <w:sz w:val="16"/>
                <w:szCs w:val="16"/>
              </w:rPr>
            </w:pPr>
            <w:ins w:id="10504"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0505" w:author="Στάθης Καπ" w:date="2023-03-09T00:34:00Z"/>
          <w:trPrChange w:id="1050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0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0508" w:author="Στάθης Καπ" w:date="2023-03-09T00:34:00Z"/>
                <w:sz w:val="16"/>
                <w:szCs w:val="16"/>
              </w:rPr>
            </w:pPr>
            <w:ins w:id="10509" w:author="Στάθης Καπ" w:date="2023-03-09T00:36:00Z">
              <w:r w:rsidRPr="007E0F91">
                <w:rPr>
                  <w:sz w:val="16"/>
                  <w:szCs w:val="16"/>
                </w:rPr>
                <w:t>pr05</w:t>
              </w:r>
            </w:ins>
          </w:p>
        </w:tc>
        <w:tc>
          <w:tcPr>
            <w:tcW w:w="565" w:type="dxa"/>
            <w:tcBorders>
              <w:left w:val="single" w:sz="4" w:space="0" w:color="auto"/>
            </w:tcBorders>
            <w:vAlign w:val="center"/>
            <w:tcPrChange w:id="10510"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0511" w:author="Στάθης Καπ" w:date="2023-03-09T00:34:00Z"/>
                <w:sz w:val="16"/>
                <w:szCs w:val="16"/>
              </w:rPr>
            </w:pPr>
            <w:ins w:id="10512"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0513"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0514" w:author="Στάθης Καπ" w:date="2023-03-09T00:34:00Z"/>
                <w:sz w:val="16"/>
                <w:szCs w:val="16"/>
              </w:rPr>
            </w:pPr>
            <w:ins w:id="10515"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0516"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0517" w:author="Στάθης Καπ" w:date="2023-03-09T00:34:00Z"/>
                <w:sz w:val="16"/>
                <w:szCs w:val="16"/>
              </w:rPr>
            </w:pPr>
            <w:ins w:id="10518" w:author="Στάθης Καπ" w:date="2023-03-09T02:06:00Z">
              <w:r w:rsidRPr="007E0F91">
                <w:rPr>
                  <w:rFonts w:ascii="Calibri" w:hAnsi="Calibri" w:cs="Calibri"/>
                  <w:color w:val="000000"/>
                  <w:sz w:val="16"/>
                  <w:szCs w:val="16"/>
                </w:rPr>
                <w:t>524</w:t>
              </w:r>
            </w:ins>
          </w:p>
        </w:tc>
        <w:tc>
          <w:tcPr>
            <w:tcW w:w="708" w:type="dxa"/>
            <w:vAlign w:val="center"/>
            <w:tcPrChange w:id="10519" w:author="Στάθης Καπ" w:date="2023-03-09T04:10:00Z">
              <w:tcPr>
                <w:tcW w:w="708" w:type="dxa"/>
                <w:vAlign w:val="center"/>
              </w:tcPr>
            </w:tcPrChange>
          </w:tcPr>
          <w:p w14:paraId="1E79382B" w14:textId="3008F114" w:rsidR="00B7579D" w:rsidRPr="007E0F91" w:rsidRDefault="00B7579D" w:rsidP="00B7579D">
            <w:pPr>
              <w:jc w:val="center"/>
              <w:rPr>
                <w:ins w:id="10520" w:author="Στάθης Καπ" w:date="2023-03-09T00:34:00Z"/>
                <w:sz w:val="16"/>
                <w:szCs w:val="16"/>
              </w:rPr>
            </w:pPr>
            <w:ins w:id="10521"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0522"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0523" w:author="Στάθης Καπ" w:date="2023-03-09T00:34:00Z"/>
                <w:sz w:val="16"/>
                <w:szCs w:val="16"/>
              </w:rPr>
            </w:pPr>
          </w:p>
        </w:tc>
        <w:tc>
          <w:tcPr>
            <w:tcW w:w="453" w:type="dxa"/>
            <w:tcBorders>
              <w:left w:val="single" w:sz="4" w:space="0" w:color="auto"/>
            </w:tcBorders>
            <w:vAlign w:val="center"/>
            <w:tcPrChange w:id="10524"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0525" w:author="Στάθης Καπ" w:date="2023-03-09T00:34:00Z"/>
                <w:sz w:val="16"/>
                <w:szCs w:val="16"/>
              </w:rPr>
            </w:pPr>
            <w:ins w:id="10526" w:author="Στάθης Καπ" w:date="2023-03-09T02:06:00Z">
              <w:r w:rsidRPr="007E0F91">
                <w:rPr>
                  <w:rFonts w:ascii="Calibri" w:hAnsi="Calibri" w:cs="Calibri"/>
                  <w:color w:val="000000"/>
                  <w:sz w:val="16"/>
                  <w:szCs w:val="16"/>
                </w:rPr>
                <w:t>511</w:t>
              </w:r>
            </w:ins>
          </w:p>
        </w:tc>
        <w:tc>
          <w:tcPr>
            <w:tcW w:w="454" w:type="dxa"/>
            <w:vAlign w:val="center"/>
            <w:tcPrChange w:id="10527" w:author="Στάθης Καπ" w:date="2023-03-09T04:10:00Z">
              <w:tcPr>
                <w:tcW w:w="454" w:type="dxa"/>
                <w:vAlign w:val="center"/>
              </w:tcPr>
            </w:tcPrChange>
          </w:tcPr>
          <w:p w14:paraId="77C12842" w14:textId="18E8FD73" w:rsidR="00B7579D" w:rsidRPr="007E0F91" w:rsidRDefault="00B7579D" w:rsidP="00B7579D">
            <w:pPr>
              <w:jc w:val="center"/>
              <w:rPr>
                <w:ins w:id="10528" w:author="Στάθης Καπ" w:date="2023-03-09T00:34:00Z"/>
                <w:sz w:val="16"/>
                <w:szCs w:val="16"/>
              </w:rPr>
            </w:pPr>
            <w:ins w:id="10529" w:author="Στάθης Καπ" w:date="2023-03-09T02:06:00Z">
              <w:r w:rsidRPr="007E0F91">
                <w:rPr>
                  <w:rFonts w:ascii="Calibri" w:hAnsi="Calibri" w:cs="Calibri"/>
                  <w:color w:val="000000"/>
                  <w:sz w:val="16"/>
                  <w:szCs w:val="16"/>
                </w:rPr>
                <w:t>2.48</w:t>
              </w:r>
            </w:ins>
          </w:p>
        </w:tc>
        <w:tc>
          <w:tcPr>
            <w:tcW w:w="454" w:type="dxa"/>
            <w:vAlign w:val="center"/>
            <w:tcPrChange w:id="10530" w:author="Στάθης Καπ" w:date="2023-03-09T04:10:00Z">
              <w:tcPr>
                <w:tcW w:w="454" w:type="dxa"/>
                <w:vAlign w:val="center"/>
              </w:tcPr>
            </w:tcPrChange>
          </w:tcPr>
          <w:p w14:paraId="48325FF7" w14:textId="3F32D8BA" w:rsidR="00B7579D" w:rsidRPr="007E0F91" w:rsidRDefault="00B7579D" w:rsidP="00B7579D">
            <w:pPr>
              <w:jc w:val="center"/>
              <w:rPr>
                <w:ins w:id="10531" w:author="Στάθης Καπ" w:date="2023-03-09T00:34:00Z"/>
                <w:sz w:val="16"/>
                <w:szCs w:val="16"/>
              </w:rPr>
            </w:pPr>
            <w:ins w:id="10532"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0533"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0534" w:author="Στάθης Καπ" w:date="2023-03-09T00:34:00Z"/>
                <w:sz w:val="16"/>
                <w:szCs w:val="16"/>
              </w:rPr>
            </w:pPr>
            <w:ins w:id="10535"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0536"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0537" w:author="Στάθης Καπ" w:date="2023-03-09T00:34:00Z"/>
                <w:sz w:val="16"/>
                <w:szCs w:val="16"/>
              </w:rPr>
            </w:pPr>
            <w:ins w:id="10538" w:author="Στάθης Καπ" w:date="2023-03-09T02:06:00Z">
              <w:r w:rsidRPr="007E0F91">
                <w:rPr>
                  <w:rFonts w:ascii="Calibri" w:hAnsi="Calibri" w:cs="Calibri"/>
                  <w:color w:val="000000"/>
                  <w:sz w:val="16"/>
                  <w:szCs w:val="16"/>
                </w:rPr>
                <w:t>486</w:t>
              </w:r>
            </w:ins>
          </w:p>
        </w:tc>
        <w:tc>
          <w:tcPr>
            <w:tcW w:w="454" w:type="dxa"/>
            <w:vAlign w:val="center"/>
            <w:tcPrChange w:id="10539" w:author="Στάθης Καπ" w:date="2023-03-09T04:10:00Z">
              <w:tcPr>
                <w:tcW w:w="454" w:type="dxa"/>
                <w:vAlign w:val="center"/>
              </w:tcPr>
            </w:tcPrChange>
          </w:tcPr>
          <w:p w14:paraId="5C003772" w14:textId="43472E33" w:rsidR="00B7579D" w:rsidRPr="007E0F91" w:rsidRDefault="00B7579D" w:rsidP="00B7579D">
            <w:pPr>
              <w:jc w:val="center"/>
              <w:rPr>
                <w:ins w:id="10540" w:author="Στάθης Καπ" w:date="2023-03-09T00:34:00Z"/>
                <w:sz w:val="16"/>
                <w:szCs w:val="16"/>
              </w:rPr>
            </w:pPr>
            <w:ins w:id="10541" w:author="Στάθης Καπ" w:date="2023-03-09T02:06:00Z">
              <w:r w:rsidRPr="007E0F91">
                <w:rPr>
                  <w:rFonts w:ascii="Calibri" w:hAnsi="Calibri" w:cs="Calibri"/>
                  <w:color w:val="000000"/>
                  <w:sz w:val="16"/>
                  <w:szCs w:val="16"/>
                </w:rPr>
                <w:t>7.25</w:t>
              </w:r>
            </w:ins>
          </w:p>
        </w:tc>
        <w:tc>
          <w:tcPr>
            <w:tcW w:w="454" w:type="dxa"/>
            <w:vAlign w:val="center"/>
            <w:tcPrChange w:id="10542" w:author="Στάθης Καπ" w:date="2023-03-09T04:10:00Z">
              <w:tcPr>
                <w:tcW w:w="454" w:type="dxa"/>
                <w:vAlign w:val="center"/>
              </w:tcPr>
            </w:tcPrChange>
          </w:tcPr>
          <w:p w14:paraId="0F5C011C" w14:textId="2BF4C486" w:rsidR="00B7579D" w:rsidRPr="007E0F91" w:rsidRDefault="00B7579D" w:rsidP="00B7579D">
            <w:pPr>
              <w:jc w:val="center"/>
              <w:rPr>
                <w:ins w:id="10543" w:author="Στάθης Καπ" w:date="2023-03-09T00:34:00Z"/>
                <w:sz w:val="16"/>
                <w:szCs w:val="16"/>
              </w:rPr>
            </w:pPr>
            <w:ins w:id="10544"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0545"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0546" w:author="Στάθης Καπ" w:date="2023-03-09T00:34:00Z"/>
                <w:sz w:val="16"/>
                <w:szCs w:val="16"/>
              </w:rPr>
            </w:pPr>
            <w:ins w:id="10547"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0548"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0549" w:author="Στάθης Καπ" w:date="2023-03-09T00:34:00Z"/>
                <w:sz w:val="16"/>
                <w:szCs w:val="16"/>
              </w:rPr>
            </w:pPr>
            <w:ins w:id="10550" w:author="Στάθης Καπ" w:date="2023-03-09T02:06:00Z">
              <w:r w:rsidRPr="007E0F91">
                <w:rPr>
                  <w:rFonts w:ascii="Calibri" w:hAnsi="Calibri" w:cs="Calibri"/>
                  <w:color w:val="000000"/>
                  <w:sz w:val="16"/>
                  <w:szCs w:val="16"/>
                </w:rPr>
                <w:t>504</w:t>
              </w:r>
            </w:ins>
          </w:p>
        </w:tc>
        <w:tc>
          <w:tcPr>
            <w:tcW w:w="454" w:type="dxa"/>
            <w:vAlign w:val="center"/>
            <w:tcPrChange w:id="10551" w:author="Στάθης Καπ" w:date="2023-03-09T04:10:00Z">
              <w:tcPr>
                <w:tcW w:w="454" w:type="dxa"/>
                <w:vAlign w:val="center"/>
              </w:tcPr>
            </w:tcPrChange>
          </w:tcPr>
          <w:p w14:paraId="7F7A24B6" w14:textId="2DE327ED" w:rsidR="00B7579D" w:rsidRPr="007E0F91" w:rsidRDefault="00B7579D" w:rsidP="00B7579D">
            <w:pPr>
              <w:jc w:val="center"/>
              <w:rPr>
                <w:ins w:id="10552" w:author="Στάθης Καπ" w:date="2023-03-09T00:34:00Z"/>
                <w:sz w:val="16"/>
                <w:szCs w:val="16"/>
              </w:rPr>
            </w:pPr>
            <w:ins w:id="10553" w:author="Στάθης Καπ" w:date="2023-03-09T02:06:00Z">
              <w:r w:rsidRPr="007E0F91">
                <w:rPr>
                  <w:rFonts w:ascii="Calibri" w:hAnsi="Calibri" w:cs="Calibri"/>
                  <w:color w:val="000000"/>
                  <w:sz w:val="16"/>
                  <w:szCs w:val="16"/>
                </w:rPr>
                <w:t>3.82</w:t>
              </w:r>
            </w:ins>
          </w:p>
        </w:tc>
        <w:tc>
          <w:tcPr>
            <w:tcW w:w="454" w:type="dxa"/>
            <w:vAlign w:val="center"/>
            <w:tcPrChange w:id="10554" w:author="Στάθης Καπ" w:date="2023-03-09T04:10:00Z">
              <w:tcPr>
                <w:tcW w:w="454" w:type="dxa"/>
                <w:vAlign w:val="center"/>
              </w:tcPr>
            </w:tcPrChange>
          </w:tcPr>
          <w:p w14:paraId="0BDF4C50" w14:textId="7AFD9027" w:rsidR="00B7579D" w:rsidRPr="007E0F91" w:rsidRDefault="00B7579D" w:rsidP="00B7579D">
            <w:pPr>
              <w:jc w:val="center"/>
              <w:rPr>
                <w:ins w:id="10555" w:author="Στάθης Καπ" w:date="2023-03-09T00:34:00Z"/>
                <w:sz w:val="16"/>
                <w:szCs w:val="16"/>
              </w:rPr>
            </w:pPr>
            <w:ins w:id="10556"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0557"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0558" w:author="Στάθης Καπ" w:date="2023-03-09T00:34:00Z"/>
                <w:sz w:val="16"/>
                <w:szCs w:val="16"/>
              </w:rPr>
            </w:pPr>
            <w:ins w:id="10559"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0560" w:author="Στάθης Καπ" w:date="2023-03-09T00:34:00Z"/>
          <w:trPrChange w:id="1056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56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0563" w:author="Στάθης Καπ" w:date="2023-03-09T00:34:00Z"/>
                <w:sz w:val="16"/>
                <w:szCs w:val="16"/>
              </w:rPr>
            </w:pPr>
            <w:ins w:id="10564" w:author="Στάθης Καπ" w:date="2023-03-09T00:36:00Z">
              <w:r w:rsidRPr="007E0F91">
                <w:rPr>
                  <w:sz w:val="16"/>
                  <w:szCs w:val="16"/>
                </w:rPr>
                <w:t>pr06</w:t>
              </w:r>
            </w:ins>
          </w:p>
        </w:tc>
        <w:tc>
          <w:tcPr>
            <w:tcW w:w="565" w:type="dxa"/>
            <w:tcBorders>
              <w:left w:val="single" w:sz="4" w:space="0" w:color="auto"/>
            </w:tcBorders>
            <w:vAlign w:val="center"/>
            <w:tcPrChange w:id="10565"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0566" w:author="Στάθης Καπ" w:date="2023-03-09T00:34:00Z"/>
                <w:sz w:val="16"/>
                <w:szCs w:val="16"/>
              </w:rPr>
            </w:pPr>
            <w:ins w:id="10567"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0568"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0569" w:author="Στάθης Καπ" w:date="2023-03-09T00:34:00Z"/>
                <w:sz w:val="16"/>
                <w:szCs w:val="16"/>
              </w:rPr>
            </w:pPr>
            <w:ins w:id="10570"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0571"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0572" w:author="Στάθης Καπ" w:date="2023-03-09T00:34:00Z"/>
                <w:sz w:val="16"/>
                <w:szCs w:val="16"/>
              </w:rPr>
            </w:pPr>
            <w:ins w:id="10573" w:author="Στάθης Καπ" w:date="2023-03-09T02:06:00Z">
              <w:r w:rsidRPr="007E0F91">
                <w:rPr>
                  <w:rFonts w:ascii="Calibri" w:hAnsi="Calibri" w:cs="Calibri"/>
                  <w:color w:val="000000"/>
                  <w:sz w:val="16"/>
                  <w:szCs w:val="16"/>
                </w:rPr>
                <w:t>574</w:t>
              </w:r>
            </w:ins>
          </w:p>
        </w:tc>
        <w:tc>
          <w:tcPr>
            <w:tcW w:w="708" w:type="dxa"/>
            <w:vAlign w:val="center"/>
            <w:tcPrChange w:id="10574" w:author="Στάθης Καπ" w:date="2023-03-09T04:10:00Z">
              <w:tcPr>
                <w:tcW w:w="708" w:type="dxa"/>
                <w:vAlign w:val="center"/>
              </w:tcPr>
            </w:tcPrChange>
          </w:tcPr>
          <w:p w14:paraId="64B9ED31" w14:textId="2C6EDD46" w:rsidR="00B7579D" w:rsidRPr="007E0F91" w:rsidRDefault="00B7579D" w:rsidP="00B7579D">
            <w:pPr>
              <w:jc w:val="center"/>
              <w:rPr>
                <w:ins w:id="10575" w:author="Στάθης Καπ" w:date="2023-03-09T00:34:00Z"/>
                <w:sz w:val="16"/>
                <w:szCs w:val="16"/>
              </w:rPr>
            </w:pPr>
            <w:ins w:id="10576"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0577"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0578" w:author="Στάθης Καπ" w:date="2023-03-09T00:34:00Z"/>
                <w:sz w:val="16"/>
                <w:szCs w:val="16"/>
              </w:rPr>
            </w:pPr>
          </w:p>
        </w:tc>
        <w:tc>
          <w:tcPr>
            <w:tcW w:w="453" w:type="dxa"/>
            <w:tcBorders>
              <w:left w:val="single" w:sz="4" w:space="0" w:color="auto"/>
            </w:tcBorders>
            <w:vAlign w:val="center"/>
            <w:tcPrChange w:id="10579"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0580" w:author="Στάθης Καπ" w:date="2023-03-09T00:34:00Z"/>
                <w:sz w:val="16"/>
                <w:szCs w:val="16"/>
              </w:rPr>
            </w:pPr>
            <w:ins w:id="10581" w:author="Στάθης Καπ" w:date="2023-03-09T02:06:00Z">
              <w:r w:rsidRPr="007E0F91">
                <w:rPr>
                  <w:rFonts w:ascii="Calibri" w:hAnsi="Calibri" w:cs="Calibri"/>
                  <w:color w:val="000000"/>
                  <w:sz w:val="16"/>
                  <w:szCs w:val="16"/>
                </w:rPr>
                <w:t>543</w:t>
              </w:r>
            </w:ins>
          </w:p>
        </w:tc>
        <w:tc>
          <w:tcPr>
            <w:tcW w:w="454" w:type="dxa"/>
            <w:vAlign w:val="center"/>
            <w:tcPrChange w:id="10582" w:author="Στάθης Καπ" w:date="2023-03-09T04:10:00Z">
              <w:tcPr>
                <w:tcW w:w="454" w:type="dxa"/>
                <w:vAlign w:val="center"/>
              </w:tcPr>
            </w:tcPrChange>
          </w:tcPr>
          <w:p w14:paraId="2B17141B" w14:textId="3880DADB" w:rsidR="00B7579D" w:rsidRPr="007E0F91" w:rsidRDefault="00B7579D" w:rsidP="00B7579D">
            <w:pPr>
              <w:jc w:val="center"/>
              <w:rPr>
                <w:ins w:id="10583" w:author="Στάθης Καπ" w:date="2023-03-09T00:34:00Z"/>
                <w:sz w:val="16"/>
                <w:szCs w:val="16"/>
              </w:rPr>
            </w:pPr>
            <w:ins w:id="10584" w:author="Στάθης Καπ" w:date="2023-03-09T02:06:00Z">
              <w:r w:rsidRPr="007E0F91">
                <w:rPr>
                  <w:rFonts w:ascii="Calibri" w:hAnsi="Calibri" w:cs="Calibri"/>
                  <w:color w:val="000000"/>
                  <w:sz w:val="16"/>
                  <w:szCs w:val="16"/>
                </w:rPr>
                <w:t>5.4</w:t>
              </w:r>
            </w:ins>
          </w:p>
        </w:tc>
        <w:tc>
          <w:tcPr>
            <w:tcW w:w="454" w:type="dxa"/>
            <w:vAlign w:val="center"/>
            <w:tcPrChange w:id="10585" w:author="Στάθης Καπ" w:date="2023-03-09T04:10:00Z">
              <w:tcPr>
                <w:tcW w:w="454" w:type="dxa"/>
                <w:vAlign w:val="center"/>
              </w:tcPr>
            </w:tcPrChange>
          </w:tcPr>
          <w:p w14:paraId="2F6B12F2" w14:textId="62F0C93B" w:rsidR="00B7579D" w:rsidRPr="007E0F91" w:rsidRDefault="00B7579D" w:rsidP="00B7579D">
            <w:pPr>
              <w:jc w:val="center"/>
              <w:rPr>
                <w:ins w:id="10586" w:author="Στάθης Καπ" w:date="2023-03-09T00:34:00Z"/>
                <w:sz w:val="16"/>
                <w:szCs w:val="16"/>
              </w:rPr>
            </w:pPr>
            <w:ins w:id="10587"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0588"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0589" w:author="Στάθης Καπ" w:date="2023-03-09T00:34:00Z"/>
                <w:sz w:val="16"/>
                <w:szCs w:val="16"/>
              </w:rPr>
            </w:pPr>
            <w:ins w:id="10590"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0591"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0592" w:author="Στάθης Καπ" w:date="2023-03-09T00:34:00Z"/>
                <w:sz w:val="16"/>
                <w:szCs w:val="16"/>
              </w:rPr>
            </w:pPr>
            <w:ins w:id="10593" w:author="Στάθης Καπ" w:date="2023-03-09T02:06:00Z">
              <w:r w:rsidRPr="007E0F91">
                <w:rPr>
                  <w:rFonts w:ascii="Calibri" w:hAnsi="Calibri" w:cs="Calibri"/>
                  <w:color w:val="000000"/>
                  <w:sz w:val="16"/>
                  <w:szCs w:val="16"/>
                </w:rPr>
                <w:t>518</w:t>
              </w:r>
            </w:ins>
          </w:p>
        </w:tc>
        <w:tc>
          <w:tcPr>
            <w:tcW w:w="454" w:type="dxa"/>
            <w:vAlign w:val="center"/>
            <w:tcPrChange w:id="10594" w:author="Στάθης Καπ" w:date="2023-03-09T04:10:00Z">
              <w:tcPr>
                <w:tcW w:w="454" w:type="dxa"/>
                <w:vAlign w:val="center"/>
              </w:tcPr>
            </w:tcPrChange>
          </w:tcPr>
          <w:p w14:paraId="304DCE68" w14:textId="3ADFDA6A" w:rsidR="00B7579D" w:rsidRPr="007E0F91" w:rsidRDefault="00B7579D" w:rsidP="00B7579D">
            <w:pPr>
              <w:jc w:val="center"/>
              <w:rPr>
                <w:ins w:id="10595" w:author="Στάθης Καπ" w:date="2023-03-09T00:34:00Z"/>
                <w:sz w:val="16"/>
                <w:szCs w:val="16"/>
              </w:rPr>
            </w:pPr>
            <w:ins w:id="10596" w:author="Στάθης Καπ" w:date="2023-03-09T02:06:00Z">
              <w:r w:rsidRPr="007E0F91">
                <w:rPr>
                  <w:rFonts w:ascii="Calibri" w:hAnsi="Calibri" w:cs="Calibri"/>
                  <w:color w:val="000000"/>
                  <w:sz w:val="16"/>
                  <w:szCs w:val="16"/>
                </w:rPr>
                <w:t>9.76</w:t>
              </w:r>
            </w:ins>
          </w:p>
        </w:tc>
        <w:tc>
          <w:tcPr>
            <w:tcW w:w="454" w:type="dxa"/>
            <w:vAlign w:val="center"/>
            <w:tcPrChange w:id="10597" w:author="Στάθης Καπ" w:date="2023-03-09T04:10:00Z">
              <w:tcPr>
                <w:tcW w:w="454" w:type="dxa"/>
                <w:vAlign w:val="center"/>
              </w:tcPr>
            </w:tcPrChange>
          </w:tcPr>
          <w:p w14:paraId="33F4307E" w14:textId="5BF5C033" w:rsidR="00B7579D" w:rsidRPr="007E0F91" w:rsidRDefault="00B7579D" w:rsidP="00B7579D">
            <w:pPr>
              <w:jc w:val="center"/>
              <w:rPr>
                <w:ins w:id="10598" w:author="Στάθης Καπ" w:date="2023-03-09T00:34:00Z"/>
                <w:sz w:val="16"/>
                <w:szCs w:val="16"/>
              </w:rPr>
            </w:pPr>
            <w:ins w:id="10599"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0600"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0601" w:author="Στάθης Καπ" w:date="2023-03-09T00:34:00Z"/>
                <w:sz w:val="16"/>
                <w:szCs w:val="16"/>
              </w:rPr>
            </w:pPr>
            <w:ins w:id="10602"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0603"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0604" w:author="Στάθης Καπ" w:date="2023-03-09T00:34:00Z"/>
                <w:sz w:val="16"/>
                <w:szCs w:val="16"/>
              </w:rPr>
            </w:pPr>
            <w:ins w:id="10605" w:author="Στάθης Καπ" w:date="2023-03-09T02:06:00Z">
              <w:r w:rsidRPr="007E0F91">
                <w:rPr>
                  <w:rFonts w:ascii="Calibri" w:hAnsi="Calibri" w:cs="Calibri"/>
                  <w:color w:val="000000"/>
                  <w:sz w:val="16"/>
                  <w:szCs w:val="16"/>
                </w:rPr>
                <w:t>460</w:t>
              </w:r>
            </w:ins>
          </w:p>
        </w:tc>
        <w:tc>
          <w:tcPr>
            <w:tcW w:w="454" w:type="dxa"/>
            <w:vAlign w:val="center"/>
            <w:tcPrChange w:id="10606" w:author="Στάθης Καπ" w:date="2023-03-09T04:10:00Z">
              <w:tcPr>
                <w:tcW w:w="454" w:type="dxa"/>
                <w:vAlign w:val="center"/>
              </w:tcPr>
            </w:tcPrChange>
          </w:tcPr>
          <w:p w14:paraId="64537686" w14:textId="1B6F4635" w:rsidR="00B7579D" w:rsidRPr="007E0F91" w:rsidRDefault="00B7579D" w:rsidP="00B7579D">
            <w:pPr>
              <w:jc w:val="center"/>
              <w:rPr>
                <w:ins w:id="10607" w:author="Στάθης Καπ" w:date="2023-03-09T00:34:00Z"/>
                <w:sz w:val="16"/>
                <w:szCs w:val="16"/>
              </w:rPr>
            </w:pPr>
            <w:ins w:id="10608" w:author="Στάθης Καπ" w:date="2023-03-09T02:06:00Z">
              <w:r w:rsidRPr="007E0F91">
                <w:rPr>
                  <w:rFonts w:ascii="Calibri" w:hAnsi="Calibri" w:cs="Calibri"/>
                  <w:color w:val="000000"/>
                  <w:sz w:val="16"/>
                  <w:szCs w:val="16"/>
                </w:rPr>
                <w:t>19.86</w:t>
              </w:r>
            </w:ins>
          </w:p>
        </w:tc>
        <w:tc>
          <w:tcPr>
            <w:tcW w:w="454" w:type="dxa"/>
            <w:vAlign w:val="center"/>
            <w:tcPrChange w:id="10609" w:author="Στάθης Καπ" w:date="2023-03-09T04:10:00Z">
              <w:tcPr>
                <w:tcW w:w="454" w:type="dxa"/>
                <w:vAlign w:val="center"/>
              </w:tcPr>
            </w:tcPrChange>
          </w:tcPr>
          <w:p w14:paraId="70F6E072" w14:textId="6E9ECF7F" w:rsidR="00B7579D" w:rsidRPr="007E0F91" w:rsidRDefault="00B7579D" w:rsidP="00B7579D">
            <w:pPr>
              <w:jc w:val="center"/>
              <w:rPr>
                <w:ins w:id="10610" w:author="Στάθης Καπ" w:date="2023-03-09T00:34:00Z"/>
                <w:sz w:val="16"/>
                <w:szCs w:val="16"/>
              </w:rPr>
            </w:pPr>
            <w:ins w:id="10611"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0612"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0613" w:author="Στάθης Καπ" w:date="2023-03-09T00:34:00Z"/>
                <w:sz w:val="16"/>
                <w:szCs w:val="16"/>
              </w:rPr>
            </w:pPr>
            <w:ins w:id="10614"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0615" w:author="Στάθης Καπ" w:date="2023-03-09T00:34:00Z"/>
          <w:trPrChange w:id="1061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1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0618" w:author="Στάθης Καπ" w:date="2023-03-09T00:34:00Z"/>
                <w:sz w:val="16"/>
                <w:szCs w:val="16"/>
              </w:rPr>
            </w:pPr>
            <w:ins w:id="10619" w:author="Στάθης Καπ" w:date="2023-03-09T00:36:00Z">
              <w:r w:rsidRPr="007E0F91">
                <w:rPr>
                  <w:sz w:val="16"/>
                  <w:szCs w:val="16"/>
                </w:rPr>
                <w:t>pr07</w:t>
              </w:r>
            </w:ins>
          </w:p>
        </w:tc>
        <w:tc>
          <w:tcPr>
            <w:tcW w:w="565" w:type="dxa"/>
            <w:tcBorders>
              <w:left w:val="single" w:sz="4" w:space="0" w:color="auto"/>
            </w:tcBorders>
            <w:vAlign w:val="center"/>
            <w:tcPrChange w:id="10620"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0621" w:author="Στάθης Καπ" w:date="2023-03-09T00:34:00Z"/>
                <w:sz w:val="16"/>
                <w:szCs w:val="16"/>
              </w:rPr>
            </w:pPr>
            <w:ins w:id="10622"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0623"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0624" w:author="Στάθης Καπ" w:date="2023-03-09T00:34:00Z"/>
                <w:sz w:val="16"/>
                <w:szCs w:val="16"/>
              </w:rPr>
            </w:pPr>
            <w:ins w:id="10625"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0626"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0627" w:author="Στάθης Καπ" w:date="2023-03-09T00:34:00Z"/>
                <w:sz w:val="16"/>
                <w:szCs w:val="16"/>
              </w:rPr>
            </w:pPr>
            <w:ins w:id="10628" w:author="Στάθης Καπ" w:date="2023-03-09T02:06:00Z">
              <w:r w:rsidRPr="007E0F91">
                <w:rPr>
                  <w:rFonts w:ascii="Calibri" w:hAnsi="Calibri" w:cs="Calibri"/>
                  <w:color w:val="000000"/>
                  <w:sz w:val="16"/>
                  <w:szCs w:val="16"/>
                </w:rPr>
                <w:t>261</w:t>
              </w:r>
            </w:ins>
          </w:p>
        </w:tc>
        <w:tc>
          <w:tcPr>
            <w:tcW w:w="708" w:type="dxa"/>
            <w:vAlign w:val="center"/>
            <w:tcPrChange w:id="10629" w:author="Στάθης Καπ" w:date="2023-03-09T04:10:00Z">
              <w:tcPr>
                <w:tcW w:w="708" w:type="dxa"/>
                <w:vAlign w:val="center"/>
              </w:tcPr>
            </w:tcPrChange>
          </w:tcPr>
          <w:p w14:paraId="541A3B81" w14:textId="388BD452" w:rsidR="00B7579D" w:rsidRPr="007E0F91" w:rsidRDefault="00B7579D" w:rsidP="00B7579D">
            <w:pPr>
              <w:jc w:val="center"/>
              <w:rPr>
                <w:ins w:id="10630" w:author="Στάθης Καπ" w:date="2023-03-09T00:34:00Z"/>
                <w:sz w:val="16"/>
                <w:szCs w:val="16"/>
              </w:rPr>
            </w:pPr>
            <w:ins w:id="10631"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0632"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0633" w:author="Στάθης Καπ" w:date="2023-03-09T00:34:00Z"/>
                <w:sz w:val="16"/>
                <w:szCs w:val="16"/>
              </w:rPr>
            </w:pPr>
          </w:p>
        </w:tc>
        <w:tc>
          <w:tcPr>
            <w:tcW w:w="453" w:type="dxa"/>
            <w:tcBorders>
              <w:left w:val="single" w:sz="4" w:space="0" w:color="auto"/>
            </w:tcBorders>
            <w:vAlign w:val="center"/>
            <w:tcPrChange w:id="10634"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0635" w:author="Στάθης Καπ" w:date="2023-03-09T00:34:00Z"/>
                <w:sz w:val="16"/>
                <w:szCs w:val="16"/>
              </w:rPr>
            </w:pPr>
            <w:ins w:id="10636" w:author="Στάθης Καπ" w:date="2023-03-09T02:06:00Z">
              <w:r w:rsidRPr="007E0F91">
                <w:rPr>
                  <w:rFonts w:ascii="Calibri" w:hAnsi="Calibri" w:cs="Calibri"/>
                  <w:color w:val="000000"/>
                  <w:sz w:val="16"/>
                  <w:szCs w:val="16"/>
                </w:rPr>
                <w:t>251</w:t>
              </w:r>
            </w:ins>
          </w:p>
        </w:tc>
        <w:tc>
          <w:tcPr>
            <w:tcW w:w="454" w:type="dxa"/>
            <w:vAlign w:val="center"/>
            <w:tcPrChange w:id="10637" w:author="Στάθης Καπ" w:date="2023-03-09T04:10:00Z">
              <w:tcPr>
                <w:tcW w:w="454" w:type="dxa"/>
                <w:vAlign w:val="center"/>
              </w:tcPr>
            </w:tcPrChange>
          </w:tcPr>
          <w:p w14:paraId="6CCB3695" w14:textId="6CE0E66C" w:rsidR="00B7579D" w:rsidRPr="007E0F91" w:rsidRDefault="00B7579D" w:rsidP="00B7579D">
            <w:pPr>
              <w:jc w:val="center"/>
              <w:rPr>
                <w:ins w:id="10638" w:author="Στάθης Καπ" w:date="2023-03-09T00:34:00Z"/>
                <w:sz w:val="16"/>
                <w:szCs w:val="16"/>
              </w:rPr>
            </w:pPr>
            <w:ins w:id="10639" w:author="Στάθης Καπ" w:date="2023-03-09T02:06:00Z">
              <w:r w:rsidRPr="007E0F91">
                <w:rPr>
                  <w:rFonts w:ascii="Calibri" w:hAnsi="Calibri" w:cs="Calibri"/>
                  <w:color w:val="000000"/>
                  <w:sz w:val="16"/>
                  <w:szCs w:val="16"/>
                </w:rPr>
                <w:t>3.83</w:t>
              </w:r>
            </w:ins>
          </w:p>
        </w:tc>
        <w:tc>
          <w:tcPr>
            <w:tcW w:w="454" w:type="dxa"/>
            <w:vAlign w:val="center"/>
            <w:tcPrChange w:id="10640" w:author="Στάθης Καπ" w:date="2023-03-09T04:10:00Z">
              <w:tcPr>
                <w:tcW w:w="454" w:type="dxa"/>
                <w:vAlign w:val="center"/>
              </w:tcPr>
            </w:tcPrChange>
          </w:tcPr>
          <w:p w14:paraId="4AF9F04F" w14:textId="6A817E85" w:rsidR="00B7579D" w:rsidRPr="007E0F91" w:rsidRDefault="00B7579D" w:rsidP="00B7579D">
            <w:pPr>
              <w:jc w:val="center"/>
              <w:rPr>
                <w:ins w:id="10641" w:author="Στάθης Καπ" w:date="2023-03-09T00:34:00Z"/>
                <w:sz w:val="16"/>
                <w:szCs w:val="16"/>
              </w:rPr>
            </w:pPr>
            <w:ins w:id="10642"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0643"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0644" w:author="Στάθης Καπ" w:date="2023-03-09T00:34:00Z"/>
                <w:sz w:val="16"/>
                <w:szCs w:val="16"/>
              </w:rPr>
            </w:pPr>
            <w:ins w:id="10645"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646"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0647" w:author="Στάθης Καπ" w:date="2023-03-09T00:34:00Z"/>
                <w:sz w:val="16"/>
                <w:szCs w:val="16"/>
              </w:rPr>
            </w:pPr>
            <w:ins w:id="10648" w:author="Στάθης Καπ" w:date="2023-03-09T02:06:00Z">
              <w:r w:rsidRPr="007E0F91">
                <w:rPr>
                  <w:rFonts w:ascii="Calibri" w:hAnsi="Calibri" w:cs="Calibri"/>
                  <w:color w:val="000000"/>
                  <w:sz w:val="16"/>
                  <w:szCs w:val="16"/>
                </w:rPr>
                <w:t>229</w:t>
              </w:r>
            </w:ins>
          </w:p>
        </w:tc>
        <w:tc>
          <w:tcPr>
            <w:tcW w:w="454" w:type="dxa"/>
            <w:vAlign w:val="center"/>
            <w:tcPrChange w:id="10649" w:author="Στάθης Καπ" w:date="2023-03-09T04:10:00Z">
              <w:tcPr>
                <w:tcW w:w="454" w:type="dxa"/>
                <w:vAlign w:val="center"/>
              </w:tcPr>
            </w:tcPrChange>
          </w:tcPr>
          <w:p w14:paraId="7163E9EF" w14:textId="504F5108" w:rsidR="00B7579D" w:rsidRPr="007E0F91" w:rsidRDefault="00B7579D" w:rsidP="00B7579D">
            <w:pPr>
              <w:jc w:val="center"/>
              <w:rPr>
                <w:ins w:id="10650" w:author="Στάθης Καπ" w:date="2023-03-09T00:34:00Z"/>
                <w:sz w:val="16"/>
                <w:szCs w:val="16"/>
              </w:rPr>
            </w:pPr>
            <w:ins w:id="10651" w:author="Στάθης Καπ" w:date="2023-03-09T02:06:00Z">
              <w:r w:rsidRPr="007E0F91">
                <w:rPr>
                  <w:rFonts w:ascii="Calibri" w:hAnsi="Calibri" w:cs="Calibri"/>
                  <w:color w:val="000000"/>
                  <w:sz w:val="16"/>
                  <w:szCs w:val="16"/>
                </w:rPr>
                <w:t>12.26</w:t>
              </w:r>
            </w:ins>
          </w:p>
        </w:tc>
        <w:tc>
          <w:tcPr>
            <w:tcW w:w="454" w:type="dxa"/>
            <w:vAlign w:val="center"/>
            <w:tcPrChange w:id="10652" w:author="Στάθης Καπ" w:date="2023-03-09T04:10:00Z">
              <w:tcPr>
                <w:tcW w:w="454" w:type="dxa"/>
                <w:vAlign w:val="center"/>
              </w:tcPr>
            </w:tcPrChange>
          </w:tcPr>
          <w:p w14:paraId="211261DF" w14:textId="14DC9AFF" w:rsidR="00B7579D" w:rsidRPr="007E0F91" w:rsidRDefault="00B7579D" w:rsidP="00B7579D">
            <w:pPr>
              <w:jc w:val="center"/>
              <w:rPr>
                <w:ins w:id="10653" w:author="Στάθης Καπ" w:date="2023-03-09T00:34:00Z"/>
                <w:sz w:val="16"/>
                <w:szCs w:val="16"/>
              </w:rPr>
            </w:pPr>
            <w:ins w:id="10654"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0655"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0656" w:author="Στάθης Καπ" w:date="2023-03-09T00:34:00Z"/>
                <w:sz w:val="16"/>
                <w:szCs w:val="16"/>
              </w:rPr>
            </w:pPr>
            <w:ins w:id="10657"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0658"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0659" w:author="Στάθης Καπ" w:date="2023-03-09T00:34:00Z"/>
                <w:sz w:val="16"/>
                <w:szCs w:val="16"/>
              </w:rPr>
            </w:pPr>
            <w:ins w:id="10660" w:author="Στάθης Καπ" w:date="2023-03-09T02:06:00Z">
              <w:r w:rsidRPr="007E0F91">
                <w:rPr>
                  <w:rFonts w:ascii="Calibri" w:hAnsi="Calibri" w:cs="Calibri"/>
                  <w:color w:val="000000"/>
                  <w:sz w:val="16"/>
                  <w:szCs w:val="16"/>
                </w:rPr>
                <w:t>251</w:t>
              </w:r>
            </w:ins>
          </w:p>
        </w:tc>
        <w:tc>
          <w:tcPr>
            <w:tcW w:w="454" w:type="dxa"/>
            <w:vAlign w:val="center"/>
            <w:tcPrChange w:id="10661" w:author="Στάθης Καπ" w:date="2023-03-09T04:10:00Z">
              <w:tcPr>
                <w:tcW w:w="454" w:type="dxa"/>
                <w:vAlign w:val="center"/>
              </w:tcPr>
            </w:tcPrChange>
          </w:tcPr>
          <w:p w14:paraId="68E08EF9" w14:textId="268D793A" w:rsidR="00B7579D" w:rsidRPr="007E0F91" w:rsidRDefault="00B7579D" w:rsidP="00B7579D">
            <w:pPr>
              <w:jc w:val="center"/>
              <w:rPr>
                <w:ins w:id="10662" w:author="Στάθης Καπ" w:date="2023-03-09T00:34:00Z"/>
                <w:sz w:val="16"/>
                <w:szCs w:val="16"/>
              </w:rPr>
            </w:pPr>
            <w:ins w:id="10663" w:author="Στάθης Καπ" w:date="2023-03-09T02:06:00Z">
              <w:r w:rsidRPr="007E0F91">
                <w:rPr>
                  <w:rFonts w:ascii="Calibri" w:hAnsi="Calibri" w:cs="Calibri"/>
                  <w:color w:val="000000"/>
                  <w:sz w:val="16"/>
                  <w:szCs w:val="16"/>
                </w:rPr>
                <w:t>3.83</w:t>
              </w:r>
            </w:ins>
          </w:p>
        </w:tc>
        <w:tc>
          <w:tcPr>
            <w:tcW w:w="454" w:type="dxa"/>
            <w:vAlign w:val="center"/>
            <w:tcPrChange w:id="10664" w:author="Στάθης Καπ" w:date="2023-03-09T04:10:00Z">
              <w:tcPr>
                <w:tcW w:w="454" w:type="dxa"/>
                <w:vAlign w:val="center"/>
              </w:tcPr>
            </w:tcPrChange>
          </w:tcPr>
          <w:p w14:paraId="09D9CD90" w14:textId="1D561F77" w:rsidR="00B7579D" w:rsidRPr="007E0F91" w:rsidRDefault="00B7579D" w:rsidP="00B7579D">
            <w:pPr>
              <w:jc w:val="center"/>
              <w:rPr>
                <w:ins w:id="10665" w:author="Στάθης Καπ" w:date="2023-03-09T00:34:00Z"/>
                <w:sz w:val="16"/>
                <w:szCs w:val="16"/>
              </w:rPr>
            </w:pPr>
            <w:ins w:id="10666"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0667"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0668" w:author="Στάθης Καπ" w:date="2023-03-09T00:34:00Z"/>
                <w:sz w:val="16"/>
                <w:szCs w:val="16"/>
              </w:rPr>
            </w:pPr>
            <w:ins w:id="10669"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0670" w:author="Στάθης Καπ" w:date="2023-03-09T00:34:00Z"/>
          <w:trPrChange w:id="1067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67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0673" w:author="Στάθης Καπ" w:date="2023-03-09T00:34:00Z"/>
                <w:sz w:val="16"/>
                <w:szCs w:val="16"/>
              </w:rPr>
            </w:pPr>
            <w:ins w:id="10674" w:author="Στάθης Καπ" w:date="2023-03-09T00:36:00Z">
              <w:r w:rsidRPr="007E0F91">
                <w:rPr>
                  <w:sz w:val="16"/>
                  <w:szCs w:val="16"/>
                </w:rPr>
                <w:t>pr08</w:t>
              </w:r>
            </w:ins>
          </w:p>
        </w:tc>
        <w:tc>
          <w:tcPr>
            <w:tcW w:w="565" w:type="dxa"/>
            <w:tcBorders>
              <w:left w:val="single" w:sz="4" w:space="0" w:color="auto"/>
            </w:tcBorders>
            <w:vAlign w:val="center"/>
            <w:tcPrChange w:id="10675"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0676" w:author="Στάθης Καπ" w:date="2023-03-09T00:34:00Z"/>
                <w:sz w:val="16"/>
                <w:szCs w:val="16"/>
              </w:rPr>
            </w:pPr>
            <w:ins w:id="10677"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0678"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0679" w:author="Στάθης Καπ" w:date="2023-03-09T00:34:00Z"/>
                <w:sz w:val="16"/>
                <w:szCs w:val="16"/>
              </w:rPr>
            </w:pPr>
            <w:ins w:id="10680"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0681"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0682" w:author="Στάθης Καπ" w:date="2023-03-09T00:34:00Z"/>
                <w:sz w:val="16"/>
                <w:szCs w:val="16"/>
              </w:rPr>
            </w:pPr>
            <w:ins w:id="10683" w:author="Στάθης Καπ" w:date="2023-03-09T02:06:00Z">
              <w:r w:rsidRPr="007E0F91">
                <w:rPr>
                  <w:rFonts w:ascii="Calibri" w:hAnsi="Calibri" w:cs="Calibri"/>
                  <w:color w:val="000000"/>
                  <w:sz w:val="16"/>
                  <w:szCs w:val="16"/>
                </w:rPr>
                <w:t>447</w:t>
              </w:r>
            </w:ins>
          </w:p>
        </w:tc>
        <w:tc>
          <w:tcPr>
            <w:tcW w:w="708" w:type="dxa"/>
            <w:vAlign w:val="center"/>
            <w:tcPrChange w:id="10684" w:author="Στάθης Καπ" w:date="2023-03-09T04:10:00Z">
              <w:tcPr>
                <w:tcW w:w="708" w:type="dxa"/>
                <w:vAlign w:val="center"/>
              </w:tcPr>
            </w:tcPrChange>
          </w:tcPr>
          <w:p w14:paraId="20A4E63F" w14:textId="617FF1A7" w:rsidR="00B7579D" w:rsidRPr="007E0F91" w:rsidRDefault="00B7579D" w:rsidP="00B7579D">
            <w:pPr>
              <w:jc w:val="center"/>
              <w:rPr>
                <w:ins w:id="10685" w:author="Στάθης Καπ" w:date="2023-03-09T00:34:00Z"/>
                <w:sz w:val="16"/>
                <w:szCs w:val="16"/>
              </w:rPr>
            </w:pPr>
            <w:ins w:id="10686"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0687"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0688" w:author="Στάθης Καπ" w:date="2023-03-09T00:34:00Z"/>
                <w:sz w:val="16"/>
                <w:szCs w:val="16"/>
              </w:rPr>
            </w:pPr>
          </w:p>
        </w:tc>
        <w:tc>
          <w:tcPr>
            <w:tcW w:w="453" w:type="dxa"/>
            <w:tcBorders>
              <w:left w:val="single" w:sz="4" w:space="0" w:color="auto"/>
            </w:tcBorders>
            <w:vAlign w:val="center"/>
            <w:tcPrChange w:id="10689"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0690" w:author="Στάθης Καπ" w:date="2023-03-09T00:34:00Z"/>
                <w:sz w:val="16"/>
                <w:szCs w:val="16"/>
              </w:rPr>
            </w:pPr>
            <w:ins w:id="10691" w:author="Στάθης Καπ" w:date="2023-03-09T02:06:00Z">
              <w:r w:rsidRPr="007E0F91">
                <w:rPr>
                  <w:rFonts w:ascii="Calibri" w:hAnsi="Calibri" w:cs="Calibri"/>
                  <w:color w:val="000000"/>
                  <w:sz w:val="16"/>
                  <w:szCs w:val="16"/>
                </w:rPr>
                <w:t>389</w:t>
              </w:r>
            </w:ins>
          </w:p>
        </w:tc>
        <w:tc>
          <w:tcPr>
            <w:tcW w:w="454" w:type="dxa"/>
            <w:vAlign w:val="center"/>
            <w:tcPrChange w:id="10692" w:author="Στάθης Καπ" w:date="2023-03-09T04:10:00Z">
              <w:tcPr>
                <w:tcW w:w="454" w:type="dxa"/>
                <w:vAlign w:val="center"/>
              </w:tcPr>
            </w:tcPrChange>
          </w:tcPr>
          <w:p w14:paraId="5BF9307C" w14:textId="14F853C3" w:rsidR="00B7579D" w:rsidRPr="007E0F91" w:rsidRDefault="00B7579D" w:rsidP="00B7579D">
            <w:pPr>
              <w:jc w:val="center"/>
              <w:rPr>
                <w:ins w:id="10693" w:author="Στάθης Καπ" w:date="2023-03-09T00:34:00Z"/>
                <w:sz w:val="16"/>
                <w:szCs w:val="16"/>
              </w:rPr>
            </w:pPr>
            <w:ins w:id="10694" w:author="Στάθης Καπ" w:date="2023-03-09T02:06:00Z">
              <w:r w:rsidRPr="007E0F91">
                <w:rPr>
                  <w:rFonts w:ascii="Calibri" w:hAnsi="Calibri" w:cs="Calibri"/>
                  <w:color w:val="000000"/>
                  <w:sz w:val="16"/>
                  <w:szCs w:val="16"/>
                </w:rPr>
                <w:t>12.98</w:t>
              </w:r>
            </w:ins>
          </w:p>
        </w:tc>
        <w:tc>
          <w:tcPr>
            <w:tcW w:w="454" w:type="dxa"/>
            <w:vAlign w:val="center"/>
            <w:tcPrChange w:id="10695" w:author="Στάθης Καπ" w:date="2023-03-09T04:10:00Z">
              <w:tcPr>
                <w:tcW w:w="454" w:type="dxa"/>
                <w:vAlign w:val="center"/>
              </w:tcPr>
            </w:tcPrChange>
          </w:tcPr>
          <w:p w14:paraId="01C5EEED" w14:textId="6F50716B" w:rsidR="00B7579D" w:rsidRPr="007E0F91" w:rsidRDefault="00B7579D" w:rsidP="00B7579D">
            <w:pPr>
              <w:jc w:val="center"/>
              <w:rPr>
                <w:ins w:id="10696" w:author="Στάθης Καπ" w:date="2023-03-09T00:34:00Z"/>
                <w:sz w:val="16"/>
                <w:szCs w:val="16"/>
              </w:rPr>
            </w:pPr>
            <w:ins w:id="10697"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0698"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0699" w:author="Στάθης Καπ" w:date="2023-03-09T00:34:00Z"/>
                <w:sz w:val="16"/>
                <w:szCs w:val="16"/>
              </w:rPr>
            </w:pPr>
            <w:ins w:id="10700"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0701"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0702" w:author="Στάθης Καπ" w:date="2023-03-09T00:34:00Z"/>
                <w:sz w:val="16"/>
                <w:szCs w:val="16"/>
              </w:rPr>
            </w:pPr>
            <w:ins w:id="10703" w:author="Στάθης Καπ" w:date="2023-03-09T02:06:00Z">
              <w:r w:rsidRPr="007E0F91">
                <w:rPr>
                  <w:rFonts w:ascii="Calibri" w:hAnsi="Calibri" w:cs="Calibri"/>
                  <w:color w:val="000000"/>
                  <w:sz w:val="16"/>
                  <w:szCs w:val="16"/>
                </w:rPr>
                <w:t>417</w:t>
              </w:r>
            </w:ins>
          </w:p>
        </w:tc>
        <w:tc>
          <w:tcPr>
            <w:tcW w:w="454" w:type="dxa"/>
            <w:vAlign w:val="center"/>
            <w:tcPrChange w:id="10704" w:author="Στάθης Καπ" w:date="2023-03-09T04:10:00Z">
              <w:tcPr>
                <w:tcW w:w="454" w:type="dxa"/>
                <w:vAlign w:val="center"/>
              </w:tcPr>
            </w:tcPrChange>
          </w:tcPr>
          <w:p w14:paraId="1010106F" w14:textId="29502839" w:rsidR="00B7579D" w:rsidRPr="007E0F91" w:rsidRDefault="00B7579D" w:rsidP="00B7579D">
            <w:pPr>
              <w:jc w:val="center"/>
              <w:rPr>
                <w:ins w:id="10705" w:author="Στάθης Καπ" w:date="2023-03-09T00:34:00Z"/>
                <w:sz w:val="16"/>
                <w:szCs w:val="16"/>
              </w:rPr>
            </w:pPr>
            <w:ins w:id="10706" w:author="Στάθης Καπ" w:date="2023-03-09T02:06:00Z">
              <w:r w:rsidRPr="007E0F91">
                <w:rPr>
                  <w:rFonts w:ascii="Calibri" w:hAnsi="Calibri" w:cs="Calibri"/>
                  <w:color w:val="000000"/>
                  <w:sz w:val="16"/>
                  <w:szCs w:val="16"/>
                </w:rPr>
                <w:t>6.71</w:t>
              </w:r>
            </w:ins>
          </w:p>
        </w:tc>
        <w:tc>
          <w:tcPr>
            <w:tcW w:w="454" w:type="dxa"/>
            <w:vAlign w:val="center"/>
            <w:tcPrChange w:id="10707" w:author="Στάθης Καπ" w:date="2023-03-09T04:10:00Z">
              <w:tcPr>
                <w:tcW w:w="454" w:type="dxa"/>
                <w:vAlign w:val="center"/>
              </w:tcPr>
            </w:tcPrChange>
          </w:tcPr>
          <w:p w14:paraId="53531C49" w14:textId="104595EE" w:rsidR="00B7579D" w:rsidRPr="007E0F91" w:rsidRDefault="00B7579D" w:rsidP="00B7579D">
            <w:pPr>
              <w:jc w:val="center"/>
              <w:rPr>
                <w:ins w:id="10708" w:author="Στάθης Καπ" w:date="2023-03-09T00:34:00Z"/>
                <w:sz w:val="16"/>
                <w:szCs w:val="16"/>
              </w:rPr>
            </w:pPr>
            <w:ins w:id="10709"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0710"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0711" w:author="Στάθης Καπ" w:date="2023-03-09T00:34:00Z"/>
                <w:sz w:val="16"/>
                <w:szCs w:val="16"/>
              </w:rPr>
            </w:pPr>
            <w:ins w:id="10712"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0713"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0714" w:author="Στάθης Καπ" w:date="2023-03-09T00:34:00Z"/>
                <w:sz w:val="16"/>
                <w:szCs w:val="16"/>
              </w:rPr>
            </w:pPr>
            <w:ins w:id="10715" w:author="Στάθης Καπ" w:date="2023-03-09T02:06:00Z">
              <w:r w:rsidRPr="007E0F91">
                <w:rPr>
                  <w:rFonts w:ascii="Calibri" w:hAnsi="Calibri" w:cs="Calibri"/>
                  <w:color w:val="000000"/>
                  <w:sz w:val="16"/>
                  <w:szCs w:val="16"/>
                </w:rPr>
                <w:t>355</w:t>
              </w:r>
            </w:ins>
          </w:p>
        </w:tc>
        <w:tc>
          <w:tcPr>
            <w:tcW w:w="454" w:type="dxa"/>
            <w:vAlign w:val="center"/>
            <w:tcPrChange w:id="10716" w:author="Στάθης Καπ" w:date="2023-03-09T04:10:00Z">
              <w:tcPr>
                <w:tcW w:w="454" w:type="dxa"/>
                <w:vAlign w:val="center"/>
              </w:tcPr>
            </w:tcPrChange>
          </w:tcPr>
          <w:p w14:paraId="0D7056DB" w14:textId="525679D2" w:rsidR="00B7579D" w:rsidRPr="007E0F91" w:rsidRDefault="00B7579D" w:rsidP="00B7579D">
            <w:pPr>
              <w:jc w:val="center"/>
              <w:rPr>
                <w:ins w:id="10717" w:author="Στάθης Καπ" w:date="2023-03-09T00:34:00Z"/>
                <w:sz w:val="16"/>
                <w:szCs w:val="16"/>
              </w:rPr>
            </w:pPr>
            <w:ins w:id="10718" w:author="Στάθης Καπ" w:date="2023-03-09T02:06:00Z">
              <w:r w:rsidRPr="007E0F91">
                <w:rPr>
                  <w:rFonts w:ascii="Calibri" w:hAnsi="Calibri" w:cs="Calibri"/>
                  <w:color w:val="000000"/>
                  <w:sz w:val="16"/>
                  <w:szCs w:val="16"/>
                </w:rPr>
                <w:t>20.58</w:t>
              </w:r>
            </w:ins>
          </w:p>
        </w:tc>
        <w:tc>
          <w:tcPr>
            <w:tcW w:w="454" w:type="dxa"/>
            <w:vAlign w:val="center"/>
            <w:tcPrChange w:id="10719" w:author="Στάθης Καπ" w:date="2023-03-09T04:10:00Z">
              <w:tcPr>
                <w:tcW w:w="454" w:type="dxa"/>
                <w:vAlign w:val="center"/>
              </w:tcPr>
            </w:tcPrChange>
          </w:tcPr>
          <w:p w14:paraId="29C0CE33" w14:textId="5679E1A7" w:rsidR="00B7579D" w:rsidRPr="007E0F91" w:rsidRDefault="00B7579D" w:rsidP="00B7579D">
            <w:pPr>
              <w:jc w:val="center"/>
              <w:rPr>
                <w:ins w:id="10720" w:author="Στάθης Καπ" w:date="2023-03-09T00:34:00Z"/>
                <w:sz w:val="16"/>
                <w:szCs w:val="16"/>
              </w:rPr>
            </w:pPr>
            <w:ins w:id="10721"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0722"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0723" w:author="Στάθης Καπ" w:date="2023-03-09T00:34:00Z"/>
                <w:sz w:val="16"/>
                <w:szCs w:val="16"/>
              </w:rPr>
            </w:pPr>
            <w:ins w:id="10724"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0725" w:author="Στάθης Καπ" w:date="2023-03-09T00:34:00Z"/>
          <w:trPrChange w:id="1072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2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0728" w:author="Στάθης Καπ" w:date="2023-03-09T00:34:00Z"/>
                <w:sz w:val="16"/>
                <w:szCs w:val="16"/>
              </w:rPr>
            </w:pPr>
            <w:ins w:id="10729" w:author="Στάθης Καπ" w:date="2023-03-09T00:36:00Z">
              <w:r w:rsidRPr="007E0F91">
                <w:rPr>
                  <w:sz w:val="16"/>
                  <w:szCs w:val="16"/>
                </w:rPr>
                <w:t>pr09</w:t>
              </w:r>
            </w:ins>
          </w:p>
        </w:tc>
        <w:tc>
          <w:tcPr>
            <w:tcW w:w="565" w:type="dxa"/>
            <w:tcBorders>
              <w:left w:val="single" w:sz="4" w:space="0" w:color="auto"/>
            </w:tcBorders>
            <w:vAlign w:val="center"/>
            <w:tcPrChange w:id="10730"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0731" w:author="Στάθης Καπ" w:date="2023-03-09T00:34:00Z"/>
                <w:sz w:val="16"/>
                <w:szCs w:val="16"/>
              </w:rPr>
            </w:pPr>
            <w:ins w:id="10732"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0733"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0734" w:author="Στάθης Καπ" w:date="2023-03-09T00:34:00Z"/>
                <w:sz w:val="16"/>
                <w:szCs w:val="16"/>
              </w:rPr>
            </w:pPr>
            <w:ins w:id="10735"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0736"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0737" w:author="Στάθης Καπ" w:date="2023-03-09T00:34:00Z"/>
                <w:sz w:val="16"/>
                <w:szCs w:val="16"/>
              </w:rPr>
            </w:pPr>
            <w:ins w:id="10738" w:author="Στάθης Καπ" w:date="2023-03-09T02:06:00Z">
              <w:r w:rsidRPr="007E0F91">
                <w:rPr>
                  <w:rFonts w:ascii="Calibri" w:hAnsi="Calibri" w:cs="Calibri"/>
                  <w:color w:val="000000"/>
                  <w:sz w:val="16"/>
                  <w:szCs w:val="16"/>
                </w:rPr>
                <w:t>424</w:t>
              </w:r>
            </w:ins>
          </w:p>
        </w:tc>
        <w:tc>
          <w:tcPr>
            <w:tcW w:w="708" w:type="dxa"/>
            <w:vAlign w:val="center"/>
            <w:tcPrChange w:id="10739" w:author="Στάθης Καπ" w:date="2023-03-09T04:10:00Z">
              <w:tcPr>
                <w:tcW w:w="708" w:type="dxa"/>
                <w:vAlign w:val="center"/>
              </w:tcPr>
            </w:tcPrChange>
          </w:tcPr>
          <w:p w14:paraId="6D39C48F" w14:textId="4418A861" w:rsidR="00B7579D" w:rsidRPr="007E0F91" w:rsidRDefault="00B7579D" w:rsidP="00B7579D">
            <w:pPr>
              <w:jc w:val="center"/>
              <w:rPr>
                <w:ins w:id="10740" w:author="Στάθης Καπ" w:date="2023-03-09T00:34:00Z"/>
                <w:sz w:val="16"/>
                <w:szCs w:val="16"/>
              </w:rPr>
            </w:pPr>
            <w:ins w:id="10741"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0742"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0743" w:author="Στάθης Καπ" w:date="2023-03-09T00:34:00Z"/>
                <w:sz w:val="16"/>
                <w:szCs w:val="16"/>
              </w:rPr>
            </w:pPr>
          </w:p>
        </w:tc>
        <w:tc>
          <w:tcPr>
            <w:tcW w:w="453" w:type="dxa"/>
            <w:tcBorders>
              <w:left w:val="single" w:sz="4" w:space="0" w:color="auto"/>
            </w:tcBorders>
            <w:vAlign w:val="center"/>
            <w:tcPrChange w:id="10744"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0745" w:author="Στάθης Καπ" w:date="2023-03-09T00:34:00Z"/>
                <w:sz w:val="16"/>
                <w:szCs w:val="16"/>
              </w:rPr>
            </w:pPr>
            <w:ins w:id="10746" w:author="Στάθης Καπ" w:date="2023-03-09T02:06:00Z">
              <w:r w:rsidRPr="007E0F91">
                <w:rPr>
                  <w:rFonts w:ascii="Calibri" w:hAnsi="Calibri" w:cs="Calibri"/>
                  <w:color w:val="000000"/>
                  <w:sz w:val="16"/>
                  <w:szCs w:val="16"/>
                </w:rPr>
                <w:t>416</w:t>
              </w:r>
            </w:ins>
          </w:p>
        </w:tc>
        <w:tc>
          <w:tcPr>
            <w:tcW w:w="454" w:type="dxa"/>
            <w:vAlign w:val="center"/>
            <w:tcPrChange w:id="10747" w:author="Στάθης Καπ" w:date="2023-03-09T04:10:00Z">
              <w:tcPr>
                <w:tcW w:w="454" w:type="dxa"/>
                <w:vAlign w:val="center"/>
              </w:tcPr>
            </w:tcPrChange>
          </w:tcPr>
          <w:p w14:paraId="2AA627D0" w14:textId="3C989868" w:rsidR="00B7579D" w:rsidRPr="007E0F91" w:rsidRDefault="00B7579D" w:rsidP="00B7579D">
            <w:pPr>
              <w:jc w:val="center"/>
              <w:rPr>
                <w:ins w:id="10748" w:author="Στάθης Καπ" w:date="2023-03-09T00:34:00Z"/>
                <w:sz w:val="16"/>
                <w:szCs w:val="16"/>
              </w:rPr>
            </w:pPr>
            <w:ins w:id="10749" w:author="Στάθης Καπ" w:date="2023-03-09T02:06:00Z">
              <w:r w:rsidRPr="007E0F91">
                <w:rPr>
                  <w:rFonts w:ascii="Calibri" w:hAnsi="Calibri" w:cs="Calibri"/>
                  <w:color w:val="000000"/>
                  <w:sz w:val="16"/>
                  <w:szCs w:val="16"/>
                </w:rPr>
                <w:t>1.89</w:t>
              </w:r>
            </w:ins>
          </w:p>
        </w:tc>
        <w:tc>
          <w:tcPr>
            <w:tcW w:w="454" w:type="dxa"/>
            <w:vAlign w:val="center"/>
            <w:tcPrChange w:id="10750" w:author="Στάθης Καπ" w:date="2023-03-09T04:10:00Z">
              <w:tcPr>
                <w:tcW w:w="454" w:type="dxa"/>
                <w:vAlign w:val="center"/>
              </w:tcPr>
            </w:tcPrChange>
          </w:tcPr>
          <w:p w14:paraId="435216B4" w14:textId="4FCC7E03" w:rsidR="00B7579D" w:rsidRPr="007E0F91" w:rsidRDefault="00B7579D" w:rsidP="00B7579D">
            <w:pPr>
              <w:jc w:val="center"/>
              <w:rPr>
                <w:ins w:id="10751" w:author="Στάθης Καπ" w:date="2023-03-09T00:34:00Z"/>
                <w:sz w:val="16"/>
                <w:szCs w:val="16"/>
              </w:rPr>
            </w:pPr>
            <w:ins w:id="10752"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0753"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0754" w:author="Στάθης Καπ" w:date="2023-03-09T00:34:00Z"/>
                <w:sz w:val="16"/>
                <w:szCs w:val="16"/>
              </w:rPr>
            </w:pPr>
            <w:ins w:id="10755"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0756"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0757" w:author="Στάθης Καπ" w:date="2023-03-09T00:34:00Z"/>
                <w:sz w:val="16"/>
                <w:szCs w:val="16"/>
              </w:rPr>
            </w:pPr>
            <w:ins w:id="10758" w:author="Στάθης Καπ" w:date="2023-03-09T02:06:00Z">
              <w:r w:rsidRPr="007E0F91">
                <w:rPr>
                  <w:rFonts w:ascii="Calibri" w:hAnsi="Calibri" w:cs="Calibri"/>
                  <w:color w:val="000000"/>
                  <w:sz w:val="16"/>
                  <w:szCs w:val="16"/>
                </w:rPr>
                <w:t>333</w:t>
              </w:r>
            </w:ins>
          </w:p>
        </w:tc>
        <w:tc>
          <w:tcPr>
            <w:tcW w:w="454" w:type="dxa"/>
            <w:vAlign w:val="center"/>
            <w:tcPrChange w:id="10759" w:author="Στάθης Καπ" w:date="2023-03-09T04:10:00Z">
              <w:tcPr>
                <w:tcW w:w="454" w:type="dxa"/>
                <w:vAlign w:val="center"/>
              </w:tcPr>
            </w:tcPrChange>
          </w:tcPr>
          <w:p w14:paraId="2A3E3011" w14:textId="20163073" w:rsidR="00B7579D" w:rsidRPr="007E0F91" w:rsidRDefault="00B7579D" w:rsidP="00B7579D">
            <w:pPr>
              <w:jc w:val="center"/>
              <w:rPr>
                <w:ins w:id="10760" w:author="Στάθης Καπ" w:date="2023-03-09T00:34:00Z"/>
                <w:sz w:val="16"/>
                <w:szCs w:val="16"/>
              </w:rPr>
            </w:pPr>
            <w:ins w:id="10761" w:author="Στάθης Καπ" w:date="2023-03-09T02:06:00Z">
              <w:r w:rsidRPr="007E0F91">
                <w:rPr>
                  <w:rFonts w:ascii="Calibri" w:hAnsi="Calibri" w:cs="Calibri"/>
                  <w:color w:val="000000"/>
                  <w:sz w:val="16"/>
                  <w:szCs w:val="16"/>
                </w:rPr>
                <w:t>21.46</w:t>
              </w:r>
            </w:ins>
          </w:p>
        </w:tc>
        <w:tc>
          <w:tcPr>
            <w:tcW w:w="454" w:type="dxa"/>
            <w:vAlign w:val="center"/>
            <w:tcPrChange w:id="10762" w:author="Στάθης Καπ" w:date="2023-03-09T04:10:00Z">
              <w:tcPr>
                <w:tcW w:w="454" w:type="dxa"/>
                <w:vAlign w:val="center"/>
              </w:tcPr>
            </w:tcPrChange>
          </w:tcPr>
          <w:p w14:paraId="2EC6B439" w14:textId="49AAEE04" w:rsidR="00B7579D" w:rsidRPr="007E0F91" w:rsidRDefault="00B7579D" w:rsidP="00B7579D">
            <w:pPr>
              <w:jc w:val="center"/>
              <w:rPr>
                <w:ins w:id="10763" w:author="Στάθης Καπ" w:date="2023-03-09T00:34:00Z"/>
                <w:sz w:val="16"/>
                <w:szCs w:val="16"/>
              </w:rPr>
            </w:pPr>
            <w:ins w:id="10764"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0765"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0766" w:author="Στάθης Καπ" w:date="2023-03-09T00:34:00Z"/>
                <w:sz w:val="16"/>
                <w:szCs w:val="16"/>
              </w:rPr>
            </w:pPr>
            <w:ins w:id="10767"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0768"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0769" w:author="Στάθης Καπ" w:date="2023-03-09T00:34:00Z"/>
                <w:sz w:val="16"/>
                <w:szCs w:val="16"/>
              </w:rPr>
            </w:pPr>
            <w:ins w:id="10770" w:author="Στάθης Καπ" w:date="2023-03-09T02:06:00Z">
              <w:r w:rsidRPr="007E0F91">
                <w:rPr>
                  <w:rFonts w:ascii="Calibri" w:hAnsi="Calibri" w:cs="Calibri"/>
                  <w:color w:val="000000"/>
                  <w:sz w:val="16"/>
                  <w:szCs w:val="16"/>
                </w:rPr>
                <w:t>322</w:t>
              </w:r>
            </w:ins>
          </w:p>
        </w:tc>
        <w:tc>
          <w:tcPr>
            <w:tcW w:w="454" w:type="dxa"/>
            <w:vAlign w:val="center"/>
            <w:tcPrChange w:id="10771" w:author="Στάθης Καπ" w:date="2023-03-09T04:10:00Z">
              <w:tcPr>
                <w:tcW w:w="454" w:type="dxa"/>
                <w:vAlign w:val="center"/>
              </w:tcPr>
            </w:tcPrChange>
          </w:tcPr>
          <w:p w14:paraId="5D1D3E3B" w14:textId="1537EAB1" w:rsidR="00B7579D" w:rsidRPr="007E0F91" w:rsidRDefault="00B7579D" w:rsidP="00B7579D">
            <w:pPr>
              <w:jc w:val="center"/>
              <w:rPr>
                <w:ins w:id="10772" w:author="Στάθης Καπ" w:date="2023-03-09T00:34:00Z"/>
                <w:sz w:val="16"/>
                <w:szCs w:val="16"/>
              </w:rPr>
            </w:pPr>
            <w:ins w:id="10773" w:author="Στάθης Καπ" w:date="2023-03-09T02:06:00Z">
              <w:r w:rsidRPr="007E0F91">
                <w:rPr>
                  <w:rFonts w:ascii="Calibri" w:hAnsi="Calibri" w:cs="Calibri"/>
                  <w:color w:val="000000"/>
                  <w:sz w:val="16"/>
                  <w:szCs w:val="16"/>
                </w:rPr>
                <w:t>24.06</w:t>
              </w:r>
            </w:ins>
          </w:p>
        </w:tc>
        <w:tc>
          <w:tcPr>
            <w:tcW w:w="454" w:type="dxa"/>
            <w:vAlign w:val="center"/>
            <w:tcPrChange w:id="10774" w:author="Στάθης Καπ" w:date="2023-03-09T04:10:00Z">
              <w:tcPr>
                <w:tcW w:w="454" w:type="dxa"/>
                <w:vAlign w:val="center"/>
              </w:tcPr>
            </w:tcPrChange>
          </w:tcPr>
          <w:p w14:paraId="45E9388C" w14:textId="55A52F22" w:rsidR="00B7579D" w:rsidRPr="007E0F91" w:rsidRDefault="00B7579D" w:rsidP="00B7579D">
            <w:pPr>
              <w:jc w:val="center"/>
              <w:rPr>
                <w:ins w:id="10775" w:author="Στάθης Καπ" w:date="2023-03-09T00:34:00Z"/>
                <w:sz w:val="16"/>
                <w:szCs w:val="16"/>
              </w:rPr>
            </w:pPr>
            <w:ins w:id="10776"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0777"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0778" w:author="Στάθης Καπ" w:date="2023-03-09T00:34:00Z"/>
                <w:sz w:val="16"/>
                <w:szCs w:val="16"/>
              </w:rPr>
            </w:pPr>
            <w:ins w:id="10779"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0780" w:author="Στάθης Καπ" w:date="2023-03-09T00:34:00Z"/>
          <w:trPrChange w:id="1078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78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0783" w:author="Στάθης Καπ" w:date="2023-03-09T00:34:00Z"/>
                <w:sz w:val="16"/>
                <w:szCs w:val="16"/>
              </w:rPr>
            </w:pPr>
            <w:ins w:id="10784" w:author="Στάθης Καπ" w:date="2023-03-09T00:36:00Z">
              <w:r w:rsidRPr="007E0F91">
                <w:rPr>
                  <w:sz w:val="16"/>
                  <w:szCs w:val="16"/>
                </w:rPr>
                <w:t>pr10</w:t>
              </w:r>
            </w:ins>
          </w:p>
        </w:tc>
        <w:tc>
          <w:tcPr>
            <w:tcW w:w="565" w:type="dxa"/>
            <w:tcBorders>
              <w:left w:val="single" w:sz="4" w:space="0" w:color="auto"/>
            </w:tcBorders>
            <w:vAlign w:val="center"/>
            <w:tcPrChange w:id="10785"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0786" w:author="Στάθης Καπ" w:date="2023-03-09T00:34:00Z"/>
                <w:sz w:val="16"/>
                <w:szCs w:val="16"/>
              </w:rPr>
            </w:pPr>
            <w:ins w:id="10787"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0788"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0789" w:author="Στάθης Καπ" w:date="2023-03-09T00:34:00Z"/>
                <w:sz w:val="16"/>
                <w:szCs w:val="16"/>
              </w:rPr>
            </w:pPr>
            <w:ins w:id="10790"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0791"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0792" w:author="Στάθης Καπ" w:date="2023-03-09T00:34:00Z"/>
                <w:sz w:val="16"/>
                <w:szCs w:val="16"/>
              </w:rPr>
            </w:pPr>
            <w:ins w:id="10793" w:author="Στάθης Καπ" w:date="2023-03-09T02:06:00Z">
              <w:r w:rsidRPr="007E0F91">
                <w:rPr>
                  <w:rFonts w:ascii="Calibri" w:hAnsi="Calibri" w:cs="Calibri"/>
                  <w:color w:val="000000"/>
                  <w:sz w:val="16"/>
                  <w:szCs w:val="16"/>
                </w:rPr>
                <w:t>520</w:t>
              </w:r>
            </w:ins>
          </w:p>
        </w:tc>
        <w:tc>
          <w:tcPr>
            <w:tcW w:w="708" w:type="dxa"/>
            <w:vAlign w:val="center"/>
            <w:tcPrChange w:id="10794" w:author="Στάθης Καπ" w:date="2023-03-09T04:10:00Z">
              <w:tcPr>
                <w:tcW w:w="708" w:type="dxa"/>
                <w:vAlign w:val="center"/>
              </w:tcPr>
            </w:tcPrChange>
          </w:tcPr>
          <w:p w14:paraId="4BE29740" w14:textId="68CBC603" w:rsidR="00B7579D" w:rsidRPr="007E0F91" w:rsidRDefault="00B7579D" w:rsidP="00B7579D">
            <w:pPr>
              <w:jc w:val="center"/>
              <w:rPr>
                <w:ins w:id="10795" w:author="Στάθης Καπ" w:date="2023-03-09T00:34:00Z"/>
                <w:sz w:val="16"/>
                <w:szCs w:val="16"/>
              </w:rPr>
            </w:pPr>
            <w:ins w:id="10796"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0797"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0798" w:author="Στάθης Καπ" w:date="2023-03-09T00:34:00Z"/>
                <w:sz w:val="16"/>
                <w:szCs w:val="16"/>
              </w:rPr>
            </w:pPr>
          </w:p>
        </w:tc>
        <w:tc>
          <w:tcPr>
            <w:tcW w:w="453" w:type="dxa"/>
            <w:tcBorders>
              <w:left w:val="single" w:sz="4" w:space="0" w:color="auto"/>
            </w:tcBorders>
            <w:vAlign w:val="center"/>
            <w:tcPrChange w:id="10799"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0800" w:author="Στάθης Καπ" w:date="2023-03-09T00:34:00Z"/>
                <w:sz w:val="16"/>
                <w:szCs w:val="16"/>
              </w:rPr>
            </w:pPr>
            <w:ins w:id="10801" w:author="Στάθης Καπ" w:date="2023-03-09T02:06:00Z">
              <w:r w:rsidRPr="007E0F91">
                <w:rPr>
                  <w:rFonts w:ascii="Calibri" w:hAnsi="Calibri" w:cs="Calibri"/>
                  <w:color w:val="000000"/>
                  <w:sz w:val="16"/>
                  <w:szCs w:val="16"/>
                </w:rPr>
                <w:t>519</w:t>
              </w:r>
            </w:ins>
          </w:p>
        </w:tc>
        <w:tc>
          <w:tcPr>
            <w:tcW w:w="454" w:type="dxa"/>
            <w:vAlign w:val="center"/>
            <w:tcPrChange w:id="10802" w:author="Στάθης Καπ" w:date="2023-03-09T04:10:00Z">
              <w:tcPr>
                <w:tcW w:w="454" w:type="dxa"/>
                <w:vAlign w:val="center"/>
              </w:tcPr>
            </w:tcPrChange>
          </w:tcPr>
          <w:p w14:paraId="2F4AE7F5" w14:textId="5B5E9B3B" w:rsidR="00B7579D" w:rsidRPr="007E0F91" w:rsidRDefault="00B7579D" w:rsidP="00B7579D">
            <w:pPr>
              <w:jc w:val="center"/>
              <w:rPr>
                <w:ins w:id="10803" w:author="Στάθης Καπ" w:date="2023-03-09T00:34:00Z"/>
                <w:sz w:val="16"/>
                <w:szCs w:val="16"/>
              </w:rPr>
            </w:pPr>
            <w:ins w:id="10804" w:author="Στάθης Καπ" w:date="2023-03-09T02:06:00Z">
              <w:r w:rsidRPr="007E0F91">
                <w:rPr>
                  <w:rFonts w:ascii="Calibri" w:hAnsi="Calibri" w:cs="Calibri"/>
                  <w:color w:val="000000"/>
                  <w:sz w:val="16"/>
                  <w:szCs w:val="16"/>
                </w:rPr>
                <w:t>0.19</w:t>
              </w:r>
            </w:ins>
          </w:p>
        </w:tc>
        <w:tc>
          <w:tcPr>
            <w:tcW w:w="454" w:type="dxa"/>
            <w:vAlign w:val="center"/>
            <w:tcPrChange w:id="10805" w:author="Στάθης Καπ" w:date="2023-03-09T04:10:00Z">
              <w:tcPr>
                <w:tcW w:w="454" w:type="dxa"/>
                <w:vAlign w:val="center"/>
              </w:tcPr>
            </w:tcPrChange>
          </w:tcPr>
          <w:p w14:paraId="67B17DDD" w14:textId="69C9577D" w:rsidR="00B7579D" w:rsidRPr="007E0F91" w:rsidRDefault="00B7579D" w:rsidP="00B7579D">
            <w:pPr>
              <w:jc w:val="center"/>
              <w:rPr>
                <w:ins w:id="10806" w:author="Στάθης Καπ" w:date="2023-03-09T00:34:00Z"/>
                <w:sz w:val="16"/>
                <w:szCs w:val="16"/>
              </w:rPr>
            </w:pPr>
            <w:ins w:id="10807"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0808"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0809" w:author="Στάθης Καπ" w:date="2023-03-09T00:34:00Z"/>
                <w:sz w:val="16"/>
                <w:szCs w:val="16"/>
              </w:rPr>
            </w:pPr>
            <w:ins w:id="10810"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0811"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0812" w:author="Στάθης Καπ" w:date="2023-03-09T00:34:00Z"/>
                <w:sz w:val="16"/>
                <w:szCs w:val="16"/>
              </w:rPr>
            </w:pPr>
            <w:ins w:id="10813" w:author="Στάθης Καπ" w:date="2023-03-09T02:06:00Z">
              <w:r w:rsidRPr="007E0F91">
                <w:rPr>
                  <w:rFonts w:ascii="Calibri" w:hAnsi="Calibri" w:cs="Calibri"/>
                  <w:color w:val="000000"/>
                  <w:sz w:val="16"/>
                  <w:szCs w:val="16"/>
                </w:rPr>
                <w:t>472</w:t>
              </w:r>
            </w:ins>
          </w:p>
        </w:tc>
        <w:tc>
          <w:tcPr>
            <w:tcW w:w="454" w:type="dxa"/>
            <w:vAlign w:val="center"/>
            <w:tcPrChange w:id="10814" w:author="Στάθης Καπ" w:date="2023-03-09T04:10:00Z">
              <w:tcPr>
                <w:tcW w:w="454" w:type="dxa"/>
                <w:vAlign w:val="center"/>
              </w:tcPr>
            </w:tcPrChange>
          </w:tcPr>
          <w:p w14:paraId="1179DC4C" w14:textId="1C578548" w:rsidR="00B7579D" w:rsidRPr="007E0F91" w:rsidRDefault="00B7579D" w:rsidP="00B7579D">
            <w:pPr>
              <w:jc w:val="center"/>
              <w:rPr>
                <w:ins w:id="10815" w:author="Στάθης Καπ" w:date="2023-03-09T00:34:00Z"/>
                <w:sz w:val="16"/>
                <w:szCs w:val="16"/>
              </w:rPr>
            </w:pPr>
            <w:ins w:id="10816" w:author="Στάθης Καπ" w:date="2023-03-09T02:06:00Z">
              <w:r w:rsidRPr="007E0F91">
                <w:rPr>
                  <w:rFonts w:ascii="Calibri" w:hAnsi="Calibri" w:cs="Calibri"/>
                  <w:color w:val="000000"/>
                  <w:sz w:val="16"/>
                  <w:szCs w:val="16"/>
                </w:rPr>
                <w:t>9.23</w:t>
              </w:r>
            </w:ins>
          </w:p>
        </w:tc>
        <w:tc>
          <w:tcPr>
            <w:tcW w:w="454" w:type="dxa"/>
            <w:vAlign w:val="center"/>
            <w:tcPrChange w:id="10817" w:author="Στάθης Καπ" w:date="2023-03-09T04:10:00Z">
              <w:tcPr>
                <w:tcW w:w="454" w:type="dxa"/>
                <w:vAlign w:val="center"/>
              </w:tcPr>
            </w:tcPrChange>
          </w:tcPr>
          <w:p w14:paraId="0B050902" w14:textId="0B1DAC41" w:rsidR="00B7579D" w:rsidRPr="007E0F91" w:rsidRDefault="00B7579D" w:rsidP="00B7579D">
            <w:pPr>
              <w:jc w:val="center"/>
              <w:rPr>
                <w:ins w:id="10818" w:author="Στάθης Καπ" w:date="2023-03-09T00:34:00Z"/>
                <w:sz w:val="16"/>
                <w:szCs w:val="16"/>
              </w:rPr>
            </w:pPr>
            <w:ins w:id="10819"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0820"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0821" w:author="Στάθης Καπ" w:date="2023-03-09T00:34:00Z"/>
                <w:sz w:val="16"/>
                <w:szCs w:val="16"/>
              </w:rPr>
            </w:pPr>
            <w:ins w:id="10822"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0823"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0824" w:author="Στάθης Καπ" w:date="2023-03-09T00:34:00Z"/>
                <w:sz w:val="16"/>
                <w:szCs w:val="16"/>
              </w:rPr>
            </w:pPr>
            <w:ins w:id="10825" w:author="Στάθης Καπ" w:date="2023-03-09T02:06:00Z">
              <w:r w:rsidRPr="007E0F91">
                <w:rPr>
                  <w:rFonts w:ascii="Calibri" w:hAnsi="Calibri" w:cs="Calibri"/>
                  <w:color w:val="000000"/>
                  <w:sz w:val="16"/>
                  <w:szCs w:val="16"/>
                </w:rPr>
                <w:t>440</w:t>
              </w:r>
            </w:ins>
          </w:p>
        </w:tc>
        <w:tc>
          <w:tcPr>
            <w:tcW w:w="454" w:type="dxa"/>
            <w:vAlign w:val="center"/>
            <w:tcPrChange w:id="10826" w:author="Στάθης Καπ" w:date="2023-03-09T04:10:00Z">
              <w:tcPr>
                <w:tcW w:w="454" w:type="dxa"/>
                <w:vAlign w:val="center"/>
              </w:tcPr>
            </w:tcPrChange>
          </w:tcPr>
          <w:p w14:paraId="0F5E3B0D" w14:textId="020FBF00" w:rsidR="00B7579D" w:rsidRPr="007E0F91" w:rsidRDefault="00B7579D" w:rsidP="00B7579D">
            <w:pPr>
              <w:jc w:val="center"/>
              <w:rPr>
                <w:ins w:id="10827" w:author="Στάθης Καπ" w:date="2023-03-09T00:34:00Z"/>
                <w:sz w:val="16"/>
                <w:szCs w:val="16"/>
              </w:rPr>
            </w:pPr>
            <w:ins w:id="10828" w:author="Στάθης Καπ" w:date="2023-03-09T02:06:00Z">
              <w:r w:rsidRPr="007E0F91">
                <w:rPr>
                  <w:rFonts w:ascii="Calibri" w:hAnsi="Calibri" w:cs="Calibri"/>
                  <w:color w:val="000000"/>
                  <w:sz w:val="16"/>
                  <w:szCs w:val="16"/>
                </w:rPr>
                <w:t>15.38</w:t>
              </w:r>
            </w:ins>
          </w:p>
        </w:tc>
        <w:tc>
          <w:tcPr>
            <w:tcW w:w="454" w:type="dxa"/>
            <w:vAlign w:val="center"/>
            <w:tcPrChange w:id="10829" w:author="Στάθης Καπ" w:date="2023-03-09T04:10:00Z">
              <w:tcPr>
                <w:tcW w:w="454" w:type="dxa"/>
                <w:vAlign w:val="center"/>
              </w:tcPr>
            </w:tcPrChange>
          </w:tcPr>
          <w:p w14:paraId="2D0C23E3" w14:textId="120148BD" w:rsidR="00B7579D" w:rsidRPr="007E0F91" w:rsidRDefault="00B7579D" w:rsidP="00B7579D">
            <w:pPr>
              <w:jc w:val="center"/>
              <w:rPr>
                <w:ins w:id="10830" w:author="Στάθης Καπ" w:date="2023-03-09T00:34:00Z"/>
                <w:sz w:val="16"/>
                <w:szCs w:val="16"/>
              </w:rPr>
            </w:pPr>
            <w:ins w:id="10831"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0832"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0833" w:author="Στάθης Καπ" w:date="2023-03-09T00:34:00Z"/>
                <w:sz w:val="16"/>
                <w:szCs w:val="16"/>
              </w:rPr>
            </w:pPr>
            <w:ins w:id="10834"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0835" w:author="Στάθης Καπ" w:date="2023-03-09T00:34:00Z"/>
          <w:trPrChange w:id="1083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3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0838" w:author="Στάθης Καπ" w:date="2023-03-09T00:34:00Z"/>
                <w:sz w:val="16"/>
                <w:szCs w:val="16"/>
              </w:rPr>
            </w:pPr>
            <w:ins w:id="10839" w:author="Στάθης Καπ" w:date="2023-03-09T00:36:00Z">
              <w:r w:rsidRPr="007E0F91">
                <w:rPr>
                  <w:sz w:val="16"/>
                  <w:szCs w:val="16"/>
                </w:rPr>
                <w:t>pr11</w:t>
              </w:r>
            </w:ins>
          </w:p>
        </w:tc>
        <w:tc>
          <w:tcPr>
            <w:tcW w:w="565" w:type="dxa"/>
            <w:tcBorders>
              <w:left w:val="single" w:sz="4" w:space="0" w:color="auto"/>
            </w:tcBorders>
            <w:vAlign w:val="center"/>
            <w:tcPrChange w:id="10840"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0841" w:author="Στάθης Καπ" w:date="2023-03-09T00:34:00Z"/>
                <w:sz w:val="16"/>
                <w:szCs w:val="16"/>
              </w:rPr>
            </w:pPr>
            <w:ins w:id="10842"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0843"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0844" w:author="Στάθης Καπ" w:date="2023-03-09T00:34:00Z"/>
                <w:sz w:val="16"/>
                <w:szCs w:val="16"/>
              </w:rPr>
            </w:pPr>
            <w:ins w:id="10845"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0846"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0847" w:author="Στάθης Καπ" w:date="2023-03-09T00:34:00Z"/>
                <w:sz w:val="16"/>
                <w:szCs w:val="16"/>
              </w:rPr>
            </w:pPr>
            <w:ins w:id="10848" w:author="Στάθης Καπ" w:date="2023-03-09T02:06:00Z">
              <w:r w:rsidRPr="007E0F91">
                <w:rPr>
                  <w:rFonts w:ascii="Calibri" w:hAnsi="Calibri" w:cs="Calibri"/>
                  <w:color w:val="000000"/>
                  <w:sz w:val="16"/>
                  <w:szCs w:val="16"/>
                </w:rPr>
                <w:t>319</w:t>
              </w:r>
            </w:ins>
          </w:p>
        </w:tc>
        <w:tc>
          <w:tcPr>
            <w:tcW w:w="708" w:type="dxa"/>
            <w:vAlign w:val="center"/>
            <w:tcPrChange w:id="10849" w:author="Στάθης Καπ" w:date="2023-03-09T04:10:00Z">
              <w:tcPr>
                <w:tcW w:w="708" w:type="dxa"/>
                <w:vAlign w:val="center"/>
              </w:tcPr>
            </w:tcPrChange>
          </w:tcPr>
          <w:p w14:paraId="2E0EE9BF" w14:textId="5C3BEB9B" w:rsidR="00B7579D" w:rsidRPr="007E0F91" w:rsidRDefault="00B7579D" w:rsidP="00B7579D">
            <w:pPr>
              <w:jc w:val="center"/>
              <w:rPr>
                <w:ins w:id="10850" w:author="Στάθης Καπ" w:date="2023-03-09T00:34:00Z"/>
                <w:sz w:val="16"/>
                <w:szCs w:val="16"/>
              </w:rPr>
            </w:pPr>
            <w:ins w:id="10851"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0852"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0853" w:author="Στάθης Καπ" w:date="2023-03-09T00:34:00Z"/>
                <w:sz w:val="16"/>
                <w:szCs w:val="16"/>
              </w:rPr>
            </w:pPr>
          </w:p>
        </w:tc>
        <w:tc>
          <w:tcPr>
            <w:tcW w:w="453" w:type="dxa"/>
            <w:tcBorders>
              <w:left w:val="single" w:sz="4" w:space="0" w:color="auto"/>
            </w:tcBorders>
            <w:vAlign w:val="center"/>
            <w:tcPrChange w:id="10854"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0855" w:author="Στάθης Καπ" w:date="2023-03-09T00:34:00Z"/>
                <w:sz w:val="16"/>
                <w:szCs w:val="16"/>
              </w:rPr>
            </w:pPr>
            <w:ins w:id="10856" w:author="Στάθης Καπ" w:date="2023-03-09T02:06:00Z">
              <w:r w:rsidRPr="007E0F91">
                <w:rPr>
                  <w:rFonts w:ascii="Calibri" w:hAnsi="Calibri" w:cs="Calibri"/>
                  <w:color w:val="000000"/>
                  <w:sz w:val="16"/>
                  <w:szCs w:val="16"/>
                </w:rPr>
                <w:t>308</w:t>
              </w:r>
            </w:ins>
          </w:p>
        </w:tc>
        <w:tc>
          <w:tcPr>
            <w:tcW w:w="454" w:type="dxa"/>
            <w:vAlign w:val="center"/>
            <w:tcPrChange w:id="10857" w:author="Στάθης Καπ" w:date="2023-03-09T04:10:00Z">
              <w:tcPr>
                <w:tcW w:w="454" w:type="dxa"/>
                <w:vAlign w:val="center"/>
              </w:tcPr>
            </w:tcPrChange>
          </w:tcPr>
          <w:p w14:paraId="1439E1ED" w14:textId="6C0CD54E" w:rsidR="00B7579D" w:rsidRPr="007E0F91" w:rsidRDefault="00B7579D" w:rsidP="00B7579D">
            <w:pPr>
              <w:jc w:val="center"/>
              <w:rPr>
                <w:ins w:id="10858" w:author="Στάθης Καπ" w:date="2023-03-09T00:34:00Z"/>
                <w:sz w:val="16"/>
                <w:szCs w:val="16"/>
              </w:rPr>
            </w:pPr>
            <w:ins w:id="10859" w:author="Στάθης Καπ" w:date="2023-03-09T02:06:00Z">
              <w:r w:rsidRPr="007E0F91">
                <w:rPr>
                  <w:rFonts w:ascii="Calibri" w:hAnsi="Calibri" w:cs="Calibri"/>
                  <w:color w:val="000000"/>
                  <w:sz w:val="16"/>
                  <w:szCs w:val="16"/>
                </w:rPr>
                <w:t>3.45</w:t>
              </w:r>
            </w:ins>
          </w:p>
        </w:tc>
        <w:tc>
          <w:tcPr>
            <w:tcW w:w="454" w:type="dxa"/>
            <w:vAlign w:val="center"/>
            <w:tcPrChange w:id="10860" w:author="Στάθης Καπ" w:date="2023-03-09T04:10:00Z">
              <w:tcPr>
                <w:tcW w:w="454" w:type="dxa"/>
                <w:vAlign w:val="center"/>
              </w:tcPr>
            </w:tcPrChange>
          </w:tcPr>
          <w:p w14:paraId="0B9CF494" w14:textId="52F601D9" w:rsidR="00B7579D" w:rsidRPr="007E0F91" w:rsidRDefault="00B7579D" w:rsidP="00B7579D">
            <w:pPr>
              <w:jc w:val="center"/>
              <w:rPr>
                <w:ins w:id="10861" w:author="Στάθης Καπ" w:date="2023-03-09T00:34:00Z"/>
                <w:sz w:val="16"/>
                <w:szCs w:val="16"/>
              </w:rPr>
            </w:pPr>
            <w:ins w:id="10862"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0863"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0864" w:author="Στάθης Καπ" w:date="2023-03-09T00:34:00Z"/>
                <w:sz w:val="16"/>
                <w:szCs w:val="16"/>
              </w:rPr>
            </w:pPr>
            <w:ins w:id="10865"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0866"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0867" w:author="Στάθης Καπ" w:date="2023-03-09T00:34:00Z"/>
                <w:sz w:val="16"/>
                <w:szCs w:val="16"/>
              </w:rPr>
            </w:pPr>
            <w:ins w:id="10868" w:author="Στάθης Καπ" w:date="2023-03-09T02:06:00Z">
              <w:r w:rsidRPr="007E0F91">
                <w:rPr>
                  <w:rFonts w:ascii="Calibri" w:hAnsi="Calibri" w:cs="Calibri"/>
                  <w:color w:val="000000"/>
                  <w:sz w:val="16"/>
                  <w:szCs w:val="16"/>
                </w:rPr>
                <w:t>274</w:t>
              </w:r>
            </w:ins>
          </w:p>
        </w:tc>
        <w:tc>
          <w:tcPr>
            <w:tcW w:w="454" w:type="dxa"/>
            <w:vAlign w:val="center"/>
            <w:tcPrChange w:id="10869" w:author="Στάθης Καπ" w:date="2023-03-09T04:10:00Z">
              <w:tcPr>
                <w:tcW w:w="454" w:type="dxa"/>
                <w:vAlign w:val="center"/>
              </w:tcPr>
            </w:tcPrChange>
          </w:tcPr>
          <w:p w14:paraId="2879DA79" w14:textId="4FCC655D" w:rsidR="00B7579D" w:rsidRPr="007E0F91" w:rsidRDefault="00B7579D" w:rsidP="00B7579D">
            <w:pPr>
              <w:jc w:val="center"/>
              <w:rPr>
                <w:ins w:id="10870" w:author="Στάθης Καπ" w:date="2023-03-09T00:34:00Z"/>
                <w:sz w:val="16"/>
                <w:szCs w:val="16"/>
              </w:rPr>
            </w:pPr>
            <w:ins w:id="10871" w:author="Στάθης Καπ" w:date="2023-03-09T02:06:00Z">
              <w:r w:rsidRPr="007E0F91">
                <w:rPr>
                  <w:rFonts w:ascii="Calibri" w:hAnsi="Calibri" w:cs="Calibri"/>
                  <w:color w:val="000000"/>
                  <w:sz w:val="16"/>
                  <w:szCs w:val="16"/>
                </w:rPr>
                <w:t>14.11</w:t>
              </w:r>
            </w:ins>
          </w:p>
        </w:tc>
        <w:tc>
          <w:tcPr>
            <w:tcW w:w="454" w:type="dxa"/>
            <w:vAlign w:val="center"/>
            <w:tcPrChange w:id="10872" w:author="Στάθης Καπ" w:date="2023-03-09T04:10:00Z">
              <w:tcPr>
                <w:tcW w:w="454" w:type="dxa"/>
                <w:vAlign w:val="center"/>
              </w:tcPr>
            </w:tcPrChange>
          </w:tcPr>
          <w:p w14:paraId="65BF1FB5" w14:textId="54F072BF" w:rsidR="00B7579D" w:rsidRPr="007E0F91" w:rsidRDefault="00B7579D" w:rsidP="00B7579D">
            <w:pPr>
              <w:jc w:val="center"/>
              <w:rPr>
                <w:ins w:id="10873" w:author="Στάθης Καπ" w:date="2023-03-09T00:34:00Z"/>
                <w:sz w:val="16"/>
                <w:szCs w:val="16"/>
              </w:rPr>
            </w:pPr>
            <w:ins w:id="10874"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0875"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0876" w:author="Στάθης Καπ" w:date="2023-03-09T00:34:00Z"/>
                <w:sz w:val="16"/>
                <w:szCs w:val="16"/>
              </w:rPr>
            </w:pPr>
            <w:ins w:id="10877"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0878"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0879" w:author="Στάθης Καπ" w:date="2023-03-09T00:34:00Z"/>
                <w:sz w:val="16"/>
                <w:szCs w:val="16"/>
              </w:rPr>
            </w:pPr>
            <w:ins w:id="10880" w:author="Στάθης Καπ" w:date="2023-03-09T02:06:00Z">
              <w:r w:rsidRPr="007E0F91">
                <w:rPr>
                  <w:rFonts w:ascii="Calibri" w:hAnsi="Calibri" w:cs="Calibri"/>
                  <w:color w:val="000000"/>
                  <w:sz w:val="16"/>
                  <w:szCs w:val="16"/>
                </w:rPr>
                <w:t>285</w:t>
              </w:r>
            </w:ins>
          </w:p>
        </w:tc>
        <w:tc>
          <w:tcPr>
            <w:tcW w:w="454" w:type="dxa"/>
            <w:vAlign w:val="center"/>
            <w:tcPrChange w:id="10881" w:author="Στάθης Καπ" w:date="2023-03-09T04:10:00Z">
              <w:tcPr>
                <w:tcW w:w="454" w:type="dxa"/>
                <w:vAlign w:val="center"/>
              </w:tcPr>
            </w:tcPrChange>
          </w:tcPr>
          <w:p w14:paraId="11C99A8B" w14:textId="113068DA" w:rsidR="00B7579D" w:rsidRPr="007E0F91" w:rsidRDefault="00B7579D" w:rsidP="00B7579D">
            <w:pPr>
              <w:jc w:val="center"/>
              <w:rPr>
                <w:ins w:id="10882" w:author="Στάθης Καπ" w:date="2023-03-09T00:34:00Z"/>
                <w:sz w:val="16"/>
                <w:szCs w:val="16"/>
              </w:rPr>
            </w:pPr>
            <w:ins w:id="10883" w:author="Στάθης Καπ" w:date="2023-03-09T02:06:00Z">
              <w:r w:rsidRPr="007E0F91">
                <w:rPr>
                  <w:rFonts w:ascii="Calibri" w:hAnsi="Calibri" w:cs="Calibri"/>
                  <w:color w:val="000000"/>
                  <w:sz w:val="16"/>
                  <w:szCs w:val="16"/>
                </w:rPr>
                <w:t>10.66</w:t>
              </w:r>
            </w:ins>
          </w:p>
        </w:tc>
        <w:tc>
          <w:tcPr>
            <w:tcW w:w="454" w:type="dxa"/>
            <w:vAlign w:val="center"/>
            <w:tcPrChange w:id="10884" w:author="Στάθης Καπ" w:date="2023-03-09T04:10:00Z">
              <w:tcPr>
                <w:tcW w:w="454" w:type="dxa"/>
                <w:vAlign w:val="center"/>
              </w:tcPr>
            </w:tcPrChange>
          </w:tcPr>
          <w:p w14:paraId="7E3A7CBE" w14:textId="0B9E77CE" w:rsidR="00B7579D" w:rsidRPr="007E0F91" w:rsidRDefault="00B7579D" w:rsidP="00B7579D">
            <w:pPr>
              <w:jc w:val="center"/>
              <w:rPr>
                <w:ins w:id="10885" w:author="Στάθης Καπ" w:date="2023-03-09T00:34:00Z"/>
                <w:sz w:val="16"/>
                <w:szCs w:val="16"/>
              </w:rPr>
            </w:pPr>
            <w:ins w:id="10886"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0887"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0888" w:author="Στάθης Καπ" w:date="2023-03-09T00:34:00Z"/>
                <w:sz w:val="16"/>
                <w:szCs w:val="16"/>
              </w:rPr>
            </w:pPr>
            <w:ins w:id="10889"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0890" w:author="Στάθης Καπ" w:date="2023-03-09T00:34:00Z"/>
          <w:trPrChange w:id="1089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89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0893" w:author="Στάθης Καπ" w:date="2023-03-09T00:34:00Z"/>
                <w:sz w:val="16"/>
                <w:szCs w:val="16"/>
              </w:rPr>
            </w:pPr>
            <w:ins w:id="10894" w:author="Στάθης Καπ" w:date="2023-03-09T00:36:00Z">
              <w:r w:rsidRPr="007E0F91">
                <w:rPr>
                  <w:sz w:val="16"/>
                  <w:szCs w:val="16"/>
                </w:rPr>
                <w:t>pr12</w:t>
              </w:r>
            </w:ins>
          </w:p>
        </w:tc>
        <w:tc>
          <w:tcPr>
            <w:tcW w:w="565" w:type="dxa"/>
            <w:tcBorders>
              <w:left w:val="single" w:sz="4" w:space="0" w:color="auto"/>
            </w:tcBorders>
            <w:vAlign w:val="center"/>
            <w:tcPrChange w:id="10895"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0896" w:author="Στάθης Καπ" w:date="2023-03-09T00:34:00Z"/>
                <w:sz w:val="16"/>
                <w:szCs w:val="16"/>
              </w:rPr>
            </w:pPr>
            <w:ins w:id="10897"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0898"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0899" w:author="Στάθης Καπ" w:date="2023-03-09T00:34:00Z"/>
                <w:sz w:val="16"/>
                <w:szCs w:val="16"/>
              </w:rPr>
            </w:pPr>
            <w:ins w:id="10900"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0901"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0902" w:author="Στάθης Καπ" w:date="2023-03-09T00:34:00Z"/>
                <w:sz w:val="16"/>
                <w:szCs w:val="16"/>
              </w:rPr>
            </w:pPr>
            <w:ins w:id="10903" w:author="Στάθης Καπ" w:date="2023-03-09T02:06:00Z">
              <w:r w:rsidRPr="007E0F91">
                <w:rPr>
                  <w:rFonts w:ascii="Calibri" w:hAnsi="Calibri" w:cs="Calibri"/>
                  <w:color w:val="000000"/>
                  <w:sz w:val="16"/>
                  <w:szCs w:val="16"/>
                </w:rPr>
                <w:t>424</w:t>
              </w:r>
            </w:ins>
          </w:p>
        </w:tc>
        <w:tc>
          <w:tcPr>
            <w:tcW w:w="708" w:type="dxa"/>
            <w:vAlign w:val="center"/>
            <w:tcPrChange w:id="10904" w:author="Στάθης Καπ" w:date="2023-03-09T04:10:00Z">
              <w:tcPr>
                <w:tcW w:w="708" w:type="dxa"/>
                <w:vAlign w:val="center"/>
              </w:tcPr>
            </w:tcPrChange>
          </w:tcPr>
          <w:p w14:paraId="5B7A7DB6" w14:textId="19B70311" w:rsidR="00B7579D" w:rsidRPr="007E0F91" w:rsidRDefault="00B7579D" w:rsidP="00B7579D">
            <w:pPr>
              <w:jc w:val="center"/>
              <w:rPr>
                <w:ins w:id="10905" w:author="Στάθης Καπ" w:date="2023-03-09T00:34:00Z"/>
                <w:sz w:val="16"/>
                <w:szCs w:val="16"/>
              </w:rPr>
            </w:pPr>
            <w:ins w:id="10906"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0907"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0908" w:author="Στάθης Καπ" w:date="2023-03-09T00:34:00Z"/>
                <w:sz w:val="16"/>
                <w:szCs w:val="16"/>
              </w:rPr>
            </w:pPr>
          </w:p>
        </w:tc>
        <w:tc>
          <w:tcPr>
            <w:tcW w:w="453" w:type="dxa"/>
            <w:tcBorders>
              <w:left w:val="single" w:sz="4" w:space="0" w:color="auto"/>
            </w:tcBorders>
            <w:vAlign w:val="center"/>
            <w:tcPrChange w:id="10909"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0910" w:author="Στάθης Καπ" w:date="2023-03-09T00:34:00Z"/>
                <w:sz w:val="16"/>
                <w:szCs w:val="16"/>
              </w:rPr>
            </w:pPr>
            <w:ins w:id="10911" w:author="Στάθης Καπ" w:date="2023-03-09T02:06:00Z">
              <w:r w:rsidRPr="007E0F91">
                <w:rPr>
                  <w:rFonts w:ascii="Calibri" w:hAnsi="Calibri" w:cs="Calibri"/>
                  <w:color w:val="000000"/>
                  <w:sz w:val="16"/>
                  <w:szCs w:val="16"/>
                </w:rPr>
                <w:t>418</w:t>
              </w:r>
            </w:ins>
          </w:p>
        </w:tc>
        <w:tc>
          <w:tcPr>
            <w:tcW w:w="454" w:type="dxa"/>
            <w:vAlign w:val="center"/>
            <w:tcPrChange w:id="10912" w:author="Στάθης Καπ" w:date="2023-03-09T04:10:00Z">
              <w:tcPr>
                <w:tcW w:w="454" w:type="dxa"/>
                <w:vAlign w:val="center"/>
              </w:tcPr>
            </w:tcPrChange>
          </w:tcPr>
          <w:p w14:paraId="5CF9F347" w14:textId="539D6F3A" w:rsidR="00B7579D" w:rsidRPr="007E0F91" w:rsidRDefault="00B7579D" w:rsidP="00B7579D">
            <w:pPr>
              <w:jc w:val="center"/>
              <w:rPr>
                <w:ins w:id="10913" w:author="Στάθης Καπ" w:date="2023-03-09T00:34:00Z"/>
                <w:sz w:val="16"/>
                <w:szCs w:val="16"/>
              </w:rPr>
            </w:pPr>
            <w:ins w:id="10914" w:author="Στάθης Καπ" w:date="2023-03-09T02:06:00Z">
              <w:r w:rsidRPr="007E0F91">
                <w:rPr>
                  <w:rFonts w:ascii="Calibri" w:hAnsi="Calibri" w:cs="Calibri"/>
                  <w:color w:val="000000"/>
                  <w:sz w:val="16"/>
                  <w:szCs w:val="16"/>
                </w:rPr>
                <w:t>1.42</w:t>
              </w:r>
            </w:ins>
          </w:p>
        </w:tc>
        <w:tc>
          <w:tcPr>
            <w:tcW w:w="454" w:type="dxa"/>
            <w:vAlign w:val="center"/>
            <w:tcPrChange w:id="10915" w:author="Στάθης Καπ" w:date="2023-03-09T04:10:00Z">
              <w:tcPr>
                <w:tcW w:w="454" w:type="dxa"/>
                <w:vAlign w:val="center"/>
              </w:tcPr>
            </w:tcPrChange>
          </w:tcPr>
          <w:p w14:paraId="7BF6DB55" w14:textId="56BAA911" w:rsidR="00B7579D" w:rsidRPr="007E0F91" w:rsidRDefault="00B7579D" w:rsidP="00B7579D">
            <w:pPr>
              <w:jc w:val="center"/>
              <w:rPr>
                <w:ins w:id="10916" w:author="Στάθης Καπ" w:date="2023-03-09T00:34:00Z"/>
                <w:sz w:val="16"/>
                <w:szCs w:val="16"/>
              </w:rPr>
            </w:pPr>
            <w:ins w:id="10917"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0918"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0919" w:author="Στάθης Καπ" w:date="2023-03-09T00:34:00Z"/>
                <w:sz w:val="16"/>
                <w:szCs w:val="16"/>
              </w:rPr>
            </w:pPr>
            <w:ins w:id="10920"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0921"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0922" w:author="Στάθης Καπ" w:date="2023-03-09T00:34:00Z"/>
                <w:sz w:val="16"/>
                <w:szCs w:val="16"/>
              </w:rPr>
            </w:pPr>
            <w:ins w:id="10923" w:author="Στάθης Καπ" w:date="2023-03-09T02:06:00Z">
              <w:r w:rsidRPr="007E0F91">
                <w:rPr>
                  <w:rFonts w:ascii="Calibri" w:hAnsi="Calibri" w:cs="Calibri"/>
                  <w:color w:val="000000"/>
                  <w:sz w:val="16"/>
                  <w:szCs w:val="16"/>
                </w:rPr>
                <w:t>407</w:t>
              </w:r>
            </w:ins>
          </w:p>
        </w:tc>
        <w:tc>
          <w:tcPr>
            <w:tcW w:w="454" w:type="dxa"/>
            <w:vAlign w:val="center"/>
            <w:tcPrChange w:id="10924" w:author="Στάθης Καπ" w:date="2023-03-09T04:10:00Z">
              <w:tcPr>
                <w:tcW w:w="454" w:type="dxa"/>
                <w:vAlign w:val="center"/>
              </w:tcPr>
            </w:tcPrChange>
          </w:tcPr>
          <w:p w14:paraId="1C797013" w14:textId="28A93F86" w:rsidR="00B7579D" w:rsidRPr="007E0F91" w:rsidRDefault="00B7579D" w:rsidP="00B7579D">
            <w:pPr>
              <w:jc w:val="center"/>
              <w:rPr>
                <w:ins w:id="10925" w:author="Στάθης Καπ" w:date="2023-03-09T00:34:00Z"/>
                <w:sz w:val="16"/>
                <w:szCs w:val="16"/>
              </w:rPr>
            </w:pPr>
            <w:ins w:id="10926" w:author="Στάθης Καπ" w:date="2023-03-09T02:06:00Z">
              <w:r w:rsidRPr="007E0F91">
                <w:rPr>
                  <w:rFonts w:ascii="Calibri" w:hAnsi="Calibri" w:cs="Calibri"/>
                  <w:color w:val="000000"/>
                  <w:sz w:val="16"/>
                  <w:szCs w:val="16"/>
                </w:rPr>
                <w:t>4.01</w:t>
              </w:r>
            </w:ins>
          </w:p>
        </w:tc>
        <w:tc>
          <w:tcPr>
            <w:tcW w:w="454" w:type="dxa"/>
            <w:vAlign w:val="center"/>
            <w:tcPrChange w:id="10927" w:author="Στάθης Καπ" w:date="2023-03-09T04:10:00Z">
              <w:tcPr>
                <w:tcW w:w="454" w:type="dxa"/>
                <w:vAlign w:val="center"/>
              </w:tcPr>
            </w:tcPrChange>
          </w:tcPr>
          <w:p w14:paraId="79CD57A6" w14:textId="360DE3D3" w:rsidR="00B7579D" w:rsidRPr="007E0F91" w:rsidRDefault="00B7579D" w:rsidP="00B7579D">
            <w:pPr>
              <w:jc w:val="center"/>
              <w:rPr>
                <w:ins w:id="10928" w:author="Στάθης Καπ" w:date="2023-03-09T00:34:00Z"/>
                <w:sz w:val="16"/>
                <w:szCs w:val="16"/>
              </w:rPr>
            </w:pPr>
            <w:ins w:id="10929"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0930"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0931" w:author="Στάθης Καπ" w:date="2023-03-09T00:34:00Z"/>
                <w:sz w:val="16"/>
                <w:szCs w:val="16"/>
              </w:rPr>
            </w:pPr>
            <w:ins w:id="10932"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0933"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0934" w:author="Στάθης Καπ" w:date="2023-03-09T00:34:00Z"/>
                <w:sz w:val="16"/>
                <w:szCs w:val="16"/>
              </w:rPr>
            </w:pPr>
            <w:ins w:id="10935" w:author="Στάθης Καπ" w:date="2023-03-09T02:06:00Z">
              <w:r w:rsidRPr="007E0F91">
                <w:rPr>
                  <w:rFonts w:ascii="Calibri" w:hAnsi="Calibri" w:cs="Calibri"/>
                  <w:color w:val="000000"/>
                  <w:sz w:val="16"/>
                  <w:szCs w:val="16"/>
                </w:rPr>
                <w:t>403</w:t>
              </w:r>
            </w:ins>
          </w:p>
        </w:tc>
        <w:tc>
          <w:tcPr>
            <w:tcW w:w="454" w:type="dxa"/>
            <w:vAlign w:val="center"/>
            <w:tcPrChange w:id="10936" w:author="Στάθης Καπ" w:date="2023-03-09T04:10:00Z">
              <w:tcPr>
                <w:tcW w:w="454" w:type="dxa"/>
                <w:vAlign w:val="center"/>
              </w:tcPr>
            </w:tcPrChange>
          </w:tcPr>
          <w:p w14:paraId="0ED5FB0C" w14:textId="3E25FB7C" w:rsidR="00B7579D" w:rsidRPr="007E0F91" w:rsidRDefault="00B7579D" w:rsidP="00B7579D">
            <w:pPr>
              <w:jc w:val="center"/>
              <w:rPr>
                <w:ins w:id="10937" w:author="Στάθης Καπ" w:date="2023-03-09T00:34:00Z"/>
                <w:sz w:val="16"/>
                <w:szCs w:val="16"/>
              </w:rPr>
            </w:pPr>
            <w:ins w:id="10938" w:author="Στάθης Καπ" w:date="2023-03-09T02:06:00Z">
              <w:r w:rsidRPr="007E0F91">
                <w:rPr>
                  <w:rFonts w:ascii="Calibri" w:hAnsi="Calibri" w:cs="Calibri"/>
                  <w:color w:val="000000"/>
                  <w:sz w:val="16"/>
                  <w:szCs w:val="16"/>
                </w:rPr>
                <w:t>4.95</w:t>
              </w:r>
            </w:ins>
          </w:p>
        </w:tc>
        <w:tc>
          <w:tcPr>
            <w:tcW w:w="454" w:type="dxa"/>
            <w:vAlign w:val="center"/>
            <w:tcPrChange w:id="10939" w:author="Στάθης Καπ" w:date="2023-03-09T04:10:00Z">
              <w:tcPr>
                <w:tcW w:w="454" w:type="dxa"/>
                <w:vAlign w:val="center"/>
              </w:tcPr>
            </w:tcPrChange>
          </w:tcPr>
          <w:p w14:paraId="420CAEFC" w14:textId="3796A719" w:rsidR="00B7579D" w:rsidRPr="007E0F91" w:rsidRDefault="00B7579D" w:rsidP="00B7579D">
            <w:pPr>
              <w:jc w:val="center"/>
              <w:rPr>
                <w:ins w:id="10940" w:author="Στάθης Καπ" w:date="2023-03-09T00:34:00Z"/>
                <w:sz w:val="16"/>
                <w:szCs w:val="16"/>
              </w:rPr>
            </w:pPr>
            <w:ins w:id="10941"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0942"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0943" w:author="Στάθης Καπ" w:date="2023-03-09T00:34:00Z"/>
                <w:sz w:val="16"/>
                <w:szCs w:val="16"/>
              </w:rPr>
            </w:pPr>
            <w:ins w:id="10944"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0945" w:author="Στάθης Καπ" w:date="2023-03-09T00:34:00Z"/>
          <w:trPrChange w:id="1094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094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0948" w:author="Στάθης Καπ" w:date="2023-03-09T00:34:00Z"/>
                <w:sz w:val="16"/>
                <w:szCs w:val="16"/>
              </w:rPr>
            </w:pPr>
            <w:ins w:id="10949" w:author="Στάθης Καπ" w:date="2023-03-09T00:36:00Z">
              <w:r w:rsidRPr="007E0F91">
                <w:rPr>
                  <w:sz w:val="16"/>
                  <w:szCs w:val="16"/>
                </w:rPr>
                <w:t>pr13</w:t>
              </w:r>
            </w:ins>
          </w:p>
        </w:tc>
        <w:tc>
          <w:tcPr>
            <w:tcW w:w="565" w:type="dxa"/>
            <w:tcBorders>
              <w:left w:val="single" w:sz="4" w:space="0" w:color="auto"/>
            </w:tcBorders>
            <w:vAlign w:val="center"/>
            <w:tcPrChange w:id="10950"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0951" w:author="Στάθης Καπ" w:date="2023-03-09T00:34:00Z"/>
                <w:sz w:val="16"/>
                <w:szCs w:val="16"/>
              </w:rPr>
            </w:pPr>
            <w:ins w:id="10952"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0953"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0954" w:author="Στάθης Καπ" w:date="2023-03-09T00:34:00Z"/>
                <w:sz w:val="16"/>
                <w:szCs w:val="16"/>
              </w:rPr>
            </w:pPr>
            <w:ins w:id="10955"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0956"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0957" w:author="Στάθης Καπ" w:date="2023-03-09T00:34:00Z"/>
                <w:sz w:val="16"/>
                <w:szCs w:val="16"/>
              </w:rPr>
            </w:pPr>
            <w:ins w:id="10958" w:author="Στάθης Καπ" w:date="2023-03-09T02:06:00Z">
              <w:r w:rsidRPr="007E0F91">
                <w:rPr>
                  <w:rFonts w:ascii="Calibri" w:hAnsi="Calibri" w:cs="Calibri"/>
                  <w:color w:val="000000"/>
                  <w:sz w:val="16"/>
                  <w:szCs w:val="16"/>
                </w:rPr>
                <w:t>444</w:t>
              </w:r>
            </w:ins>
          </w:p>
        </w:tc>
        <w:tc>
          <w:tcPr>
            <w:tcW w:w="708" w:type="dxa"/>
            <w:vAlign w:val="center"/>
            <w:tcPrChange w:id="10959" w:author="Στάθης Καπ" w:date="2023-03-09T04:10:00Z">
              <w:tcPr>
                <w:tcW w:w="708" w:type="dxa"/>
                <w:vAlign w:val="center"/>
              </w:tcPr>
            </w:tcPrChange>
          </w:tcPr>
          <w:p w14:paraId="6B311B12" w14:textId="303C2554" w:rsidR="00B7579D" w:rsidRPr="007E0F91" w:rsidRDefault="00B7579D" w:rsidP="00B7579D">
            <w:pPr>
              <w:jc w:val="center"/>
              <w:rPr>
                <w:ins w:id="10960" w:author="Στάθης Καπ" w:date="2023-03-09T00:34:00Z"/>
                <w:sz w:val="16"/>
                <w:szCs w:val="16"/>
              </w:rPr>
            </w:pPr>
            <w:ins w:id="10961"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0962"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0963" w:author="Στάθης Καπ" w:date="2023-03-09T00:34:00Z"/>
                <w:sz w:val="16"/>
                <w:szCs w:val="16"/>
              </w:rPr>
            </w:pPr>
          </w:p>
        </w:tc>
        <w:tc>
          <w:tcPr>
            <w:tcW w:w="453" w:type="dxa"/>
            <w:tcBorders>
              <w:left w:val="single" w:sz="4" w:space="0" w:color="auto"/>
            </w:tcBorders>
            <w:vAlign w:val="center"/>
            <w:tcPrChange w:id="10964"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0965" w:author="Στάθης Καπ" w:date="2023-03-09T00:34:00Z"/>
                <w:sz w:val="16"/>
                <w:szCs w:val="16"/>
              </w:rPr>
            </w:pPr>
            <w:ins w:id="10966" w:author="Στάθης Καπ" w:date="2023-03-09T02:06:00Z">
              <w:r w:rsidRPr="007E0F91">
                <w:rPr>
                  <w:rFonts w:ascii="Calibri" w:hAnsi="Calibri" w:cs="Calibri"/>
                  <w:color w:val="000000"/>
                  <w:sz w:val="16"/>
                  <w:szCs w:val="16"/>
                </w:rPr>
                <w:t>377</w:t>
              </w:r>
            </w:ins>
          </w:p>
        </w:tc>
        <w:tc>
          <w:tcPr>
            <w:tcW w:w="454" w:type="dxa"/>
            <w:vAlign w:val="center"/>
            <w:tcPrChange w:id="10967" w:author="Στάθης Καπ" w:date="2023-03-09T04:10:00Z">
              <w:tcPr>
                <w:tcW w:w="454" w:type="dxa"/>
                <w:vAlign w:val="center"/>
              </w:tcPr>
            </w:tcPrChange>
          </w:tcPr>
          <w:p w14:paraId="0816B003" w14:textId="0F35088E" w:rsidR="00B7579D" w:rsidRPr="007E0F91" w:rsidRDefault="00B7579D" w:rsidP="00B7579D">
            <w:pPr>
              <w:jc w:val="center"/>
              <w:rPr>
                <w:ins w:id="10968" w:author="Στάθης Καπ" w:date="2023-03-09T00:34:00Z"/>
                <w:sz w:val="16"/>
                <w:szCs w:val="16"/>
              </w:rPr>
            </w:pPr>
            <w:ins w:id="10969" w:author="Στάθης Καπ" w:date="2023-03-09T02:06:00Z">
              <w:r w:rsidRPr="007E0F91">
                <w:rPr>
                  <w:rFonts w:ascii="Calibri" w:hAnsi="Calibri" w:cs="Calibri"/>
                  <w:color w:val="000000"/>
                  <w:sz w:val="16"/>
                  <w:szCs w:val="16"/>
                </w:rPr>
                <w:t>15.09</w:t>
              </w:r>
            </w:ins>
          </w:p>
        </w:tc>
        <w:tc>
          <w:tcPr>
            <w:tcW w:w="454" w:type="dxa"/>
            <w:vAlign w:val="center"/>
            <w:tcPrChange w:id="10970" w:author="Στάθης Καπ" w:date="2023-03-09T04:10:00Z">
              <w:tcPr>
                <w:tcW w:w="454" w:type="dxa"/>
                <w:vAlign w:val="center"/>
              </w:tcPr>
            </w:tcPrChange>
          </w:tcPr>
          <w:p w14:paraId="696B1930" w14:textId="1254218E" w:rsidR="00B7579D" w:rsidRPr="007E0F91" w:rsidRDefault="00B7579D" w:rsidP="00B7579D">
            <w:pPr>
              <w:jc w:val="center"/>
              <w:rPr>
                <w:ins w:id="10971" w:author="Στάθης Καπ" w:date="2023-03-09T00:34:00Z"/>
                <w:sz w:val="16"/>
                <w:szCs w:val="16"/>
              </w:rPr>
            </w:pPr>
            <w:ins w:id="10972"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0973"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0974" w:author="Στάθης Καπ" w:date="2023-03-09T00:34:00Z"/>
                <w:sz w:val="16"/>
                <w:szCs w:val="16"/>
              </w:rPr>
            </w:pPr>
            <w:ins w:id="10975"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0976"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0977" w:author="Στάθης Καπ" w:date="2023-03-09T00:34:00Z"/>
                <w:sz w:val="16"/>
                <w:szCs w:val="16"/>
              </w:rPr>
            </w:pPr>
            <w:ins w:id="10978" w:author="Στάθης Καπ" w:date="2023-03-09T02:06:00Z">
              <w:r w:rsidRPr="007E0F91">
                <w:rPr>
                  <w:rFonts w:ascii="Calibri" w:hAnsi="Calibri" w:cs="Calibri"/>
                  <w:color w:val="000000"/>
                  <w:sz w:val="16"/>
                  <w:szCs w:val="16"/>
                </w:rPr>
                <w:t>376</w:t>
              </w:r>
            </w:ins>
          </w:p>
        </w:tc>
        <w:tc>
          <w:tcPr>
            <w:tcW w:w="454" w:type="dxa"/>
            <w:vAlign w:val="center"/>
            <w:tcPrChange w:id="10979" w:author="Στάθης Καπ" w:date="2023-03-09T04:10:00Z">
              <w:tcPr>
                <w:tcW w:w="454" w:type="dxa"/>
                <w:vAlign w:val="center"/>
              </w:tcPr>
            </w:tcPrChange>
          </w:tcPr>
          <w:p w14:paraId="67D7EB87" w14:textId="517D2682" w:rsidR="00B7579D" w:rsidRPr="007E0F91" w:rsidRDefault="00B7579D" w:rsidP="00B7579D">
            <w:pPr>
              <w:jc w:val="center"/>
              <w:rPr>
                <w:ins w:id="10980" w:author="Στάθης Καπ" w:date="2023-03-09T00:34:00Z"/>
                <w:sz w:val="16"/>
                <w:szCs w:val="16"/>
              </w:rPr>
            </w:pPr>
            <w:ins w:id="10981" w:author="Στάθης Καπ" w:date="2023-03-09T02:06:00Z">
              <w:r w:rsidRPr="007E0F91">
                <w:rPr>
                  <w:rFonts w:ascii="Calibri" w:hAnsi="Calibri" w:cs="Calibri"/>
                  <w:color w:val="000000"/>
                  <w:sz w:val="16"/>
                  <w:szCs w:val="16"/>
                </w:rPr>
                <w:t>15.32</w:t>
              </w:r>
            </w:ins>
          </w:p>
        </w:tc>
        <w:tc>
          <w:tcPr>
            <w:tcW w:w="454" w:type="dxa"/>
            <w:vAlign w:val="center"/>
            <w:tcPrChange w:id="10982" w:author="Στάθης Καπ" w:date="2023-03-09T04:10:00Z">
              <w:tcPr>
                <w:tcW w:w="454" w:type="dxa"/>
                <w:vAlign w:val="center"/>
              </w:tcPr>
            </w:tcPrChange>
          </w:tcPr>
          <w:p w14:paraId="617383FD" w14:textId="7D04F19C" w:rsidR="00B7579D" w:rsidRPr="007E0F91" w:rsidRDefault="00B7579D" w:rsidP="00B7579D">
            <w:pPr>
              <w:jc w:val="center"/>
              <w:rPr>
                <w:ins w:id="10983" w:author="Στάθης Καπ" w:date="2023-03-09T00:34:00Z"/>
                <w:sz w:val="16"/>
                <w:szCs w:val="16"/>
              </w:rPr>
            </w:pPr>
            <w:ins w:id="10984"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0985"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0986" w:author="Στάθης Καπ" w:date="2023-03-09T00:34:00Z"/>
                <w:sz w:val="16"/>
                <w:szCs w:val="16"/>
              </w:rPr>
            </w:pPr>
            <w:ins w:id="10987"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0988"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0989" w:author="Στάθης Καπ" w:date="2023-03-09T00:34:00Z"/>
                <w:sz w:val="16"/>
                <w:szCs w:val="16"/>
              </w:rPr>
            </w:pPr>
            <w:ins w:id="10990" w:author="Στάθης Καπ" w:date="2023-03-09T02:06:00Z">
              <w:r w:rsidRPr="007E0F91">
                <w:rPr>
                  <w:rFonts w:ascii="Calibri" w:hAnsi="Calibri" w:cs="Calibri"/>
                  <w:color w:val="000000"/>
                  <w:sz w:val="16"/>
                  <w:szCs w:val="16"/>
                </w:rPr>
                <w:t>391</w:t>
              </w:r>
            </w:ins>
          </w:p>
        </w:tc>
        <w:tc>
          <w:tcPr>
            <w:tcW w:w="454" w:type="dxa"/>
            <w:vAlign w:val="center"/>
            <w:tcPrChange w:id="10991" w:author="Στάθης Καπ" w:date="2023-03-09T04:10:00Z">
              <w:tcPr>
                <w:tcW w:w="454" w:type="dxa"/>
                <w:vAlign w:val="center"/>
              </w:tcPr>
            </w:tcPrChange>
          </w:tcPr>
          <w:p w14:paraId="50546A9C" w14:textId="2E9168EA" w:rsidR="00B7579D" w:rsidRPr="007E0F91" w:rsidRDefault="00B7579D" w:rsidP="00B7579D">
            <w:pPr>
              <w:jc w:val="center"/>
              <w:rPr>
                <w:ins w:id="10992" w:author="Στάθης Καπ" w:date="2023-03-09T00:34:00Z"/>
                <w:sz w:val="16"/>
                <w:szCs w:val="16"/>
              </w:rPr>
            </w:pPr>
            <w:ins w:id="10993" w:author="Στάθης Καπ" w:date="2023-03-09T02:06:00Z">
              <w:r w:rsidRPr="007E0F91">
                <w:rPr>
                  <w:rFonts w:ascii="Calibri" w:hAnsi="Calibri" w:cs="Calibri"/>
                  <w:color w:val="000000"/>
                  <w:sz w:val="16"/>
                  <w:szCs w:val="16"/>
                </w:rPr>
                <w:t>11.94</w:t>
              </w:r>
            </w:ins>
          </w:p>
        </w:tc>
        <w:tc>
          <w:tcPr>
            <w:tcW w:w="454" w:type="dxa"/>
            <w:vAlign w:val="center"/>
            <w:tcPrChange w:id="10994" w:author="Στάθης Καπ" w:date="2023-03-09T04:10:00Z">
              <w:tcPr>
                <w:tcW w:w="454" w:type="dxa"/>
                <w:vAlign w:val="center"/>
              </w:tcPr>
            </w:tcPrChange>
          </w:tcPr>
          <w:p w14:paraId="518AB88A" w14:textId="1A32C148" w:rsidR="00B7579D" w:rsidRPr="007E0F91" w:rsidRDefault="00B7579D" w:rsidP="00B7579D">
            <w:pPr>
              <w:jc w:val="center"/>
              <w:rPr>
                <w:ins w:id="10995" w:author="Στάθης Καπ" w:date="2023-03-09T00:34:00Z"/>
                <w:sz w:val="16"/>
                <w:szCs w:val="16"/>
              </w:rPr>
            </w:pPr>
            <w:ins w:id="10996"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0997"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0998" w:author="Στάθης Καπ" w:date="2023-03-09T00:34:00Z"/>
                <w:sz w:val="16"/>
                <w:szCs w:val="16"/>
              </w:rPr>
            </w:pPr>
            <w:ins w:id="10999"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000" w:author="Στάθης Καπ" w:date="2023-03-09T00:34:00Z"/>
          <w:trPrChange w:id="1100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0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003" w:author="Στάθης Καπ" w:date="2023-03-09T00:34:00Z"/>
                <w:sz w:val="16"/>
                <w:szCs w:val="16"/>
              </w:rPr>
            </w:pPr>
            <w:ins w:id="11004" w:author="Στάθης Καπ" w:date="2023-03-09T00:36:00Z">
              <w:r w:rsidRPr="007E0F91">
                <w:rPr>
                  <w:sz w:val="16"/>
                  <w:szCs w:val="16"/>
                </w:rPr>
                <w:t>pr14</w:t>
              </w:r>
            </w:ins>
          </w:p>
        </w:tc>
        <w:tc>
          <w:tcPr>
            <w:tcW w:w="565" w:type="dxa"/>
            <w:tcBorders>
              <w:left w:val="single" w:sz="4" w:space="0" w:color="auto"/>
            </w:tcBorders>
            <w:vAlign w:val="center"/>
            <w:tcPrChange w:id="11005"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006" w:author="Στάθης Καπ" w:date="2023-03-09T00:34:00Z"/>
                <w:sz w:val="16"/>
                <w:szCs w:val="16"/>
              </w:rPr>
            </w:pPr>
            <w:ins w:id="11007"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008"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009" w:author="Στάθης Καπ" w:date="2023-03-09T00:34:00Z"/>
                <w:sz w:val="16"/>
                <w:szCs w:val="16"/>
              </w:rPr>
            </w:pPr>
            <w:ins w:id="11010"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011"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012" w:author="Στάθης Καπ" w:date="2023-03-09T00:34:00Z"/>
                <w:sz w:val="16"/>
                <w:szCs w:val="16"/>
              </w:rPr>
            </w:pPr>
            <w:ins w:id="11013" w:author="Στάθης Καπ" w:date="2023-03-09T02:06:00Z">
              <w:r w:rsidRPr="007E0F91">
                <w:rPr>
                  <w:rFonts w:ascii="Calibri" w:hAnsi="Calibri" w:cs="Calibri"/>
                  <w:color w:val="000000"/>
                  <w:sz w:val="16"/>
                  <w:szCs w:val="16"/>
                </w:rPr>
                <w:t>510</w:t>
              </w:r>
            </w:ins>
          </w:p>
        </w:tc>
        <w:tc>
          <w:tcPr>
            <w:tcW w:w="708" w:type="dxa"/>
            <w:vAlign w:val="center"/>
            <w:tcPrChange w:id="11014" w:author="Στάθης Καπ" w:date="2023-03-09T04:10:00Z">
              <w:tcPr>
                <w:tcW w:w="708" w:type="dxa"/>
                <w:vAlign w:val="center"/>
              </w:tcPr>
            </w:tcPrChange>
          </w:tcPr>
          <w:p w14:paraId="4B197498" w14:textId="19C3379A" w:rsidR="00B7579D" w:rsidRPr="007E0F91" w:rsidRDefault="00B7579D" w:rsidP="00B7579D">
            <w:pPr>
              <w:jc w:val="center"/>
              <w:rPr>
                <w:ins w:id="11015" w:author="Στάθης Καπ" w:date="2023-03-09T00:34:00Z"/>
                <w:sz w:val="16"/>
                <w:szCs w:val="16"/>
              </w:rPr>
            </w:pPr>
            <w:ins w:id="11016"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1017"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1018" w:author="Στάθης Καπ" w:date="2023-03-09T00:34:00Z"/>
                <w:sz w:val="16"/>
                <w:szCs w:val="16"/>
              </w:rPr>
            </w:pPr>
          </w:p>
        </w:tc>
        <w:tc>
          <w:tcPr>
            <w:tcW w:w="453" w:type="dxa"/>
            <w:tcBorders>
              <w:left w:val="single" w:sz="4" w:space="0" w:color="auto"/>
            </w:tcBorders>
            <w:vAlign w:val="center"/>
            <w:tcPrChange w:id="11019"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1020" w:author="Στάθης Καπ" w:date="2023-03-09T00:34:00Z"/>
                <w:sz w:val="16"/>
                <w:szCs w:val="16"/>
              </w:rPr>
            </w:pPr>
            <w:ins w:id="11021" w:author="Στάθης Καπ" w:date="2023-03-09T02:06:00Z">
              <w:r w:rsidRPr="007E0F91">
                <w:rPr>
                  <w:rFonts w:ascii="Calibri" w:hAnsi="Calibri" w:cs="Calibri"/>
                  <w:color w:val="000000"/>
                  <w:sz w:val="16"/>
                  <w:szCs w:val="16"/>
                </w:rPr>
                <w:t>480</w:t>
              </w:r>
            </w:ins>
          </w:p>
        </w:tc>
        <w:tc>
          <w:tcPr>
            <w:tcW w:w="454" w:type="dxa"/>
            <w:vAlign w:val="center"/>
            <w:tcPrChange w:id="11022" w:author="Στάθης Καπ" w:date="2023-03-09T04:10:00Z">
              <w:tcPr>
                <w:tcW w:w="454" w:type="dxa"/>
                <w:vAlign w:val="center"/>
              </w:tcPr>
            </w:tcPrChange>
          </w:tcPr>
          <w:p w14:paraId="49B95697" w14:textId="2983AD21" w:rsidR="00B7579D" w:rsidRPr="007E0F91" w:rsidRDefault="00B7579D" w:rsidP="00B7579D">
            <w:pPr>
              <w:jc w:val="center"/>
              <w:rPr>
                <w:ins w:id="11023" w:author="Στάθης Καπ" w:date="2023-03-09T00:34:00Z"/>
                <w:sz w:val="16"/>
                <w:szCs w:val="16"/>
              </w:rPr>
            </w:pPr>
            <w:ins w:id="11024" w:author="Στάθης Καπ" w:date="2023-03-09T02:06:00Z">
              <w:r w:rsidRPr="007E0F91">
                <w:rPr>
                  <w:rFonts w:ascii="Calibri" w:hAnsi="Calibri" w:cs="Calibri"/>
                  <w:color w:val="000000"/>
                  <w:sz w:val="16"/>
                  <w:szCs w:val="16"/>
                </w:rPr>
                <w:t>5.88</w:t>
              </w:r>
            </w:ins>
          </w:p>
        </w:tc>
        <w:tc>
          <w:tcPr>
            <w:tcW w:w="454" w:type="dxa"/>
            <w:vAlign w:val="center"/>
            <w:tcPrChange w:id="11025" w:author="Στάθης Καπ" w:date="2023-03-09T04:10:00Z">
              <w:tcPr>
                <w:tcW w:w="454" w:type="dxa"/>
                <w:vAlign w:val="center"/>
              </w:tcPr>
            </w:tcPrChange>
          </w:tcPr>
          <w:p w14:paraId="663BAE81" w14:textId="745A67C8" w:rsidR="00B7579D" w:rsidRPr="007E0F91" w:rsidRDefault="00B7579D" w:rsidP="00B7579D">
            <w:pPr>
              <w:jc w:val="center"/>
              <w:rPr>
                <w:ins w:id="11026" w:author="Στάθης Καπ" w:date="2023-03-09T00:34:00Z"/>
                <w:sz w:val="16"/>
                <w:szCs w:val="16"/>
              </w:rPr>
            </w:pPr>
            <w:ins w:id="11027"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1028"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1029" w:author="Στάθης Καπ" w:date="2023-03-09T00:34:00Z"/>
                <w:sz w:val="16"/>
                <w:szCs w:val="16"/>
              </w:rPr>
            </w:pPr>
            <w:ins w:id="11030"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1031"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1032" w:author="Στάθης Καπ" w:date="2023-03-09T00:34:00Z"/>
                <w:sz w:val="16"/>
                <w:szCs w:val="16"/>
              </w:rPr>
            </w:pPr>
            <w:ins w:id="11033" w:author="Στάθης Καπ" w:date="2023-03-09T02:06:00Z">
              <w:r w:rsidRPr="007E0F91">
                <w:rPr>
                  <w:rFonts w:ascii="Calibri" w:hAnsi="Calibri" w:cs="Calibri"/>
                  <w:color w:val="000000"/>
                  <w:sz w:val="16"/>
                  <w:szCs w:val="16"/>
                </w:rPr>
                <w:t>434</w:t>
              </w:r>
            </w:ins>
          </w:p>
        </w:tc>
        <w:tc>
          <w:tcPr>
            <w:tcW w:w="454" w:type="dxa"/>
            <w:vAlign w:val="center"/>
            <w:tcPrChange w:id="11034" w:author="Στάθης Καπ" w:date="2023-03-09T04:10:00Z">
              <w:tcPr>
                <w:tcW w:w="454" w:type="dxa"/>
                <w:vAlign w:val="center"/>
              </w:tcPr>
            </w:tcPrChange>
          </w:tcPr>
          <w:p w14:paraId="4FCE4B80" w14:textId="78437E31" w:rsidR="00B7579D" w:rsidRPr="007E0F91" w:rsidRDefault="00B7579D" w:rsidP="00B7579D">
            <w:pPr>
              <w:jc w:val="center"/>
              <w:rPr>
                <w:ins w:id="11035" w:author="Στάθης Καπ" w:date="2023-03-09T00:34:00Z"/>
                <w:sz w:val="16"/>
                <w:szCs w:val="16"/>
              </w:rPr>
            </w:pPr>
            <w:ins w:id="11036" w:author="Στάθης Καπ" w:date="2023-03-09T02:06:00Z">
              <w:r w:rsidRPr="007E0F91">
                <w:rPr>
                  <w:rFonts w:ascii="Calibri" w:hAnsi="Calibri" w:cs="Calibri"/>
                  <w:color w:val="000000"/>
                  <w:sz w:val="16"/>
                  <w:szCs w:val="16"/>
                </w:rPr>
                <w:t>14.9</w:t>
              </w:r>
            </w:ins>
          </w:p>
        </w:tc>
        <w:tc>
          <w:tcPr>
            <w:tcW w:w="454" w:type="dxa"/>
            <w:vAlign w:val="center"/>
            <w:tcPrChange w:id="11037" w:author="Στάθης Καπ" w:date="2023-03-09T04:10:00Z">
              <w:tcPr>
                <w:tcW w:w="454" w:type="dxa"/>
                <w:vAlign w:val="center"/>
              </w:tcPr>
            </w:tcPrChange>
          </w:tcPr>
          <w:p w14:paraId="38334BD6" w14:textId="3A485551" w:rsidR="00B7579D" w:rsidRPr="007E0F91" w:rsidRDefault="00B7579D" w:rsidP="00B7579D">
            <w:pPr>
              <w:jc w:val="center"/>
              <w:rPr>
                <w:ins w:id="11038" w:author="Στάθης Καπ" w:date="2023-03-09T00:34:00Z"/>
                <w:sz w:val="16"/>
                <w:szCs w:val="16"/>
              </w:rPr>
            </w:pPr>
            <w:ins w:id="11039"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1040"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1041" w:author="Στάθης Καπ" w:date="2023-03-09T00:34:00Z"/>
                <w:sz w:val="16"/>
                <w:szCs w:val="16"/>
              </w:rPr>
            </w:pPr>
            <w:ins w:id="11042"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1043"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1044" w:author="Στάθης Καπ" w:date="2023-03-09T00:34:00Z"/>
                <w:sz w:val="16"/>
                <w:szCs w:val="16"/>
              </w:rPr>
            </w:pPr>
            <w:ins w:id="11045" w:author="Στάθης Καπ" w:date="2023-03-09T02:06:00Z">
              <w:r w:rsidRPr="007E0F91">
                <w:rPr>
                  <w:rFonts w:ascii="Calibri" w:hAnsi="Calibri" w:cs="Calibri"/>
                  <w:color w:val="000000"/>
                  <w:sz w:val="16"/>
                  <w:szCs w:val="16"/>
                </w:rPr>
                <w:t>450</w:t>
              </w:r>
            </w:ins>
          </w:p>
        </w:tc>
        <w:tc>
          <w:tcPr>
            <w:tcW w:w="454" w:type="dxa"/>
            <w:vAlign w:val="center"/>
            <w:tcPrChange w:id="11046" w:author="Στάθης Καπ" w:date="2023-03-09T04:10:00Z">
              <w:tcPr>
                <w:tcW w:w="454" w:type="dxa"/>
                <w:vAlign w:val="center"/>
              </w:tcPr>
            </w:tcPrChange>
          </w:tcPr>
          <w:p w14:paraId="25816478" w14:textId="082A13C2" w:rsidR="00B7579D" w:rsidRPr="007E0F91" w:rsidRDefault="00B7579D" w:rsidP="00B7579D">
            <w:pPr>
              <w:jc w:val="center"/>
              <w:rPr>
                <w:ins w:id="11047" w:author="Στάθης Καπ" w:date="2023-03-09T00:34:00Z"/>
                <w:sz w:val="16"/>
                <w:szCs w:val="16"/>
              </w:rPr>
            </w:pPr>
            <w:ins w:id="11048" w:author="Στάθης Καπ" w:date="2023-03-09T02:06:00Z">
              <w:r w:rsidRPr="007E0F91">
                <w:rPr>
                  <w:rFonts w:ascii="Calibri" w:hAnsi="Calibri" w:cs="Calibri"/>
                  <w:color w:val="000000"/>
                  <w:sz w:val="16"/>
                  <w:szCs w:val="16"/>
                </w:rPr>
                <w:t>11.76</w:t>
              </w:r>
            </w:ins>
          </w:p>
        </w:tc>
        <w:tc>
          <w:tcPr>
            <w:tcW w:w="454" w:type="dxa"/>
            <w:vAlign w:val="center"/>
            <w:tcPrChange w:id="11049" w:author="Στάθης Καπ" w:date="2023-03-09T04:10:00Z">
              <w:tcPr>
                <w:tcW w:w="454" w:type="dxa"/>
                <w:vAlign w:val="center"/>
              </w:tcPr>
            </w:tcPrChange>
          </w:tcPr>
          <w:p w14:paraId="6FF807DD" w14:textId="50F1323A" w:rsidR="00B7579D" w:rsidRPr="007E0F91" w:rsidRDefault="00B7579D" w:rsidP="00B7579D">
            <w:pPr>
              <w:jc w:val="center"/>
              <w:rPr>
                <w:ins w:id="11050" w:author="Στάθης Καπ" w:date="2023-03-09T00:34:00Z"/>
                <w:sz w:val="16"/>
                <w:szCs w:val="16"/>
              </w:rPr>
            </w:pPr>
            <w:ins w:id="11051"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1052"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1053" w:author="Στάθης Καπ" w:date="2023-03-09T00:34:00Z"/>
                <w:sz w:val="16"/>
                <w:szCs w:val="16"/>
              </w:rPr>
            </w:pPr>
            <w:ins w:id="11054"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1055" w:author="Στάθης Καπ" w:date="2023-03-09T00:34:00Z"/>
          <w:trPrChange w:id="1105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05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1058" w:author="Στάθης Καπ" w:date="2023-03-09T00:34:00Z"/>
                <w:sz w:val="16"/>
                <w:szCs w:val="16"/>
              </w:rPr>
            </w:pPr>
            <w:ins w:id="11059" w:author="Στάθης Καπ" w:date="2023-03-09T00:36:00Z">
              <w:r w:rsidRPr="007E0F91">
                <w:rPr>
                  <w:sz w:val="16"/>
                  <w:szCs w:val="16"/>
                </w:rPr>
                <w:t>pr15</w:t>
              </w:r>
            </w:ins>
          </w:p>
        </w:tc>
        <w:tc>
          <w:tcPr>
            <w:tcW w:w="565" w:type="dxa"/>
            <w:tcBorders>
              <w:left w:val="single" w:sz="4" w:space="0" w:color="auto"/>
            </w:tcBorders>
            <w:vAlign w:val="center"/>
            <w:tcPrChange w:id="11060"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1061" w:author="Στάθης Καπ" w:date="2023-03-09T00:34:00Z"/>
                <w:sz w:val="16"/>
                <w:szCs w:val="16"/>
              </w:rPr>
            </w:pPr>
            <w:ins w:id="11062"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1063"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1064" w:author="Στάθης Καπ" w:date="2023-03-09T00:34:00Z"/>
                <w:sz w:val="16"/>
                <w:szCs w:val="16"/>
              </w:rPr>
            </w:pPr>
            <w:ins w:id="11065"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1066"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1067" w:author="Στάθης Καπ" w:date="2023-03-09T00:34:00Z"/>
                <w:sz w:val="16"/>
                <w:szCs w:val="16"/>
              </w:rPr>
            </w:pPr>
            <w:ins w:id="11068" w:author="Στάθης Καπ" w:date="2023-03-09T02:06:00Z">
              <w:r w:rsidRPr="007E0F91">
                <w:rPr>
                  <w:rFonts w:ascii="Calibri" w:hAnsi="Calibri" w:cs="Calibri"/>
                  <w:color w:val="000000"/>
                  <w:sz w:val="16"/>
                  <w:szCs w:val="16"/>
                </w:rPr>
                <w:t>661</w:t>
              </w:r>
            </w:ins>
          </w:p>
        </w:tc>
        <w:tc>
          <w:tcPr>
            <w:tcW w:w="708" w:type="dxa"/>
            <w:vAlign w:val="center"/>
            <w:tcPrChange w:id="11069" w:author="Στάθης Καπ" w:date="2023-03-09T04:10:00Z">
              <w:tcPr>
                <w:tcW w:w="708" w:type="dxa"/>
                <w:vAlign w:val="center"/>
              </w:tcPr>
            </w:tcPrChange>
          </w:tcPr>
          <w:p w14:paraId="01BBC17C" w14:textId="6D429C2C" w:rsidR="00B7579D" w:rsidRPr="007E0F91" w:rsidRDefault="00B7579D" w:rsidP="00B7579D">
            <w:pPr>
              <w:jc w:val="center"/>
              <w:rPr>
                <w:ins w:id="11070" w:author="Στάθης Καπ" w:date="2023-03-09T00:34:00Z"/>
                <w:sz w:val="16"/>
                <w:szCs w:val="16"/>
              </w:rPr>
            </w:pPr>
            <w:ins w:id="11071"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1072"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1073" w:author="Στάθης Καπ" w:date="2023-03-09T00:34:00Z"/>
                <w:sz w:val="16"/>
                <w:szCs w:val="16"/>
              </w:rPr>
            </w:pPr>
          </w:p>
        </w:tc>
        <w:tc>
          <w:tcPr>
            <w:tcW w:w="453" w:type="dxa"/>
            <w:tcBorders>
              <w:left w:val="single" w:sz="4" w:space="0" w:color="auto"/>
            </w:tcBorders>
            <w:vAlign w:val="center"/>
            <w:tcPrChange w:id="11074"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1075" w:author="Στάθης Καπ" w:date="2023-03-09T00:34:00Z"/>
                <w:sz w:val="16"/>
                <w:szCs w:val="16"/>
              </w:rPr>
            </w:pPr>
            <w:ins w:id="11076" w:author="Στάθης Καπ" w:date="2023-03-09T02:06:00Z">
              <w:r w:rsidRPr="007E0F91">
                <w:rPr>
                  <w:rFonts w:ascii="Calibri" w:hAnsi="Calibri" w:cs="Calibri"/>
                  <w:color w:val="000000"/>
                  <w:sz w:val="16"/>
                  <w:szCs w:val="16"/>
                </w:rPr>
                <w:t>597</w:t>
              </w:r>
            </w:ins>
          </w:p>
        </w:tc>
        <w:tc>
          <w:tcPr>
            <w:tcW w:w="454" w:type="dxa"/>
            <w:vAlign w:val="center"/>
            <w:tcPrChange w:id="11077" w:author="Στάθης Καπ" w:date="2023-03-09T04:10:00Z">
              <w:tcPr>
                <w:tcW w:w="454" w:type="dxa"/>
                <w:vAlign w:val="center"/>
              </w:tcPr>
            </w:tcPrChange>
          </w:tcPr>
          <w:p w14:paraId="37DCDB7A" w14:textId="6C6536FB" w:rsidR="00B7579D" w:rsidRPr="007E0F91" w:rsidRDefault="00B7579D" w:rsidP="00B7579D">
            <w:pPr>
              <w:jc w:val="center"/>
              <w:rPr>
                <w:ins w:id="11078" w:author="Στάθης Καπ" w:date="2023-03-09T00:34:00Z"/>
                <w:sz w:val="16"/>
                <w:szCs w:val="16"/>
              </w:rPr>
            </w:pPr>
            <w:ins w:id="11079" w:author="Στάθης Καπ" w:date="2023-03-09T02:06:00Z">
              <w:r w:rsidRPr="007E0F91">
                <w:rPr>
                  <w:rFonts w:ascii="Calibri" w:hAnsi="Calibri" w:cs="Calibri"/>
                  <w:color w:val="000000"/>
                  <w:sz w:val="16"/>
                  <w:szCs w:val="16"/>
                </w:rPr>
                <w:t>9.68</w:t>
              </w:r>
            </w:ins>
          </w:p>
        </w:tc>
        <w:tc>
          <w:tcPr>
            <w:tcW w:w="454" w:type="dxa"/>
            <w:vAlign w:val="center"/>
            <w:tcPrChange w:id="11080" w:author="Στάθης Καπ" w:date="2023-03-09T04:10:00Z">
              <w:tcPr>
                <w:tcW w:w="454" w:type="dxa"/>
                <w:vAlign w:val="center"/>
              </w:tcPr>
            </w:tcPrChange>
          </w:tcPr>
          <w:p w14:paraId="2EDCBA4D" w14:textId="1CB22745" w:rsidR="00B7579D" w:rsidRPr="007E0F91" w:rsidRDefault="00B7579D" w:rsidP="00B7579D">
            <w:pPr>
              <w:jc w:val="center"/>
              <w:rPr>
                <w:ins w:id="11081" w:author="Στάθης Καπ" w:date="2023-03-09T00:34:00Z"/>
                <w:sz w:val="16"/>
                <w:szCs w:val="16"/>
              </w:rPr>
            </w:pPr>
            <w:ins w:id="11082"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1083"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1084" w:author="Στάθης Καπ" w:date="2023-03-09T00:34:00Z"/>
                <w:sz w:val="16"/>
                <w:szCs w:val="16"/>
              </w:rPr>
            </w:pPr>
            <w:ins w:id="11085"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1086"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1087" w:author="Στάθης Καπ" w:date="2023-03-09T00:34:00Z"/>
                <w:sz w:val="16"/>
                <w:szCs w:val="16"/>
              </w:rPr>
            </w:pPr>
            <w:ins w:id="11088" w:author="Στάθης Καπ" w:date="2023-03-09T02:06:00Z">
              <w:r w:rsidRPr="007E0F91">
                <w:rPr>
                  <w:rFonts w:ascii="Calibri" w:hAnsi="Calibri" w:cs="Calibri"/>
                  <w:color w:val="000000"/>
                  <w:sz w:val="16"/>
                  <w:szCs w:val="16"/>
                </w:rPr>
                <w:t>580</w:t>
              </w:r>
            </w:ins>
          </w:p>
        </w:tc>
        <w:tc>
          <w:tcPr>
            <w:tcW w:w="454" w:type="dxa"/>
            <w:vAlign w:val="center"/>
            <w:tcPrChange w:id="11089" w:author="Στάθης Καπ" w:date="2023-03-09T04:10:00Z">
              <w:tcPr>
                <w:tcW w:w="454" w:type="dxa"/>
                <w:vAlign w:val="center"/>
              </w:tcPr>
            </w:tcPrChange>
          </w:tcPr>
          <w:p w14:paraId="2E0DF224" w14:textId="6E95A272" w:rsidR="00B7579D" w:rsidRPr="007E0F91" w:rsidRDefault="00B7579D" w:rsidP="00B7579D">
            <w:pPr>
              <w:jc w:val="center"/>
              <w:rPr>
                <w:ins w:id="11090" w:author="Στάθης Καπ" w:date="2023-03-09T00:34:00Z"/>
                <w:sz w:val="16"/>
                <w:szCs w:val="16"/>
              </w:rPr>
            </w:pPr>
            <w:ins w:id="11091" w:author="Στάθης Καπ" w:date="2023-03-09T02:06:00Z">
              <w:r w:rsidRPr="007E0F91">
                <w:rPr>
                  <w:rFonts w:ascii="Calibri" w:hAnsi="Calibri" w:cs="Calibri"/>
                  <w:color w:val="000000"/>
                  <w:sz w:val="16"/>
                  <w:szCs w:val="16"/>
                </w:rPr>
                <w:t>12.25</w:t>
              </w:r>
            </w:ins>
          </w:p>
        </w:tc>
        <w:tc>
          <w:tcPr>
            <w:tcW w:w="454" w:type="dxa"/>
            <w:vAlign w:val="center"/>
            <w:tcPrChange w:id="11092" w:author="Στάθης Καπ" w:date="2023-03-09T04:10:00Z">
              <w:tcPr>
                <w:tcW w:w="454" w:type="dxa"/>
                <w:vAlign w:val="center"/>
              </w:tcPr>
            </w:tcPrChange>
          </w:tcPr>
          <w:p w14:paraId="680F1330" w14:textId="155D7CB3" w:rsidR="00B7579D" w:rsidRPr="007E0F91" w:rsidRDefault="00B7579D" w:rsidP="00B7579D">
            <w:pPr>
              <w:jc w:val="center"/>
              <w:rPr>
                <w:ins w:id="11093" w:author="Στάθης Καπ" w:date="2023-03-09T00:34:00Z"/>
                <w:sz w:val="16"/>
                <w:szCs w:val="16"/>
              </w:rPr>
            </w:pPr>
            <w:ins w:id="11094"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1095"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1096" w:author="Στάθης Καπ" w:date="2023-03-09T00:34:00Z"/>
                <w:sz w:val="16"/>
                <w:szCs w:val="16"/>
              </w:rPr>
            </w:pPr>
            <w:ins w:id="11097"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1098"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1099" w:author="Στάθης Καπ" w:date="2023-03-09T00:34:00Z"/>
                <w:sz w:val="16"/>
                <w:szCs w:val="16"/>
              </w:rPr>
            </w:pPr>
            <w:ins w:id="11100" w:author="Στάθης Καπ" w:date="2023-03-09T02:06:00Z">
              <w:r w:rsidRPr="007E0F91">
                <w:rPr>
                  <w:rFonts w:ascii="Calibri" w:hAnsi="Calibri" w:cs="Calibri"/>
                  <w:color w:val="000000"/>
                  <w:sz w:val="16"/>
                  <w:szCs w:val="16"/>
                </w:rPr>
                <w:t>553</w:t>
              </w:r>
            </w:ins>
          </w:p>
        </w:tc>
        <w:tc>
          <w:tcPr>
            <w:tcW w:w="454" w:type="dxa"/>
            <w:vAlign w:val="center"/>
            <w:tcPrChange w:id="11101" w:author="Στάθης Καπ" w:date="2023-03-09T04:10:00Z">
              <w:tcPr>
                <w:tcW w:w="454" w:type="dxa"/>
                <w:vAlign w:val="center"/>
              </w:tcPr>
            </w:tcPrChange>
          </w:tcPr>
          <w:p w14:paraId="37AEC563" w14:textId="4B8A5F59" w:rsidR="00B7579D" w:rsidRPr="007E0F91" w:rsidRDefault="00B7579D" w:rsidP="00B7579D">
            <w:pPr>
              <w:jc w:val="center"/>
              <w:rPr>
                <w:ins w:id="11102" w:author="Στάθης Καπ" w:date="2023-03-09T00:34:00Z"/>
                <w:sz w:val="16"/>
                <w:szCs w:val="16"/>
              </w:rPr>
            </w:pPr>
            <w:ins w:id="11103" w:author="Στάθης Καπ" w:date="2023-03-09T02:06:00Z">
              <w:r w:rsidRPr="007E0F91">
                <w:rPr>
                  <w:rFonts w:ascii="Calibri" w:hAnsi="Calibri" w:cs="Calibri"/>
                  <w:color w:val="000000"/>
                  <w:sz w:val="16"/>
                  <w:szCs w:val="16"/>
                </w:rPr>
                <w:t>16.34</w:t>
              </w:r>
            </w:ins>
          </w:p>
        </w:tc>
        <w:tc>
          <w:tcPr>
            <w:tcW w:w="454" w:type="dxa"/>
            <w:vAlign w:val="center"/>
            <w:tcPrChange w:id="11104" w:author="Στάθης Καπ" w:date="2023-03-09T04:10:00Z">
              <w:tcPr>
                <w:tcW w:w="454" w:type="dxa"/>
                <w:vAlign w:val="center"/>
              </w:tcPr>
            </w:tcPrChange>
          </w:tcPr>
          <w:p w14:paraId="46D74AB2" w14:textId="2D312B2B" w:rsidR="00B7579D" w:rsidRPr="007E0F91" w:rsidRDefault="00B7579D" w:rsidP="00B7579D">
            <w:pPr>
              <w:jc w:val="center"/>
              <w:rPr>
                <w:ins w:id="11105" w:author="Στάθης Καπ" w:date="2023-03-09T00:34:00Z"/>
                <w:sz w:val="16"/>
                <w:szCs w:val="16"/>
              </w:rPr>
            </w:pPr>
            <w:ins w:id="11106"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1107"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1108" w:author="Στάθης Καπ" w:date="2023-03-09T00:34:00Z"/>
                <w:sz w:val="16"/>
                <w:szCs w:val="16"/>
              </w:rPr>
            </w:pPr>
            <w:ins w:id="11109"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1110" w:author="Στάθης Καπ" w:date="2023-03-09T00:34:00Z"/>
          <w:trPrChange w:id="1111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1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1113" w:author="Στάθης Καπ" w:date="2023-03-09T00:34:00Z"/>
                <w:sz w:val="16"/>
                <w:szCs w:val="16"/>
              </w:rPr>
            </w:pPr>
            <w:ins w:id="11114" w:author="Στάθης Καπ" w:date="2023-03-09T00:36:00Z">
              <w:r w:rsidRPr="007E0F91">
                <w:rPr>
                  <w:sz w:val="16"/>
                  <w:szCs w:val="16"/>
                </w:rPr>
                <w:t>pr16</w:t>
              </w:r>
            </w:ins>
          </w:p>
        </w:tc>
        <w:tc>
          <w:tcPr>
            <w:tcW w:w="565" w:type="dxa"/>
            <w:tcBorders>
              <w:left w:val="single" w:sz="4" w:space="0" w:color="auto"/>
            </w:tcBorders>
            <w:vAlign w:val="center"/>
            <w:tcPrChange w:id="11115"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1116" w:author="Στάθης Καπ" w:date="2023-03-09T00:34:00Z"/>
                <w:sz w:val="16"/>
                <w:szCs w:val="16"/>
              </w:rPr>
            </w:pPr>
            <w:ins w:id="11117"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1118"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1119" w:author="Στάθης Καπ" w:date="2023-03-09T00:34:00Z"/>
                <w:sz w:val="16"/>
                <w:szCs w:val="16"/>
              </w:rPr>
            </w:pPr>
            <w:ins w:id="11120"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1121"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1122" w:author="Στάθης Καπ" w:date="2023-03-09T00:34:00Z"/>
                <w:sz w:val="16"/>
                <w:szCs w:val="16"/>
              </w:rPr>
            </w:pPr>
            <w:ins w:id="11123" w:author="Στάθης Καπ" w:date="2023-03-09T02:06:00Z">
              <w:r w:rsidRPr="007E0F91">
                <w:rPr>
                  <w:rFonts w:ascii="Calibri" w:hAnsi="Calibri" w:cs="Calibri"/>
                  <w:color w:val="000000"/>
                  <w:sz w:val="16"/>
                  <w:szCs w:val="16"/>
                </w:rPr>
                <w:t>596</w:t>
              </w:r>
            </w:ins>
          </w:p>
        </w:tc>
        <w:tc>
          <w:tcPr>
            <w:tcW w:w="708" w:type="dxa"/>
            <w:vAlign w:val="center"/>
            <w:tcPrChange w:id="11124" w:author="Στάθης Καπ" w:date="2023-03-09T04:10:00Z">
              <w:tcPr>
                <w:tcW w:w="708" w:type="dxa"/>
                <w:vAlign w:val="center"/>
              </w:tcPr>
            </w:tcPrChange>
          </w:tcPr>
          <w:p w14:paraId="35E46858" w14:textId="183F055F" w:rsidR="00B7579D" w:rsidRPr="007E0F91" w:rsidRDefault="00B7579D" w:rsidP="00B7579D">
            <w:pPr>
              <w:jc w:val="center"/>
              <w:rPr>
                <w:ins w:id="11125" w:author="Στάθης Καπ" w:date="2023-03-09T00:34:00Z"/>
                <w:sz w:val="16"/>
                <w:szCs w:val="16"/>
              </w:rPr>
            </w:pPr>
            <w:ins w:id="11126"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1127"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1128" w:author="Στάθης Καπ" w:date="2023-03-09T00:34:00Z"/>
                <w:sz w:val="16"/>
                <w:szCs w:val="16"/>
              </w:rPr>
            </w:pPr>
          </w:p>
        </w:tc>
        <w:tc>
          <w:tcPr>
            <w:tcW w:w="453" w:type="dxa"/>
            <w:tcBorders>
              <w:left w:val="single" w:sz="4" w:space="0" w:color="auto"/>
            </w:tcBorders>
            <w:vAlign w:val="center"/>
            <w:tcPrChange w:id="11129"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1130" w:author="Στάθης Καπ" w:date="2023-03-09T00:34:00Z"/>
                <w:sz w:val="16"/>
                <w:szCs w:val="16"/>
              </w:rPr>
            </w:pPr>
            <w:ins w:id="11131" w:author="Στάθης Καπ" w:date="2023-03-09T02:06:00Z">
              <w:r w:rsidRPr="007E0F91">
                <w:rPr>
                  <w:rFonts w:ascii="Calibri" w:hAnsi="Calibri" w:cs="Calibri"/>
                  <w:color w:val="000000"/>
                  <w:sz w:val="16"/>
                  <w:szCs w:val="16"/>
                </w:rPr>
                <w:t>553</w:t>
              </w:r>
            </w:ins>
          </w:p>
        </w:tc>
        <w:tc>
          <w:tcPr>
            <w:tcW w:w="454" w:type="dxa"/>
            <w:vAlign w:val="center"/>
            <w:tcPrChange w:id="11132" w:author="Στάθης Καπ" w:date="2023-03-09T04:10:00Z">
              <w:tcPr>
                <w:tcW w:w="454" w:type="dxa"/>
                <w:vAlign w:val="center"/>
              </w:tcPr>
            </w:tcPrChange>
          </w:tcPr>
          <w:p w14:paraId="3851C2DB" w14:textId="1A63D658" w:rsidR="00B7579D" w:rsidRPr="007E0F91" w:rsidRDefault="00B7579D" w:rsidP="00B7579D">
            <w:pPr>
              <w:jc w:val="center"/>
              <w:rPr>
                <w:ins w:id="11133" w:author="Στάθης Καπ" w:date="2023-03-09T00:34:00Z"/>
                <w:sz w:val="16"/>
                <w:szCs w:val="16"/>
              </w:rPr>
            </w:pPr>
            <w:ins w:id="11134" w:author="Στάθης Καπ" w:date="2023-03-09T02:06:00Z">
              <w:r w:rsidRPr="007E0F91">
                <w:rPr>
                  <w:rFonts w:ascii="Calibri" w:hAnsi="Calibri" w:cs="Calibri"/>
                  <w:color w:val="000000"/>
                  <w:sz w:val="16"/>
                  <w:szCs w:val="16"/>
                </w:rPr>
                <w:t>7.21</w:t>
              </w:r>
            </w:ins>
          </w:p>
        </w:tc>
        <w:tc>
          <w:tcPr>
            <w:tcW w:w="454" w:type="dxa"/>
            <w:vAlign w:val="center"/>
            <w:tcPrChange w:id="11135" w:author="Στάθης Καπ" w:date="2023-03-09T04:10:00Z">
              <w:tcPr>
                <w:tcW w:w="454" w:type="dxa"/>
                <w:vAlign w:val="center"/>
              </w:tcPr>
            </w:tcPrChange>
          </w:tcPr>
          <w:p w14:paraId="33AD1D88" w14:textId="65CBAABA" w:rsidR="00B7579D" w:rsidRPr="007E0F91" w:rsidRDefault="00B7579D" w:rsidP="00B7579D">
            <w:pPr>
              <w:jc w:val="center"/>
              <w:rPr>
                <w:ins w:id="11136" w:author="Στάθης Καπ" w:date="2023-03-09T00:34:00Z"/>
                <w:sz w:val="16"/>
                <w:szCs w:val="16"/>
              </w:rPr>
            </w:pPr>
            <w:ins w:id="11137"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1138"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1139" w:author="Στάθης Καπ" w:date="2023-03-09T00:34:00Z"/>
                <w:sz w:val="16"/>
                <w:szCs w:val="16"/>
              </w:rPr>
            </w:pPr>
            <w:ins w:id="11140"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1141"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1142" w:author="Στάθης Καπ" w:date="2023-03-09T00:34:00Z"/>
                <w:sz w:val="16"/>
                <w:szCs w:val="16"/>
              </w:rPr>
            </w:pPr>
            <w:ins w:id="11143" w:author="Στάθης Καπ" w:date="2023-03-09T02:06:00Z">
              <w:r w:rsidRPr="007E0F91">
                <w:rPr>
                  <w:rFonts w:ascii="Calibri" w:hAnsi="Calibri" w:cs="Calibri"/>
                  <w:color w:val="000000"/>
                  <w:sz w:val="16"/>
                  <w:szCs w:val="16"/>
                </w:rPr>
                <w:t>533</w:t>
              </w:r>
            </w:ins>
          </w:p>
        </w:tc>
        <w:tc>
          <w:tcPr>
            <w:tcW w:w="454" w:type="dxa"/>
            <w:vAlign w:val="center"/>
            <w:tcPrChange w:id="11144" w:author="Στάθης Καπ" w:date="2023-03-09T04:10:00Z">
              <w:tcPr>
                <w:tcW w:w="454" w:type="dxa"/>
                <w:vAlign w:val="center"/>
              </w:tcPr>
            </w:tcPrChange>
          </w:tcPr>
          <w:p w14:paraId="5E8BC14D" w14:textId="77E47CAF" w:rsidR="00B7579D" w:rsidRPr="007E0F91" w:rsidRDefault="00B7579D" w:rsidP="00B7579D">
            <w:pPr>
              <w:jc w:val="center"/>
              <w:rPr>
                <w:ins w:id="11145" w:author="Στάθης Καπ" w:date="2023-03-09T00:34:00Z"/>
                <w:sz w:val="16"/>
                <w:szCs w:val="16"/>
              </w:rPr>
            </w:pPr>
            <w:ins w:id="11146" w:author="Στάθης Καπ" w:date="2023-03-09T02:06:00Z">
              <w:r w:rsidRPr="007E0F91">
                <w:rPr>
                  <w:rFonts w:ascii="Calibri" w:hAnsi="Calibri" w:cs="Calibri"/>
                  <w:color w:val="000000"/>
                  <w:sz w:val="16"/>
                  <w:szCs w:val="16"/>
                </w:rPr>
                <w:t>10.57</w:t>
              </w:r>
            </w:ins>
          </w:p>
        </w:tc>
        <w:tc>
          <w:tcPr>
            <w:tcW w:w="454" w:type="dxa"/>
            <w:vAlign w:val="center"/>
            <w:tcPrChange w:id="11147" w:author="Στάθης Καπ" w:date="2023-03-09T04:10:00Z">
              <w:tcPr>
                <w:tcW w:w="454" w:type="dxa"/>
                <w:vAlign w:val="center"/>
              </w:tcPr>
            </w:tcPrChange>
          </w:tcPr>
          <w:p w14:paraId="32838B3A" w14:textId="1D735BD7" w:rsidR="00B7579D" w:rsidRPr="007E0F91" w:rsidRDefault="00B7579D" w:rsidP="00B7579D">
            <w:pPr>
              <w:jc w:val="center"/>
              <w:rPr>
                <w:ins w:id="11148" w:author="Στάθης Καπ" w:date="2023-03-09T00:34:00Z"/>
                <w:sz w:val="16"/>
                <w:szCs w:val="16"/>
              </w:rPr>
            </w:pPr>
            <w:ins w:id="11149"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1150"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1151" w:author="Στάθης Καπ" w:date="2023-03-09T00:34:00Z"/>
                <w:sz w:val="16"/>
                <w:szCs w:val="16"/>
              </w:rPr>
            </w:pPr>
            <w:ins w:id="11152"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1153"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1154" w:author="Στάθης Καπ" w:date="2023-03-09T00:34:00Z"/>
                <w:sz w:val="16"/>
                <w:szCs w:val="16"/>
              </w:rPr>
            </w:pPr>
            <w:ins w:id="11155" w:author="Στάθης Καπ" w:date="2023-03-09T02:06:00Z">
              <w:r w:rsidRPr="007E0F91">
                <w:rPr>
                  <w:rFonts w:ascii="Calibri" w:hAnsi="Calibri" w:cs="Calibri"/>
                  <w:color w:val="000000"/>
                  <w:sz w:val="16"/>
                  <w:szCs w:val="16"/>
                </w:rPr>
                <w:t>509</w:t>
              </w:r>
            </w:ins>
          </w:p>
        </w:tc>
        <w:tc>
          <w:tcPr>
            <w:tcW w:w="454" w:type="dxa"/>
            <w:vAlign w:val="center"/>
            <w:tcPrChange w:id="11156" w:author="Στάθης Καπ" w:date="2023-03-09T04:10:00Z">
              <w:tcPr>
                <w:tcW w:w="454" w:type="dxa"/>
                <w:vAlign w:val="center"/>
              </w:tcPr>
            </w:tcPrChange>
          </w:tcPr>
          <w:p w14:paraId="4540CBD9" w14:textId="1C5A0724" w:rsidR="00B7579D" w:rsidRPr="007E0F91" w:rsidRDefault="00B7579D" w:rsidP="00B7579D">
            <w:pPr>
              <w:jc w:val="center"/>
              <w:rPr>
                <w:ins w:id="11157" w:author="Στάθης Καπ" w:date="2023-03-09T00:34:00Z"/>
                <w:sz w:val="16"/>
                <w:szCs w:val="16"/>
              </w:rPr>
            </w:pPr>
            <w:ins w:id="11158" w:author="Στάθης Καπ" w:date="2023-03-09T02:06:00Z">
              <w:r w:rsidRPr="007E0F91">
                <w:rPr>
                  <w:rFonts w:ascii="Calibri" w:hAnsi="Calibri" w:cs="Calibri"/>
                  <w:color w:val="000000"/>
                  <w:sz w:val="16"/>
                  <w:szCs w:val="16"/>
                </w:rPr>
                <w:t>14.6</w:t>
              </w:r>
            </w:ins>
          </w:p>
        </w:tc>
        <w:tc>
          <w:tcPr>
            <w:tcW w:w="454" w:type="dxa"/>
            <w:vAlign w:val="center"/>
            <w:tcPrChange w:id="11159" w:author="Στάθης Καπ" w:date="2023-03-09T04:10:00Z">
              <w:tcPr>
                <w:tcW w:w="454" w:type="dxa"/>
                <w:vAlign w:val="center"/>
              </w:tcPr>
            </w:tcPrChange>
          </w:tcPr>
          <w:p w14:paraId="61D918CD" w14:textId="16A8C786" w:rsidR="00B7579D" w:rsidRPr="007E0F91" w:rsidRDefault="00B7579D" w:rsidP="00B7579D">
            <w:pPr>
              <w:jc w:val="center"/>
              <w:rPr>
                <w:ins w:id="11160" w:author="Στάθης Καπ" w:date="2023-03-09T00:34:00Z"/>
                <w:sz w:val="16"/>
                <w:szCs w:val="16"/>
              </w:rPr>
            </w:pPr>
            <w:ins w:id="11161"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1162"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1163" w:author="Στάθης Καπ" w:date="2023-03-09T00:34:00Z"/>
                <w:sz w:val="16"/>
                <w:szCs w:val="16"/>
              </w:rPr>
            </w:pPr>
            <w:ins w:id="11164"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1165" w:author="Στάθης Καπ" w:date="2023-03-09T00:34:00Z"/>
          <w:trPrChange w:id="1116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16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1168" w:author="Στάθης Καπ" w:date="2023-03-09T00:34:00Z"/>
                <w:sz w:val="16"/>
                <w:szCs w:val="16"/>
              </w:rPr>
            </w:pPr>
            <w:ins w:id="11169" w:author="Στάθης Καπ" w:date="2023-03-09T00:36:00Z">
              <w:r w:rsidRPr="007E0F91">
                <w:rPr>
                  <w:sz w:val="16"/>
                  <w:szCs w:val="16"/>
                </w:rPr>
                <w:t>pr17</w:t>
              </w:r>
            </w:ins>
          </w:p>
        </w:tc>
        <w:tc>
          <w:tcPr>
            <w:tcW w:w="565" w:type="dxa"/>
            <w:tcBorders>
              <w:left w:val="single" w:sz="4" w:space="0" w:color="auto"/>
            </w:tcBorders>
            <w:vAlign w:val="center"/>
            <w:tcPrChange w:id="11170"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1171" w:author="Στάθης Καπ" w:date="2023-03-09T00:34:00Z"/>
                <w:sz w:val="16"/>
                <w:szCs w:val="16"/>
              </w:rPr>
            </w:pPr>
            <w:ins w:id="11172"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1173"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1174" w:author="Στάθης Καπ" w:date="2023-03-09T00:34:00Z"/>
                <w:sz w:val="16"/>
                <w:szCs w:val="16"/>
              </w:rPr>
            </w:pPr>
            <w:ins w:id="11175"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1176"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1177" w:author="Στάθης Καπ" w:date="2023-03-09T00:34:00Z"/>
                <w:sz w:val="16"/>
                <w:szCs w:val="16"/>
              </w:rPr>
            </w:pPr>
            <w:ins w:id="11178" w:author="Στάθης Καπ" w:date="2023-03-09T02:06:00Z">
              <w:r w:rsidRPr="007E0F91">
                <w:rPr>
                  <w:rFonts w:ascii="Calibri" w:hAnsi="Calibri" w:cs="Calibri"/>
                  <w:color w:val="000000"/>
                  <w:sz w:val="16"/>
                  <w:szCs w:val="16"/>
                </w:rPr>
                <w:t>341</w:t>
              </w:r>
            </w:ins>
          </w:p>
        </w:tc>
        <w:tc>
          <w:tcPr>
            <w:tcW w:w="708" w:type="dxa"/>
            <w:vAlign w:val="center"/>
            <w:tcPrChange w:id="11179" w:author="Στάθης Καπ" w:date="2023-03-09T04:10:00Z">
              <w:tcPr>
                <w:tcW w:w="708" w:type="dxa"/>
                <w:vAlign w:val="center"/>
              </w:tcPr>
            </w:tcPrChange>
          </w:tcPr>
          <w:p w14:paraId="5607C524" w14:textId="02958663" w:rsidR="00B7579D" w:rsidRPr="007E0F91" w:rsidRDefault="00B7579D" w:rsidP="00B7579D">
            <w:pPr>
              <w:jc w:val="center"/>
              <w:rPr>
                <w:ins w:id="11180" w:author="Στάθης Καπ" w:date="2023-03-09T00:34:00Z"/>
                <w:sz w:val="16"/>
                <w:szCs w:val="16"/>
              </w:rPr>
            </w:pPr>
            <w:ins w:id="11181"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1182"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1183" w:author="Στάθης Καπ" w:date="2023-03-09T00:34:00Z"/>
                <w:sz w:val="16"/>
                <w:szCs w:val="16"/>
              </w:rPr>
            </w:pPr>
          </w:p>
        </w:tc>
        <w:tc>
          <w:tcPr>
            <w:tcW w:w="453" w:type="dxa"/>
            <w:tcBorders>
              <w:left w:val="single" w:sz="4" w:space="0" w:color="auto"/>
            </w:tcBorders>
            <w:vAlign w:val="center"/>
            <w:tcPrChange w:id="11184"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1185" w:author="Στάθης Καπ" w:date="2023-03-09T00:34:00Z"/>
                <w:sz w:val="16"/>
                <w:szCs w:val="16"/>
              </w:rPr>
            </w:pPr>
            <w:ins w:id="11186" w:author="Στάθης Καπ" w:date="2023-03-09T02:06:00Z">
              <w:r w:rsidRPr="007E0F91">
                <w:rPr>
                  <w:rFonts w:ascii="Calibri" w:hAnsi="Calibri" w:cs="Calibri"/>
                  <w:color w:val="000000"/>
                  <w:sz w:val="16"/>
                  <w:szCs w:val="16"/>
                </w:rPr>
                <w:t>320</w:t>
              </w:r>
            </w:ins>
          </w:p>
        </w:tc>
        <w:tc>
          <w:tcPr>
            <w:tcW w:w="454" w:type="dxa"/>
            <w:vAlign w:val="center"/>
            <w:tcPrChange w:id="11187" w:author="Στάθης Καπ" w:date="2023-03-09T04:10:00Z">
              <w:tcPr>
                <w:tcW w:w="454" w:type="dxa"/>
                <w:vAlign w:val="center"/>
              </w:tcPr>
            </w:tcPrChange>
          </w:tcPr>
          <w:p w14:paraId="12872ADC" w14:textId="2B958F09" w:rsidR="00B7579D" w:rsidRPr="007E0F91" w:rsidRDefault="00B7579D" w:rsidP="00B7579D">
            <w:pPr>
              <w:jc w:val="center"/>
              <w:rPr>
                <w:ins w:id="11188" w:author="Στάθης Καπ" w:date="2023-03-09T00:34:00Z"/>
                <w:sz w:val="16"/>
                <w:szCs w:val="16"/>
              </w:rPr>
            </w:pPr>
            <w:ins w:id="11189" w:author="Στάθης Καπ" w:date="2023-03-09T02:06:00Z">
              <w:r w:rsidRPr="007E0F91">
                <w:rPr>
                  <w:rFonts w:ascii="Calibri" w:hAnsi="Calibri" w:cs="Calibri"/>
                  <w:color w:val="000000"/>
                  <w:sz w:val="16"/>
                  <w:szCs w:val="16"/>
                </w:rPr>
                <w:t>6.16</w:t>
              </w:r>
            </w:ins>
          </w:p>
        </w:tc>
        <w:tc>
          <w:tcPr>
            <w:tcW w:w="454" w:type="dxa"/>
            <w:vAlign w:val="center"/>
            <w:tcPrChange w:id="11190" w:author="Στάθης Καπ" w:date="2023-03-09T04:10:00Z">
              <w:tcPr>
                <w:tcW w:w="454" w:type="dxa"/>
                <w:vAlign w:val="center"/>
              </w:tcPr>
            </w:tcPrChange>
          </w:tcPr>
          <w:p w14:paraId="6683FB68" w14:textId="5D9B1F8D" w:rsidR="00B7579D" w:rsidRPr="007E0F91" w:rsidRDefault="00B7579D" w:rsidP="00B7579D">
            <w:pPr>
              <w:jc w:val="center"/>
              <w:rPr>
                <w:ins w:id="11191" w:author="Στάθης Καπ" w:date="2023-03-09T00:34:00Z"/>
                <w:sz w:val="16"/>
                <w:szCs w:val="16"/>
              </w:rPr>
            </w:pPr>
            <w:ins w:id="11192"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1193"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1194" w:author="Στάθης Καπ" w:date="2023-03-09T00:34:00Z"/>
                <w:sz w:val="16"/>
                <w:szCs w:val="16"/>
              </w:rPr>
            </w:pPr>
            <w:ins w:id="11195"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1196"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1197" w:author="Στάθης Καπ" w:date="2023-03-09T00:34:00Z"/>
                <w:sz w:val="16"/>
                <w:szCs w:val="16"/>
              </w:rPr>
            </w:pPr>
            <w:ins w:id="11198" w:author="Στάθης Καπ" w:date="2023-03-09T02:06:00Z">
              <w:r w:rsidRPr="007E0F91">
                <w:rPr>
                  <w:rFonts w:ascii="Calibri" w:hAnsi="Calibri" w:cs="Calibri"/>
                  <w:color w:val="000000"/>
                  <w:sz w:val="16"/>
                  <w:szCs w:val="16"/>
                </w:rPr>
                <w:t>285</w:t>
              </w:r>
            </w:ins>
          </w:p>
        </w:tc>
        <w:tc>
          <w:tcPr>
            <w:tcW w:w="454" w:type="dxa"/>
            <w:vAlign w:val="center"/>
            <w:tcPrChange w:id="11199" w:author="Στάθης Καπ" w:date="2023-03-09T04:10:00Z">
              <w:tcPr>
                <w:tcW w:w="454" w:type="dxa"/>
                <w:vAlign w:val="center"/>
              </w:tcPr>
            </w:tcPrChange>
          </w:tcPr>
          <w:p w14:paraId="44092482" w14:textId="7B16F09B" w:rsidR="00B7579D" w:rsidRPr="007E0F91" w:rsidRDefault="00B7579D" w:rsidP="00B7579D">
            <w:pPr>
              <w:jc w:val="center"/>
              <w:rPr>
                <w:ins w:id="11200" w:author="Στάθης Καπ" w:date="2023-03-09T00:34:00Z"/>
                <w:sz w:val="16"/>
                <w:szCs w:val="16"/>
              </w:rPr>
            </w:pPr>
            <w:ins w:id="11201" w:author="Στάθης Καπ" w:date="2023-03-09T02:06:00Z">
              <w:r w:rsidRPr="007E0F91">
                <w:rPr>
                  <w:rFonts w:ascii="Calibri" w:hAnsi="Calibri" w:cs="Calibri"/>
                  <w:color w:val="000000"/>
                  <w:sz w:val="16"/>
                  <w:szCs w:val="16"/>
                </w:rPr>
                <w:t>16.42</w:t>
              </w:r>
            </w:ins>
          </w:p>
        </w:tc>
        <w:tc>
          <w:tcPr>
            <w:tcW w:w="454" w:type="dxa"/>
            <w:vAlign w:val="center"/>
            <w:tcPrChange w:id="11202" w:author="Στάθης Καπ" w:date="2023-03-09T04:10:00Z">
              <w:tcPr>
                <w:tcW w:w="454" w:type="dxa"/>
                <w:vAlign w:val="center"/>
              </w:tcPr>
            </w:tcPrChange>
          </w:tcPr>
          <w:p w14:paraId="2DCA7AFA" w14:textId="794C359C" w:rsidR="00B7579D" w:rsidRPr="007E0F91" w:rsidRDefault="00B7579D" w:rsidP="00B7579D">
            <w:pPr>
              <w:jc w:val="center"/>
              <w:rPr>
                <w:ins w:id="11203" w:author="Στάθης Καπ" w:date="2023-03-09T00:34:00Z"/>
                <w:sz w:val="16"/>
                <w:szCs w:val="16"/>
              </w:rPr>
            </w:pPr>
            <w:ins w:id="11204"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1205"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1206" w:author="Στάθης Καπ" w:date="2023-03-09T00:34:00Z"/>
                <w:sz w:val="16"/>
                <w:szCs w:val="16"/>
              </w:rPr>
            </w:pPr>
            <w:ins w:id="11207"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1208"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1209" w:author="Στάθης Καπ" w:date="2023-03-09T00:34:00Z"/>
                <w:sz w:val="16"/>
                <w:szCs w:val="16"/>
              </w:rPr>
            </w:pPr>
            <w:ins w:id="11210" w:author="Στάθης Καπ" w:date="2023-03-09T02:06:00Z">
              <w:r w:rsidRPr="007E0F91">
                <w:rPr>
                  <w:rFonts w:ascii="Calibri" w:hAnsi="Calibri" w:cs="Calibri"/>
                  <w:color w:val="000000"/>
                  <w:sz w:val="16"/>
                  <w:szCs w:val="16"/>
                </w:rPr>
                <w:t>258</w:t>
              </w:r>
            </w:ins>
          </w:p>
        </w:tc>
        <w:tc>
          <w:tcPr>
            <w:tcW w:w="454" w:type="dxa"/>
            <w:vAlign w:val="center"/>
            <w:tcPrChange w:id="11211" w:author="Στάθης Καπ" w:date="2023-03-09T04:10:00Z">
              <w:tcPr>
                <w:tcW w:w="454" w:type="dxa"/>
                <w:vAlign w:val="center"/>
              </w:tcPr>
            </w:tcPrChange>
          </w:tcPr>
          <w:p w14:paraId="56787164" w14:textId="076488B1" w:rsidR="00B7579D" w:rsidRPr="007E0F91" w:rsidRDefault="00B7579D" w:rsidP="00B7579D">
            <w:pPr>
              <w:jc w:val="center"/>
              <w:rPr>
                <w:ins w:id="11212" w:author="Στάθης Καπ" w:date="2023-03-09T00:34:00Z"/>
                <w:sz w:val="16"/>
                <w:szCs w:val="16"/>
              </w:rPr>
            </w:pPr>
            <w:ins w:id="11213" w:author="Στάθης Καπ" w:date="2023-03-09T02:06:00Z">
              <w:r w:rsidRPr="007E0F91">
                <w:rPr>
                  <w:rFonts w:ascii="Calibri" w:hAnsi="Calibri" w:cs="Calibri"/>
                  <w:color w:val="000000"/>
                  <w:sz w:val="16"/>
                  <w:szCs w:val="16"/>
                </w:rPr>
                <w:t>24.34</w:t>
              </w:r>
            </w:ins>
          </w:p>
        </w:tc>
        <w:tc>
          <w:tcPr>
            <w:tcW w:w="454" w:type="dxa"/>
            <w:vAlign w:val="center"/>
            <w:tcPrChange w:id="11214" w:author="Στάθης Καπ" w:date="2023-03-09T04:10:00Z">
              <w:tcPr>
                <w:tcW w:w="454" w:type="dxa"/>
                <w:vAlign w:val="center"/>
              </w:tcPr>
            </w:tcPrChange>
          </w:tcPr>
          <w:p w14:paraId="65A2FDC4" w14:textId="49A45C0D" w:rsidR="00B7579D" w:rsidRPr="007E0F91" w:rsidRDefault="00B7579D" w:rsidP="00B7579D">
            <w:pPr>
              <w:jc w:val="center"/>
              <w:rPr>
                <w:ins w:id="11215" w:author="Στάθης Καπ" w:date="2023-03-09T00:34:00Z"/>
                <w:sz w:val="16"/>
                <w:szCs w:val="16"/>
              </w:rPr>
            </w:pPr>
            <w:ins w:id="11216"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1217"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1218" w:author="Στάθης Καπ" w:date="2023-03-09T00:34:00Z"/>
                <w:sz w:val="16"/>
                <w:szCs w:val="16"/>
              </w:rPr>
            </w:pPr>
            <w:ins w:id="11219"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1220" w:author="Στάθης Καπ" w:date="2023-03-09T00:34:00Z"/>
          <w:trPrChange w:id="11221"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22"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1223" w:author="Στάθης Καπ" w:date="2023-03-09T00:34:00Z"/>
                <w:sz w:val="16"/>
                <w:szCs w:val="16"/>
              </w:rPr>
            </w:pPr>
            <w:ins w:id="11224" w:author="Στάθης Καπ" w:date="2023-03-09T00:36:00Z">
              <w:r w:rsidRPr="007E0F91">
                <w:rPr>
                  <w:sz w:val="16"/>
                  <w:szCs w:val="16"/>
                </w:rPr>
                <w:t>pr18</w:t>
              </w:r>
            </w:ins>
          </w:p>
        </w:tc>
        <w:tc>
          <w:tcPr>
            <w:tcW w:w="565" w:type="dxa"/>
            <w:tcBorders>
              <w:left w:val="single" w:sz="4" w:space="0" w:color="auto"/>
            </w:tcBorders>
            <w:vAlign w:val="center"/>
            <w:tcPrChange w:id="11225"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1226" w:author="Στάθης Καπ" w:date="2023-03-09T00:34:00Z"/>
                <w:sz w:val="16"/>
                <w:szCs w:val="16"/>
              </w:rPr>
            </w:pPr>
            <w:ins w:id="11227"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1228"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1229" w:author="Στάθης Καπ" w:date="2023-03-09T00:34:00Z"/>
                <w:sz w:val="16"/>
                <w:szCs w:val="16"/>
              </w:rPr>
            </w:pPr>
            <w:ins w:id="11230"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1231"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1232" w:author="Στάθης Καπ" w:date="2023-03-09T00:34:00Z"/>
                <w:sz w:val="16"/>
                <w:szCs w:val="16"/>
              </w:rPr>
            </w:pPr>
            <w:ins w:id="11233" w:author="Στάθης Καπ" w:date="2023-03-09T02:06:00Z">
              <w:r w:rsidRPr="007E0F91">
                <w:rPr>
                  <w:rFonts w:ascii="Calibri" w:hAnsi="Calibri" w:cs="Calibri"/>
                  <w:color w:val="000000"/>
                  <w:sz w:val="16"/>
                  <w:szCs w:val="16"/>
                </w:rPr>
                <w:t>447</w:t>
              </w:r>
            </w:ins>
          </w:p>
        </w:tc>
        <w:tc>
          <w:tcPr>
            <w:tcW w:w="708" w:type="dxa"/>
            <w:vAlign w:val="center"/>
            <w:tcPrChange w:id="11234" w:author="Στάθης Καπ" w:date="2023-03-09T04:10:00Z">
              <w:tcPr>
                <w:tcW w:w="708" w:type="dxa"/>
                <w:vAlign w:val="center"/>
              </w:tcPr>
            </w:tcPrChange>
          </w:tcPr>
          <w:p w14:paraId="4474DC9A" w14:textId="3A7FDB1E" w:rsidR="00B7579D" w:rsidRPr="007E0F91" w:rsidRDefault="00B7579D" w:rsidP="00B7579D">
            <w:pPr>
              <w:jc w:val="center"/>
              <w:rPr>
                <w:ins w:id="11235" w:author="Στάθης Καπ" w:date="2023-03-09T00:34:00Z"/>
                <w:sz w:val="16"/>
                <w:szCs w:val="16"/>
              </w:rPr>
            </w:pPr>
            <w:ins w:id="11236"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1237"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1238" w:author="Στάθης Καπ" w:date="2023-03-09T00:34:00Z"/>
                <w:sz w:val="16"/>
                <w:szCs w:val="16"/>
              </w:rPr>
            </w:pPr>
          </w:p>
        </w:tc>
        <w:tc>
          <w:tcPr>
            <w:tcW w:w="453" w:type="dxa"/>
            <w:tcBorders>
              <w:left w:val="single" w:sz="4" w:space="0" w:color="auto"/>
            </w:tcBorders>
            <w:vAlign w:val="center"/>
            <w:tcPrChange w:id="11239"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1240" w:author="Στάθης Καπ" w:date="2023-03-09T00:34:00Z"/>
                <w:sz w:val="16"/>
                <w:szCs w:val="16"/>
              </w:rPr>
            </w:pPr>
            <w:ins w:id="11241" w:author="Στάθης Καπ" w:date="2023-03-09T02:06:00Z">
              <w:r w:rsidRPr="007E0F91">
                <w:rPr>
                  <w:rFonts w:ascii="Calibri" w:hAnsi="Calibri" w:cs="Calibri"/>
                  <w:color w:val="000000"/>
                  <w:sz w:val="16"/>
                  <w:szCs w:val="16"/>
                </w:rPr>
                <w:t>507</w:t>
              </w:r>
            </w:ins>
          </w:p>
        </w:tc>
        <w:tc>
          <w:tcPr>
            <w:tcW w:w="454" w:type="dxa"/>
            <w:vAlign w:val="center"/>
            <w:tcPrChange w:id="11242" w:author="Στάθης Καπ" w:date="2023-03-09T04:10:00Z">
              <w:tcPr>
                <w:tcW w:w="454" w:type="dxa"/>
                <w:vAlign w:val="center"/>
              </w:tcPr>
            </w:tcPrChange>
          </w:tcPr>
          <w:p w14:paraId="7320E00B" w14:textId="1A7D07A9" w:rsidR="00B7579D" w:rsidRPr="007E0F91" w:rsidRDefault="00B7579D" w:rsidP="00B7579D">
            <w:pPr>
              <w:jc w:val="center"/>
              <w:rPr>
                <w:ins w:id="11243" w:author="Στάθης Καπ" w:date="2023-03-09T00:34:00Z"/>
                <w:sz w:val="16"/>
                <w:szCs w:val="16"/>
              </w:rPr>
            </w:pPr>
            <w:ins w:id="11244" w:author="Στάθης Καπ" w:date="2023-03-09T02:06:00Z">
              <w:r w:rsidRPr="007E0F91">
                <w:rPr>
                  <w:rFonts w:ascii="Calibri" w:hAnsi="Calibri" w:cs="Calibri"/>
                  <w:color w:val="000000"/>
                  <w:sz w:val="16"/>
                  <w:szCs w:val="16"/>
                </w:rPr>
                <w:t>-13.42</w:t>
              </w:r>
            </w:ins>
          </w:p>
        </w:tc>
        <w:tc>
          <w:tcPr>
            <w:tcW w:w="454" w:type="dxa"/>
            <w:vAlign w:val="center"/>
            <w:tcPrChange w:id="11245" w:author="Στάθης Καπ" w:date="2023-03-09T04:10:00Z">
              <w:tcPr>
                <w:tcW w:w="454" w:type="dxa"/>
                <w:vAlign w:val="center"/>
              </w:tcPr>
            </w:tcPrChange>
          </w:tcPr>
          <w:p w14:paraId="4F40029A" w14:textId="703229F1" w:rsidR="00B7579D" w:rsidRPr="007E0F91" w:rsidRDefault="00B7579D" w:rsidP="00B7579D">
            <w:pPr>
              <w:jc w:val="center"/>
              <w:rPr>
                <w:ins w:id="11246" w:author="Στάθης Καπ" w:date="2023-03-09T00:34:00Z"/>
                <w:sz w:val="16"/>
                <w:szCs w:val="16"/>
              </w:rPr>
            </w:pPr>
            <w:ins w:id="11247"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1248"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1249" w:author="Στάθης Καπ" w:date="2023-03-09T00:34:00Z"/>
                <w:sz w:val="16"/>
                <w:szCs w:val="16"/>
              </w:rPr>
            </w:pPr>
            <w:ins w:id="11250"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1251"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1252" w:author="Στάθης Καπ" w:date="2023-03-09T00:34:00Z"/>
                <w:sz w:val="16"/>
                <w:szCs w:val="16"/>
              </w:rPr>
            </w:pPr>
            <w:ins w:id="11253" w:author="Στάθης Καπ" w:date="2023-03-09T02:06:00Z">
              <w:r w:rsidRPr="007E0F91">
                <w:rPr>
                  <w:rFonts w:ascii="Calibri" w:hAnsi="Calibri" w:cs="Calibri"/>
                  <w:color w:val="000000"/>
                  <w:sz w:val="16"/>
                  <w:szCs w:val="16"/>
                </w:rPr>
                <w:t>435</w:t>
              </w:r>
            </w:ins>
          </w:p>
        </w:tc>
        <w:tc>
          <w:tcPr>
            <w:tcW w:w="454" w:type="dxa"/>
            <w:vAlign w:val="center"/>
            <w:tcPrChange w:id="11254" w:author="Στάθης Καπ" w:date="2023-03-09T04:10:00Z">
              <w:tcPr>
                <w:tcW w:w="454" w:type="dxa"/>
                <w:vAlign w:val="center"/>
              </w:tcPr>
            </w:tcPrChange>
          </w:tcPr>
          <w:p w14:paraId="374592C1" w14:textId="4C8D06A8" w:rsidR="00B7579D" w:rsidRPr="007E0F91" w:rsidRDefault="00B7579D" w:rsidP="00B7579D">
            <w:pPr>
              <w:jc w:val="center"/>
              <w:rPr>
                <w:ins w:id="11255" w:author="Στάθης Καπ" w:date="2023-03-09T00:34:00Z"/>
                <w:sz w:val="16"/>
                <w:szCs w:val="16"/>
              </w:rPr>
            </w:pPr>
            <w:ins w:id="11256" w:author="Στάθης Καπ" w:date="2023-03-09T02:06:00Z">
              <w:r w:rsidRPr="007E0F91">
                <w:rPr>
                  <w:rFonts w:ascii="Calibri" w:hAnsi="Calibri" w:cs="Calibri"/>
                  <w:color w:val="000000"/>
                  <w:sz w:val="16"/>
                  <w:szCs w:val="16"/>
                </w:rPr>
                <w:t>2.68</w:t>
              </w:r>
            </w:ins>
          </w:p>
        </w:tc>
        <w:tc>
          <w:tcPr>
            <w:tcW w:w="454" w:type="dxa"/>
            <w:vAlign w:val="center"/>
            <w:tcPrChange w:id="11257" w:author="Στάθης Καπ" w:date="2023-03-09T04:10:00Z">
              <w:tcPr>
                <w:tcW w:w="454" w:type="dxa"/>
                <w:vAlign w:val="center"/>
              </w:tcPr>
            </w:tcPrChange>
          </w:tcPr>
          <w:p w14:paraId="031BD1D4" w14:textId="51C1C163" w:rsidR="00B7579D" w:rsidRPr="007E0F91" w:rsidRDefault="00B7579D" w:rsidP="00B7579D">
            <w:pPr>
              <w:jc w:val="center"/>
              <w:rPr>
                <w:ins w:id="11258" w:author="Στάθης Καπ" w:date="2023-03-09T00:34:00Z"/>
                <w:sz w:val="16"/>
                <w:szCs w:val="16"/>
              </w:rPr>
            </w:pPr>
            <w:ins w:id="11259"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1260"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1261" w:author="Στάθης Καπ" w:date="2023-03-09T00:34:00Z"/>
                <w:sz w:val="16"/>
                <w:szCs w:val="16"/>
              </w:rPr>
            </w:pPr>
            <w:ins w:id="11262"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1263"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1264" w:author="Στάθης Καπ" w:date="2023-03-09T00:34:00Z"/>
                <w:sz w:val="16"/>
                <w:szCs w:val="16"/>
              </w:rPr>
            </w:pPr>
            <w:ins w:id="11265" w:author="Στάθης Καπ" w:date="2023-03-09T02:06:00Z">
              <w:r w:rsidRPr="007E0F91">
                <w:rPr>
                  <w:rFonts w:ascii="Calibri" w:hAnsi="Calibri" w:cs="Calibri"/>
                  <w:color w:val="000000"/>
                  <w:sz w:val="16"/>
                  <w:szCs w:val="16"/>
                </w:rPr>
                <w:t>390</w:t>
              </w:r>
            </w:ins>
          </w:p>
        </w:tc>
        <w:tc>
          <w:tcPr>
            <w:tcW w:w="454" w:type="dxa"/>
            <w:vAlign w:val="center"/>
            <w:tcPrChange w:id="11266" w:author="Στάθης Καπ" w:date="2023-03-09T04:10:00Z">
              <w:tcPr>
                <w:tcW w:w="454" w:type="dxa"/>
                <w:vAlign w:val="center"/>
              </w:tcPr>
            </w:tcPrChange>
          </w:tcPr>
          <w:p w14:paraId="48BED770" w14:textId="24030767" w:rsidR="00B7579D" w:rsidRPr="007E0F91" w:rsidRDefault="00B7579D" w:rsidP="00B7579D">
            <w:pPr>
              <w:jc w:val="center"/>
              <w:rPr>
                <w:ins w:id="11267" w:author="Στάθης Καπ" w:date="2023-03-09T00:34:00Z"/>
                <w:sz w:val="16"/>
                <w:szCs w:val="16"/>
              </w:rPr>
            </w:pPr>
            <w:ins w:id="11268" w:author="Στάθης Καπ" w:date="2023-03-09T02:06:00Z">
              <w:r w:rsidRPr="007E0F91">
                <w:rPr>
                  <w:rFonts w:ascii="Calibri" w:hAnsi="Calibri" w:cs="Calibri"/>
                  <w:color w:val="000000"/>
                  <w:sz w:val="16"/>
                  <w:szCs w:val="16"/>
                </w:rPr>
                <w:t>12.75</w:t>
              </w:r>
            </w:ins>
          </w:p>
        </w:tc>
        <w:tc>
          <w:tcPr>
            <w:tcW w:w="454" w:type="dxa"/>
            <w:vAlign w:val="center"/>
            <w:tcPrChange w:id="11269" w:author="Στάθης Καπ" w:date="2023-03-09T04:10:00Z">
              <w:tcPr>
                <w:tcW w:w="454" w:type="dxa"/>
                <w:vAlign w:val="center"/>
              </w:tcPr>
            </w:tcPrChange>
          </w:tcPr>
          <w:p w14:paraId="5C5BC16C" w14:textId="618567BE" w:rsidR="00B7579D" w:rsidRPr="007E0F91" w:rsidRDefault="00B7579D" w:rsidP="00B7579D">
            <w:pPr>
              <w:jc w:val="center"/>
              <w:rPr>
                <w:ins w:id="11270" w:author="Στάθης Καπ" w:date="2023-03-09T00:34:00Z"/>
                <w:sz w:val="16"/>
                <w:szCs w:val="16"/>
              </w:rPr>
            </w:pPr>
            <w:ins w:id="11271"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1272"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1273" w:author="Στάθης Καπ" w:date="2023-03-09T00:34:00Z"/>
                <w:sz w:val="16"/>
                <w:szCs w:val="16"/>
              </w:rPr>
            </w:pPr>
            <w:ins w:id="11274"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1275" w:author="Στάθης Καπ" w:date="2023-03-09T00:34:00Z"/>
          <w:trPrChange w:id="11276"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277"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1278" w:author="Στάθης Καπ" w:date="2023-03-09T00:34:00Z"/>
                <w:sz w:val="16"/>
                <w:szCs w:val="16"/>
              </w:rPr>
            </w:pPr>
            <w:ins w:id="11279" w:author="Στάθης Καπ" w:date="2023-03-09T00:36:00Z">
              <w:r w:rsidRPr="007E0F91">
                <w:rPr>
                  <w:sz w:val="16"/>
                  <w:szCs w:val="16"/>
                </w:rPr>
                <w:t>pr19</w:t>
              </w:r>
            </w:ins>
          </w:p>
        </w:tc>
        <w:tc>
          <w:tcPr>
            <w:tcW w:w="565" w:type="dxa"/>
            <w:tcBorders>
              <w:left w:val="single" w:sz="4" w:space="0" w:color="auto"/>
            </w:tcBorders>
            <w:vAlign w:val="center"/>
            <w:tcPrChange w:id="11280"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1281" w:author="Στάθης Καπ" w:date="2023-03-09T00:34:00Z"/>
                <w:sz w:val="16"/>
                <w:szCs w:val="16"/>
              </w:rPr>
            </w:pPr>
            <w:ins w:id="11282"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1283"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1284" w:author="Στάθης Καπ" w:date="2023-03-09T00:34:00Z"/>
                <w:sz w:val="16"/>
                <w:szCs w:val="16"/>
              </w:rPr>
            </w:pPr>
            <w:ins w:id="11285"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1286"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1287" w:author="Στάθης Καπ" w:date="2023-03-09T00:34:00Z"/>
                <w:sz w:val="16"/>
                <w:szCs w:val="16"/>
              </w:rPr>
            </w:pPr>
            <w:ins w:id="11288" w:author="Στάθης Καπ" w:date="2023-03-09T02:06:00Z">
              <w:r w:rsidRPr="007E0F91">
                <w:rPr>
                  <w:rFonts w:ascii="Calibri" w:hAnsi="Calibri" w:cs="Calibri"/>
                  <w:color w:val="000000"/>
                  <w:sz w:val="16"/>
                  <w:szCs w:val="16"/>
                </w:rPr>
                <w:t>468</w:t>
              </w:r>
            </w:ins>
          </w:p>
        </w:tc>
        <w:tc>
          <w:tcPr>
            <w:tcW w:w="708" w:type="dxa"/>
            <w:vAlign w:val="center"/>
            <w:tcPrChange w:id="11289" w:author="Στάθης Καπ" w:date="2023-03-09T04:10:00Z">
              <w:tcPr>
                <w:tcW w:w="708" w:type="dxa"/>
                <w:vAlign w:val="center"/>
              </w:tcPr>
            </w:tcPrChange>
          </w:tcPr>
          <w:p w14:paraId="4A67FA0A" w14:textId="5AE58420" w:rsidR="00B7579D" w:rsidRPr="007E0F91" w:rsidRDefault="00B7579D" w:rsidP="00B7579D">
            <w:pPr>
              <w:jc w:val="center"/>
              <w:rPr>
                <w:ins w:id="11290" w:author="Στάθης Καπ" w:date="2023-03-09T00:34:00Z"/>
                <w:sz w:val="16"/>
                <w:szCs w:val="16"/>
              </w:rPr>
            </w:pPr>
            <w:ins w:id="11291"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1292"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1293" w:author="Στάθης Καπ" w:date="2023-03-09T00:34:00Z"/>
                <w:sz w:val="16"/>
                <w:szCs w:val="16"/>
              </w:rPr>
            </w:pPr>
          </w:p>
        </w:tc>
        <w:tc>
          <w:tcPr>
            <w:tcW w:w="453" w:type="dxa"/>
            <w:tcBorders>
              <w:left w:val="single" w:sz="4" w:space="0" w:color="auto"/>
            </w:tcBorders>
            <w:vAlign w:val="center"/>
            <w:tcPrChange w:id="11294"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1295" w:author="Στάθης Καπ" w:date="2023-03-09T00:34:00Z"/>
                <w:sz w:val="16"/>
                <w:szCs w:val="16"/>
              </w:rPr>
            </w:pPr>
            <w:ins w:id="11296" w:author="Στάθης Καπ" w:date="2023-03-09T02:06:00Z">
              <w:r w:rsidRPr="007E0F91">
                <w:rPr>
                  <w:rFonts w:ascii="Calibri" w:hAnsi="Calibri" w:cs="Calibri"/>
                  <w:color w:val="000000"/>
                  <w:sz w:val="16"/>
                  <w:szCs w:val="16"/>
                </w:rPr>
                <w:t>427</w:t>
              </w:r>
            </w:ins>
          </w:p>
        </w:tc>
        <w:tc>
          <w:tcPr>
            <w:tcW w:w="454" w:type="dxa"/>
            <w:vAlign w:val="center"/>
            <w:tcPrChange w:id="11297" w:author="Στάθης Καπ" w:date="2023-03-09T04:10:00Z">
              <w:tcPr>
                <w:tcW w:w="454" w:type="dxa"/>
                <w:vAlign w:val="center"/>
              </w:tcPr>
            </w:tcPrChange>
          </w:tcPr>
          <w:p w14:paraId="1A5310DB" w14:textId="09532B1B" w:rsidR="00B7579D" w:rsidRPr="007E0F91" w:rsidRDefault="00B7579D" w:rsidP="00B7579D">
            <w:pPr>
              <w:jc w:val="center"/>
              <w:rPr>
                <w:ins w:id="11298" w:author="Στάθης Καπ" w:date="2023-03-09T00:34:00Z"/>
                <w:sz w:val="16"/>
                <w:szCs w:val="16"/>
              </w:rPr>
            </w:pPr>
            <w:ins w:id="11299" w:author="Στάθης Καπ" w:date="2023-03-09T02:06:00Z">
              <w:r w:rsidRPr="007E0F91">
                <w:rPr>
                  <w:rFonts w:ascii="Calibri" w:hAnsi="Calibri" w:cs="Calibri"/>
                  <w:color w:val="000000"/>
                  <w:sz w:val="16"/>
                  <w:szCs w:val="16"/>
                </w:rPr>
                <w:t>8.76</w:t>
              </w:r>
            </w:ins>
          </w:p>
        </w:tc>
        <w:tc>
          <w:tcPr>
            <w:tcW w:w="454" w:type="dxa"/>
            <w:vAlign w:val="center"/>
            <w:tcPrChange w:id="11300" w:author="Στάθης Καπ" w:date="2023-03-09T04:10:00Z">
              <w:tcPr>
                <w:tcW w:w="454" w:type="dxa"/>
                <w:vAlign w:val="center"/>
              </w:tcPr>
            </w:tcPrChange>
          </w:tcPr>
          <w:p w14:paraId="7FBA63CB" w14:textId="3998D372" w:rsidR="00B7579D" w:rsidRPr="007E0F91" w:rsidRDefault="00B7579D" w:rsidP="00B7579D">
            <w:pPr>
              <w:jc w:val="center"/>
              <w:rPr>
                <w:ins w:id="11301" w:author="Στάθης Καπ" w:date="2023-03-09T00:34:00Z"/>
                <w:sz w:val="16"/>
                <w:szCs w:val="16"/>
              </w:rPr>
            </w:pPr>
            <w:ins w:id="11302"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1303"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1304" w:author="Στάθης Καπ" w:date="2023-03-09T00:34:00Z"/>
                <w:sz w:val="16"/>
                <w:szCs w:val="16"/>
              </w:rPr>
            </w:pPr>
            <w:ins w:id="11305"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1306"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1307" w:author="Στάθης Καπ" w:date="2023-03-09T00:34:00Z"/>
                <w:sz w:val="16"/>
                <w:szCs w:val="16"/>
              </w:rPr>
            </w:pPr>
            <w:ins w:id="11308" w:author="Στάθης Καπ" w:date="2023-03-09T02:06:00Z">
              <w:r w:rsidRPr="007E0F91">
                <w:rPr>
                  <w:rFonts w:ascii="Calibri" w:hAnsi="Calibri" w:cs="Calibri"/>
                  <w:color w:val="000000"/>
                  <w:sz w:val="16"/>
                  <w:szCs w:val="16"/>
                </w:rPr>
                <w:t>428</w:t>
              </w:r>
            </w:ins>
          </w:p>
        </w:tc>
        <w:tc>
          <w:tcPr>
            <w:tcW w:w="454" w:type="dxa"/>
            <w:vAlign w:val="center"/>
            <w:tcPrChange w:id="11309" w:author="Στάθης Καπ" w:date="2023-03-09T04:10:00Z">
              <w:tcPr>
                <w:tcW w:w="454" w:type="dxa"/>
                <w:vAlign w:val="center"/>
              </w:tcPr>
            </w:tcPrChange>
          </w:tcPr>
          <w:p w14:paraId="73678497" w14:textId="12D83FF1" w:rsidR="00B7579D" w:rsidRPr="007E0F91" w:rsidRDefault="00B7579D" w:rsidP="00B7579D">
            <w:pPr>
              <w:jc w:val="center"/>
              <w:rPr>
                <w:ins w:id="11310" w:author="Στάθης Καπ" w:date="2023-03-09T00:34:00Z"/>
                <w:sz w:val="16"/>
                <w:szCs w:val="16"/>
              </w:rPr>
            </w:pPr>
            <w:ins w:id="11311" w:author="Στάθης Καπ" w:date="2023-03-09T02:06:00Z">
              <w:r w:rsidRPr="007E0F91">
                <w:rPr>
                  <w:rFonts w:ascii="Calibri" w:hAnsi="Calibri" w:cs="Calibri"/>
                  <w:color w:val="000000"/>
                  <w:sz w:val="16"/>
                  <w:szCs w:val="16"/>
                </w:rPr>
                <w:t>8.55</w:t>
              </w:r>
            </w:ins>
          </w:p>
        </w:tc>
        <w:tc>
          <w:tcPr>
            <w:tcW w:w="454" w:type="dxa"/>
            <w:vAlign w:val="center"/>
            <w:tcPrChange w:id="11312" w:author="Στάθης Καπ" w:date="2023-03-09T04:10:00Z">
              <w:tcPr>
                <w:tcW w:w="454" w:type="dxa"/>
                <w:vAlign w:val="center"/>
              </w:tcPr>
            </w:tcPrChange>
          </w:tcPr>
          <w:p w14:paraId="65567FA0" w14:textId="2CF14FAB" w:rsidR="00B7579D" w:rsidRPr="007E0F91" w:rsidRDefault="00B7579D" w:rsidP="00B7579D">
            <w:pPr>
              <w:jc w:val="center"/>
              <w:rPr>
                <w:ins w:id="11313" w:author="Στάθης Καπ" w:date="2023-03-09T00:34:00Z"/>
                <w:sz w:val="16"/>
                <w:szCs w:val="16"/>
              </w:rPr>
            </w:pPr>
            <w:ins w:id="11314"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1315"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1316" w:author="Στάθης Καπ" w:date="2023-03-09T00:34:00Z"/>
                <w:sz w:val="16"/>
                <w:szCs w:val="16"/>
              </w:rPr>
            </w:pPr>
            <w:ins w:id="11317"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1318"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1319" w:author="Στάθης Καπ" w:date="2023-03-09T00:34:00Z"/>
                <w:sz w:val="16"/>
                <w:szCs w:val="16"/>
              </w:rPr>
            </w:pPr>
            <w:ins w:id="11320" w:author="Στάθης Καπ" w:date="2023-03-09T02:06:00Z">
              <w:r w:rsidRPr="007E0F91">
                <w:rPr>
                  <w:rFonts w:ascii="Calibri" w:hAnsi="Calibri" w:cs="Calibri"/>
                  <w:color w:val="000000"/>
                  <w:sz w:val="16"/>
                  <w:szCs w:val="16"/>
                </w:rPr>
                <w:t>384</w:t>
              </w:r>
            </w:ins>
          </w:p>
        </w:tc>
        <w:tc>
          <w:tcPr>
            <w:tcW w:w="454" w:type="dxa"/>
            <w:vAlign w:val="center"/>
            <w:tcPrChange w:id="11321" w:author="Στάθης Καπ" w:date="2023-03-09T04:10:00Z">
              <w:tcPr>
                <w:tcW w:w="454" w:type="dxa"/>
                <w:vAlign w:val="center"/>
              </w:tcPr>
            </w:tcPrChange>
          </w:tcPr>
          <w:p w14:paraId="43B3ACCB" w14:textId="70D03CDD" w:rsidR="00B7579D" w:rsidRPr="007E0F91" w:rsidRDefault="00B7579D" w:rsidP="00B7579D">
            <w:pPr>
              <w:jc w:val="center"/>
              <w:rPr>
                <w:ins w:id="11322" w:author="Στάθης Καπ" w:date="2023-03-09T00:34:00Z"/>
                <w:sz w:val="16"/>
                <w:szCs w:val="16"/>
              </w:rPr>
            </w:pPr>
            <w:ins w:id="11323" w:author="Στάθης Καπ" w:date="2023-03-09T02:06:00Z">
              <w:r w:rsidRPr="007E0F91">
                <w:rPr>
                  <w:rFonts w:ascii="Calibri" w:hAnsi="Calibri" w:cs="Calibri"/>
                  <w:color w:val="000000"/>
                  <w:sz w:val="16"/>
                  <w:szCs w:val="16"/>
                </w:rPr>
                <w:t>17.95</w:t>
              </w:r>
            </w:ins>
          </w:p>
        </w:tc>
        <w:tc>
          <w:tcPr>
            <w:tcW w:w="454" w:type="dxa"/>
            <w:vAlign w:val="center"/>
            <w:tcPrChange w:id="11324" w:author="Στάθης Καπ" w:date="2023-03-09T04:10:00Z">
              <w:tcPr>
                <w:tcW w:w="454" w:type="dxa"/>
                <w:vAlign w:val="center"/>
              </w:tcPr>
            </w:tcPrChange>
          </w:tcPr>
          <w:p w14:paraId="5EF8BD9D" w14:textId="64CC89DA" w:rsidR="00B7579D" w:rsidRPr="007E0F91" w:rsidRDefault="00B7579D" w:rsidP="00B7579D">
            <w:pPr>
              <w:jc w:val="center"/>
              <w:rPr>
                <w:ins w:id="11325" w:author="Στάθης Καπ" w:date="2023-03-09T00:34:00Z"/>
                <w:sz w:val="16"/>
                <w:szCs w:val="16"/>
              </w:rPr>
            </w:pPr>
            <w:ins w:id="11326"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1327"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1328" w:author="Στάθης Καπ" w:date="2023-03-09T00:34:00Z"/>
                <w:sz w:val="16"/>
                <w:szCs w:val="16"/>
              </w:rPr>
            </w:pPr>
            <w:ins w:id="11329"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1330" w:author="Στάθης Καπ" w:date="2023-03-09T00:34:00Z"/>
          <w:trPrChange w:id="11331"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1332"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1333" w:author="Στάθης Καπ" w:date="2023-03-09T00:34:00Z"/>
                <w:sz w:val="16"/>
                <w:szCs w:val="16"/>
              </w:rPr>
            </w:pPr>
            <w:ins w:id="11334"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1335"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1336" w:author="Στάθης Καπ" w:date="2023-03-09T00:34:00Z"/>
                <w:sz w:val="16"/>
                <w:szCs w:val="16"/>
              </w:rPr>
            </w:pPr>
            <w:ins w:id="11337"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1338"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1339" w:author="Στάθης Καπ" w:date="2023-03-09T00:34:00Z"/>
                <w:sz w:val="16"/>
                <w:szCs w:val="16"/>
              </w:rPr>
            </w:pPr>
            <w:ins w:id="11340"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1341"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1342" w:author="Στάθης Καπ" w:date="2023-03-09T00:34:00Z"/>
                <w:sz w:val="16"/>
                <w:szCs w:val="16"/>
              </w:rPr>
            </w:pPr>
            <w:ins w:id="11343"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1344"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1345" w:author="Στάθης Καπ" w:date="2023-03-09T00:34:00Z"/>
                <w:sz w:val="16"/>
                <w:szCs w:val="16"/>
              </w:rPr>
            </w:pPr>
            <w:ins w:id="11346"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1347"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1348" w:author="Στάθης Καπ" w:date="2023-03-09T00:34:00Z"/>
                <w:sz w:val="16"/>
                <w:szCs w:val="16"/>
              </w:rPr>
            </w:pPr>
          </w:p>
        </w:tc>
        <w:tc>
          <w:tcPr>
            <w:tcW w:w="453" w:type="dxa"/>
            <w:tcBorders>
              <w:left w:val="single" w:sz="4" w:space="0" w:color="auto"/>
              <w:bottom w:val="single" w:sz="4" w:space="0" w:color="auto"/>
            </w:tcBorders>
            <w:vAlign w:val="center"/>
            <w:tcPrChange w:id="11349"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1350" w:author="Στάθης Καπ" w:date="2023-03-09T00:34:00Z"/>
                <w:sz w:val="16"/>
                <w:szCs w:val="16"/>
              </w:rPr>
            </w:pPr>
            <w:ins w:id="11351"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1352"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1353" w:author="Στάθης Καπ" w:date="2023-03-09T00:34:00Z"/>
                <w:sz w:val="16"/>
                <w:szCs w:val="16"/>
              </w:rPr>
            </w:pPr>
            <w:ins w:id="11354"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1355"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1356" w:author="Στάθης Καπ" w:date="2023-03-09T00:34:00Z"/>
                <w:sz w:val="16"/>
                <w:szCs w:val="16"/>
              </w:rPr>
            </w:pPr>
            <w:ins w:id="11357"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1358"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1359" w:author="Στάθης Καπ" w:date="2023-03-09T00:34:00Z"/>
                <w:sz w:val="16"/>
                <w:szCs w:val="16"/>
              </w:rPr>
            </w:pPr>
            <w:ins w:id="11360"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1361"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1362" w:author="Στάθης Καπ" w:date="2023-03-09T00:34:00Z"/>
                <w:sz w:val="16"/>
                <w:szCs w:val="16"/>
              </w:rPr>
            </w:pPr>
            <w:ins w:id="11363"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1364"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1365" w:author="Στάθης Καπ" w:date="2023-03-09T00:34:00Z"/>
                <w:sz w:val="16"/>
                <w:szCs w:val="16"/>
              </w:rPr>
            </w:pPr>
            <w:ins w:id="11366"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1367"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1368" w:author="Στάθης Καπ" w:date="2023-03-09T00:34:00Z"/>
                <w:sz w:val="16"/>
                <w:szCs w:val="16"/>
              </w:rPr>
            </w:pPr>
            <w:ins w:id="11369"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1370"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1371" w:author="Στάθης Καπ" w:date="2023-03-09T00:34:00Z"/>
                <w:sz w:val="16"/>
                <w:szCs w:val="16"/>
              </w:rPr>
            </w:pPr>
            <w:ins w:id="11372"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1373"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1374" w:author="Στάθης Καπ" w:date="2023-03-09T00:34:00Z"/>
                <w:sz w:val="16"/>
                <w:szCs w:val="16"/>
              </w:rPr>
            </w:pPr>
            <w:ins w:id="11375"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1376"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1377" w:author="Στάθης Καπ" w:date="2023-03-09T00:34:00Z"/>
                <w:sz w:val="16"/>
                <w:szCs w:val="16"/>
              </w:rPr>
            </w:pPr>
            <w:ins w:id="11378"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1379"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1380" w:author="Στάθης Καπ" w:date="2023-03-09T00:34:00Z"/>
                <w:sz w:val="16"/>
                <w:szCs w:val="16"/>
              </w:rPr>
            </w:pPr>
            <w:ins w:id="11381"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1382"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1383" w:author="Στάθης Καπ" w:date="2023-03-09T00:34:00Z"/>
                <w:sz w:val="16"/>
                <w:szCs w:val="16"/>
              </w:rPr>
            </w:pPr>
            <w:ins w:id="11384"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1385" w:author="Στάθης Καπ" w:date="2023-03-09T05:29:00Z"/>
        </w:rPr>
        <w:pPrChange w:id="11386" w:author="Στάθης Καπ" w:date="2023-03-09T07:22:00Z">
          <w:pPr/>
        </w:pPrChange>
      </w:pPr>
    </w:p>
    <w:p w14:paraId="3DAD230D" w14:textId="642E5BC8" w:rsidR="006A6628" w:rsidRPr="00494D04" w:rsidRDefault="006A6628">
      <w:pPr>
        <w:pStyle w:val="Caption"/>
        <w:keepNext/>
        <w:rPr>
          <w:ins w:id="11387" w:author="Στάθης Καπ" w:date="2023-03-09T05:42:00Z"/>
          <w:lang w:val="el-GR"/>
          <w:rPrChange w:id="11388" w:author="Στάθης Καπ" w:date="2023-03-09T07:15:00Z">
            <w:rPr>
              <w:ins w:id="11389" w:author="Στάθης Καπ" w:date="2023-03-09T05:42:00Z"/>
            </w:rPr>
          </w:rPrChange>
        </w:rPr>
        <w:pPrChange w:id="11390" w:author="Στάθης Καπ" w:date="2023-03-09T05:42:00Z">
          <w:pPr/>
        </w:pPrChange>
      </w:pPr>
      <w:ins w:id="11391" w:author="Στάθης Καπ" w:date="2023-03-09T05:42:00Z">
        <w:r w:rsidRPr="00494D04">
          <w:rPr>
            <w:lang w:val="el-GR"/>
            <w:rPrChange w:id="11392" w:author="Στάθης Καπ" w:date="2023-03-09T07:15:00Z">
              <w:rPr>
                <w:b/>
                <w:iCs/>
              </w:rPr>
            </w:rPrChange>
          </w:rPr>
          <w:t xml:space="preserve">Πίνακας </w:t>
        </w:r>
      </w:ins>
      <w:ins w:id="1139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39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395" w:author="Στάθης Καπ" w:date="2023-03-11T10:39:00Z">
        <w:r w:rsidR="00657928">
          <w:rPr>
            <w:noProof/>
            <w:lang w:val="el-GR"/>
          </w:rPr>
          <w:t>2</w:t>
        </w:r>
      </w:ins>
      <w:ins w:id="11396" w:author="Στάθης Καπ" w:date="2023-03-09T08:43:00Z">
        <w:r w:rsidR="00C148DE">
          <w:rPr>
            <w:lang w:val="el-GR"/>
          </w:rPr>
          <w:fldChar w:fldCharType="end"/>
        </w:r>
      </w:ins>
      <w:ins w:id="11397"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398">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1399"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1400"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1401" w:author="Στάθης Καπ" w:date="2023-03-09T05:29:00Z"/>
                <w:sz w:val="16"/>
                <w:szCs w:val="16"/>
              </w:rPr>
            </w:pPr>
            <w:ins w:id="11402"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1403" w:author="Στάθης Καπ" w:date="2023-03-09T05:29:00Z"/>
                <w:sz w:val="16"/>
                <w:szCs w:val="16"/>
              </w:rPr>
            </w:pPr>
            <w:ins w:id="11404"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1405" w:author="Στάθης Καπ" w:date="2023-03-09T05:29:00Z"/>
                <w:sz w:val="16"/>
                <w:szCs w:val="16"/>
              </w:rPr>
            </w:pPr>
            <w:ins w:id="11406"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1407" w:author="Στάθης Καπ" w:date="2023-03-09T05:29:00Z"/>
                <w:sz w:val="16"/>
                <w:szCs w:val="16"/>
              </w:rPr>
            </w:pPr>
            <w:ins w:id="11408"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1409" w:author="Στάθης Καπ" w:date="2023-03-09T05:29:00Z"/>
                <w:sz w:val="16"/>
                <w:szCs w:val="16"/>
              </w:rPr>
            </w:pPr>
            <w:ins w:id="11410"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1411" w:author="Στάθης Καπ" w:date="2023-03-09T05:29:00Z"/>
                <w:sz w:val="16"/>
                <w:szCs w:val="16"/>
              </w:rPr>
            </w:pPr>
            <w:ins w:id="11412" w:author="Στάθης Καπ" w:date="2023-03-09T05:29:00Z">
              <w:r w:rsidRPr="007E0F91">
                <w:rPr>
                  <w:sz w:val="16"/>
                  <w:szCs w:val="16"/>
                </w:rPr>
                <w:t>S=4</w:t>
              </w:r>
            </w:ins>
          </w:p>
        </w:tc>
      </w:tr>
      <w:tr w:rsidR="00331D5E" w14:paraId="41A3855C" w14:textId="77777777" w:rsidTr="009861B1">
        <w:trPr>
          <w:trHeight w:val="170"/>
          <w:jc w:val="center"/>
          <w:ins w:id="11413"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1414" w:author="Στάθης Καπ" w:date="2023-03-09T05:29:00Z"/>
                <w:sz w:val="16"/>
                <w:szCs w:val="16"/>
              </w:rPr>
            </w:pPr>
            <w:ins w:id="11415"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1416" w:author="Στάθης Καπ" w:date="2023-03-09T05:29:00Z"/>
                <w:sz w:val="16"/>
                <w:szCs w:val="16"/>
              </w:rPr>
            </w:pPr>
            <w:ins w:id="11417"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1418" w:author="Στάθης Καπ" w:date="2023-03-09T05:29:00Z"/>
                <w:sz w:val="16"/>
                <w:szCs w:val="16"/>
              </w:rPr>
            </w:pPr>
            <w:ins w:id="11419"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1420" w:author="Στάθης Καπ" w:date="2023-03-09T05:29:00Z"/>
                <w:sz w:val="16"/>
                <w:szCs w:val="16"/>
              </w:rPr>
            </w:pPr>
            <w:ins w:id="11421"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1422" w:author="Στάθης Καπ" w:date="2023-03-09T05:29:00Z"/>
                <w:sz w:val="16"/>
                <w:szCs w:val="16"/>
              </w:rPr>
            </w:pPr>
            <w:ins w:id="11423"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1424" w:author="Στάθης Καπ" w:date="2023-03-09T05:29:00Z"/>
                <w:sz w:val="16"/>
                <w:szCs w:val="16"/>
              </w:rPr>
            </w:pPr>
            <w:ins w:id="11425"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1426" w:author="Στάθης Καπ" w:date="2023-03-09T05:29:00Z"/>
                <w:sz w:val="16"/>
                <w:szCs w:val="16"/>
              </w:rPr>
            </w:pPr>
            <w:ins w:id="11427"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1428" w:author="Στάθης Καπ" w:date="2023-03-09T05:29:00Z"/>
                <w:sz w:val="16"/>
                <w:szCs w:val="16"/>
              </w:rPr>
            </w:pPr>
            <w:ins w:id="11429"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1430" w:author="Στάθης Καπ" w:date="2023-03-09T05:29:00Z"/>
                <w:sz w:val="16"/>
                <w:szCs w:val="16"/>
              </w:rPr>
            </w:pPr>
            <w:ins w:id="11431"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1432" w:author="Στάθης Καπ" w:date="2023-03-09T05:29:00Z"/>
                <w:sz w:val="16"/>
                <w:szCs w:val="16"/>
              </w:rPr>
            </w:pPr>
            <w:ins w:id="11433"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1434" w:author="Στάθης Καπ" w:date="2023-03-09T05:29:00Z"/>
                <w:sz w:val="16"/>
                <w:szCs w:val="16"/>
              </w:rPr>
            </w:pPr>
            <w:ins w:id="11435" w:author="Στάθης Καπ" w:date="2023-03-09T05:29:00Z">
              <w:r w:rsidRPr="007E0F91">
                <w:rPr>
                  <w:sz w:val="16"/>
                  <w:szCs w:val="16"/>
                </w:rPr>
                <w:t>CPU(s)</w:t>
              </w:r>
            </w:ins>
          </w:p>
        </w:tc>
      </w:tr>
      <w:tr w:rsidR="00331D5E" w14:paraId="72246B6F" w14:textId="77777777" w:rsidTr="009861B1">
        <w:trPr>
          <w:trHeight w:val="170"/>
          <w:jc w:val="center"/>
          <w:ins w:id="11436"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1437"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1438"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1439"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1440" w:author="Στάθης Καπ" w:date="2023-03-09T05:29:00Z"/>
                <w:sz w:val="14"/>
                <w:szCs w:val="14"/>
              </w:rPr>
            </w:pPr>
            <w:ins w:id="11441"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1442" w:author="Στάθης Καπ" w:date="2023-03-09T05:29:00Z"/>
                <w:sz w:val="14"/>
                <w:szCs w:val="14"/>
              </w:rPr>
            </w:pPr>
            <w:ins w:id="11443"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1444" w:author="Στάθης Καπ" w:date="2023-03-09T05:29:00Z"/>
                <w:sz w:val="14"/>
                <w:szCs w:val="14"/>
              </w:rPr>
            </w:pPr>
            <w:ins w:id="11445"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1446" w:author="Στάθης Καπ" w:date="2023-03-09T05:29:00Z"/>
                <w:sz w:val="14"/>
                <w:szCs w:val="14"/>
              </w:rPr>
            </w:pPr>
            <w:ins w:id="11447"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1448" w:author="Στάθης Καπ" w:date="2023-03-09T05:29:00Z"/>
                <w:sz w:val="14"/>
                <w:szCs w:val="14"/>
              </w:rPr>
            </w:pPr>
            <w:ins w:id="11449"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1450" w:author="Στάθης Καπ" w:date="2023-03-09T05:29:00Z"/>
                <w:sz w:val="14"/>
                <w:szCs w:val="14"/>
              </w:rPr>
            </w:pPr>
            <w:ins w:id="11451"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1452" w:author="Στάθης Καπ" w:date="2023-03-09T05:29:00Z"/>
                <w:sz w:val="14"/>
                <w:szCs w:val="14"/>
              </w:rPr>
            </w:pPr>
            <w:ins w:id="11453"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1454" w:author="Στάθης Καπ" w:date="2023-03-09T05:29:00Z"/>
                <w:sz w:val="14"/>
                <w:szCs w:val="14"/>
              </w:rPr>
            </w:pPr>
            <w:ins w:id="11455"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1456" w:author="Στάθης Καπ" w:date="2023-03-09T05:29:00Z"/>
                <w:sz w:val="14"/>
                <w:szCs w:val="14"/>
              </w:rPr>
            </w:pPr>
            <w:ins w:id="11457"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1458" w:author="Στάθης Καπ" w:date="2023-03-09T05:29:00Z"/>
                <w:sz w:val="14"/>
                <w:szCs w:val="14"/>
              </w:rPr>
            </w:pPr>
            <w:ins w:id="11459"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1460" w:author="Στάθης Καπ" w:date="2023-03-09T05:29:00Z"/>
                <w:sz w:val="14"/>
                <w:szCs w:val="14"/>
              </w:rPr>
            </w:pPr>
            <w:ins w:id="11461"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1462" w:author="Στάθης Καπ" w:date="2023-03-09T05:29:00Z"/>
                <w:sz w:val="14"/>
                <w:szCs w:val="14"/>
              </w:rPr>
            </w:pPr>
            <w:ins w:id="11463"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1464" w:author="Στάθης Καπ" w:date="2023-03-09T05:29:00Z"/>
                <w:sz w:val="14"/>
                <w:szCs w:val="14"/>
              </w:rPr>
            </w:pPr>
            <w:ins w:id="11465"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1466" w:author="Στάθης Καπ" w:date="2023-03-09T05:29:00Z"/>
                <w:sz w:val="14"/>
                <w:szCs w:val="14"/>
              </w:rPr>
            </w:pPr>
            <w:ins w:id="11467"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1468" w:author="Στάθης Καπ" w:date="2023-03-09T05:29:00Z"/>
                <w:sz w:val="14"/>
                <w:szCs w:val="14"/>
              </w:rPr>
            </w:pPr>
            <w:ins w:id="11469" w:author="Στάθης Καπ" w:date="2023-03-09T05:29:00Z">
              <w:r w:rsidRPr="00E719CF">
                <w:rPr>
                  <w:sz w:val="14"/>
                  <w:szCs w:val="14"/>
                </w:rPr>
                <w:t>Gap (%)</w:t>
              </w:r>
            </w:ins>
          </w:p>
        </w:tc>
      </w:tr>
      <w:tr w:rsidR="00BD2E78" w14:paraId="34103FCB" w14:textId="77777777" w:rsidTr="00897CFF">
        <w:trPr>
          <w:trHeight w:val="170"/>
          <w:jc w:val="center"/>
          <w:ins w:id="11470"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1471" w:author="Στάθης Καπ" w:date="2023-03-09T05:29:00Z"/>
                <w:sz w:val="16"/>
                <w:szCs w:val="16"/>
              </w:rPr>
            </w:pPr>
            <w:ins w:id="11472"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1473" w:author="Στάθης Καπ" w:date="2023-03-09T05:29:00Z"/>
                <w:sz w:val="16"/>
                <w:szCs w:val="16"/>
              </w:rPr>
            </w:pPr>
            <w:ins w:id="11474"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1475" w:author="Στάθης Καπ" w:date="2023-03-09T05:29:00Z"/>
                <w:sz w:val="16"/>
                <w:szCs w:val="16"/>
              </w:rPr>
            </w:pPr>
            <w:ins w:id="11476"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1477" w:author="Στάθης Καπ" w:date="2023-03-09T05:29:00Z"/>
                <w:sz w:val="16"/>
                <w:szCs w:val="16"/>
              </w:rPr>
            </w:pPr>
            <w:ins w:id="11478"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1479" w:author="Στάθης Καπ" w:date="2023-03-09T05:29:00Z"/>
                <w:sz w:val="16"/>
                <w:szCs w:val="16"/>
              </w:rPr>
            </w:pPr>
            <w:ins w:id="11480"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1481" w:author="Στάθης Καπ" w:date="2023-03-09T07:02:00Z"/>
                <w:sz w:val="16"/>
                <w:szCs w:val="16"/>
              </w:rPr>
            </w:pPr>
            <w:ins w:id="11482"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1483" w:author="Στάθης Καπ" w:date="2023-03-09T07:02:00Z"/>
                <w:sz w:val="16"/>
                <w:szCs w:val="16"/>
              </w:rPr>
            </w:pPr>
            <w:ins w:id="11484"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1485" w:author="Στάθης Καπ" w:date="2023-03-09T07:02:00Z"/>
                <w:sz w:val="16"/>
                <w:szCs w:val="16"/>
              </w:rPr>
            </w:pPr>
            <w:ins w:id="11486"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1487" w:author="Στάθης Καπ" w:date="2023-03-09T07:02:00Z"/>
                <w:sz w:val="16"/>
                <w:szCs w:val="16"/>
              </w:rPr>
            </w:pPr>
            <w:ins w:id="11488"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1489" w:author="Στάθης Καπ" w:date="2023-03-09T07:02:00Z"/>
                <w:sz w:val="16"/>
                <w:szCs w:val="16"/>
              </w:rPr>
            </w:pPr>
            <w:ins w:id="11490"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1491" w:author="Στάθης Καπ" w:date="2023-03-09T07:02:00Z"/>
                <w:sz w:val="16"/>
                <w:szCs w:val="16"/>
              </w:rPr>
            </w:pPr>
            <w:ins w:id="11492"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1493" w:author="Στάθης Καπ" w:date="2023-03-09T07:02:00Z"/>
                <w:sz w:val="16"/>
                <w:szCs w:val="16"/>
              </w:rPr>
            </w:pPr>
            <w:ins w:id="11494"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1495" w:author="Στάθης Καπ" w:date="2023-03-09T07:02:00Z"/>
                <w:sz w:val="16"/>
                <w:szCs w:val="16"/>
              </w:rPr>
            </w:pPr>
            <w:ins w:id="11496"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1497" w:author="Στάθης Καπ" w:date="2023-03-09T07:02:00Z"/>
                <w:sz w:val="16"/>
                <w:szCs w:val="16"/>
              </w:rPr>
            </w:pPr>
            <w:ins w:id="11498"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1499" w:author="Στάθης Καπ" w:date="2023-03-09T07:02:00Z"/>
                <w:sz w:val="16"/>
                <w:szCs w:val="16"/>
              </w:rPr>
            </w:pPr>
            <w:ins w:id="11500"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1501" w:author="Στάθης Καπ" w:date="2023-03-09T07:02:00Z"/>
                <w:sz w:val="16"/>
                <w:szCs w:val="16"/>
              </w:rPr>
            </w:pPr>
            <w:ins w:id="11502"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1503" w:author="Στάθης Καπ" w:date="2023-03-09T07:02:00Z"/>
                <w:sz w:val="16"/>
                <w:szCs w:val="16"/>
              </w:rPr>
            </w:pPr>
            <w:ins w:id="11504"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1505" w:author="Στάθης Καπ" w:date="2023-03-09T07:02:00Z"/>
                <w:sz w:val="16"/>
                <w:szCs w:val="16"/>
              </w:rPr>
            </w:pPr>
            <w:ins w:id="11506"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1507" w:author="Στάθης Καπ" w:date="2023-03-09T07:02:00Z"/>
                <w:sz w:val="16"/>
                <w:szCs w:val="16"/>
              </w:rPr>
            </w:pPr>
            <w:ins w:id="11508"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1509" w:author="Στάθης Καπ" w:date="2023-03-09T07:02:00Z"/>
                <w:sz w:val="16"/>
                <w:szCs w:val="16"/>
              </w:rPr>
            </w:pPr>
            <w:ins w:id="11510"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1511" w:author="Στάθης Καπ" w:date="2023-03-09T07:02:00Z"/>
                <w:sz w:val="16"/>
                <w:szCs w:val="16"/>
              </w:rPr>
            </w:pPr>
            <w:ins w:id="11512"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1513" w:author="Στάθης Καπ" w:date="2023-03-09T07:02:00Z"/>
                <w:sz w:val="16"/>
                <w:szCs w:val="16"/>
              </w:rPr>
            </w:pPr>
            <w:ins w:id="11514"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1515" w:author="Στάθης Καπ" w:date="2023-03-09T07:02:00Z"/>
                <w:sz w:val="16"/>
                <w:szCs w:val="16"/>
              </w:rPr>
            </w:pPr>
            <w:ins w:id="11516" w:author="Στάθης Καπ" w:date="2023-03-09T07:02:00Z">
              <w:r>
                <w:rPr>
                  <w:rFonts w:ascii="Calibri" w:hAnsi="Calibri" w:cs="Calibri"/>
                  <w:color w:val="000000"/>
                  <w:sz w:val="16"/>
                  <w:szCs w:val="16"/>
                </w:rPr>
                <w:lastRenderedPageBreak/>
                <w:t>0.91</w:t>
              </w:r>
            </w:ins>
          </w:p>
          <w:p w14:paraId="7CEFE881" w14:textId="77777777" w:rsidR="00BD2E78" w:rsidRPr="007E0F91" w:rsidRDefault="00BD2E78" w:rsidP="00BD2E78">
            <w:pPr>
              <w:jc w:val="center"/>
              <w:rPr>
                <w:ins w:id="11517" w:author="Στάθης Καπ" w:date="2023-03-09T07:02:00Z"/>
                <w:sz w:val="16"/>
                <w:szCs w:val="16"/>
              </w:rPr>
            </w:pPr>
            <w:ins w:id="11518"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1519" w:author="Στάθης Καπ" w:date="2023-03-09T05:29:00Z"/>
                <w:sz w:val="16"/>
                <w:szCs w:val="16"/>
              </w:rPr>
            </w:pPr>
            <w:ins w:id="11520"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1521" w:author="Στάθης Καπ" w:date="2023-03-09T05:29:00Z"/>
                <w:sz w:val="16"/>
                <w:szCs w:val="16"/>
              </w:rPr>
            </w:pPr>
            <w:ins w:id="11522" w:author="Στάθης Καπ" w:date="2023-03-09T07:02:00Z">
              <w:r>
                <w:rPr>
                  <w:rFonts w:ascii="Calibri" w:hAnsi="Calibri" w:cs="Calibri"/>
                  <w:color w:val="000000"/>
                  <w:sz w:val="16"/>
                  <w:szCs w:val="16"/>
                </w:rPr>
                <w:lastRenderedPageBreak/>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1523" w:author="Στάθης Καπ" w:date="2023-03-09T05:29:00Z"/>
                <w:sz w:val="16"/>
                <w:szCs w:val="16"/>
              </w:rPr>
            </w:pPr>
            <w:ins w:id="11524"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1525" w:author="Στάθης Καπ" w:date="2023-03-09T05:29:00Z"/>
                <w:sz w:val="16"/>
                <w:szCs w:val="16"/>
              </w:rPr>
            </w:pPr>
            <w:ins w:id="11526"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1527" w:author="Στάθης Καπ" w:date="2023-03-09T05:29:00Z"/>
                <w:sz w:val="16"/>
                <w:szCs w:val="16"/>
              </w:rPr>
            </w:pPr>
            <w:ins w:id="11528"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1529" w:author="Στάθης Καπ" w:date="2023-03-09T05:29:00Z"/>
                <w:sz w:val="16"/>
                <w:szCs w:val="16"/>
              </w:rPr>
            </w:pPr>
            <w:ins w:id="11530"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1531" w:author="Στάθης Καπ" w:date="2023-03-09T05:29:00Z"/>
                <w:sz w:val="16"/>
                <w:szCs w:val="16"/>
              </w:rPr>
            </w:pPr>
            <w:ins w:id="11532"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1533" w:author="Στάθης Καπ" w:date="2023-03-09T05:29:00Z"/>
                <w:sz w:val="16"/>
                <w:szCs w:val="16"/>
              </w:rPr>
            </w:pPr>
            <w:ins w:id="11534"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1535" w:author="Στάθης Καπ" w:date="2023-03-09T05:29:00Z"/>
                <w:sz w:val="16"/>
                <w:szCs w:val="16"/>
              </w:rPr>
            </w:pPr>
            <w:ins w:id="11536"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1537" w:author="Στάθης Καπ" w:date="2023-03-09T05:29:00Z"/>
                <w:sz w:val="16"/>
                <w:szCs w:val="16"/>
              </w:rPr>
            </w:pPr>
            <w:ins w:id="11538"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1539" w:author="Στάθης Καπ" w:date="2023-03-09T05:29:00Z"/>
                <w:sz w:val="16"/>
                <w:szCs w:val="16"/>
              </w:rPr>
            </w:pPr>
            <w:ins w:id="11540"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1541" w:author="Στάθης Καπ" w:date="2023-03-09T05:29:00Z"/>
                <w:sz w:val="16"/>
                <w:szCs w:val="16"/>
              </w:rPr>
            </w:pPr>
            <w:ins w:id="11542"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1543" w:author="Στάθης Καπ" w:date="2023-03-09T05:29:00Z"/>
                <w:sz w:val="16"/>
                <w:szCs w:val="16"/>
              </w:rPr>
            </w:pPr>
            <w:ins w:id="11544"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54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546" w:author="Στάθης Καπ" w:date="2023-03-09T05:29:00Z"/>
          <w:trPrChange w:id="1154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54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1549" w:author="Στάθης Καπ" w:date="2023-03-09T05:29:00Z"/>
                <w:sz w:val="16"/>
                <w:szCs w:val="16"/>
              </w:rPr>
            </w:pPr>
            <w:ins w:id="11550" w:author="Στάθης Καπ" w:date="2023-03-09T05:29:00Z">
              <w:r w:rsidRPr="007E0F91">
                <w:rPr>
                  <w:sz w:val="16"/>
                  <w:szCs w:val="16"/>
                </w:rPr>
                <w:t>pr02</w:t>
              </w:r>
            </w:ins>
          </w:p>
        </w:tc>
        <w:tc>
          <w:tcPr>
            <w:tcW w:w="565" w:type="dxa"/>
            <w:tcBorders>
              <w:left w:val="single" w:sz="4" w:space="0" w:color="auto"/>
            </w:tcBorders>
            <w:vAlign w:val="center"/>
            <w:tcPrChange w:id="11551"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1552" w:author="Στάθης Καπ" w:date="2023-03-09T05:29:00Z"/>
                <w:sz w:val="16"/>
                <w:szCs w:val="16"/>
              </w:rPr>
            </w:pPr>
            <w:ins w:id="11553"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1554"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1555" w:author="Στάθης Καπ" w:date="2023-03-09T05:29:00Z"/>
                <w:sz w:val="16"/>
                <w:szCs w:val="16"/>
              </w:rPr>
            </w:pPr>
            <w:ins w:id="11556"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1557"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1558" w:author="Στάθης Καπ" w:date="2023-03-09T05:29:00Z"/>
                <w:sz w:val="16"/>
                <w:szCs w:val="16"/>
              </w:rPr>
            </w:pPr>
            <w:ins w:id="11559" w:author="Στάθης Καπ" w:date="2023-03-09T07:02:00Z">
              <w:r>
                <w:rPr>
                  <w:rFonts w:ascii="Calibri" w:hAnsi="Calibri" w:cs="Calibri"/>
                  <w:color w:val="000000"/>
                  <w:sz w:val="16"/>
                  <w:szCs w:val="16"/>
                </w:rPr>
                <w:t>670</w:t>
              </w:r>
            </w:ins>
          </w:p>
        </w:tc>
        <w:tc>
          <w:tcPr>
            <w:tcW w:w="708" w:type="dxa"/>
            <w:vAlign w:val="center"/>
            <w:tcPrChange w:id="11560" w:author="Στάθης Καπ" w:date="2023-03-09T07:02:00Z">
              <w:tcPr>
                <w:tcW w:w="708" w:type="dxa"/>
                <w:gridSpan w:val="2"/>
                <w:vAlign w:val="center"/>
              </w:tcPr>
            </w:tcPrChange>
          </w:tcPr>
          <w:p w14:paraId="3B5035A8" w14:textId="1BF2DD57" w:rsidR="00BD2E78" w:rsidRPr="007E0F91" w:rsidRDefault="00BD2E78" w:rsidP="00BD2E78">
            <w:pPr>
              <w:jc w:val="center"/>
              <w:rPr>
                <w:ins w:id="11561" w:author="Στάθης Καπ" w:date="2023-03-09T05:29:00Z"/>
                <w:sz w:val="16"/>
                <w:szCs w:val="16"/>
              </w:rPr>
            </w:pPr>
            <w:ins w:id="11562"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1563"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1564" w:author="Στάθης Καπ" w:date="2023-03-09T05:29:00Z"/>
                <w:sz w:val="16"/>
                <w:szCs w:val="16"/>
              </w:rPr>
            </w:pPr>
          </w:p>
        </w:tc>
        <w:tc>
          <w:tcPr>
            <w:tcW w:w="453" w:type="dxa"/>
            <w:tcBorders>
              <w:left w:val="single" w:sz="4" w:space="0" w:color="auto"/>
            </w:tcBorders>
            <w:vAlign w:val="center"/>
            <w:tcPrChange w:id="11565"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1566" w:author="Στάθης Καπ" w:date="2023-03-09T05:29:00Z"/>
                <w:sz w:val="16"/>
                <w:szCs w:val="16"/>
              </w:rPr>
            </w:pPr>
            <w:ins w:id="11567" w:author="Στάθης Καπ" w:date="2023-03-09T07:02:00Z">
              <w:r>
                <w:rPr>
                  <w:rFonts w:ascii="Calibri" w:hAnsi="Calibri" w:cs="Calibri"/>
                  <w:color w:val="000000"/>
                  <w:sz w:val="16"/>
                  <w:szCs w:val="16"/>
                </w:rPr>
                <w:t>620</w:t>
              </w:r>
            </w:ins>
          </w:p>
        </w:tc>
        <w:tc>
          <w:tcPr>
            <w:tcW w:w="454" w:type="dxa"/>
            <w:vAlign w:val="center"/>
            <w:tcPrChange w:id="11568" w:author="Στάθης Καπ" w:date="2023-03-09T07:02:00Z">
              <w:tcPr>
                <w:tcW w:w="454" w:type="dxa"/>
                <w:gridSpan w:val="2"/>
                <w:vAlign w:val="center"/>
              </w:tcPr>
            </w:tcPrChange>
          </w:tcPr>
          <w:p w14:paraId="0CD5A873" w14:textId="123533C8" w:rsidR="00BD2E78" w:rsidRPr="007E0F91" w:rsidRDefault="00BD2E78" w:rsidP="00BD2E78">
            <w:pPr>
              <w:jc w:val="center"/>
              <w:rPr>
                <w:ins w:id="11569" w:author="Στάθης Καπ" w:date="2023-03-09T05:29:00Z"/>
                <w:sz w:val="16"/>
                <w:szCs w:val="16"/>
              </w:rPr>
            </w:pPr>
            <w:ins w:id="11570" w:author="Στάθης Καπ" w:date="2023-03-09T07:02:00Z">
              <w:r>
                <w:rPr>
                  <w:rFonts w:ascii="Calibri" w:hAnsi="Calibri" w:cs="Calibri"/>
                  <w:color w:val="000000"/>
                  <w:sz w:val="16"/>
                  <w:szCs w:val="16"/>
                </w:rPr>
                <w:t>7.46</w:t>
              </w:r>
            </w:ins>
          </w:p>
        </w:tc>
        <w:tc>
          <w:tcPr>
            <w:tcW w:w="454" w:type="dxa"/>
            <w:vAlign w:val="center"/>
            <w:tcPrChange w:id="11571" w:author="Στάθης Καπ" w:date="2023-03-09T07:02:00Z">
              <w:tcPr>
                <w:tcW w:w="454" w:type="dxa"/>
                <w:gridSpan w:val="2"/>
                <w:vAlign w:val="center"/>
              </w:tcPr>
            </w:tcPrChange>
          </w:tcPr>
          <w:p w14:paraId="7BAC02A4" w14:textId="70BF976A" w:rsidR="00BD2E78" w:rsidRPr="007E0F91" w:rsidRDefault="00BD2E78" w:rsidP="00BD2E78">
            <w:pPr>
              <w:jc w:val="center"/>
              <w:rPr>
                <w:ins w:id="11572" w:author="Στάθης Καπ" w:date="2023-03-09T05:29:00Z"/>
                <w:sz w:val="16"/>
                <w:szCs w:val="16"/>
              </w:rPr>
            </w:pPr>
            <w:ins w:id="11573"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1574"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1575" w:author="Στάθης Καπ" w:date="2023-03-09T05:29:00Z"/>
                <w:sz w:val="16"/>
                <w:szCs w:val="16"/>
              </w:rPr>
            </w:pPr>
            <w:ins w:id="11576"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1577"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1578" w:author="Στάθης Καπ" w:date="2023-03-09T05:29:00Z"/>
                <w:sz w:val="16"/>
                <w:szCs w:val="16"/>
              </w:rPr>
            </w:pPr>
            <w:ins w:id="11579" w:author="Στάθης Καπ" w:date="2023-03-09T07:02:00Z">
              <w:r>
                <w:rPr>
                  <w:rFonts w:ascii="Calibri" w:hAnsi="Calibri" w:cs="Calibri"/>
                  <w:color w:val="000000"/>
                  <w:sz w:val="16"/>
                  <w:szCs w:val="16"/>
                </w:rPr>
                <w:t>597</w:t>
              </w:r>
            </w:ins>
          </w:p>
        </w:tc>
        <w:tc>
          <w:tcPr>
            <w:tcW w:w="454" w:type="dxa"/>
            <w:vAlign w:val="center"/>
            <w:tcPrChange w:id="11580" w:author="Στάθης Καπ" w:date="2023-03-09T07:02:00Z">
              <w:tcPr>
                <w:tcW w:w="454" w:type="dxa"/>
                <w:gridSpan w:val="2"/>
                <w:vAlign w:val="center"/>
              </w:tcPr>
            </w:tcPrChange>
          </w:tcPr>
          <w:p w14:paraId="659C366E" w14:textId="24AE61B7" w:rsidR="00BD2E78" w:rsidRPr="007E0F91" w:rsidRDefault="00BD2E78" w:rsidP="00BD2E78">
            <w:pPr>
              <w:jc w:val="center"/>
              <w:rPr>
                <w:ins w:id="11581" w:author="Στάθης Καπ" w:date="2023-03-09T05:29:00Z"/>
                <w:sz w:val="16"/>
                <w:szCs w:val="16"/>
              </w:rPr>
            </w:pPr>
            <w:ins w:id="11582" w:author="Στάθης Καπ" w:date="2023-03-09T07:02:00Z">
              <w:r>
                <w:rPr>
                  <w:rFonts w:ascii="Calibri" w:hAnsi="Calibri" w:cs="Calibri"/>
                  <w:color w:val="000000"/>
                  <w:sz w:val="16"/>
                  <w:szCs w:val="16"/>
                </w:rPr>
                <w:t>10.9</w:t>
              </w:r>
            </w:ins>
          </w:p>
        </w:tc>
        <w:tc>
          <w:tcPr>
            <w:tcW w:w="454" w:type="dxa"/>
            <w:vAlign w:val="center"/>
            <w:tcPrChange w:id="11583" w:author="Στάθης Καπ" w:date="2023-03-09T07:02:00Z">
              <w:tcPr>
                <w:tcW w:w="454" w:type="dxa"/>
                <w:gridSpan w:val="2"/>
                <w:vAlign w:val="center"/>
              </w:tcPr>
            </w:tcPrChange>
          </w:tcPr>
          <w:p w14:paraId="34E105A2" w14:textId="5B9A5E7D" w:rsidR="00BD2E78" w:rsidRPr="007E0F91" w:rsidRDefault="00BD2E78" w:rsidP="00BD2E78">
            <w:pPr>
              <w:jc w:val="center"/>
              <w:rPr>
                <w:ins w:id="11584" w:author="Στάθης Καπ" w:date="2023-03-09T05:29:00Z"/>
                <w:sz w:val="16"/>
                <w:szCs w:val="16"/>
              </w:rPr>
            </w:pPr>
            <w:ins w:id="11585"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1586"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1587" w:author="Στάθης Καπ" w:date="2023-03-09T05:29:00Z"/>
                <w:sz w:val="16"/>
                <w:szCs w:val="16"/>
              </w:rPr>
            </w:pPr>
            <w:ins w:id="11588"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1589"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1590" w:author="Στάθης Καπ" w:date="2023-03-09T05:29:00Z"/>
                <w:sz w:val="16"/>
                <w:szCs w:val="16"/>
              </w:rPr>
            </w:pPr>
            <w:ins w:id="11591" w:author="Στάθης Καπ" w:date="2023-03-09T07:02:00Z">
              <w:r>
                <w:rPr>
                  <w:rFonts w:ascii="Calibri" w:hAnsi="Calibri" w:cs="Calibri"/>
                  <w:color w:val="000000"/>
                  <w:sz w:val="16"/>
                  <w:szCs w:val="16"/>
                </w:rPr>
                <w:t>576</w:t>
              </w:r>
            </w:ins>
          </w:p>
        </w:tc>
        <w:tc>
          <w:tcPr>
            <w:tcW w:w="454" w:type="dxa"/>
            <w:vAlign w:val="center"/>
            <w:tcPrChange w:id="11592" w:author="Στάθης Καπ" w:date="2023-03-09T07:02:00Z">
              <w:tcPr>
                <w:tcW w:w="454" w:type="dxa"/>
                <w:gridSpan w:val="2"/>
                <w:vAlign w:val="center"/>
              </w:tcPr>
            </w:tcPrChange>
          </w:tcPr>
          <w:p w14:paraId="3BF3B6DD" w14:textId="0831ACE5" w:rsidR="00BD2E78" w:rsidRPr="007E0F91" w:rsidRDefault="00BD2E78" w:rsidP="00BD2E78">
            <w:pPr>
              <w:jc w:val="center"/>
              <w:rPr>
                <w:ins w:id="11593" w:author="Στάθης Καπ" w:date="2023-03-09T05:29:00Z"/>
                <w:sz w:val="16"/>
                <w:szCs w:val="16"/>
              </w:rPr>
            </w:pPr>
            <w:ins w:id="11594" w:author="Στάθης Καπ" w:date="2023-03-09T07:02:00Z">
              <w:r>
                <w:rPr>
                  <w:rFonts w:ascii="Calibri" w:hAnsi="Calibri" w:cs="Calibri"/>
                  <w:color w:val="000000"/>
                  <w:sz w:val="16"/>
                  <w:szCs w:val="16"/>
                </w:rPr>
                <w:t>14.03</w:t>
              </w:r>
            </w:ins>
          </w:p>
        </w:tc>
        <w:tc>
          <w:tcPr>
            <w:tcW w:w="454" w:type="dxa"/>
            <w:vAlign w:val="center"/>
            <w:tcPrChange w:id="11595" w:author="Στάθης Καπ" w:date="2023-03-09T07:02:00Z">
              <w:tcPr>
                <w:tcW w:w="454" w:type="dxa"/>
                <w:gridSpan w:val="2"/>
                <w:vAlign w:val="center"/>
              </w:tcPr>
            </w:tcPrChange>
          </w:tcPr>
          <w:p w14:paraId="0FBB0DE3" w14:textId="62340FCB" w:rsidR="00BD2E78" w:rsidRPr="007E0F91" w:rsidRDefault="00BD2E78" w:rsidP="00BD2E78">
            <w:pPr>
              <w:jc w:val="center"/>
              <w:rPr>
                <w:ins w:id="11596" w:author="Στάθης Καπ" w:date="2023-03-09T05:29:00Z"/>
                <w:sz w:val="16"/>
                <w:szCs w:val="16"/>
              </w:rPr>
            </w:pPr>
            <w:ins w:id="11597"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1598"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1599" w:author="Στάθης Καπ" w:date="2023-03-09T05:29:00Z"/>
                <w:sz w:val="16"/>
                <w:szCs w:val="16"/>
              </w:rPr>
            </w:pPr>
            <w:ins w:id="11600"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0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02" w:author="Στάθης Καπ" w:date="2023-03-09T05:29:00Z"/>
          <w:trPrChange w:id="1160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0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1605" w:author="Στάθης Καπ" w:date="2023-03-09T05:29:00Z"/>
                <w:sz w:val="16"/>
                <w:szCs w:val="16"/>
              </w:rPr>
            </w:pPr>
            <w:ins w:id="11606" w:author="Στάθης Καπ" w:date="2023-03-09T05:29:00Z">
              <w:r w:rsidRPr="007E0F91">
                <w:rPr>
                  <w:sz w:val="16"/>
                  <w:szCs w:val="16"/>
                </w:rPr>
                <w:t>pr03</w:t>
              </w:r>
            </w:ins>
          </w:p>
        </w:tc>
        <w:tc>
          <w:tcPr>
            <w:tcW w:w="565" w:type="dxa"/>
            <w:tcBorders>
              <w:left w:val="single" w:sz="4" w:space="0" w:color="auto"/>
            </w:tcBorders>
            <w:vAlign w:val="center"/>
            <w:tcPrChange w:id="11607"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1608" w:author="Στάθης Καπ" w:date="2023-03-09T05:29:00Z"/>
                <w:sz w:val="16"/>
                <w:szCs w:val="16"/>
              </w:rPr>
            </w:pPr>
            <w:ins w:id="11609"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1610"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1611" w:author="Στάθης Καπ" w:date="2023-03-09T05:29:00Z"/>
                <w:sz w:val="16"/>
                <w:szCs w:val="16"/>
              </w:rPr>
            </w:pPr>
            <w:ins w:id="11612"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1613"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1614" w:author="Στάθης Καπ" w:date="2023-03-09T05:29:00Z"/>
                <w:sz w:val="16"/>
                <w:szCs w:val="16"/>
              </w:rPr>
            </w:pPr>
            <w:ins w:id="11615" w:author="Στάθης Καπ" w:date="2023-03-09T07:02:00Z">
              <w:r>
                <w:rPr>
                  <w:rFonts w:ascii="Calibri" w:hAnsi="Calibri" w:cs="Calibri"/>
                  <w:color w:val="000000"/>
                  <w:sz w:val="16"/>
                  <w:szCs w:val="16"/>
                </w:rPr>
                <w:t>673</w:t>
              </w:r>
            </w:ins>
          </w:p>
        </w:tc>
        <w:tc>
          <w:tcPr>
            <w:tcW w:w="708" w:type="dxa"/>
            <w:vAlign w:val="center"/>
            <w:tcPrChange w:id="11616" w:author="Στάθης Καπ" w:date="2023-03-09T07:02:00Z">
              <w:tcPr>
                <w:tcW w:w="708" w:type="dxa"/>
                <w:gridSpan w:val="2"/>
                <w:vAlign w:val="center"/>
              </w:tcPr>
            </w:tcPrChange>
          </w:tcPr>
          <w:p w14:paraId="4F60907D" w14:textId="746ECE8A" w:rsidR="00BD2E78" w:rsidRPr="007E0F91" w:rsidRDefault="00BD2E78" w:rsidP="00BD2E78">
            <w:pPr>
              <w:jc w:val="center"/>
              <w:rPr>
                <w:ins w:id="11617" w:author="Στάθης Καπ" w:date="2023-03-09T05:29:00Z"/>
                <w:sz w:val="16"/>
                <w:szCs w:val="16"/>
              </w:rPr>
            </w:pPr>
            <w:ins w:id="11618"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1619"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1620" w:author="Στάθης Καπ" w:date="2023-03-09T05:29:00Z"/>
                <w:sz w:val="16"/>
                <w:szCs w:val="16"/>
              </w:rPr>
            </w:pPr>
          </w:p>
        </w:tc>
        <w:tc>
          <w:tcPr>
            <w:tcW w:w="453" w:type="dxa"/>
            <w:tcBorders>
              <w:left w:val="single" w:sz="4" w:space="0" w:color="auto"/>
            </w:tcBorders>
            <w:vAlign w:val="center"/>
            <w:tcPrChange w:id="11621"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1622" w:author="Στάθης Καπ" w:date="2023-03-09T05:29:00Z"/>
                <w:sz w:val="16"/>
                <w:szCs w:val="16"/>
              </w:rPr>
            </w:pPr>
            <w:ins w:id="11623" w:author="Στάθης Καπ" w:date="2023-03-09T07:02:00Z">
              <w:r>
                <w:rPr>
                  <w:rFonts w:ascii="Calibri" w:hAnsi="Calibri" w:cs="Calibri"/>
                  <w:color w:val="000000"/>
                  <w:sz w:val="16"/>
                  <w:szCs w:val="16"/>
                </w:rPr>
                <w:t>639</w:t>
              </w:r>
            </w:ins>
          </w:p>
        </w:tc>
        <w:tc>
          <w:tcPr>
            <w:tcW w:w="454" w:type="dxa"/>
            <w:vAlign w:val="center"/>
            <w:tcPrChange w:id="11624" w:author="Στάθης Καπ" w:date="2023-03-09T07:02:00Z">
              <w:tcPr>
                <w:tcW w:w="454" w:type="dxa"/>
                <w:gridSpan w:val="2"/>
                <w:vAlign w:val="center"/>
              </w:tcPr>
            </w:tcPrChange>
          </w:tcPr>
          <w:p w14:paraId="114F7F4A" w14:textId="701ADFC4" w:rsidR="00BD2E78" w:rsidRPr="007E0F91" w:rsidRDefault="00BD2E78" w:rsidP="00BD2E78">
            <w:pPr>
              <w:jc w:val="center"/>
              <w:rPr>
                <w:ins w:id="11625" w:author="Στάθης Καπ" w:date="2023-03-09T05:29:00Z"/>
                <w:sz w:val="16"/>
                <w:szCs w:val="16"/>
              </w:rPr>
            </w:pPr>
            <w:ins w:id="11626" w:author="Στάθης Καπ" w:date="2023-03-09T07:02:00Z">
              <w:r>
                <w:rPr>
                  <w:rFonts w:ascii="Calibri" w:hAnsi="Calibri" w:cs="Calibri"/>
                  <w:color w:val="000000"/>
                  <w:sz w:val="16"/>
                  <w:szCs w:val="16"/>
                </w:rPr>
                <w:t>5.05</w:t>
              </w:r>
            </w:ins>
          </w:p>
        </w:tc>
        <w:tc>
          <w:tcPr>
            <w:tcW w:w="454" w:type="dxa"/>
            <w:vAlign w:val="center"/>
            <w:tcPrChange w:id="11627" w:author="Στάθης Καπ" w:date="2023-03-09T07:02:00Z">
              <w:tcPr>
                <w:tcW w:w="454" w:type="dxa"/>
                <w:gridSpan w:val="2"/>
                <w:vAlign w:val="center"/>
              </w:tcPr>
            </w:tcPrChange>
          </w:tcPr>
          <w:p w14:paraId="31D2F514" w14:textId="003762E1" w:rsidR="00BD2E78" w:rsidRPr="007E0F91" w:rsidRDefault="00BD2E78" w:rsidP="00BD2E78">
            <w:pPr>
              <w:jc w:val="center"/>
              <w:rPr>
                <w:ins w:id="11628" w:author="Στάθης Καπ" w:date="2023-03-09T05:29:00Z"/>
                <w:sz w:val="16"/>
                <w:szCs w:val="16"/>
              </w:rPr>
            </w:pPr>
            <w:ins w:id="11629"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1630"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1631" w:author="Στάθης Καπ" w:date="2023-03-09T05:29:00Z"/>
                <w:sz w:val="16"/>
                <w:szCs w:val="16"/>
              </w:rPr>
            </w:pPr>
            <w:ins w:id="11632"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1633"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1634" w:author="Στάθης Καπ" w:date="2023-03-09T05:29:00Z"/>
                <w:sz w:val="16"/>
                <w:szCs w:val="16"/>
              </w:rPr>
            </w:pPr>
            <w:ins w:id="11635" w:author="Στάθης Καπ" w:date="2023-03-09T07:02:00Z">
              <w:r>
                <w:rPr>
                  <w:rFonts w:ascii="Calibri" w:hAnsi="Calibri" w:cs="Calibri"/>
                  <w:color w:val="000000"/>
                  <w:sz w:val="16"/>
                  <w:szCs w:val="16"/>
                </w:rPr>
                <w:t>663</w:t>
              </w:r>
            </w:ins>
          </w:p>
        </w:tc>
        <w:tc>
          <w:tcPr>
            <w:tcW w:w="454" w:type="dxa"/>
            <w:vAlign w:val="center"/>
            <w:tcPrChange w:id="11636" w:author="Στάθης Καπ" w:date="2023-03-09T07:02:00Z">
              <w:tcPr>
                <w:tcW w:w="454" w:type="dxa"/>
                <w:gridSpan w:val="2"/>
                <w:vAlign w:val="center"/>
              </w:tcPr>
            </w:tcPrChange>
          </w:tcPr>
          <w:p w14:paraId="5F440348" w14:textId="19734DB6" w:rsidR="00BD2E78" w:rsidRPr="007E0F91" w:rsidRDefault="00BD2E78" w:rsidP="00BD2E78">
            <w:pPr>
              <w:jc w:val="center"/>
              <w:rPr>
                <w:ins w:id="11637" w:author="Στάθης Καπ" w:date="2023-03-09T05:29:00Z"/>
                <w:sz w:val="16"/>
                <w:szCs w:val="16"/>
              </w:rPr>
            </w:pPr>
            <w:ins w:id="11638" w:author="Στάθης Καπ" w:date="2023-03-09T07:02:00Z">
              <w:r>
                <w:rPr>
                  <w:rFonts w:ascii="Calibri" w:hAnsi="Calibri" w:cs="Calibri"/>
                  <w:color w:val="000000"/>
                  <w:sz w:val="16"/>
                  <w:szCs w:val="16"/>
                </w:rPr>
                <w:t>1.49</w:t>
              </w:r>
            </w:ins>
          </w:p>
        </w:tc>
        <w:tc>
          <w:tcPr>
            <w:tcW w:w="454" w:type="dxa"/>
            <w:vAlign w:val="center"/>
            <w:tcPrChange w:id="11639" w:author="Στάθης Καπ" w:date="2023-03-09T07:02:00Z">
              <w:tcPr>
                <w:tcW w:w="454" w:type="dxa"/>
                <w:gridSpan w:val="2"/>
                <w:vAlign w:val="center"/>
              </w:tcPr>
            </w:tcPrChange>
          </w:tcPr>
          <w:p w14:paraId="4F3EC1E3" w14:textId="7A88CEA4" w:rsidR="00BD2E78" w:rsidRPr="007E0F91" w:rsidRDefault="00BD2E78" w:rsidP="00BD2E78">
            <w:pPr>
              <w:jc w:val="center"/>
              <w:rPr>
                <w:ins w:id="11640" w:author="Στάθης Καπ" w:date="2023-03-09T05:29:00Z"/>
                <w:sz w:val="16"/>
                <w:szCs w:val="16"/>
              </w:rPr>
            </w:pPr>
            <w:ins w:id="11641"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1642"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1643" w:author="Στάθης Καπ" w:date="2023-03-09T05:29:00Z"/>
                <w:sz w:val="16"/>
                <w:szCs w:val="16"/>
              </w:rPr>
            </w:pPr>
            <w:ins w:id="11644"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1645"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1646" w:author="Στάθης Καπ" w:date="2023-03-09T05:29:00Z"/>
                <w:sz w:val="16"/>
                <w:szCs w:val="16"/>
              </w:rPr>
            </w:pPr>
            <w:ins w:id="11647" w:author="Στάθης Καπ" w:date="2023-03-09T07:02:00Z">
              <w:r>
                <w:rPr>
                  <w:rFonts w:ascii="Calibri" w:hAnsi="Calibri" w:cs="Calibri"/>
                  <w:color w:val="000000"/>
                  <w:sz w:val="16"/>
                  <w:szCs w:val="16"/>
                </w:rPr>
                <w:t>600</w:t>
              </w:r>
            </w:ins>
          </w:p>
        </w:tc>
        <w:tc>
          <w:tcPr>
            <w:tcW w:w="454" w:type="dxa"/>
            <w:vAlign w:val="center"/>
            <w:tcPrChange w:id="11648" w:author="Στάθης Καπ" w:date="2023-03-09T07:02:00Z">
              <w:tcPr>
                <w:tcW w:w="454" w:type="dxa"/>
                <w:gridSpan w:val="2"/>
                <w:vAlign w:val="center"/>
              </w:tcPr>
            </w:tcPrChange>
          </w:tcPr>
          <w:p w14:paraId="2817ED3D" w14:textId="004CC032" w:rsidR="00BD2E78" w:rsidRPr="007E0F91" w:rsidRDefault="00BD2E78" w:rsidP="00BD2E78">
            <w:pPr>
              <w:jc w:val="center"/>
              <w:rPr>
                <w:ins w:id="11649" w:author="Στάθης Καπ" w:date="2023-03-09T05:29:00Z"/>
                <w:sz w:val="16"/>
                <w:szCs w:val="16"/>
              </w:rPr>
            </w:pPr>
            <w:ins w:id="11650" w:author="Στάθης Καπ" w:date="2023-03-09T07:02:00Z">
              <w:r>
                <w:rPr>
                  <w:rFonts w:ascii="Calibri" w:hAnsi="Calibri" w:cs="Calibri"/>
                  <w:color w:val="000000"/>
                  <w:sz w:val="16"/>
                  <w:szCs w:val="16"/>
                </w:rPr>
                <w:t>10.85</w:t>
              </w:r>
            </w:ins>
          </w:p>
        </w:tc>
        <w:tc>
          <w:tcPr>
            <w:tcW w:w="454" w:type="dxa"/>
            <w:vAlign w:val="center"/>
            <w:tcPrChange w:id="11651" w:author="Στάθης Καπ" w:date="2023-03-09T07:02:00Z">
              <w:tcPr>
                <w:tcW w:w="454" w:type="dxa"/>
                <w:gridSpan w:val="2"/>
                <w:vAlign w:val="center"/>
              </w:tcPr>
            </w:tcPrChange>
          </w:tcPr>
          <w:p w14:paraId="38F4F7D4" w14:textId="17C0E6E0" w:rsidR="00BD2E78" w:rsidRPr="007E0F91" w:rsidRDefault="00BD2E78" w:rsidP="00BD2E78">
            <w:pPr>
              <w:jc w:val="center"/>
              <w:rPr>
                <w:ins w:id="11652" w:author="Στάθης Καπ" w:date="2023-03-09T05:29:00Z"/>
                <w:sz w:val="16"/>
                <w:szCs w:val="16"/>
              </w:rPr>
            </w:pPr>
            <w:ins w:id="11653"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1654"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1655" w:author="Στάθης Καπ" w:date="2023-03-09T05:29:00Z"/>
                <w:sz w:val="16"/>
                <w:szCs w:val="16"/>
              </w:rPr>
            </w:pPr>
            <w:ins w:id="11656"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65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658" w:author="Στάθης Καπ" w:date="2023-03-09T05:29:00Z"/>
          <w:trPrChange w:id="1165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6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1661" w:author="Στάθης Καπ" w:date="2023-03-09T05:29:00Z"/>
                <w:sz w:val="16"/>
                <w:szCs w:val="16"/>
              </w:rPr>
            </w:pPr>
            <w:ins w:id="11662" w:author="Στάθης Καπ" w:date="2023-03-09T05:29:00Z">
              <w:r w:rsidRPr="007E0F91">
                <w:rPr>
                  <w:sz w:val="16"/>
                  <w:szCs w:val="16"/>
                </w:rPr>
                <w:t>pr04</w:t>
              </w:r>
            </w:ins>
          </w:p>
        </w:tc>
        <w:tc>
          <w:tcPr>
            <w:tcW w:w="565" w:type="dxa"/>
            <w:tcBorders>
              <w:left w:val="single" w:sz="4" w:space="0" w:color="auto"/>
            </w:tcBorders>
            <w:vAlign w:val="center"/>
            <w:tcPrChange w:id="11663"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1664" w:author="Στάθης Καπ" w:date="2023-03-09T05:29:00Z"/>
                <w:sz w:val="16"/>
                <w:szCs w:val="16"/>
              </w:rPr>
            </w:pPr>
            <w:ins w:id="11665"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1666"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1667" w:author="Στάθης Καπ" w:date="2023-03-09T05:29:00Z"/>
                <w:sz w:val="16"/>
                <w:szCs w:val="16"/>
              </w:rPr>
            </w:pPr>
            <w:ins w:id="11668"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1669"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1670" w:author="Στάθης Καπ" w:date="2023-03-09T05:29:00Z"/>
                <w:sz w:val="16"/>
                <w:szCs w:val="16"/>
              </w:rPr>
            </w:pPr>
            <w:ins w:id="11671" w:author="Στάθης Καπ" w:date="2023-03-09T07:02:00Z">
              <w:r>
                <w:rPr>
                  <w:rFonts w:ascii="Calibri" w:hAnsi="Calibri" w:cs="Calibri"/>
                  <w:color w:val="000000"/>
                  <w:sz w:val="16"/>
                  <w:szCs w:val="16"/>
                </w:rPr>
                <w:t>799</w:t>
              </w:r>
            </w:ins>
          </w:p>
        </w:tc>
        <w:tc>
          <w:tcPr>
            <w:tcW w:w="708" w:type="dxa"/>
            <w:vAlign w:val="center"/>
            <w:tcPrChange w:id="11672" w:author="Στάθης Καπ" w:date="2023-03-09T07:02:00Z">
              <w:tcPr>
                <w:tcW w:w="708" w:type="dxa"/>
                <w:gridSpan w:val="2"/>
                <w:vAlign w:val="center"/>
              </w:tcPr>
            </w:tcPrChange>
          </w:tcPr>
          <w:p w14:paraId="2EAB1065" w14:textId="7BF74B1B" w:rsidR="00BD2E78" w:rsidRPr="007E0F91" w:rsidRDefault="00BD2E78" w:rsidP="00BD2E78">
            <w:pPr>
              <w:jc w:val="center"/>
              <w:rPr>
                <w:ins w:id="11673" w:author="Στάθης Καπ" w:date="2023-03-09T05:29:00Z"/>
                <w:sz w:val="16"/>
                <w:szCs w:val="16"/>
              </w:rPr>
            </w:pPr>
            <w:ins w:id="11674"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1675"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1676" w:author="Στάθης Καπ" w:date="2023-03-09T05:29:00Z"/>
                <w:sz w:val="16"/>
                <w:szCs w:val="16"/>
              </w:rPr>
            </w:pPr>
          </w:p>
        </w:tc>
        <w:tc>
          <w:tcPr>
            <w:tcW w:w="453" w:type="dxa"/>
            <w:tcBorders>
              <w:left w:val="single" w:sz="4" w:space="0" w:color="auto"/>
            </w:tcBorders>
            <w:vAlign w:val="center"/>
            <w:tcPrChange w:id="11677"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1678" w:author="Στάθης Καπ" w:date="2023-03-09T05:29:00Z"/>
                <w:sz w:val="16"/>
                <w:szCs w:val="16"/>
              </w:rPr>
            </w:pPr>
            <w:ins w:id="11679" w:author="Στάθης Καπ" w:date="2023-03-09T07:02:00Z">
              <w:r>
                <w:rPr>
                  <w:rFonts w:ascii="Calibri" w:hAnsi="Calibri" w:cs="Calibri"/>
                  <w:color w:val="000000"/>
                  <w:sz w:val="16"/>
                  <w:szCs w:val="16"/>
                </w:rPr>
                <w:t>790</w:t>
              </w:r>
            </w:ins>
          </w:p>
        </w:tc>
        <w:tc>
          <w:tcPr>
            <w:tcW w:w="454" w:type="dxa"/>
            <w:vAlign w:val="center"/>
            <w:tcPrChange w:id="11680" w:author="Στάθης Καπ" w:date="2023-03-09T07:02:00Z">
              <w:tcPr>
                <w:tcW w:w="454" w:type="dxa"/>
                <w:gridSpan w:val="2"/>
                <w:vAlign w:val="center"/>
              </w:tcPr>
            </w:tcPrChange>
          </w:tcPr>
          <w:p w14:paraId="528E176E" w14:textId="70D898AF" w:rsidR="00BD2E78" w:rsidRPr="007E0F91" w:rsidRDefault="00BD2E78" w:rsidP="00BD2E78">
            <w:pPr>
              <w:jc w:val="center"/>
              <w:rPr>
                <w:ins w:id="11681" w:author="Στάθης Καπ" w:date="2023-03-09T05:29:00Z"/>
                <w:sz w:val="16"/>
                <w:szCs w:val="16"/>
              </w:rPr>
            </w:pPr>
            <w:ins w:id="11682" w:author="Στάθης Καπ" w:date="2023-03-09T07:02:00Z">
              <w:r>
                <w:rPr>
                  <w:rFonts w:ascii="Calibri" w:hAnsi="Calibri" w:cs="Calibri"/>
                  <w:color w:val="000000"/>
                  <w:sz w:val="16"/>
                  <w:szCs w:val="16"/>
                </w:rPr>
                <w:t>1.13</w:t>
              </w:r>
            </w:ins>
          </w:p>
        </w:tc>
        <w:tc>
          <w:tcPr>
            <w:tcW w:w="454" w:type="dxa"/>
            <w:vAlign w:val="center"/>
            <w:tcPrChange w:id="11683" w:author="Στάθης Καπ" w:date="2023-03-09T07:02:00Z">
              <w:tcPr>
                <w:tcW w:w="454" w:type="dxa"/>
                <w:gridSpan w:val="2"/>
                <w:vAlign w:val="center"/>
              </w:tcPr>
            </w:tcPrChange>
          </w:tcPr>
          <w:p w14:paraId="3025C22F" w14:textId="32AC6DB2" w:rsidR="00BD2E78" w:rsidRPr="007E0F91" w:rsidRDefault="00BD2E78" w:rsidP="00BD2E78">
            <w:pPr>
              <w:jc w:val="center"/>
              <w:rPr>
                <w:ins w:id="11684" w:author="Στάθης Καπ" w:date="2023-03-09T05:29:00Z"/>
                <w:sz w:val="16"/>
                <w:szCs w:val="16"/>
              </w:rPr>
            </w:pPr>
            <w:ins w:id="11685"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1686"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1687" w:author="Στάθης Καπ" w:date="2023-03-09T05:29:00Z"/>
                <w:sz w:val="16"/>
                <w:szCs w:val="16"/>
              </w:rPr>
            </w:pPr>
            <w:ins w:id="11688"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1689"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1690" w:author="Στάθης Καπ" w:date="2023-03-09T05:29:00Z"/>
                <w:sz w:val="16"/>
                <w:szCs w:val="16"/>
              </w:rPr>
            </w:pPr>
            <w:ins w:id="11691" w:author="Στάθης Καπ" w:date="2023-03-09T07:02:00Z">
              <w:r>
                <w:rPr>
                  <w:rFonts w:ascii="Calibri" w:hAnsi="Calibri" w:cs="Calibri"/>
                  <w:color w:val="000000"/>
                  <w:sz w:val="16"/>
                  <w:szCs w:val="16"/>
                </w:rPr>
                <w:t>807</w:t>
              </w:r>
            </w:ins>
          </w:p>
        </w:tc>
        <w:tc>
          <w:tcPr>
            <w:tcW w:w="454" w:type="dxa"/>
            <w:vAlign w:val="center"/>
            <w:tcPrChange w:id="11692" w:author="Στάθης Καπ" w:date="2023-03-09T07:02:00Z">
              <w:tcPr>
                <w:tcW w:w="454" w:type="dxa"/>
                <w:gridSpan w:val="2"/>
                <w:vAlign w:val="center"/>
              </w:tcPr>
            </w:tcPrChange>
          </w:tcPr>
          <w:p w14:paraId="0B2986A6" w14:textId="328B786F" w:rsidR="00BD2E78" w:rsidRPr="007E0F91" w:rsidRDefault="00BD2E78" w:rsidP="00BD2E78">
            <w:pPr>
              <w:jc w:val="center"/>
              <w:rPr>
                <w:ins w:id="11693" w:author="Στάθης Καπ" w:date="2023-03-09T05:29:00Z"/>
                <w:sz w:val="16"/>
                <w:szCs w:val="16"/>
              </w:rPr>
            </w:pPr>
            <w:ins w:id="11694" w:author="Στάθης Καπ" w:date="2023-03-09T07:02:00Z">
              <w:r>
                <w:rPr>
                  <w:rFonts w:ascii="Calibri" w:hAnsi="Calibri" w:cs="Calibri"/>
                  <w:color w:val="000000"/>
                  <w:sz w:val="16"/>
                  <w:szCs w:val="16"/>
                </w:rPr>
                <w:t>-1</w:t>
              </w:r>
            </w:ins>
          </w:p>
        </w:tc>
        <w:tc>
          <w:tcPr>
            <w:tcW w:w="454" w:type="dxa"/>
            <w:vAlign w:val="center"/>
            <w:tcPrChange w:id="11695" w:author="Στάθης Καπ" w:date="2023-03-09T07:02:00Z">
              <w:tcPr>
                <w:tcW w:w="454" w:type="dxa"/>
                <w:gridSpan w:val="2"/>
                <w:vAlign w:val="center"/>
              </w:tcPr>
            </w:tcPrChange>
          </w:tcPr>
          <w:p w14:paraId="531F4EAB" w14:textId="01DA9CFF" w:rsidR="00BD2E78" w:rsidRPr="007E0F91" w:rsidRDefault="00BD2E78" w:rsidP="00BD2E78">
            <w:pPr>
              <w:jc w:val="center"/>
              <w:rPr>
                <w:ins w:id="11696" w:author="Στάθης Καπ" w:date="2023-03-09T05:29:00Z"/>
                <w:sz w:val="16"/>
                <w:szCs w:val="16"/>
              </w:rPr>
            </w:pPr>
            <w:ins w:id="11697"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1698"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1699" w:author="Στάθης Καπ" w:date="2023-03-09T05:29:00Z"/>
                <w:sz w:val="16"/>
                <w:szCs w:val="16"/>
              </w:rPr>
            </w:pPr>
            <w:ins w:id="11700"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1701"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1702" w:author="Στάθης Καπ" w:date="2023-03-09T05:29:00Z"/>
                <w:sz w:val="16"/>
                <w:szCs w:val="16"/>
              </w:rPr>
            </w:pPr>
            <w:ins w:id="11703" w:author="Στάθης Καπ" w:date="2023-03-09T07:02:00Z">
              <w:r>
                <w:rPr>
                  <w:rFonts w:ascii="Calibri" w:hAnsi="Calibri" w:cs="Calibri"/>
                  <w:color w:val="000000"/>
                  <w:sz w:val="16"/>
                  <w:szCs w:val="16"/>
                </w:rPr>
                <w:t>745</w:t>
              </w:r>
            </w:ins>
          </w:p>
        </w:tc>
        <w:tc>
          <w:tcPr>
            <w:tcW w:w="454" w:type="dxa"/>
            <w:vAlign w:val="center"/>
            <w:tcPrChange w:id="11704" w:author="Στάθης Καπ" w:date="2023-03-09T07:02:00Z">
              <w:tcPr>
                <w:tcW w:w="454" w:type="dxa"/>
                <w:gridSpan w:val="2"/>
                <w:vAlign w:val="center"/>
              </w:tcPr>
            </w:tcPrChange>
          </w:tcPr>
          <w:p w14:paraId="304BA775" w14:textId="59BB3B43" w:rsidR="00BD2E78" w:rsidRPr="007E0F91" w:rsidRDefault="00BD2E78" w:rsidP="00BD2E78">
            <w:pPr>
              <w:jc w:val="center"/>
              <w:rPr>
                <w:ins w:id="11705" w:author="Στάθης Καπ" w:date="2023-03-09T05:29:00Z"/>
                <w:sz w:val="16"/>
                <w:szCs w:val="16"/>
              </w:rPr>
            </w:pPr>
            <w:ins w:id="11706" w:author="Στάθης Καπ" w:date="2023-03-09T07:02:00Z">
              <w:r>
                <w:rPr>
                  <w:rFonts w:ascii="Calibri" w:hAnsi="Calibri" w:cs="Calibri"/>
                  <w:color w:val="000000"/>
                  <w:sz w:val="16"/>
                  <w:szCs w:val="16"/>
                </w:rPr>
                <w:t>6.76</w:t>
              </w:r>
            </w:ins>
          </w:p>
        </w:tc>
        <w:tc>
          <w:tcPr>
            <w:tcW w:w="454" w:type="dxa"/>
            <w:vAlign w:val="center"/>
            <w:tcPrChange w:id="11707" w:author="Στάθης Καπ" w:date="2023-03-09T07:02:00Z">
              <w:tcPr>
                <w:tcW w:w="454" w:type="dxa"/>
                <w:gridSpan w:val="2"/>
                <w:vAlign w:val="center"/>
              </w:tcPr>
            </w:tcPrChange>
          </w:tcPr>
          <w:p w14:paraId="61640E51" w14:textId="0E733EDE" w:rsidR="00BD2E78" w:rsidRPr="007E0F91" w:rsidRDefault="00BD2E78" w:rsidP="00BD2E78">
            <w:pPr>
              <w:jc w:val="center"/>
              <w:rPr>
                <w:ins w:id="11708" w:author="Στάθης Καπ" w:date="2023-03-09T05:29:00Z"/>
                <w:sz w:val="16"/>
                <w:szCs w:val="16"/>
              </w:rPr>
            </w:pPr>
            <w:ins w:id="11709"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1710"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1711" w:author="Στάθης Καπ" w:date="2023-03-09T05:29:00Z"/>
                <w:sz w:val="16"/>
                <w:szCs w:val="16"/>
              </w:rPr>
            </w:pPr>
            <w:ins w:id="11712"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1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14" w:author="Στάθης Καπ" w:date="2023-03-09T05:29:00Z"/>
          <w:trPrChange w:id="1171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1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1717" w:author="Στάθης Καπ" w:date="2023-03-09T05:29:00Z"/>
                <w:sz w:val="16"/>
                <w:szCs w:val="16"/>
              </w:rPr>
            </w:pPr>
            <w:ins w:id="11718" w:author="Στάθης Καπ" w:date="2023-03-09T05:29:00Z">
              <w:r w:rsidRPr="007E0F91">
                <w:rPr>
                  <w:sz w:val="16"/>
                  <w:szCs w:val="16"/>
                </w:rPr>
                <w:t>pr05</w:t>
              </w:r>
            </w:ins>
          </w:p>
        </w:tc>
        <w:tc>
          <w:tcPr>
            <w:tcW w:w="565" w:type="dxa"/>
            <w:tcBorders>
              <w:left w:val="single" w:sz="4" w:space="0" w:color="auto"/>
            </w:tcBorders>
            <w:vAlign w:val="center"/>
            <w:tcPrChange w:id="11719"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1720" w:author="Στάθης Καπ" w:date="2023-03-09T05:29:00Z"/>
                <w:sz w:val="16"/>
                <w:szCs w:val="16"/>
              </w:rPr>
            </w:pPr>
            <w:ins w:id="11721"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1722"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1723" w:author="Στάθης Καπ" w:date="2023-03-09T05:29:00Z"/>
                <w:sz w:val="16"/>
                <w:szCs w:val="16"/>
              </w:rPr>
            </w:pPr>
            <w:ins w:id="11724"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1725"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1726" w:author="Στάθης Καπ" w:date="2023-03-09T05:29:00Z"/>
                <w:sz w:val="16"/>
                <w:szCs w:val="16"/>
              </w:rPr>
            </w:pPr>
            <w:ins w:id="11727" w:author="Στάθης Καπ" w:date="2023-03-09T07:02:00Z">
              <w:r>
                <w:rPr>
                  <w:rFonts w:ascii="Calibri" w:hAnsi="Calibri" w:cs="Calibri"/>
                  <w:color w:val="000000"/>
                  <w:sz w:val="16"/>
                  <w:szCs w:val="16"/>
                </w:rPr>
                <w:t>1018</w:t>
              </w:r>
            </w:ins>
          </w:p>
        </w:tc>
        <w:tc>
          <w:tcPr>
            <w:tcW w:w="708" w:type="dxa"/>
            <w:vAlign w:val="center"/>
            <w:tcPrChange w:id="11728" w:author="Στάθης Καπ" w:date="2023-03-09T07:02:00Z">
              <w:tcPr>
                <w:tcW w:w="708" w:type="dxa"/>
                <w:gridSpan w:val="2"/>
                <w:vAlign w:val="center"/>
              </w:tcPr>
            </w:tcPrChange>
          </w:tcPr>
          <w:p w14:paraId="4E5B85D4" w14:textId="534EAF0A" w:rsidR="00BD2E78" w:rsidRPr="007E0F91" w:rsidRDefault="00BD2E78" w:rsidP="00BD2E78">
            <w:pPr>
              <w:jc w:val="center"/>
              <w:rPr>
                <w:ins w:id="11729" w:author="Στάθης Καπ" w:date="2023-03-09T05:29:00Z"/>
                <w:sz w:val="16"/>
                <w:szCs w:val="16"/>
              </w:rPr>
            </w:pPr>
            <w:ins w:id="11730"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1731"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1732" w:author="Στάθης Καπ" w:date="2023-03-09T05:29:00Z"/>
                <w:sz w:val="16"/>
                <w:szCs w:val="16"/>
              </w:rPr>
            </w:pPr>
          </w:p>
        </w:tc>
        <w:tc>
          <w:tcPr>
            <w:tcW w:w="453" w:type="dxa"/>
            <w:tcBorders>
              <w:left w:val="single" w:sz="4" w:space="0" w:color="auto"/>
            </w:tcBorders>
            <w:vAlign w:val="center"/>
            <w:tcPrChange w:id="11733"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1734" w:author="Στάθης Καπ" w:date="2023-03-09T05:29:00Z"/>
                <w:sz w:val="16"/>
                <w:szCs w:val="16"/>
              </w:rPr>
            </w:pPr>
            <w:ins w:id="11735" w:author="Στάθης Καπ" w:date="2023-03-09T07:02:00Z">
              <w:r>
                <w:rPr>
                  <w:rFonts w:ascii="Calibri" w:hAnsi="Calibri" w:cs="Calibri"/>
                  <w:color w:val="000000"/>
                  <w:sz w:val="16"/>
                  <w:szCs w:val="16"/>
                </w:rPr>
                <w:t>870</w:t>
              </w:r>
            </w:ins>
          </w:p>
        </w:tc>
        <w:tc>
          <w:tcPr>
            <w:tcW w:w="454" w:type="dxa"/>
            <w:vAlign w:val="center"/>
            <w:tcPrChange w:id="11736" w:author="Στάθης Καπ" w:date="2023-03-09T07:02:00Z">
              <w:tcPr>
                <w:tcW w:w="454" w:type="dxa"/>
                <w:gridSpan w:val="2"/>
                <w:vAlign w:val="center"/>
              </w:tcPr>
            </w:tcPrChange>
          </w:tcPr>
          <w:p w14:paraId="1447912B" w14:textId="6A9170AD" w:rsidR="00BD2E78" w:rsidRPr="007E0F91" w:rsidRDefault="00BD2E78" w:rsidP="00BD2E78">
            <w:pPr>
              <w:jc w:val="center"/>
              <w:rPr>
                <w:ins w:id="11737" w:author="Στάθης Καπ" w:date="2023-03-09T05:29:00Z"/>
                <w:sz w:val="16"/>
                <w:szCs w:val="16"/>
              </w:rPr>
            </w:pPr>
            <w:ins w:id="11738" w:author="Στάθης Καπ" w:date="2023-03-09T07:02:00Z">
              <w:r>
                <w:rPr>
                  <w:rFonts w:ascii="Calibri" w:hAnsi="Calibri" w:cs="Calibri"/>
                  <w:color w:val="000000"/>
                  <w:sz w:val="16"/>
                  <w:szCs w:val="16"/>
                </w:rPr>
                <w:t>14.54</w:t>
              </w:r>
            </w:ins>
          </w:p>
        </w:tc>
        <w:tc>
          <w:tcPr>
            <w:tcW w:w="454" w:type="dxa"/>
            <w:vAlign w:val="center"/>
            <w:tcPrChange w:id="11739" w:author="Στάθης Καπ" w:date="2023-03-09T07:02:00Z">
              <w:tcPr>
                <w:tcW w:w="454" w:type="dxa"/>
                <w:gridSpan w:val="2"/>
                <w:vAlign w:val="center"/>
              </w:tcPr>
            </w:tcPrChange>
          </w:tcPr>
          <w:p w14:paraId="1898D732" w14:textId="5B672BB6" w:rsidR="00BD2E78" w:rsidRPr="007E0F91" w:rsidRDefault="00BD2E78" w:rsidP="00BD2E78">
            <w:pPr>
              <w:jc w:val="center"/>
              <w:rPr>
                <w:ins w:id="11740" w:author="Στάθης Καπ" w:date="2023-03-09T05:29:00Z"/>
                <w:sz w:val="16"/>
                <w:szCs w:val="16"/>
              </w:rPr>
            </w:pPr>
            <w:ins w:id="11741"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1742"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1743" w:author="Στάθης Καπ" w:date="2023-03-09T05:29:00Z"/>
                <w:sz w:val="16"/>
                <w:szCs w:val="16"/>
              </w:rPr>
            </w:pPr>
            <w:ins w:id="11744"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1745"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1746" w:author="Στάθης Καπ" w:date="2023-03-09T05:29:00Z"/>
                <w:sz w:val="16"/>
                <w:szCs w:val="16"/>
              </w:rPr>
            </w:pPr>
            <w:ins w:id="11747" w:author="Στάθης Καπ" w:date="2023-03-09T07:02:00Z">
              <w:r>
                <w:rPr>
                  <w:rFonts w:ascii="Calibri" w:hAnsi="Calibri" w:cs="Calibri"/>
                  <w:color w:val="000000"/>
                  <w:sz w:val="16"/>
                  <w:szCs w:val="16"/>
                </w:rPr>
                <w:t>852</w:t>
              </w:r>
            </w:ins>
          </w:p>
        </w:tc>
        <w:tc>
          <w:tcPr>
            <w:tcW w:w="454" w:type="dxa"/>
            <w:vAlign w:val="center"/>
            <w:tcPrChange w:id="11748" w:author="Στάθης Καπ" w:date="2023-03-09T07:02:00Z">
              <w:tcPr>
                <w:tcW w:w="454" w:type="dxa"/>
                <w:gridSpan w:val="2"/>
                <w:vAlign w:val="center"/>
              </w:tcPr>
            </w:tcPrChange>
          </w:tcPr>
          <w:p w14:paraId="6C2D2BE0" w14:textId="5687B086" w:rsidR="00BD2E78" w:rsidRPr="007E0F91" w:rsidRDefault="00BD2E78" w:rsidP="00BD2E78">
            <w:pPr>
              <w:jc w:val="center"/>
              <w:rPr>
                <w:ins w:id="11749" w:author="Στάθης Καπ" w:date="2023-03-09T05:29:00Z"/>
                <w:sz w:val="16"/>
                <w:szCs w:val="16"/>
              </w:rPr>
            </w:pPr>
            <w:ins w:id="11750" w:author="Στάθης Καπ" w:date="2023-03-09T07:02:00Z">
              <w:r>
                <w:rPr>
                  <w:rFonts w:ascii="Calibri" w:hAnsi="Calibri" w:cs="Calibri"/>
                  <w:color w:val="000000"/>
                  <w:sz w:val="16"/>
                  <w:szCs w:val="16"/>
                </w:rPr>
                <w:t>16.31</w:t>
              </w:r>
            </w:ins>
          </w:p>
        </w:tc>
        <w:tc>
          <w:tcPr>
            <w:tcW w:w="454" w:type="dxa"/>
            <w:vAlign w:val="center"/>
            <w:tcPrChange w:id="11751" w:author="Στάθης Καπ" w:date="2023-03-09T07:02:00Z">
              <w:tcPr>
                <w:tcW w:w="454" w:type="dxa"/>
                <w:gridSpan w:val="2"/>
                <w:vAlign w:val="center"/>
              </w:tcPr>
            </w:tcPrChange>
          </w:tcPr>
          <w:p w14:paraId="1BF91934" w14:textId="464EECB7" w:rsidR="00BD2E78" w:rsidRPr="007E0F91" w:rsidRDefault="00BD2E78" w:rsidP="00BD2E78">
            <w:pPr>
              <w:jc w:val="center"/>
              <w:rPr>
                <w:ins w:id="11752" w:author="Στάθης Καπ" w:date="2023-03-09T05:29:00Z"/>
                <w:sz w:val="16"/>
                <w:szCs w:val="16"/>
              </w:rPr>
            </w:pPr>
            <w:ins w:id="11753"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1754"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1755" w:author="Στάθης Καπ" w:date="2023-03-09T05:29:00Z"/>
                <w:sz w:val="16"/>
                <w:szCs w:val="16"/>
              </w:rPr>
            </w:pPr>
            <w:ins w:id="11756"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1757"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1758" w:author="Στάθης Καπ" w:date="2023-03-09T05:29:00Z"/>
                <w:sz w:val="16"/>
                <w:szCs w:val="16"/>
              </w:rPr>
            </w:pPr>
            <w:ins w:id="11759" w:author="Στάθης Καπ" w:date="2023-03-09T07:02:00Z">
              <w:r>
                <w:rPr>
                  <w:rFonts w:ascii="Calibri" w:hAnsi="Calibri" w:cs="Calibri"/>
                  <w:color w:val="000000"/>
                  <w:sz w:val="16"/>
                  <w:szCs w:val="16"/>
                </w:rPr>
                <w:t>770</w:t>
              </w:r>
            </w:ins>
          </w:p>
        </w:tc>
        <w:tc>
          <w:tcPr>
            <w:tcW w:w="454" w:type="dxa"/>
            <w:vAlign w:val="center"/>
            <w:tcPrChange w:id="11760" w:author="Στάθης Καπ" w:date="2023-03-09T07:02:00Z">
              <w:tcPr>
                <w:tcW w:w="454" w:type="dxa"/>
                <w:gridSpan w:val="2"/>
                <w:vAlign w:val="center"/>
              </w:tcPr>
            </w:tcPrChange>
          </w:tcPr>
          <w:p w14:paraId="499B2C48" w14:textId="732CAB12" w:rsidR="00BD2E78" w:rsidRPr="007E0F91" w:rsidRDefault="00BD2E78" w:rsidP="00BD2E78">
            <w:pPr>
              <w:jc w:val="center"/>
              <w:rPr>
                <w:ins w:id="11761" w:author="Στάθης Καπ" w:date="2023-03-09T05:29:00Z"/>
                <w:sz w:val="16"/>
                <w:szCs w:val="16"/>
              </w:rPr>
            </w:pPr>
            <w:ins w:id="11762" w:author="Στάθης Καπ" w:date="2023-03-09T07:02:00Z">
              <w:r>
                <w:rPr>
                  <w:rFonts w:ascii="Calibri" w:hAnsi="Calibri" w:cs="Calibri"/>
                  <w:color w:val="000000"/>
                  <w:sz w:val="16"/>
                  <w:szCs w:val="16"/>
                </w:rPr>
                <w:t>24.36</w:t>
              </w:r>
            </w:ins>
          </w:p>
        </w:tc>
        <w:tc>
          <w:tcPr>
            <w:tcW w:w="454" w:type="dxa"/>
            <w:vAlign w:val="center"/>
            <w:tcPrChange w:id="11763" w:author="Στάθης Καπ" w:date="2023-03-09T07:02:00Z">
              <w:tcPr>
                <w:tcW w:w="454" w:type="dxa"/>
                <w:gridSpan w:val="2"/>
                <w:vAlign w:val="center"/>
              </w:tcPr>
            </w:tcPrChange>
          </w:tcPr>
          <w:p w14:paraId="60FE97D4" w14:textId="3F72509A" w:rsidR="00BD2E78" w:rsidRPr="007E0F91" w:rsidRDefault="00BD2E78" w:rsidP="00BD2E78">
            <w:pPr>
              <w:jc w:val="center"/>
              <w:rPr>
                <w:ins w:id="11764" w:author="Στάθης Καπ" w:date="2023-03-09T05:29:00Z"/>
                <w:sz w:val="16"/>
                <w:szCs w:val="16"/>
              </w:rPr>
            </w:pPr>
            <w:ins w:id="11765"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1766"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1767" w:author="Στάθης Καπ" w:date="2023-03-09T05:29:00Z"/>
                <w:sz w:val="16"/>
                <w:szCs w:val="16"/>
              </w:rPr>
            </w:pPr>
            <w:ins w:id="11768"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76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770" w:author="Στάθης Καπ" w:date="2023-03-09T05:29:00Z"/>
          <w:trPrChange w:id="1177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7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1773" w:author="Στάθης Καπ" w:date="2023-03-09T05:29:00Z"/>
                <w:sz w:val="16"/>
                <w:szCs w:val="16"/>
              </w:rPr>
            </w:pPr>
            <w:ins w:id="11774" w:author="Στάθης Καπ" w:date="2023-03-09T05:29:00Z">
              <w:r w:rsidRPr="007E0F91">
                <w:rPr>
                  <w:sz w:val="16"/>
                  <w:szCs w:val="16"/>
                </w:rPr>
                <w:t>pr06</w:t>
              </w:r>
            </w:ins>
          </w:p>
        </w:tc>
        <w:tc>
          <w:tcPr>
            <w:tcW w:w="565" w:type="dxa"/>
            <w:tcBorders>
              <w:left w:val="single" w:sz="4" w:space="0" w:color="auto"/>
            </w:tcBorders>
            <w:vAlign w:val="center"/>
            <w:tcPrChange w:id="11775"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1776" w:author="Στάθης Καπ" w:date="2023-03-09T05:29:00Z"/>
                <w:sz w:val="16"/>
                <w:szCs w:val="16"/>
              </w:rPr>
            </w:pPr>
            <w:ins w:id="11777"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1778"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1779" w:author="Στάθης Καπ" w:date="2023-03-09T05:29:00Z"/>
                <w:sz w:val="16"/>
                <w:szCs w:val="16"/>
              </w:rPr>
            </w:pPr>
            <w:ins w:id="11780"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1781"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1782" w:author="Στάθης Καπ" w:date="2023-03-09T05:29:00Z"/>
                <w:sz w:val="16"/>
                <w:szCs w:val="16"/>
              </w:rPr>
            </w:pPr>
            <w:ins w:id="11783" w:author="Στάθης Καπ" w:date="2023-03-09T07:02:00Z">
              <w:r>
                <w:rPr>
                  <w:rFonts w:ascii="Calibri" w:hAnsi="Calibri" w:cs="Calibri"/>
                  <w:color w:val="000000"/>
                  <w:sz w:val="16"/>
                  <w:szCs w:val="16"/>
                </w:rPr>
                <w:t>1009</w:t>
              </w:r>
            </w:ins>
          </w:p>
        </w:tc>
        <w:tc>
          <w:tcPr>
            <w:tcW w:w="708" w:type="dxa"/>
            <w:vAlign w:val="center"/>
            <w:tcPrChange w:id="11784" w:author="Στάθης Καπ" w:date="2023-03-09T07:02:00Z">
              <w:tcPr>
                <w:tcW w:w="708" w:type="dxa"/>
                <w:gridSpan w:val="2"/>
                <w:vAlign w:val="center"/>
              </w:tcPr>
            </w:tcPrChange>
          </w:tcPr>
          <w:p w14:paraId="43065DB5" w14:textId="1E5CB711" w:rsidR="00BD2E78" w:rsidRPr="007E0F91" w:rsidRDefault="00BD2E78" w:rsidP="00BD2E78">
            <w:pPr>
              <w:jc w:val="center"/>
              <w:rPr>
                <w:ins w:id="11785" w:author="Στάθης Καπ" w:date="2023-03-09T05:29:00Z"/>
                <w:sz w:val="16"/>
                <w:szCs w:val="16"/>
              </w:rPr>
            </w:pPr>
            <w:ins w:id="11786"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1787"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1788" w:author="Στάθης Καπ" w:date="2023-03-09T05:29:00Z"/>
                <w:sz w:val="16"/>
                <w:szCs w:val="16"/>
              </w:rPr>
            </w:pPr>
          </w:p>
        </w:tc>
        <w:tc>
          <w:tcPr>
            <w:tcW w:w="453" w:type="dxa"/>
            <w:tcBorders>
              <w:left w:val="single" w:sz="4" w:space="0" w:color="auto"/>
            </w:tcBorders>
            <w:vAlign w:val="center"/>
            <w:tcPrChange w:id="11789"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1790" w:author="Στάθης Καπ" w:date="2023-03-09T05:29:00Z"/>
                <w:sz w:val="16"/>
                <w:szCs w:val="16"/>
              </w:rPr>
            </w:pPr>
            <w:ins w:id="11791" w:author="Στάθης Καπ" w:date="2023-03-09T07:02:00Z">
              <w:r>
                <w:rPr>
                  <w:rFonts w:ascii="Calibri" w:hAnsi="Calibri" w:cs="Calibri"/>
                  <w:color w:val="000000"/>
                  <w:sz w:val="16"/>
                  <w:szCs w:val="16"/>
                </w:rPr>
                <w:t>987</w:t>
              </w:r>
            </w:ins>
          </w:p>
        </w:tc>
        <w:tc>
          <w:tcPr>
            <w:tcW w:w="454" w:type="dxa"/>
            <w:vAlign w:val="center"/>
            <w:tcPrChange w:id="11792" w:author="Στάθης Καπ" w:date="2023-03-09T07:02:00Z">
              <w:tcPr>
                <w:tcW w:w="454" w:type="dxa"/>
                <w:gridSpan w:val="2"/>
                <w:vAlign w:val="center"/>
              </w:tcPr>
            </w:tcPrChange>
          </w:tcPr>
          <w:p w14:paraId="5CC37BA5" w14:textId="250F7103" w:rsidR="00BD2E78" w:rsidRPr="007E0F91" w:rsidRDefault="00BD2E78" w:rsidP="00BD2E78">
            <w:pPr>
              <w:jc w:val="center"/>
              <w:rPr>
                <w:ins w:id="11793" w:author="Στάθης Καπ" w:date="2023-03-09T05:29:00Z"/>
                <w:sz w:val="16"/>
                <w:szCs w:val="16"/>
              </w:rPr>
            </w:pPr>
            <w:ins w:id="11794" w:author="Στάθης Καπ" w:date="2023-03-09T07:02:00Z">
              <w:r>
                <w:rPr>
                  <w:rFonts w:ascii="Calibri" w:hAnsi="Calibri" w:cs="Calibri"/>
                  <w:color w:val="000000"/>
                  <w:sz w:val="16"/>
                  <w:szCs w:val="16"/>
                </w:rPr>
                <w:t>2.18</w:t>
              </w:r>
            </w:ins>
          </w:p>
        </w:tc>
        <w:tc>
          <w:tcPr>
            <w:tcW w:w="454" w:type="dxa"/>
            <w:vAlign w:val="center"/>
            <w:tcPrChange w:id="11795" w:author="Στάθης Καπ" w:date="2023-03-09T07:02:00Z">
              <w:tcPr>
                <w:tcW w:w="454" w:type="dxa"/>
                <w:gridSpan w:val="2"/>
                <w:vAlign w:val="center"/>
              </w:tcPr>
            </w:tcPrChange>
          </w:tcPr>
          <w:p w14:paraId="526B60D3" w14:textId="33B21579" w:rsidR="00BD2E78" w:rsidRPr="007E0F91" w:rsidRDefault="00BD2E78" w:rsidP="00BD2E78">
            <w:pPr>
              <w:jc w:val="center"/>
              <w:rPr>
                <w:ins w:id="11796" w:author="Στάθης Καπ" w:date="2023-03-09T05:29:00Z"/>
                <w:sz w:val="16"/>
                <w:szCs w:val="16"/>
              </w:rPr>
            </w:pPr>
            <w:ins w:id="11797"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1798"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1799" w:author="Στάθης Καπ" w:date="2023-03-09T05:29:00Z"/>
                <w:sz w:val="16"/>
                <w:szCs w:val="16"/>
              </w:rPr>
            </w:pPr>
            <w:ins w:id="11800"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1801"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1802" w:author="Στάθης Καπ" w:date="2023-03-09T05:29:00Z"/>
                <w:sz w:val="16"/>
                <w:szCs w:val="16"/>
              </w:rPr>
            </w:pPr>
            <w:ins w:id="11803" w:author="Στάθης Καπ" w:date="2023-03-09T07:02:00Z">
              <w:r>
                <w:rPr>
                  <w:rFonts w:ascii="Calibri" w:hAnsi="Calibri" w:cs="Calibri"/>
                  <w:color w:val="000000"/>
                  <w:sz w:val="16"/>
                  <w:szCs w:val="16"/>
                </w:rPr>
                <w:t>933</w:t>
              </w:r>
            </w:ins>
          </w:p>
        </w:tc>
        <w:tc>
          <w:tcPr>
            <w:tcW w:w="454" w:type="dxa"/>
            <w:vAlign w:val="center"/>
            <w:tcPrChange w:id="11804" w:author="Στάθης Καπ" w:date="2023-03-09T07:02:00Z">
              <w:tcPr>
                <w:tcW w:w="454" w:type="dxa"/>
                <w:gridSpan w:val="2"/>
                <w:vAlign w:val="center"/>
              </w:tcPr>
            </w:tcPrChange>
          </w:tcPr>
          <w:p w14:paraId="53D36AF7" w14:textId="72A34515" w:rsidR="00BD2E78" w:rsidRPr="007E0F91" w:rsidRDefault="00BD2E78" w:rsidP="00BD2E78">
            <w:pPr>
              <w:jc w:val="center"/>
              <w:rPr>
                <w:ins w:id="11805" w:author="Στάθης Καπ" w:date="2023-03-09T05:29:00Z"/>
                <w:sz w:val="16"/>
                <w:szCs w:val="16"/>
              </w:rPr>
            </w:pPr>
            <w:ins w:id="11806" w:author="Στάθης Καπ" w:date="2023-03-09T07:02:00Z">
              <w:r>
                <w:rPr>
                  <w:rFonts w:ascii="Calibri" w:hAnsi="Calibri" w:cs="Calibri"/>
                  <w:color w:val="000000"/>
                  <w:sz w:val="16"/>
                  <w:szCs w:val="16"/>
                </w:rPr>
                <w:t>7.53</w:t>
              </w:r>
            </w:ins>
          </w:p>
        </w:tc>
        <w:tc>
          <w:tcPr>
            <w:tcW w:w="454" w:type="dxa"/>
            <w:vAlign w:val="center"/>
            <w:tcPrChange w:id="11807" w:author="Στάθης Καπ" w:date="2023-03-09T07:02:00Z">
              <w:tcPr>
                <w:tcW w:w="454" w:type="dxa"/>
                <w:gridSpan w:val="2"/>
                <w:vAlign w:val="center"/>
              </w:tcPr>
            </w:tcPrChange>
          </w:tcPr>
          <w:p w14:paraId="70BB66AF" w14:textId="5BB8E5FD" w:rsidR="00BD2E78" w:rsidRPr="007E0F91" w:rsidRDefault="00BD2E78" w:rsidP="00BD2E78">
            <w:pPr>
              <w:jc w:val="center"/>
              <w:rPr>
                <w:ins w:id="11808" w:author="Στάθης Καπ" w:date="2023-03-09T05:29:00Z"/>
                <w:sz w:val="16"/>
                <w:szCs w:val="16"/>
              </w:rPr>
            </w:pPr>
            <w:ins w:id="11809"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1810"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1811" w:author="Στάθης Καπ" w:date="2023-03-09T05:29:00Z"/>
                <w:sz w:val="16"/>
                <w:szCs w:val="16"/>
              </w:rPr>
            </w:pPr>
            <w:ins w:id="11812"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1813"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1814" w:author="Στάθης Καπ" w:date="2023-03-09T05:29:00Z"/>
                <w:sz w:val="16"/>
                <w:szCs w:val="16"/>
              </w:rPr>
            </w:pPr>
            <w:ins w:id="11815" w:author="Στάθης Καπ" w:date="2023-03-09T07:02:00Z">
              <w:r>
                <w:rPr>
                  <w:rFonts w:ascii="Calibri" w:hAnsi="Calibri" w:cs="Calibri"/>
                  <w:color w:val="000000"/>
                  <w:sz w:val="16"/>
                  <w:szCs w:val="16"/>
                </w:rPr>
                <w:t>943</w:t>
              </w:r>
            </w:ins>
          </w:p>
        </w:tc>
        <w:tc>
          <w:tcPr>
            <w:tcW w:w="454" w:type="dxa"/>
            <w:vAlign w:val="center"/>
            <w:tcPrChange w:id="11816" w:author="Στάθης Καπ" w:date="2023-03-09T07:02:00Z">
              <w:tcPr>
                <w:tcW w:w="454" w:type="dxa"/>
                <w:gridSpan w:val="2"/>
                <w:vAlign w:val="center"/>
              </w:tcPr>
            </w:tcPrChange>
          </w:tcPr>
          <w:p w14:paraId="432ACC96" w14:textId="08B4805A" w:rsidR="00BD2E78" w:rsidRPr="007E0F91" w:rsidRDefault="00BD2E78" w:rsidP="00BD2E78">
            <w:pPr>
              <w:jc w:val="center"/>
              <w:rPr>
                <w:ins w:id="11817" w:author="Στάθης Καπ" w:date="2023-03-09T05:29:00Z"/>
                <w:sz w:val="16"/>
                <w:szCs w:val="16"/>
              </w:rPr>
            </w:pPr>
            <w:ins w:id="11818" w:author="Στάθης Καπ" w:date="2023-03-09T07:02:00Z">
              <w:r>
                <w:rPr>
                  <w:rFonts w:ascii="Calibri" w:hAnsi="Calibri" w:cs="Calibri"/>
                  <w:color w:val="000000"/>
                  <w:sz w:val="16"/>
                  <w:szCs w:val="16"/>
                </w:rPr>
                <w:t>6.54</w:t>
              </w:r>
            </w:ins>
          </w:p>
        </w:tc>
        <w:tc>
          <w:tcPr>
            <w:tcW w:w="454" w:type="dxa"/>
            <w:vAlign w:val="center"/>
            <w:tcPrChange w:id="11819" w:author="Στάθης Καπ" w:date="2023-03-09T07:02:00Z">
              <w:tcPr>
                <w:tcW w:w="454" w:type="dxa"/>
                <w:gridSpan w:val="2"/>
                <w:vAlign w:val="center"/>
              </w:tcPr>
            </w:tcPrChange>
          </w:tcPr>
          <w:p w14:paraId="5BF768D6" w14:textId="6E84FE70" w:rsidR="00BD2E78" w:rsidRPr="007E0F91" w:rsidRDefault="00BD2E78" w:rsidP="00BD2E78">
            <w:pPr>
              <w:jc w:val="center"/>
              <w:rPr>
                <w:ins w:id="11820" w:author="Στάθης Καπ" w:date="2023-03-09T05:29:00Z"/>
                <w:sz w:val="16"/>
                <w:szCs w:val="16"/>
              </w:rPr>
            </w:pPr>
            <w:ins w:id="11821"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1822"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1823" w:author="Στάθης Καπ" w:date="2023-03-09T05:29:00Z"/>
                <w:sz w:val="16"/>
                <w:szCs w:val="16"/>
              </w:rPr>
            </w:pPr>
            <w:ins w:id="11824"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2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26" w:author="Στάθης Καπ" w:date="2023-03-09T05:29:00Z"/>
          <w:trPrChange w:id="1182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2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1829" w:author="Στάθης Καπ" w:date="2023-03-09T05:29:00Z"/>
                <w:sz w:val="16"/>
                <w:szCs w:val="16"/>
              </w:rPr>
            </w:pPr>
            <w:ins w:id="11830" w:author="Στάθης Καπ" w:date="2023-03-09T05:29:00Z">
              <w:r w:rsidRPr="007E0F91">
                <w:rPr>
                  <w:sz w:val="16"/>
                  <w:szCs w:val="16"/>
                </w:rPr>
                <w:t>pr07</w:t>
              </w:r>
            </w:ins>
          </w:p>
        </w:tc>
        <w:tc>
          <w:tcPr>
            <w:tcW w:w="565" w:type="dxa"/>
            <w:tcBorders>
              <w:left w:val="single" w:sz="4" w:space="0" w:color="auto"/>
            </w:tcBorders>
            <w:vAlign w:val="center"/>
            <w:tcPrChange w:id="11831"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1832" w:author="Στάθης Καπ" w:date="2023-03-09T05:29:00Z"/>
                <w:sz w:val="16"/>
                <w:szCs w:val="16"/>
              </w:rPr>
            </w:pPr>
            <w:ins w:id="11833"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1834"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1835" w:author="Στάθης Καπ" w:date="2023-03-09T05:29:00Z"/>
                <w:sz w:val="16"/>
                <w:szCs w:val="16"/>
              </w:rPr>
            </w:pPr>
            <w:ins w:id="11836"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1837"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1838" w:author="Στάθης Καπ" w:date="2023-03-09T05:29:00Z"/>
                <w:sz w:val="16"/>
                <w:szCs w:val="16"/>
              </w:rPr>
            </w:pPr>
            <w:ins w:id="11839" w:author="Στάθης Καπ" w:date="2023-03-09T07:02:00Z">
              <w:r>
                <w:rPr>
                  <w:rFonts w:ascii="Calibri" w:hAnsi="Calibri" w:cs="Calibri"/>
                  <w:color w:val="000000"/>
                  <w:sz w:val="16"/>
                  <w:szCs w:val="16"/>
                </w:rPr>
                <w:t>541</w:t>
              </w:r>
            </w:ins>
          </w:p>
        </w:tc>
        <w:tc>
          <w:tcPr>
            <w:tcW w:w="708" w:type="dxa"/>
            <w:vAlign w:val="center"/>
            <w:tcPrChange w:id="11840" w:author="Στάθης Καπ" w:date="2023-03-09T07:02:00Z">
              <w:tcPr>
                <w:tcW w:w="708" w:type="dxa"/>
                <w:gridSpan w:val="2"/>
                <w:vAlign w:val="center"/>
              </w:tcPr>
            </w:tcPrChange>
          </w:tcPr>
          <w:p w14:paraId="36471312" w14:textId="147A33D0" w:rsidR="00BD2E78" w:rsidRPr="007E0F91" w:rsidRDefault="00BD2E78" w:rsidP="00BD2E78">
            <w:pPr>
              <w:jc w:val="center"/>
              <w:rPr>
                <w:ins w:id="11841" w:author="Στάθης Καπ" w:date="2023-03-09T05:29:00Z"/>
                <w:sz w:val="16"/>
                <w:szCs w:val="16"/>
              </w:rPr>
            </w:pPr>
            <w:ins w:id="11842"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1843"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1844" w:author="Στάθης Καπ" w:date="2023-03-09T05:29:00Z"/>
                <w:sz w:val="16"/>
                <w:szCs w:val="16"/>
              </w:rPr>
            </w:pPr>
          </w:p>
        </w:tc>
        <w:tc>
          <w:tcPr>
            <w:tcW w:w="453" w:type="dxa"/>
            <w:tcBorders>
              <w:left w:val="single" w:sz="4" w:space="0" w:color="auto"/>
            </w:tcBorders>
            <w:vAlign w:val="center"/>
            <w:tcPrChange w:id="11845"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1846" w:author="Στάθης Καπ" w:date="2023-03-09T05:29:00Z"/>
                <w:sz w:val="16"/>
                <w:szCs w:val="16"/>
              </w:rPr>
            </w:pPr>
            <w:ins w:id="11847" w:author="Στάθης Καπ" w:date="2023-03-09T07:02:00Z">
              <w:r>
                <w:rPr>
                  <w:rFonts w:ascii="Calibri" w:hAnsi="Calibri" w:cs="Calibri"/>
                  <w:color w:val="000000"/>
                  <w:sz w:val="16"/>
                  <w:szCs w:val="16"/>
                </w:rPr>
                <w:t>498</w:t>
              </w:r>
            </w:ins>
          </w:p>
        </w:tc>
        <w:tc>
          <w:tcPr>
            <w:tcW w:w="454" w:type="dxa"/>
            <w:vAlign w:val="center"/>
            <w:tcPrChange w:id="11848" w:author="Στάθης Καπ" w:date="2023-03-09T07:02:00Z">
              <w:tcPr>
                <w:tcW w:w="454" w:type="dxa"/>
                <w:gridSpan w:val="2"/>
                <w:vAlign w:val="center"/>
              </w:tcPr>
            </w:tcPrChange>
          </w:tcPr>
          <w:p w14:paraId="1A2A4817" w14:textId="17D8C84F" w:rsidR="00BD2E78" w:rsidRPr="007E0F91" w:rsidRDefault="00BD2E78" w:rsidP="00BD2E78">
            <w:pPr>
              <w:jc w:val="center"/>
              <w:rPr>
                <w:ins w:id="11849" w:author="Στάθης Καπ" w:date="2023-03-09T05:29:00Z"/>
                <w:sz w:val="16"/>
                <w:szCs w:val="16"/>
              </w:rPr>
            </w:pPr>
            <w:ins w:id="11850" w:author="Στάθης Καπ" w:date="2023-03-09T07:02:00Z">
              <w:r>
                <w:rPr>
                  <w:rFonts w:ascii="Calibri" w:hAnsi="Calibri" w:cs="Calibri"/>
                  <w:color w:val="000000"/>
                  <w:sz w:val="16"/>
                  <w:szCs w:val="16"/>
                </w:rPr>
                <w:t>7.95</w:t>
              </w:r>
            </w:ins>
          </w:p>
        </w:tc>
        <w:tc>
          <w:tcPr>
            <w:tcW w:w="454" w:type="dxa"/>
            <w:vAlign w:val="center"/>
            <w:tcPrChange w:id="11851" w:author="Στάθης Καπ" w:date="2023-03-09T07:02:00Z">
              <w:tcPr>
                <w:tcW w:w="454" w:type="dxa"/>
                <w:gridSpan w:val="2"/>
                <w:vAlign w:val="center"/>
              </w:tcPr>
            </w:tcPrChange>
          </w:tcPr>
          <w:p w14:paraId="631C4AFB" w14:textId="18C626F0" w:rsidR="00BD2E78" w:rsidRPr="007E0F91" w:rsidRDefault="00BD2E78" w:rsidP="00BD2E78">
            <w:pPr>
              <w:jc w:val="center"/>
              <w:rPr>
                <w:ins w:id="11852" w:author="Στάθης Καπ" w:date="2023-03-09T05:29:00Z"/>
                <w:sz w:val="16"/>
                <w:szCs w:val="16"/>
              </w:rPr>
            </w:pPr>
            <w:ins w:id="11853"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1854"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1855" w:author="Στάθης Καπ" w:date="2023-03-09T05:29:00Z"/>
                <w:sz w:val="16"/>
                <w:szCs w:val="16"/>
              </w:rPr>
            </w:pPr>
            <w:ins w:id="11856"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1857"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1858" w:author="Στάθης Καπ" w:date="2023-03-09T05:29:00Z"/>
                <w:sz w:val="16"/>
                <w:szCs w:val="16"/>
              </w:rPr>
            </w:pPr>
            <w:ins w:id="11859" w:author="Στάθης Καπ" w:date="2023-03-09T07:02:00Z">
              <w:r>
                <w:rPr>
                  <w:rFonts w:ascii="Calibri" w:hAnsi="Calibri" w:cs="Calibri"/>
                  <w:color w:val="000000"/>
                  <w:sz w:val="16"/>
                  <w:szCs w:val="16"/>
                </w:rPr>
                <w:t>444</w:t>
              </w:r>
            </w:ins>
          </w:p>
        </w:tc>
        <w:tc>
          <w:tcPr>
            <w:tcW w:w="454" w:type="dxa"/>
            <w:vAlign w:val="center"/>
            <w:tcPrChange w:id="11860" w:author="Στάθης Καπ" w:date="2023-03-09T07:02:00Z">
              <w:tcPr>
                <w:tcW w:w="454" w:type="dxa"/>
                <w:gridSpan w:val="2"/>
                <w:vAlign w:val="center"/>
              </w:tcPr>
            </w:tcPrChange>
          </w:tcPr>
          <w:p w14:paraId="07C4410F" w14:textId="3103D305" w:rsidR="00BD2E78" w:rsidRPr="007E0F91" w:rsidRDefault="00BD2E78" w:rsidP="00BD2E78">
            <w:pPr>
              <w:jc w:val="center"/>
              <w:rPr>
                <w:ins w:id="11861" w:author="Στάθης Καπ" w:date="2023-03-09T05:29:00Z"/>
                <w:sz w:val="16"/>
                <w:szCs w:val="16"/>
              </w:rPr>
            </w:pPr>
            <w:ins w:id="11862" w:author="Στάθης Καπ" w:date="2023-03-09T07:02:00Z">
              <w:r>
                <w:rPr>
                  <w:rFonts w:ascii="Calibri" w:hAnsi="Calibri" w:cs="Calibri"/>
                  <w:color w:val="000000"/>
                  <w:sz w:val="16"/>
                  <w:szCs w:val="16"/>
                </w:rPr>
                <w:t>17.93</w:t>
              </w:r>
            </w:ins>
          </w:p>
        </w:tc>
        <w:tc>
          <w:tcPr>
            <w:tcW w:w="454" w:type="dxa"/>
            <w:vAlign w:val="center"/>
            <w:tcPrChange w:id="11863" w:author="Στάθης Καπ" w:date="2023-03-09T07:02:00Z">
              <w:tcPr>
                <w:tcW w:w="454" w:type="dxa"/>
                <w:gridSpan w:val="2"/>
                <w:vAlign w:val="center"/>
              </w:tcPr>
            </w:tcPrChange>
          </w:tcPr>
          <w:p w14:paraId="0F009493" w14:textId="2FB99D06" w:rsidR="00BD2E78" w:rsidRPr="007E0F91" w:rsidRDefault="00BD2E78" w:rsidP="00BD2E78">
            <w:pPr>
              <w:jc w:val="center"/>
              <w:rPr>
                <w:ins w:id="11864" w:author="Στάθης Καπ" w:date="2023-03-09T05:29:00Z"/>
                <w:sz w:val="16"/>
                <w:szCs w:val="16"/>
              </w:rPr>
            </w:pPr>
            <w:ins w:id="11865"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1866"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1867" w:author="Στάθης Καπ" w:date="2023-03-09T05:29:00Z"/>
                <w:sz w:val="16"/>
                <w:szCs w:val="16"/>
              </w:rPr>
            </w:pPr>
            <w:ins w:id="11868"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1869"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1870" w:author="Στάθης Καπ" w:date="2023-03-09T05:29:00Z"/>
                <w:sz w:val="16"/>
                <w:szCs w:val="16"/>
              </w:rPr>
            </w:pPr>
            <w:ins w:id="11871" w:author="Στάθης Καπ" w:date="2023-03-09T07:02:00Z">
              <w:r>
                <w:rPr>
                  <w:rFonts w:ascii="Calibri" w:hAnsi="Calibri" w:cs="Calibri"/>
                  <w:color w:val="000000"/>
                  <w:sz w:val="16"/>
                  <w:szCs w:val="16"/>
                </w:rPr>
                <w:t>517</w:t>
              </w:r>
            </w:ins>
          </w:p>
        </w:tc>
        <w:tc>
          <w:tcPr>
            <w:tcW w:w="454" w:type="dxa"/>
            <w:vAlign w:val="center"/>
            <w:tcPrChange w:id="11872" w:author="Στάθης Καπ" w:date="2023-03-09T07:02:00Z">
              <w:tcPr>
                <w:tcW w:w="454" w:type="dxa"/>
                <w:gridSpan w:val="2"/>
                <w:vAlign w:val="center"/>
              </w:tcPr>
            </w:tcPrChange>
          </w:tcPr>
          <w:p w14:paraId="1A739FCE" w14:textId="67F045CF" w:rsidR="00BD2E78" w:rsidRPr="007E0F91" w:rsidRDefault="00BD2E78" w:rsidP="00BD2E78">
            <w:pPr>
              <w:jc w:val="center"/>
              <w:rPr>
                <w:ins w:id="11873" w:author="Στάθης Καπ" w:date="2023-03-09T05:29:00Z"/>
                <w:sz w:val="16"/>
                <w:szCs w:val="16"/>
              </w:rPr>
            </w:pPr>
            <w:ins w:id="11874" w:author="Στάθης Καπ" w:date="2023-03-09T07:02:00Z">
              <w:r>
                <w:rPr>
                  <w:rFonts w:ascii="Calibri" w:hAnsi="Calibri" w:cs="Calibri"/>
                  <w:color w:val="000000"/>
                  <w:sz w:val="16"/>
                  <w:szCs w:val="16"/>
                </w:rPr>
                <w:t>4.44</w:t>
              </w:r>
            </w:ins>
          </w:p>
        </w:tc>
        <w:tc>
          <w:tcPr>
            <w:tcW w:w="454" w:type="dxa"/>
            <w:vAlign w:val="center"/>
            <w:tcPrChange w:id="11875" w:author="Στάθης Καπ" w:date="2023-03-09T07:02:00Z">
              <w:tcPr>
                <w:tcW w:w="454" w:type="dxa"/>
                <w:gridSpan w:val="2"/>
                <w:vAlign w:val="center"/>
              </w:tcPr>
            </w:tcPrChange>
          </w:tcPr>
          <w:p w14:paraId="60C65310" w14:textId="78DA4857" w:rsidR="00BD2E78" w:rsidRPr="007E0F91" w:rsidRDefault="00BD2E78" w:rsidP="00BD2E78">
            <w:pPr>
              <w:jc w:val="center"/>
              <w:rPr>
                <w:ins w:id="11876" w:author="Στάθης Καπ" w:date="2023-03-09T05:29:00Z"/>
                <w:sz w:val="16"/>
                <w:szCs w:val="16"/>
              </w:rPr>
            </w:pPr>
            <w:ins w:id="11877"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1878"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1879" w:author="Στάθης Καπ" w:date="2023-03-09T05:29:00Z"/>
                <w:sz w:val="16"/>
                <w:szCs w:val="16"/>
              </w:rPr>
            </w:pPr>
            <w:ins w:id="11880"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88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882" w:author="Στάθης Καπ" w:date="2023-03-09T05:29:00Z"/>
          <w:trPrChange w:id="1188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8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1885" w:author="Στάθης Καπ" w:date="2023-03-09T05:29:00Z"/>
                <w:sz w:val="16"/>
                <w:szCs w:val="16"/>
              </w:rPr>
            </w:pPr>
            <w:ins w:id="11886" w:author="Στάθης Καπ" w:date="2023-03-09T05:29:00Z">
              <w:r w:rsidRPr="007E0F91">
                <w:rPr>
                  <w:sz w:val="16"/>
                  <w:szCs w:val="16"/>
                </w:rPr>
                <w:t>pr08</w:t>
              </w:r>
            </w:ins>
          </w:p>
        </w:tc>
        <w:tc>
          <w:tcPr>
            <w:tcW w:w="565" w:type="dxa"/>
            <w:tcBorders>
              <w:left w:val="single" w:sz="4" w:space="0" w:color="auto"/>
            </w:tcBorders>
            <w:vAlign w:val="center"/>
            <w:tcPrChange w:id="11887"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1888" w:author="Στάθης Καπ" w:date="2023-03-09T05:29:00Z"/>
                <w:sz w:val="16"/>
                <w:szCs w:val="16"/>
              </w:rPr>
            </w:pPr>
            <w:ins w:id="11889"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1890"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1891" w:author="Στάθης Καπ" w:date="2023-03-09T05:29:00Z"/>
                <w:sz w:val="16"/>
                <w:szCs w:val="16"/>
              </w:rPr>
            </w:pPr>
            <w:ins w:id="11892"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1893"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1894" w:author="Στάθης Καπ" w:date="2023-03-09T05:29:00Z"/>
                <w:sz w:val="16"/>
                <w:szCs w:val="16"/>
              </w:rPr>
            </w:pPr>
            <w:ins w:id="11895" w:author="Στάθης Καπ" w:date="2023-03-09T07:02:00Z">
              <w:r>
                <w:rPr>
                  <w:rFonts w:ascii="Calibri" w:hAnsi="Calibri" w:cs="Calibri"/>
                  <w:color w:val="000000"/>
                  <w:sz w:val="16"/>
                  <w:szCs w:val="16"/>
                </w:rPr>
                <w:t>776</w:t>
              </w:r>
            </w:ins>
          </w:p>
        </w:tc>
        <w:tc>
          <w:tcPr>
            <w:tcW w:w="708" w:type="dxa"/>
            <w:vAlign w:val="center"/>
            <w:tcPrChange w:id="11896" w:author="Στάθης Καπ" w:date="2023-03-09T07:02:00Z">
              <w:tcPr>
                <w:tcW w:w="708" w:type="dxa"/>
                <w:gridSpan w:val="2"/>
                <w:vAlign w:val="center"/>
              </w:tcPr>
            </w:tcPrChange>
          </w:tcPr>
          <w:p w14:paraId="2AB2995A" w14:textId="2EAC70B6" w:rsidR="00BD2E78" w:rsidRPr="007E0F91" w:rsidRDefault="00BD2E78" w:rsidP="00BD2E78">
            <w:pPr>
              <w:jc w:val="center"/>
              <w:rPr>
                <w:ins w:id="11897" w:author="Στάθης Καπ" w:date="2023-03-09T05:29:00Z"/>
                <w:sz w:val="16"/>
                <w:szCs w:val="16"/>
              </w:rPr>
            </w:pPr>
            <w:ins w:id="11898"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1899"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1900" w:author="Στάθης Καπ" w:date="2023-03-09T05:29:00Z"/>
                <w:sz w:val="16"/>
                <w:szCs w:val="16"/>
              </w:rPr>
            </w:pPr>
          </w:p>
        </w:tc>
        <w:tc>
          <w:tcPr>
            <w:tcW w:w="453" w:type="dxa"/>
            <w:tcBorders>
              <w:left w:val="single" w:sz="4" w:space="0" w:color="auto"/>
            </w:tcBorders>
            <w:vAlign w:val="center"/>
            <w:tcPrChange w:id="11901"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1902" w:author="Στάθης Καπ" w:date="2023-03-09T05:29:00Z"/>
                <w:sz w:val="16"/>
                <w:szCs w:val="16"/>
              </w:rPr>
            </w:pPr>
            <w:ins w:id="11903" w:author="Στάθης Καπ" w:date="2023-03-09T07:02:00Z">
              <w:r>
                <w:rPr>
                  <w:rFonts w:ascii="Calibri" w:hAnsi="Calibri" w:cs="Calibri"/>
                  <w:color w:val="000000"/>
                  <w:sz w:val="16"/>
                  <w:szCs w:val="16"/>
                </w:rPr>
                <w:t>727</w:t>
              </w:r>
            </w:ins>
          </w:p>
        </w:tc>
        <w:tc>
          <w:tcPr>
            <w:tcW w:w="454" w:type="dxa"/>
            <w:vAlign w:val="center"/>
            <w:tcPrChange w:id="11904" w:author="Στάθης Καπ" w:date="2023-03-09T07:02:00Z">
              <w:tcPr>
                <w:tcW w:w="454" w:type="dxa"/>
                <w:gridSpan w:val="2"/>
                <w:vAlign w:val="center"/>
              </w:tcPr>
            </w:tcPrChange>
          </w:tcPr>
          <w:p w14:paraId="13BF1AAC" w14:textId="21C2A232" w:rsidR="00BD2E78" w:rsidRPr="007E0F91" w:rsidRDefault="00BD2E78" w:rsidP="00BD2E78">
            <w:pPr>
              <w:jc w:val="center"/>
              <w:rPr>
                <w:ins w:id="11905" w:author="Στάθης Καπ" w:date="2023-03-09T05:29:00Z"/>
                <w:sz w:val="16"/>
                <w:szCs w:val="16"/>
              </w:rPr>
            </w:pPr>
            <w:ins w:id="11906" w:author="Στάθης Καπ" w:date="2023-03-09T07:02:00Z">
              <w:r>
                <w:rPr>
                  <w:rFonts w:ascii="Calibri" w:hAnsi="Calibri" w:cs="Calibri"/>
                  <w:color w:val="000000"/>
                  <w:sz w:val="16"/>
                  <w:szCs w:val="16"/>
                </w:rPr>
                <w:t>6.31</w:t>
              </w:r>
            </w:ins>
          </w:p>
        </w:tc>
        <w:tc>
          <w:tcPr>
            <w:tcW w:w="454" w:type="dxa"/>
            <w:vAlign w:val="center"/>
            <w:tcPrChange w:id="11907" w:author="Στάθης Καπ" w:date="2023-03-09T07:02:00Z">
              <w:tcPr>
                <w:tcW w:w="454" w:type="dxa"/>
                <w:gridSpan w:val="2"/>
                <w:vAlign w:val="center"/>
              </w:tcPr>
            </w:tcPrChange>
          </w:tcPr>
          <w:p w14:paraId="256EE7C4" w14:textId="05C43ADF" w:rsidR="00BD2E78" w:rsidRPr="007E0F91" w:rsidRDefault="00BD2E78" w:rsidP="00BD2E78">
            <w:pPr>
              <w:jc w:val="center"/>
              <w:rPr>
                <w:ins w:id="11908" w:author="Στάθης Καπ" w:date="2023-03-09T05:29:00Z"/>
                <w:sz w:val="16"/>
                <w:szCs w:val="16"/>
              </w:rPr>
            </w:pPr>
            <w:ins w:id="11909"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1910"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1911" w:author="Στάθης Καπ" w:date="2023-03-09T05:29:00Z"/>
                <w:sz w:val="16"/>
                <w:szCs w:val="16"/>
              </w:rPr>
            </w:pPr>
            <w:ins w:id="11912"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1913"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1914" w:author="Στάθης Καπ" w:date="2023-03-09T05:29:00Z"/>
                <w:sz w:val="16"/>
                <w:szCs w:val="16"/>
              </w:rPr>
            </w:pPr>
            <w:ins w:id="11915" w:author="Στάθης Καπ" w:date="2023-03-09T07:02:00Z">
              <w:r>
                <w:rPr>
                  <w:rFonts w:ascii="Calibri" w:hAnsi="Calibri" w:cs="Calibri"/>
                  <w:color w:val="000000"/>
                  <w:sz w:val="16"/>
                  <w:szCs w:val="16"/>
                </w:rPr>
                <w:t>705</w:t>
              </w:r>
            </w:ins>
          </w:p>
        </w:tc>
        <w:tc>
          <w:tcPr>
            <w:tcW w:w="454" w:type="dxa"/>
            <w:vAlign w:val="center"/>
            <w:tcPrChange w:id="11916" w:author="Στάθης Καπ" w:date="2023-03-09T07:02:00Z">
              <w:tcPr>
                <w:tcW w:w="454" w:type="dxa"/>
                <w:gridSpan w:val="2"/>
                <w:vAlign w:val="center"/>
              </w:tcPr>
            </w:tcPrChange>
          </w:tcPr>
          <w:p w14:paraId="04C07C0E" w14:textId="623D7C8E" w:rsidR="00BD2E78" w:rsidRPr="007E0F91" w:rsidRDefault="00BD2E78" w:rsidP="00BD2E78">
            <w:pPr>
              <w:jc w:val="center"/>
              <w:rPr>
                <w:ins w:id="11917" w:author="Στάθης Καπ" w:date="2023-03-09T05:29:00Z"/>
                <w:sz w:val="16"/>
                <w:szCs w:val="16"/>
              </w:rPr>
            </w:pPr>
            <w:ins w:id="11918" w:author="Στάθης Καπ" w:date="2023-03-09T07:02:00Z">
              <w:r>
                <w:rPr>
                  <w:rFonts w:ascii="Calibri" w:hAnsi="Calibri" w:cs="Calibri"/>
                  <w:color w:val="000000"/>
                  <w:sz w:val="16"/>
                  <w:szCs w:val="16"/>
                </w:rPr>
                <w:t>9.15</w:t>
              </w:r>
            </w:ins>
          </w:p>
        </w:tc>
        <w:tc>
          <w:tcPr>
            <w:tcW w:w="454" w:type="dxa"/>
            <w:vAlign w:val="center"/>
            <w:tcPrChange w:id="11919" w:author="Στάθης Καπ" w:date="2023-03-09T07:02:00Z">
              <w:tcPr>
                <w:tcW w:w="454" w:type="dxa"/>
                <w:gridSpan w:val="2"/>
                <w:vAlign w:val="center"/>
              </w:tcPr>
            </w:tcPrChange>
          </w:tcPr>
          <w:p w14:paraId="6763CFDE" w14:textId="17490613" w:rsidR="00BD2E78" w:rsidRPr="007E0F91" w:rsidRDefault="00BD2E78" w:rsidP="00BD2E78">
            <w:pPr>
              <w:jc w:val="center"/>
              <w:rPr>
                <w:ins w:id="11920" w:author="Στάθης Καπ" w:date="2023-03-09T05:29:00Z"/>
                <w:sz w:val="16"/>
                <w:szCs w:val="16"/>
              </w:rPr>
            </w:pPr>
            <w:ins w:id="11921"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1922"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1923" w:author="Στάθης Καπ" w:date="2023-03-09T05:29:00Z"/>
                <w:sz w:val="16"/>
                <w:szCs w:val="16"/>
              </w:rPr>
            </w:pPr>
            <w:ins w:id="11924"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1925"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1926" w:author="Στάθης Καπ" w:date="2023-03-09T05:29:00Z"/>
                <w:sz w:val="16"/>
                <w:szCs w:val="16"/>
              </w:rPr>
            </w:pPr>
            <w:ins w:id="11927" w:author="Στάθης Καπ" w:date="2023-03-09T07:02:00Z">
              <w:r>
                <w:rPr>
                  <w:rFonts w:ascii="Calibri" w:hAnsi="Calibri" w:cs="Calibri"/>
                  <w:color w:val="000000"/>
                  <w:sz w:val="16"/>
                  <w:szCs w:val="16"/>
                </w:rPr>
                <w:t>647</w:t>
              </w:r>
            </w:ins>
          </w:p>
        </w:tc>
        <w:tc>
          <w:tcPr>
            <w:tcW w:w="454" w:type="dxa"/>
            <w:vAlign w:val="center"/>
            <w:tcPrChange w:id="11928" w:author="Στάθης Καπ" w:date="2023-03-09T07:02:00Z">
              <w:tcPr>
                <w:tcW w:w="454" w:type="dxa"/>
                <w:gridSpan w:val="2"/>
                <w:vAlign w:val="center"/>
              </w:tcPr>
            </w:tcPrChange>
          </w:tcPr>
          <w:p w14:paraId="1C6C9EF8" w14:textId="29BDAD45" w:rsidR="00BD2E78" w:rsidRPr="007E0F91" w:rsidRDefault="00BD2E78" w:rsidP="00BD2E78">
            <w:pPr>
              <w:jc w:val="center"/>
              <w:rPr>
                <w:ins w:id="11929" w:author="Στάθης Καπ" w:date="2023-03-09T05:29:00Z"/>
                <w:sz w:val="16"/>
                <w:szCs w:val="16"/>
              </w:rPr>
            </w:pPr>
            <w:ins w:id="11930" w:author="Στάθης Καπ" w:date="2023-03-09T07:02:00Z">
              <w:r>
                <w:rPr>
                  <w:rFonts w:ascii="Calibri" w:hAnsi="Calibri" w:cs="Calibri"/>
                  <w:color w:val="000000"/>
                  <w:sz w:val="16"/>
                  <w:szCs w:val="16"/>
                </w:rPr>
                <w:t>16.62</w:t>
              </w:r>
            </w:ins>
          </w:p>
        </w:tc>
        <w:tc>
          <w:tcPr>
            <w:tcW w:w="454" w:type="dxa"/>
            <w:vAlign w:val="center"/>
            <w:tcPrChange w:id="11931" w:author="Στάθης Καπ" w:date="2023-03-09T07:02:00Z">
              <w:tcPr>
                <w:tcW w:w="454" w:type="dxa"/>
                <w:gridSpan w:val="2"/>
                <w:vAlign w:val="center"/>
              </w:tcPr>
            </w:tcPrChange>
          </w:tcPr>
          <w:p w14:paraId="0E1B5555" w14:textId="40D88F33" w:rsidR="00BD2E78" w:rsidRPr="007E0F91" w:rsidRDefault="00BD2E78" w:rsidP="00BD2E78">
            <w:pPr>
              <w:jc w:val="center"/>
              <w:rPr>
                <w:ins w:id="11932" w:author="Στάθης Καπ" w:date="2023-03-09T05:29:00Z"/>
                <w:sz w:val="16"/>
                <w:szCs w:val="16"/>
              </w:rPr>
            </w:pPr>
            <w:ins w:id="11933"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1934"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1935" w:author="Στάθης Καπ" w:date="2023-03-09T05:29:00Z"/>
                <w:sz w:val="16"/>
                <w:szCs w:val="16"/>
              </w:rPr>
            </w:pPr>
            <w:ins w:id="11936"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3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38" w:author="Στάθης Καπ" w:date="2023-03-09T05:29:00Z"/>
          <w:trPrChange w:id="1193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4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1941" w:author="Στάθης Καπ" w:date="2023-03-09T05:29:00Z"/>
                <w:sz w:val="16"/>
                <w:szCs w:val="16"/>
              </w:rPr>
            </w:pPr>
            <w:ins w:id="11942" w:author="Στάθης Καπ" w:date="2023-03-09T05:29:00Z">
              <w:r w:rsidRPr="007E0F91">
                <w:rPr>
                  <w:sz w:val="16"/>
                  <w:szCs w:val="16"/>
                </w:rPr>
                <w:t>pr09</w:t>
              </w:r>
            </w:ins>
          </w:p>
        </w:tc>
        <w:tc>
          <w:tcPr>
            <w:tcW w:w="565" w:type="dxa"/>
            <w:tcBorders>
              <w:left w:val="single" w:sz="4" w:space="0" w:color="auto"/>
            </w:tcBorders>
            <w:vAlign w:val="center"/>
            <w:tcPrChange w:id="11943"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1944" w:author="Στάθης Καπ" w:date="2023-03-09T05:29:00Z"/>
                <w:sz w:val="16"/>
                <w:szCs w:val="16"/>
              </w:rPr>
            </w:pPr>
            <w:ins w:id="11945"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1946"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1947" w:author="Στάθης Καπ" w:date="2023-03-09T05:29:00Z"/>
                <w:sz w:val="16"/>
                <w:szCs w:val="16"/>
              </w:rPr>
            </w:pPr>
            <w:ins w:id="11948"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1949"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1950" w:author="Στάθης Καπ" w:date="2023-03-09T05:29:00Z"/>
                <w:sz w:val="16"/>
                <w:szCs w:val="16"/>
              </w:rPr>
            </w:pPr>
            <w:ins w:id="11951" w:author="Στάθης Καπ" w:date="2023-03-09T07:02:00Z">
              <w:r>
                <w:rPr>
                  <w:rFonts w:ascii="Calibri" w:hAnsi="Calibri" w:cs="Calibri"/>
                  <w:color w:val="000000"/>
                  <w:sz w:val="16"/>
                  <w:szCs w:val="16"/>
                </w:rPr>
                <w:t>843</w:t>
              </w:r>
            </w:ins>
          </w:p>
        </w:tc>
        <w:tc>
          <w:tcPr>
            <w:tcW w:w="708" w:type="dxa"/>
            <w:vAlign w:val="center"/>
            <w:tcPrChange w:id="11952" w:author="Στάθης Καπ" w:date="2023-03-09T07:02:00Z">
              <w:tcPr>
                <w:tcW w:w="708" w:type="dxa"/>
                <w:gridSpan w:val="2"/>
                <w:vAlign w:val="center"/>
              </w:tcPr>
            </w:tcPrChange>
          </w:tcPr>
          <w:p w14:paraId="16431959" w14:textId="05DB2B04" w:rsidR="00BD2E78" w:rsidRPr="007E0F91" w:rsidRDefault="00BD2E78" w:rsidP="00BD2E78">
            <w:pPr>
              <w:jc w:val="center"/>
              <w:rPr>
                <w:ins w:id="11953" w:author="Στάθης Καπ" w:date="2023-03-09T05:29:00Z"/>
                <w:sz w:val="16"/>
                <w:szCs w:val="16"/>
              </w:rPr>
            </w:pPr>
            <w:ins w:id="11954"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1955"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1956" w:author="Στάθης Καπ" w:date="2023-03-09T05:29:00Z"/>
                <w:sz w:val="16"/>
                <w:szCs w:val="16"/>
              </w:rPr>
            </w:pPr>
          </w:p>
        </w:tc>
        <w:tc>
          <w:tcPr>
            <w:tcW w:w="453" w:type="dxa"/>
            <w:tcBorders>
              <w:left w:val="single" w:sz="4" w:space="0" w:color="auto"/>
            </w:tcBorders>
            <w:vAlign w:val="center"/>
            <w:tcPrChange w:id="11957"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1958" w:author="Στάθης Καπ" w:date="2023-03-09T05:29:00Z"/>
                <w:sz w:val="16"/>
                <w:szCs w:val="16"/>
              </w:rPr>
            </w:pPr>
            <w:ins w:id="11959" w:author="Στάθης Καπ" w:date="2023-03-09T07:02:00Z">
              <w:r>
                <w:rPr>
                  <w:rFonts w:ascii="Calibri" w:hAnsi="Calibri" w:cs="Calibri"/>
                  <w:color w:val="000000"/>
                  <w:sz w:val="16"/>
                  <w:szCs w:val="16"/>
                </w:rPr>
                <w:t>738</w:t>
              </w:r>
            </w:ins>
          </w:p>
        </w:tc>
        <w:tc>
          <w:tcPr>
            <w:tcW w:w="454" w:type="dxa"/>
            <w:vAlign w:val="center"/>
            <w:tcPrChange w:id="11960" w:author="Στάθης Καπ" w:date="2023-03-09T07:02:00Z">
              <w:tcPr>
                <w:tcW w:w="454" w:type="dxa"/>
                <w:gridSpan w:val="2"/>
                <w:vAlign w:val="center"/>
              </w:tcPr>
            </w:tcPrChange>
          </w:tcPr>
          <w:p w14:paraId="0946496C" w14:textId="03F3996A" w:rsidR="00BD2E78" w:rsidRPr="007E0F91" w:rsidRDefault="00BD2E78" w:rsidP="00BD2E78">
            <w:pPr>
              <w:jc w:val="center"/>
              <w:rPr>
                <w:ins w:id="11961" w:author="Στάθης Καπ" w:date="2023-03-09T05:29:00Z"/>
                <w:sz w:val="16"/>
                <w:szCs w:val="16"/>
              </w:rPr>
            </w:pPr>
            <w:ins w:id="11962" w:author="Στάθης Καπ" w:date="2023-03-09T07:02:00Z">
              <w:r>
                <w:rPr>
                  <w:rFonts w:ascii="Calibri" w:hAnsi="Calibri" w:cs="Calibri"/>
                  <w:color w:val="000000"/>
                  <w:sz w:val="16"/>
                  <w:szCs w:val="16"/>
                </w:rPr>
                <w:t>12.46</w:t>
              </w:r>
            </w:ins>
          </w:p>
        </w:tc>
        <w:tc>
          <w:tcPr>
            <w:tcW w:w="454" w:type="dxa"/>
            <w:vAlign w:val="center"/>
            <w:tcPrChange w:id="11963" w:author="Στάθης Καπ" w:date="2023-03-09T07:02:00Z">
              <w:tcPr>
                <w:tcW w:w="454" w:type="dxa"/>
                <w:gridSpan w:val="2"/>
                <w:vAlign w:val="center"/>
              </w:tcPr>
            </w:tcPrChange>
          </w:tcPr>
          <w:p w14:paraId="687B5F9E" w14:textId="4D0D2A28" w:rsidR="00BD2E78" w:rsidRPr="007E0F91" w:rsidRDefault="00BD2E78" w:rsidP="00BD2E78">
            <w:pPr>
              <w:jc w:val="center"/>
              <w:rPr>
                <w:ins w:id="11964" w:author="Στάθης Καπ" w:date="2023-03-09T05:29:00Z"/>
                <w:sz w:val="16"/>
                <w:szCs w:val="16"/>
              </w:rPr>
            </w:pPr>
            <w:ins w:id="11965"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1966"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1967" w:author="Στάθης Καπ" w:date="2023-03-09T05:29:00Z"/>
                <w:sz w:val="16"/>
                <w:szCs w:val="16"/>
              </w:rPr>
            </w:pPr>
            <w:ins w:id="11968"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1969"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1970" w:author="Στάθης Καπ" w:date="2023-03-09T05:29:00Z"/>
                <w:sz w:val="16"/>
                <w:szCs w:val="16"/>
              </w:rPr>
            </w:pPr>
            <w:ins w:id="11971" w:author="Στάθης Καπ" w:date="2023-03-09T07:02:00Z">
              <w:r>
                <w:rPr>
                  <w:rFonts w:ascii="Calibri" w:hAnsi="Calibri" w:cs="Calibri"/>
                  <w:color w:val="000000"/>
                  <w:sz w:val="16"/>
                  <w:szCs w:val="16"/>
                </w:rPr>
                <w:t>716</w:t>
              </w:r>
            </w:ins>
          </w:p>
        </w:tc>
        <w:tc>
          <w:tcPr>
            <w:tcW w:w="454" w:type="dxa"/>
            <w:vAlign w:val="center"/>
            <w:tcPrChange w:id="11972" w:author="Στάθης Καπ" w:date="2023-03-09T07:02:00Z">
              <w:tcPr>
                <w:tcW w:w="454" w:type="dxa"/>
                <w:gridSpan w:val="2"/>
                <w:vAlign w:val="center"/>
              </w:tcPr>
            </w:tcPrChange>
          </w:tcPr>
          <w:p w14:paraId="686C9C41" w14:textId="55C8CA74" w:rsidR="00BD2E78" w:rsidRPr="007E0F91" w:rsidRDefault="00BD2E78" w:rsidP="00BD2E78">
            <w:pPr>
              <w:jc w:val="center"/>
              <w:rPr>
                <w:ins w:id="11973" w:author="Στάθης Καπ" w:date="2023-03-09T05:29:00Z"/>
                <w:sz w:val="16"/>
                <w:szCs w:val="16"/>
              </w:rPr>
            </w:pPr>
            <w:ins w:id="11974" w:author="Στάθης Καπ" w:date="2023-03-09T07:02:00Z">
              <w:r>
                <w:rPr>
                  <w:rFonts w:ascii="Calibri" w:hAnsi="Calibri" w:cs="Calibri"/>
                  <w:color w:val="000000"/>
                  <w:sz w:val="16"/>
                  <w:szCs w:val="16"/>
                </w:rPr>
                <w:t>15.07</w:t>
              </w:r>
            </w:ins>
          </w:p>
        </w:tc>
        <w:tc>
          <w:tcPr>
            <w:tcW w:w="454" w:type="dxa"/>
            <w:vAlign w:val="center"/>
            <w:tcPrChange w:id="11975" w:author="Στάθης Καπ" w:date="2023-03-09T07:02:00Z">
              <w:tcPr>
                <w:tcW w:w="454" w:type="dxa"/>
                <w:gridSpan w:val="2"/>
                <w:vAlign w:val="center"/>
              </w:tcPr>
            </w:tcPrChange>
          </w:tcPr>
          <w:p w14:paraId="29B3586F" w14:textId="429E167D" w:rsidR="00BD2E78" w:rsidRPr="007E0F91" w:rsidRDefault="00BD2E78" w:rsidP="00BD2E78">
            <w:pPr>
              <w:jc w:val="center"/>
              <w:rPr>
                <w:ins w:id="11976" w:author="Στάθης Καπ" w:date="2023-03-09T05:29:00Z"/>
                <w:sz w:val="16"/>
                <w:szCs w:val="16"/>
              </w:rPr>
            </w:pPr>
            <w:ins w:id="11977"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1978"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1979" w:author="Στάθης Καπ" w:date="2023-03-09T05:29:00Z"/>
                <w:sz w:val="16"/>
                <w:szCs w:val="16"/>
              </w:rPr>
            </w:pPr>
            <w:ins w:id="11980"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1981"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1982" w:author="Στάθης Καπ" w:date="2023-03-09T05:29:00Z"/>
                <w:sz w:val="16"/>
                <w:szCs w:val="16"/>
              </w:rPr>
            </w:pPr>
            <w:ins w:id="11983" w:author="Στάθης Καπ" w:date="2023-03-09T07:02:00Z">
              <w:r>
                <w:rPr>
                  <w:rFonts w:ascii="Calibri" w:hAnsi="Calibri" w:cs="Calibri"/>
                  <w:color w:val="000000"/>
                  <w:sz w:val="16"/>
                  <w:szCs w:val="16"/>
                </w:rPr>
                <w:t>726</w:t>
              </w:r>
            </w:ins>
          </w:p>
        </w:tc>
        <w:tc>
          <w:tcPr>
            <w:tcW w:w="454" w:type="dxa"/>
            <w:vAlign w:val="center"/>
            <w:tcPrChange w:id="11984" w:author="Στάθης Καπ" w:date="2023-03-09T07:02:00Z">
              <w:tcPr>
                <w:tcW w:w="454" w:type="dxa"/>
                <w:gridSpan w:val="2"/>
                <w:vAlign w:val="center"/>
              </w:tcPr>
            </w:tcPrChange>
          </w:tcPr>
          <w:p w14:paraId="5773E5A4" w14:textId="1AA20D9C" w:rsidR="00BD2E78" w:rsidRPr="007E0F91" w:rsidRDefault="00BD2E78" w:rsidP="00BD2E78">
            <w:pPr>
              <w:jc w:val="center"/>
              <w:rPr>
                <w:ins w:id="11985" w:author="Στάθης Καπ" w:date="2023-03-09T05:29:00Z"/>
                <w:sz w:val="16"/>
                <w:szCs w:val="16"/>
              </w:rPr>
            </w:pPr>
            <w:ins w:id="11986" w:author="Στάθης Καπ" w:date="2023-03-09T07:02:00Z">
              <w:r>
                <w:rPr>
                  <w:rFonts w:ascii="Calibri" w:hAnsi="Calibri" w:cs="Calibri"/>
                  <w:color w:val="000000"/>
                  <w:sz w:val="16"/>
                  <w:szCs w:val="16"/>
                </w:rPr>
                <w:t>13.88</w:t>
              </w:r>
            </w:ins>
          </w:p>
        </w:tc>
        <w:tc>
          <w:tcPr>
            <w:tcW w:w="454" w:type="dxa"/>
            <w:vAlign w:val="center"/>
            <w:tcPrChange w:id="11987" w:author="Στάθης Καπ" w:date="2023-03-09T07:02:00Z">
              <w:tcPr>
                <w:tcW w:w="454" w:type="dxa"/>
                <w:gridSpan w:val="2"/>
                <w:vAlign w:val="center"/>
              </w:tcPr>
            </w:tcPrChange>
          </w:tcPr>
          <w:p w14:paraId="143D9BB9" w14:textId="14877F1F" w:rsidR="00BD2E78" w:rsidRPr="007E0F91" w:rsidRDefault="00BD2E78" w:rsidP="00BD2E78">
            <w:pPr>
              <w:jc w:val="center"/>
              <w:rPr>
                <w:ins w:id="11988" w:author="Στάθης Καπ" w:date="2023-03-09T05:29:00Z"/>
                <w:sz w:val="16"/>
                <w:szCs w:val="16"/>
              </w:rPr>
            </w:pPr>
            <w:ins w:id="11989"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1990"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1991" w:author="Στάθης Καπ" w:date="2023-03-09T05:29:00Z"/>
                <w:sz w:val="16"/>
                <w:szCs w:val="16"/>
              </w:rPr>
            </w:pPr>
            <w:ins w:id="11992"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199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1994" w:author="Στάθης Καπ" w:date="2023-03-09T05:29:00Z"/>
          <w:trPrChange w:id="1199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9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1997" w:author="Στάθης Καπ" w:date="2023-03-09T05:29:00Z"/>
                <w:sz w:val="16"/>
                <w:szCs w:val="16"/>
              </w:rPr>
            </w:pPr>
            <w:ins w:id="11998" w:author="Στάθης Καπ" w:date="2023-03-09T05:29:00Z">
              <w:r w:rsidRPr="007E0F91">
                <w:rPr>
                  <w:sz w:val="16"/>
                  <w:szCs w:val="16"/>
                </w:rPr>
                <w:t>pr10</w:t>
              </w:r>
            </w:ins>
          </w:p>
        </w:tc>
        <w:tc>
          <w:tcPr>
            <w:tcW w:w="565" w:type="dxa"/>
            <w:tcBorders>
              <w:left w:val="single" w:sz="4" w:space="0" w:color="auto"/>
            </w:tcBorders>
            <w:vAlign w:val="center"/>
            <w:tcPrChange w:id="11999"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000" w:author="Στάθης Καπ" w:date="2023-03-09T05:29:00Z"/>
                <w:sz w:val="16"/>
                <w:szCs w:val="16"/>
              </w:rPr>
            </w:pPr>
            <w:ins w:id="12001"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002"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003" w:author="Στάθης Καπ" w:date="2023-03-09T05:29:00Z"/>
                <w:sz w:val="16"/>
                <w:szCs w:val="16"/>
              </w:rPr>
            </w:pPr>
            <w:ins w:id="12004"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005"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006" w:author="Στάθης Καπ" w:date="2023-03-09T05:29:00Z"/>
                <w:sz w:val="16"/>
                <w:szCs w:val="16"/>
              </w:rPr>
            </w:pPr>
            <w:ins w:id="12007" w:author="Στάθης Καπ" w:date="2023-03-09T07:02:00Z">
              <w:r>
                <w:rPr>
                  <w:rFonts w:ascii="Calibri" w:hAnsi="Calibri" w:cs="Calibri"/>
                  <w:color w:val="000000"/>
                  <w:sz w:val="16"/>
                  <w:szCs w:val="16"/>
                </w:rPr>
                <w:t>1016</w:t>
              </w:r>
            </w:ins>
          </w:p>
        </w:tc>
        <w:tc>
          <w:tcPr>
            <w:tcW w:w="708" w:type="dxa"/>
            <w:vAlign w:val="center"/>
            <w:tcPrChange w:id="12008" w:author="Στάθης Καπ" w:date="2023-03-09T07:02:00Z">
              <w:tcPr>
                <w:tcW w:w="708" w:type="dxa"/>
                <w:gridSpan w:val="2"/>
                <w:vAlign w:val="center"/>
              </w:tcPr>
            </w:tcPrChange>
          </w:tcPr>
          <w:p w14:paraId="3F7349D8" w14:textId="7B06F3A0" w:rsidR="00BD2E78" w:rsidRPr="007E0F91" w:rsidRDefault="00BD2E78" w:rsidP="00BD2E78">
            <w:pPr>
              <w:jc w:val="center"/>
              <w:rPr>
                <w:ins w:id="12009" w:author="Στάθης Καπ" w:date="2023-03-09T05:29:00Z"/>
                <w:sz w:val="16"/>
                <w:szCs w:val="16"/>
              </w:rPr>
            </w:pPr>
            <w:ins w:id="12010"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011"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012" w:author="Στάθης Καπ" w:date="2023-03-09T05:29:00Z"/>
                <w:sz w:val="16"/>
                <w:szCs w:val="16"/>
              </w:rPr>
            </w:pPr>
          </w:p>
        </w:tc>
        <w:tc>
          <w:tcPr>
            <w:tcW w:w="453" w:type="dxa"/>
            <w:tcBorders>
              <w:left w:val="single" w:sz="4" w:space="0" w:color="auto"/>
            </w:tcBorders>
            <w:vAlign w:val="center"/>
            <w:tcPrChange w:id="12013"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2014" w:author="Στάθης Καπ" w:date="2023-03-09T05:29:00Z"/>
                <w:sz w:val="16"/>
                <w:szCs w:val="16"/>
              </w:rPr>
            </w:pPr>
            <w:ins w:id="12015" w:author="Στάθης Καπ" w:date="2023-03-09T07:02:00Z">
              <w:r>
                <w:rPr>
                  <w:rFonts w:ascii="Calibri" w:hAnsi="Calibri" w:cs="Calibri"/>
                  <w:color w:val="000000"/>
                  <w:sz w:val="16"/>
                  <w:szCs w:val="16"/>
                </w:rPr>
                <w:t>961</w:t>
              </w:r>
            </w:ins>
          </w:p>
        </w:tc>
        <w:tc>
          <w:tcPr>
            <w:tcW w:w="454" w:type="dxa"/>
            <w:vAlign w:val="center"/>
            <w:tcPrChange w:id="12016" w:author="Στάθης Καπ" w:date="2023-03-09T07:02:00Z">
              <w:tcPr>
                <w:tcW w:w="454" w:type="dxa"/>
                <w:gridSpan w:val="2"/>
                <w:vAlign w:val="center"/>
              </w:tcPr>
            </w:tcPrChange>
          </w:tcPr>
          <w:p w14:paraId="6744FE4C" w14:textId="60BF7867" w:rsidR="00BD2E78" w:rsidRPr="007E0F91" w:rsidRDefault="00BD2E78" w:rsidP="00BD2E78">
            <w:pPr>
              <w:jc w:val="center"/>
              <w:rPr>
                <w:ins w:id="12017" w:author="Στάθης Καπ" w:date="2023-03-09T05:29:00Z"/>
                <w:sz w:val="16"/>
                <w:szCs w:val="16"/>
              </w:rPr>
            </w:pPr>
            <w:ins w:id="12018" w:author="Στάθης Καπ" w:date="2023-03-09T07:02:00Z">
              <w:r>
                <w:rPr>
                  <w:rFonts w:ascii="Calibri" w:hAnsi="Calibri" w:cs="Calibri"/>
                  <w:color w:val="000000"/>
                  <w:sz w:val="16"/>
                  <w:szCs w:val="16"/>
                </w:rPr>
                <w:t>5.41</w:t>
              </w:r>
            </w:ins>
          </w:p>
        </w:tc>
        <w:tc>
          <w:tcPr>
            <w:tcW w:w="454" w:type="dxa"/>
            <w:vAlign w:val="center"/>
            <w:tcPrChange w:id="12019" w:author="Στάθης Καπ" w:date="2023-03-09T07:02:00Z">
              <w:tcPr>
                <w:tcW w:w="454" w:type="dxa"/>
                <w:gridSpan w:val="2"/>
                <w:vAlign w:val="center"/>
              </w:tcPr>
            </w:tcPrChange>
          </w:tcPr>
          <w:p w14:paraId="5CDC9AC0" w14:textId="01C16B69" w:rsidR="00BD2E78" w:rsidRPr="007E0F91" w:rsidRDefault="00BD2E78" w:rsidP="00BD2E78">
            <w:pPr>
              <w:jc w:val="center"/>
              <w:rPr>
                <w:ins w:id="12020" w:author="Στάθης Καπ" w:date="2023-03-09T05:29:00Z"/>
                <w:sz w:val="16"/>
                <w:szCs w:val="16"/>
              </w:rPr>
            </w:pPr>
            <w:ins w:id="12021"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2022"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2023" w:author="Στάθης Καπ" w:date="2023-03-09T05:29:00Z"/>
                <w:sz w:val="16"/>
                <w:szCs w:val="16"/>
              </w:rPr>
            </w:pPr>
            <w:ins w:id="12024"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2025"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2026" w:author="Στάθης Καπ" w:date="2023-03-09T05:29:00Z"/>
                <w:sz w:val="16"/>
                <w:szCs w:val="16"/>
              </w:rPr>
            </w:pPr>
            <w:ins w:id="12027" w:author="Στάθης Καπ" w:date="2023-03-09T07:02:00Z">
              <w:r>
                <w:rPr>
                  <w:rFonts w:ascii="Calibri" w:hAnsi="Calibri" w:cs="Calibri"/>
                  <w:color w:val="000000"/>
                  <w:sz w:val="16"/>
                  <w:szCs w:val="16"/>
                </w:rPr>
                <w:t>955</w:t>
              </w:r>
            </w:ins>
          </w:p>
        </w:tc>
        <w:tc>
          <w:tcPr>
            <w:tcW w:w="454" w:type="dxa"/>
            <w:vAlign w:val="center"/>
            <w:tcPrChange w:id="12028" w:author="Στάθης Καπ" w:date="2023-03-09T07:02:00Z">
              <w:tcPr>
                <w:tcW w:w="454" w:type="dxa"/>
                <w:gridSpan w:val="2"/>
                <w:vAlign w:val="center"/>
              </w:tcPr>
            </w:tcPrChange>
          </w:tcPr>
          <w:p w14:paraId="2AAC13E9" w14:textId="136416AB" w:rsidR="00BD2E78" w:rsidRPr="007E0F91" w:rsidRDefault="00BD2E78" w:rsidP="00BD2E78">
            <w:pPr>
              <w:jc w:val="center"/>
              <w:rPr>
                <w:ins w:id="12029" w:author="Στάθης Καπ" w:date="2023-03-09T05:29:00Z"/>
                <w:sz w:val="16"/>
                <w:szCs w:val="16"/>
              </w:rPr>
            </w:pPr>
            <w:ins w:id="12030" w:author="Στάθης Καπ" w:date="2023-03-09T07:02:00Z">
              <w:r>
                <w:rPr>
                  <w:rFonts w:ascii="Calibri" w:hAnsi="Calibri" w:cs="Calibri"/>
                  <w:color w:val="000000"/>
                  <w:sz w:val="16"/>
                  <w:szCs w:val="16"/>
                </w:rPr>
                <w:t>6</w:t>
              </w:r>
            </w:ins>
          </w:p>
        </w:tc>
        <w:tc>
          <w:tcPr>
            <w:tcW w:w="454" w:type="dxa"/>
            <w:vAlign w:val="center"/>
            <w:tcPrChange w:id="12031" w:author="Στάθης Καπ" w:date="2023-03-09T07:02:00Z">
              <w:tcPr>
                <w:tcW w:w="454" w:type="dxa"/>
                <w:gridSpan w:val="2"/>
                <w:vAlign w:val="center"/>
              </w:tcPr>
            </w:tcPrChange>
          </w:tcPr>
          <w:p w14:paraId="26848858" w14:textId="312C6122" w:rsidR="00BD2E78" w:rsidRPr="007E0F91" w:rsidRDefault="00BD2E78" w:rsidP="00BD2E78">
            <w:pPr>
              <w:jc w:val="center"/>
              <w:rPr>
                <w:ins w:id="12032" w:author="Στάθης Καπ" w:date="2023-03-09T05:29:00Z"/>
                <w:sz w:val="16"/>
                <w:szCs w:val="16"/>
              </w:rPr>
            </w:pPr>
            <w:ins w:id="12033"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2034"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2035" w:author="Στάθης Καπ" w:date="2023-03-09T05:29:00Z"/>
                <w:sz w:val="16"/>
                <w:szCs w:val="16"/>
              </w:rPr>
            </w:pPr>
            <w:ins w:id="12036"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2037"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2038" w:author="Στάθης Καπ" w:date="2023-03-09T05:29:00Z"/>
                <w:sz w:val="16"/>
                <w:szCs w:val="16"/>
              </w:rPr>
            </w:pPr>
            <w:ins w:id="12039" w:author="Στάθης Καπ" w:date="2023-03-09T07:02:00Z">
              <w:r>
                <w:rPr>
                  <w:rFonts w:ascii="Calibri" w:hAnsi="Calibri" w:cs="Calibri"/>
                  <w:color w:val="000000"/>
                  <w:sz w:val="16"/>
                  <w:szCs w:val="16"/>
                </w:rPr>
                <w:t>908</w:t>
              </w:r>
            </w:ins>
          </w:p>
        </w:tc>
        <w:tc>
          <w:tcPr>
            <w:tcW w:w="454" w:type="dxa"/>
            <w:vAlign w:val="center"/>
            <w:tcPrChange w:id="12040" w:author="Στάθης Καπ" w:date="2023-03-09T07:02:00Z">
              <w:tcPr>
                <w:tcW w:w="454" w:type="dxa"/>
                <w:gridSpan w:val="2"/>
                <w:vAlign w:val="center"/>
              </w:tcPr>
            </w:tcPrChange>
          </w:tcPr>
          <w:p w14:paraId="592285EC" w14:textId="18770BCC" w:rsidR="00BD2E78" w:rsidRPr="007E0F91" w:rsidRDefault="00BD2E78" w:rsidP="00BD2E78">
            <w:pPr>
              <w:jc w:val="center"/>
              <w:rPr>
                <w:ins w:id="12041" w:author="Στάθης Καπ" w:date="2023-03-09T05:29:00Z"/>
                <w:sz w:val="16"/>
                <w:szCs w:val="16"/>
              </w:rPr>
            </w:pPr>
            <w:ins w:id="12042" w:author="Στάθης Καπ" w:date="2023-03-09T07:02:00Z">
              <w:r>
                <w:rPr>
                  <w:rFonts w:ascii="Calibri" w:hAnsi="Calibri" w:cs="Calibri"/>
                  <w:color w:val="000000"/>
                  <w:sz w:val="16"/>
                  <w:szCs w:val="16"/>
                </w:rPr>
                <w:t>10.63</w:t>
              </w:r>
            </w:ins>
          </w:p>
        </w:tc>
        <w:tc>
          <w:tcPr>
            <w:tcW w:w="454" w:type="dxa"/>
            <w:vAlign w:val="center"/>
            <w:tcPrChange w:id="12043" w:author="Στάθης Καπ" w:date="2023-03-09T07:02:00Z">
              <w:tcPr>
                <w:tcW w:w="454" w:type="dxa"/>
                <w:gridSpan w:val="2"/>
                <w:vAlign w:val="center"/>
              </w:tcPr>
            </w:tcPrChange>
          </w:tcPr>
          <w:p w14:paraId="1C78A2E0" w14:textId="35EC066E" w:rsidR="00BD2E78" w:rsidRPr="007E0F91" w:rsidRDefault="00BD2E78" w:rsidP="00BD2E78">
            <w:pPr>
              <w:jc w:val="center"/>
              <w:rPr>
                <w:ins w:id="12044" w:author="Στάθης Καπ" w:date="2023-03-09T05:29:00Z"/>
                <w:sz w:val="16"/>
                <w:szCs w:val="16"/>
              </w:rPr>
            </w:pPr>
            <w:ins w:id="12045"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2046"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2047" w:author="Στάθης Καπ" w:date="2023-03-09T05:29:00Z"/>
                <w:sz w:val="16"/>
                <w:szCs w:val="16"/>
              </w:rPr>
            </w:pPr>
            <w:ins w:id="12048"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04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050" w:author="Στάθης Καπ" w:date="2023-03-09T05:29:00Z"/>
          <w:trPrChange w:id="1205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5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2053" w:author="Στάθης Καπ" w:date="2023-03-09T05:29:00Z"/>
                <w:sz w:val="16"/>
                <w:szCs w:val="16"/>
              </w:rPr>
            </w:pPr>
            <w:ins w:id="12054" w:author="Στάθης Καπ" w:date="2023-03-09T05:29:00Z">
              <w:r w:rsidRPr="007E0F91">
                <w:rPr>
                  <w:sz w:val="16"/>
                  <w:szCs w:val="16"/>
                </w:rPr>
                <w:t>pr11</w:t>
              </w:r>
            </w:ins>
          </w:p>
        </w:tc>
        <w:tc>
          <w:tcPr>
            <w:tcW w:w="565" w:type="dxa"/>
            <w:tcBorders>
              <w:left w:val="single" w:sz="4" w:space="0" w:color="auto"/>
            </w:tcBorders>
            <w:vAlign w:val="center"/>
            <w:tcPrChange w:id="12055"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2056" w:author="Στάθης Καπ" w:date="2023-03-09T05:29:00Z"/>
                <w:sz w:val="16"/>
                <w:szCs w:val="16"/>
              </w:rPr>
            </w:pPr>
            <w:ins w:id="12057"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058"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2059" w:author="Στάθης Καπ" w:date="2023-03-09T05:29:00Z"/>
                <w:sz w:val="16"/>
                <w:szCs w:val="16"/>
              </w:rPr>
            </w:pPr>
            <w:ins w:id="12060"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2061"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2062" w:author="Στάθης Καπ" w:date="2023-03-09T05:29:00Z"/>
                <w:sz w:val="16"/>
                <w:szCs w:val="16"/>
              </w:rPr>
            </w:pPr>
            <w:ins w:id="12063" w:author="Στάθης Καπ" w:date="2023-03-09T07:02:00Z">
              <w:r>
                <w:rPr>
                  <w:rFonts w:ascii="Calibri" w:hAnsi="Calibri" w:cs="Calibri"/>
                  <w:color w:val="000000"/>
                  <w:sz w:val="16"/>
                  <w:szCs w:val="16"/>
                </w:rPr>
                <w:t>525</w:t>
              </w:r>
            </w:ins>
          </w:p>
        </w:tc>
        <w:tc>
          <w:tcPr>
            <w:tcW w:w="708" w:type="dxa"/>
            <w:vAlign w:val="center"/>
            <w:tcPrChange w:id="12064" w:author="Στάθης Καπ" w:date="2023-03-09T07:02:00Z">
              <w:tcPr>
                <w:tcW w:w="708" w:type="dxa"/>
                <w:gridSpan w:val="2"/>
                <w:vAlign w:val="center"/>
              </w:tcPr>
            </w:tcPrChange>
          </w:tcPr>
          <w:p w14:paraId="20F6D67A" w14:textId="3360D5F4" w:rsidR="00BD2E78" w:rsidRPr="007E0F91" w:rsidRDefault="00BD2E78" w:rsidP="00BD2E78">
            <w:pPr>
              <w:jc w:val="center"/>
              <w:rPr>
                <w:ins w:id="12065" w:author="Στάθης Καπ" w:date="2023-03-09T05:29:00Z"/>
                <w:sz w:val="16"/>
                <w:szCs w:val="16"/>
              </w:rPr>
            </w:pPr>
            <w:ins w:id="12066"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2067"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2068" w:author="Στάθης Καπ" w:date="2023-03-09T05:29:00Z"/>
                <w:sz w:val="16"/>
                <w:szCs w:val="16"/>
              </w:rPr>
            </w:pPr>
          </w:p>
        </w:tc>
        <w:tc>
          <w:tcPr>
            <w:tcW w:w="453" w:type="dxa"/>
            <w:tcBorders>
              <w:left w:val="single" w:sz="4" w:space="0" w:color="auto"/>
            </w:tcBorders>
            <w:vAlign w:val="center"/>
            <w:tcPrChange w:id="12069"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2070" w:author="Στάθης Καπ" w:date="2023-03-09T05:29:00Z"/>
                <w:sz w:val="16"/>
                <w:szCs w:val="16"/>
              </w:rPr>
            </w:pPr>
            <w:ins w:id="12071" w:author="Στάθης Καπ" w:date="2023-03-09T07:02:00Z">
              <w:r>
                <w:rPr>
                  <w:rFonts w:ascii="Calibri" w:hAnsi="Calibri" w:cs="Calibri"/>
                  <w:color w:val="000000"/>
                  <w:sz w:val="16"/>
                  <w:szCs w:val="16"/>
                </w:rPr>
                <w:t>502</w:t>
              </w:r>
            </w:ins>
          </w:p>
        </w:tc>
        <w:tc>
          <w:tcPr>
            <w:tcW w:w="454" w:type="dxa"/>
            <w:vAlign w:val="center"/>
            <w:tcPrChange w:id="12072" w:author="Στάθης Καπ" w:date="2023-03-09T07:02:00Z">
              <w:tcPr>
                <w:tcW w:w="454" w:type="dxa"/>
                <w:gridSpan w:val="2"/>
                <w:vAlign w:val="center"/>
              </w:tcPr>
            </w:tcPrChange>
          </w:tcPr>
          <w:p w14:paraId="5F65E149" w14:textId="62BF6F40" w:rsidR="00BD2E78" w:rsidRPr="007E0F91" w:rsidRDefault="00BD2E78" w:rsidP="00BD2E78">
            <w:pPr>
              <w:jc w:val="center"/>
              <w:rPr>
                <w:ins w:id="12073" w:author="Στάθης Καπ" w:date="2023-03-09T05:29:00Z"/>
                <w:sz w:val="16"/>
                <w:szCs w:val="16"/>
              </w:rPr>
            </w:pPr>
            <w:ins w:id="12074" w:author="Στάθης Καπ" w:date="2023-03-09T07:02:00Z">
              <w:r>
                <w:rPr>
                  <w:rFonts w:ascii="Calibri" w:hAnsi="Calibri" w:cs="Calibri"/>
                  <w:color w:val="000000"/>
                  <w:sz w:val="16"/>
                  <w:szCs w:val="16"/>
                </w:rPr>
                <w:t>4.38</w:t>
              </w:r>
            </w:ins>
          </w:p>
        </w:tc>
        <w:tc>
          <w:tcPr>
            <w:tcW w:w="454" w:type="dxa"/>
            <w:vAlign w:val="center"/>
            <w:tcPrChange w:id="12075" w:author="Στάθης Καπ" w:date="2023-03-09T07:02:00Z">
              <w:tcPr>
                <w:tcW w:w="454" w:type="dxa"/>
                <w:gridSpan w:val="2"/>
                <w:vAlign w:val="center"/>
              </w:tcPr>
            </w:tcPrChange>
          </w:tcPr>
          <w:p w14:paraId="628087F5" w14:textId="797D0724" w:rsidR="00BD2E78" w:rsidRPr="007E0F91" w:rsidRDefault="00BD2E78" w:rsidP="00BD2E78">
            <w:pPr>
              <w:jc w:val="center"/>
              <w:rPr>
                <w:ins w:id="12076" w:author="Στάθης Καπ" w:date="2023-03-09T05:29:00Z"/>
                <w:sz w:val="16"/>
                <w:szCs w:val="16"/>
              </w:rPr>
            </w:pPr>
            <w:ins w:id="12077"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2078"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2079" w:author="Στάθης Καπ" w:date="2023-03-09T05:29:00Z"/>
                <w:sz w:val="16"/>
                <w:szCs w:val="16"/>
              </w:rPr>
            </w:pPr>
            <w:ins w:id="12080"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081"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2082" w:author="Στάθης Καπ" w:date="2023-03-09T05:29:00Z"/>
                <w:sz w:val="16"/>
                <w:szCs w:val="16"/>
              </w:rPr>
            </w:pPr>
            <w:ins w:id="12083" w:author="Στάθης Καπ" w:date="2023-03-09T07:02:00Z">
              <w:r>
                <w:rPr>
                  <w:rFonts w:ascii="Calibri" w:hAnsi="Calibri" w:cs="Calibri"/>
                  <w:color w:val="000000"/>
                  <w:sz w:val="16"/>
                  <w:szCs w:val="16"/>
                </w:rPr>
                <w:t>456</w:t>
              </w:r>
            </w:ins>
          </w:p>
        </w:tc>
        <w:tc>
          <w:tcPr>
            <w:tcW w:w="454" w:type="dxa"/>
            <w:vAlign w:val="center"/>
            <w:tcPrChange w:id="12084" w:author="Στάθης Καπ" w:date="2023-03-09T07:02:00Z">
              <w:tcPr>
                <w:tcW w:w="454" w:type="dxa"/>
                <w:gridSpan w:val="2"/>
                <w:vAlign w:val="center"/>
              </w:tcPr>
            </w:tcPrChange>
          </w:tcPr>
          <w:p w14:paraId="27A64219" w14:textId="0EBEE915" w:rsidR="00BD2E78" w:rsidRPr="007E0F91" w:rsidRDefault="00BD2E78" w:rsidP="00BD2E78">
            <w:pPr>
              <w:jc w:val="center"/>
              <w:rPr>
                <w:ins w:id="12085" w:author="Στάθης Καπ" w:date="2023-03-09T05:29:00Z"/>
                <w:sz w:val="16"/>
                <w:szCs w:val="16"/>
              </w:rPr>
            </w:pPr>
            <w:ins w:id="12086" w:author="Στάθης Καπ" w:date="2023-03-09T07:02:00Z">
              <w:r>
                <w:rPr>
                  <w:rFonts w:ascii="Calibri" w:hAnsi="Calibri" w:cs="Calibri"/>
                  <w:color w:val="000000"/>
                  <w:sz w:val="16"/>
                  <w:szCs w:val="16"/>
                </w:rPr>
                <w:t>13.14</w:t>
              </w:r>
            </w:ins>
          </w:p>
        </w:tc>
        <w:tc>
          <w:tcPr>
            <w:tcW w:w="454" w:type="dxa"/>
            <w:vAlign w:val="center"/>
            <w:tcPrChange w:id="12087" w:author="Στάθης Καπ" w:date="2023-03-09T07:02:00Z">
              <w:tcPr>
                <w:tcW w:w="454" w:type="dxa"/>
                <w:gridSpan w:val="2"/>
                <w:vAlign w:val="center"/>
              </w:tcPr>
            </w:tcPrChange>
          </w:tcPr>
          <w:p w14:paraId="30426FA2" w14:textId="28851160" w:rsidR="00BD2E78" w:rsidRPr="007E0F91" w:rsidRDefault="00BD2E78" w:rsidP="00BD2E78">
            <w:pPr>
              <w:jc w:val="center"/>
              <w:rPr>
                <w:ins w:id="12088" w:author="Στάθης Καπ" w:date="2023-03-09T05:29:00Z"/>
                <w:sz w:val="16"/>
                <w:szCs w:val="16"/>
              </w:rPr>
            </w:pPr>
            <w:ins w:id="12089"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2090"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2091" w:author="Στάθης Καπ" w:date="2023-03-09T05:29:00Z"/>
                <w:sz w:val="16"/>
                <w:szCs w:val="16"/>
              </w:rPr>
            </w:pPr>
            <w:ins w:id="12092"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2093"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2094" w:author="Στάθης Καπ" w:date="2023-03-09T05:29:00Z"/>
                <w:sz w:val="16"/>
                <w:szCs w:val="16"/>
              </w:rPr>
            </w:pPr>
            <w:ins w:id="12095" w:author="Στάθης Καπ" w:date="2023-03-09T07:02:00Z">
              <w:r>
                <w:rPr>
                  <w:rFonts w:ascii="Calibri" w:hAnsi="Calibri" w:cs="Calibri"/>
                  <w:color w:val="000000"/>
                  <w:sz w:val="16"/>
                  <w:szCs w:val="16"/>
                </w:rPr>
                <w:t>473</w:t>
              </w:r>
            </w:ins>
          </w:p>
        </w:tc>
        <w:tc>
          <w:tcPr>
            <w:tcW w:w="454" w:type="dxa"/>
            <w:vAlign w:val="center"/>
            <w:tcPrChange w:id="12096" w:author="Στάθης Καπ" w:date="2023-03-09T07:02:00Z">
              <w:tcPr>
                <w:tcW w:w="454" w:type="dxa"/>
                <w:gridSpan w:val="2"/>
                <w:vAlign w:val="center"/>
              </w:tcPr>
            </w:tcPrChange>
          </w:tcPr>
          <w:p w14:paraId="615EEADB" w14:textId="6EB55E81" w:rsidR="00BD2E78" w:rsidRPr="007E0F91" w:rsidRDefault="00BD2E78" w:rsidP="00BD2E78">
            <w:pPr>
              <w:jc w:val="center"/>
              <w:rPr>
                <w:ins w:id="12097" w:author="Στάθης Καπ" w:date="2023-03-09T05:29:00Z"/>
                <w:sz w:val="16"/>
                <w:szCs w:val="16"/>
              </w:rPr>
            </w:pPr>
            <w:ins w:id="12098" w:author="Στάθης Καπ" w:date="2023-03-09T07:02:00Z">
              <w:r>
                <w:rPr>
                  <w:rFonts w:ascii="Calibri" w:hAnsi="Calibri" w:cs="Calibri"/>
                  <w:color w:val="000000"/>
                  <w:sz w:val="16"/>
                  <w:szCs w:val="16"/>
                </w:rPr>
                <w:t>9.9</w:t>
              </w:r>
            </w:ins>
          </w:p>
        </w:tc>
        <w:tc>
          <w:tcPr>
            <w:tcW w:w="454" w:type="dxa"/>
            <w:vAlign w:val="center"/>
            <w:tcPrChange w:id="12099" w:author="Στάθης Καπ" w:date="2023-03-09T07:02:00Z">
              <w:tcPr>
                <w:tcW w:w="454" w:type="dxa"/>
                <w:gridSpan w:val="2"/>
                <w:vAlign w:val="center"/>
              </w:tcPr>
            </w:tcPrChange>
          </w:tcPr>
          <w:p w14:paraId="1164B651" w14:textId="34F1871A" w:rsidR="00BD2E78" w:rsidRPr="007E0F91" w:rsidRDefault="00BD2E78" w:rsidP="00BD2E78">
            <w:pPr>
              <w:jc w:val="center"/>
              <w:rPr>
                <w:ins w:id="12100" w:author="Στάθης Καπ" w:date="2023-03-09T05:29:00Z"/>
                <w:sz w:val="16"/>
                <w:szCs w:val="16"/>
              </w:rPr>
            </w:pPr>
            <w:ins w:id="12101"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2102"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2103" w:author="Στάθης Καπ" w:date="2023-03-09T05:29:00Z"/>
                <w:sz w:val="16"/>
                <w:szCs w:val="16"/>
              </w:rPr>
            </w:pPr>
            <w:ins w:id="12104"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0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06" w:author="Στάθης Καπ" w:date="2023-03-09T05:29:00Z"/>
          <w:trPrChange w:id="1210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0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2109" w:author="Στάθης Καπ" w:date="2023-03-09T05:29:00Z"/>
                <w:sz w:val="16"/>
                <w:szCs w:val="16"/>
              </w:rPr>
            </w:pPr>
            <w:ins w:id="12110" w:author="Στάθης Καπ" w:date="2023-03-09T05:29:00Z">
              <w:r w:rsidRPr="007E0F91">
                <w:rPr>
                  <w:sz w:val="16"/>
                  <w:szCs w:val="16"/>
                </w:rPr>
                <w:t>pr12</w:t>
              </w:r>
            </w:ins>
          </w:p>
        </w:tc>
        <w:tc>
          <w:tcPr>
            <w:tcW w:w="565" w:type="dxa"/>
            <w:tcBorders>
              <w:left w:val="single" w:sz="4" w:space="0" w:color="auto"/>
            </w:tcBorders>
            <w:vAlign w:val="center"/>
            <w:tcPrChange w:id="12111"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2112" w:author="Στάθης Καπ" w:date="2023-03-09T05:29:00Z"/>
                <w:sz w:val="16"/>
                <w:szCs w:val="16"/>
              </w:rPr>
            </w:pPr>
            <w:ins w:id="12113"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2114"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2115" w:author="Στάθης Καπ" w:date="2023-03-09T05:29:00Z"/>
                <w:sz w:val="16"/>
                <w:szCs w:val="16"/>
              </w:rPr>
            </w:pPr>
            <w:ins w:id="12116"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117"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2118" w:author="Στάθης Καπ" w:date="2023-03-09T05:29:00Z"/>
                <w:sz w:val="16"/>
                <w:szCs w:val="16"/>
              </w:rPr>
            </w:pPr>
            <w:ins w:id="12119" w:author="Στάθης Καπ" w:date="2023-03-09T07:02:00Z">
              <w:r>
                <w:rPr>
                  <w:rFonts w:ascii="Calibri" w:hAnsi="Calibri" w:cs="Calibri"/>
                  <w:color w:val="000000"/>
                  <w:sz w:val="16"/>
                  <w:szCs w:val="16"/>
                </w:rPr>
                <w:t>700</w:t>
              </w:r>
            </w:ins>
          </w:p>
        </w:tc>
        <w:tc>
          <w:tcPr>
            <w:tcW w:w="708" w:type="dxa"/>
            <w:vAlign w:val="center"/>
            <w:tcPrChange w:id="12120" w:author="Στάθης Καπ" w:date="2023-03-09T07:02:00Z">
              <w:tcPr>
                <w:tcW w:w="708" w:type="dxa"/>
                <w:gridSpan w:val="2"/>
                <w:vAlign w:val="center"/>
              </w:tcPr>
            </w:tcPrChange>
          </w:tcPr>
          <w:p w14:paraId="494A92D3" w14:textId="43EEF3F8" w:rsidR="00BD2E78" w:rsidRPr="007E0F91" w:rsidRDefault="00BD2E78" w:rsidP="00BD2E78">
            <w:pPr>
              <w:jc w:val="center"/>
              <w:rPr>
                <w:ins w:id="12121" w:author="Στάθης Καπ" w:date="2023-03-09T05:29:00Z"/>
                <w:sz w:val="16"/>
                <w:szCs w:val="16"/>
              </w:rPr>
            </w:pPr>
            <w:ins w:id="12122"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2123"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2124" w:author="Στάθης Καπ" w:date="2023-03-09T05:29:00Z"/>
                <w:sz w:val="16"/>
                <w:szCs w:val="16"/>
              </w:rPr>
            </w:pPr>
          </w:p>
        </w:tc>
        <w:tc>
          <w:tcPr>
            <w:tcW w:w="453" w:type="dxa"/>
            <w:tcBorders>
              <w:left w:val="single" w:sz="4" w:space="0" w:color="auto"/>
            </w:tcBorders>
            <w:vAlign w:val="center"/>
            <w:tcPrChange w:id="12125"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2126" w:author="Στάθης Καπ" w:date="2023-03-09T05:29:00Z"/>
                <w:sz w:val="16"/>
                <w:szCs w:val="16"/>
              </w:rPr>
            </w:pPr>
            <w:ins w:id="12127" w:author="Στάθης Καπ" w:date="2023-03-09T07:02:00Z">
              <w:r>
                <w:rPr>
                  <w:rFonts w:ascii="Calibri" w:hAnsi="Calibri" w:cs="Calibri"/>
                  <w:color w:val="000000"/>
                  <w:sz w:val="16"/>
                  <w:szCs w:val="16"/>
                </w:rPr>
                <w:t>690</w:t>
              </w:r>
            </w:ins>
          </w:p>
        </w:tc>
        <w:tc>
          <w:tcPr>
            <w:tcW w:w="454" w:type="dxa"/>
            <w:vAlign w:val="center"/>
            <w:tcPrChange w:id="12128" w:author="Στάθης Καπ" w:date="2023-03-09T07:02:00Z">
              <w:tcPr>
                <w:tcW w:w="454" w:type="dxa"/>
                <w:gridSpan w:val="2"/>
                <w:vAlign w:val="center"/>
              </w:tcPr>
            </w:tcPrChange>
          </w:tcPr>
          <w:p w14:paraId="22095B8F" w14:textId="4887C9B9" w:rsidR="00BD2E78" w:rsidRPr="007E0F91" w:rsidRDefault="00BD2E78" w:rsidP="00BD2E78">
            <w:pPr>
              <w:jc w:val="center"/>
              <w:rPr>
                <w:ins w:id="12129" w:author="Στάθης Καπ" w:date="2023-03-09T05:29:00Z"/>
                <w:sz w:val="16"/>
                <w:szCs w:val="16"/>
              </w:rPr>
            </w:pPr>
            <w:ins w:id="12130" w:author="Στάθης Καπ" w:date="2023-03-09T07:02:00Z">
              <w:r>
                <w:rPr>
                  <w:rFonts w:ascii="Calibri" w:hAnsi="Calibri" w:cs="Calibri"/>
                  <w:color w:val="000000"/>
                  <w:sz w:val="16"/>
                  <w:szCs w:val="16"/>
                </w:rPr>
                <w:t>1.43</w:t>
              </w:r>
            </w:ins>
          </w:p>
        </w:tc>
        <w:tc>
          <w:tcPr>
            <w:tcW w:w="454" w:type="dxa"/>
            <w:vAlign w:val="center"/>
            <w:tcPrChange w:id="12131" w:author="Στάθης Καπ" w:date="2023-03-09T07:02:00Z">
              <w:tcPr>
                <w:tcW w:w="454" w:type="dxa"/>
                <w:gridSpan w:val="2"/>
                <w:vAlign w:val="center"/>
              </w:tcPr>
            </w:tcPrChange>
          </w:tcPr>
          <w:p w14:paraId="5C0A4EC5" w14:textId="2A8574AB" w:rsidR="00BD2E78" w:rsidRPr="007E0F91" w:rsidRDefault="00BD2E78" w:rsidP="00BD2E78">
            <w:pPr>
              <w:jc w:val="center"/>
              <w:rPr>
                <w:ins w:id="12132" w:author="Στάθης Καπ" w:date="2023-03-09T05:29:00Z"/>
                <w:sz w:val="16"/>
                <w:szCs w:val="16"/>
              </w:rPr>
            </w:pPr>
            <w:ins w:id="12133"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2134"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2135" w:author="Στάθης Καπ" w:date="2023-03-09T05:29:00Z"/>
                <w:sz w:val="16"/>
                <w:szCs w:val="16"/>
              </w:rPr>
            </w:pPr>
            <w:ins w:id="12136"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2137"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2138" w:author="Στάθης Καπ" w:date="2023-03-09T05:29:00Z"/>
                <w:sz w:val="16"/>
                <w:szCs w:val="16"/>
              </w:rPr>
            </w:pPr>
            <w:ins w:id="12139" w:author="Στάθης Καπ" w:date="2023-03-09T07:02:00Z">
              <w:r>
                <w:rPr>
                  <w:rFonts w:ascii="Calibri" w:hAnsi="Calibri" w:cs="Calibri"/>
                  <w:color w:val="000000"/>
                  <w:sz w:val="16"/>
                  <w:szCs w:val="16"/>
                </w:rPr>
                <w:t>665</w:t>
              </w:r>
            </w:ins>
          </w:p>
        </w:tc>
        <w:tc>
          <w:tcPr>
            <w:tcW w:w="454" w:type="dxa"/>
            <w:vAlign w:val="center"/>
            <w:tcPrChange w:id="12140" w:author="Στάθης Καπ" w:date="2023-03-09T07:02:00Z">
              <w:tcPr>
                <w:tcW w:w="454" w:type="dxa"/>
                <w:gridSpan w:val="2"/>
                <w:vAlign w:val="center"/>
              </w:tcPr>
            </w:tcPrChange>
          </w:tcPr>
          <w:p w14:paraId="55C737D9" w14:textId="24934945" w:rsidR="00BD2E78" w:rsidRPr="007E0F91" w:rsidRDefault="00BD2E78" w:rsidP="00BD2E78">
            <w:pPr>
              <w:jc w:val="center"/>
              <w:rPr>
                <w:ins w:id="12141" w:author="Στάθης Καπ" w:date="2023-03-09T05:29:00Z"/>
                <w:sz w:val="16"/>
                <w:szCs w:val="16"/>
              </w:rPr>
            </w:pPr>
            <w:ins w:id="12142" w:author="Στάθης Καπ" w:date="2023-03-09T07:02:00Z">
              <w:r>
                <w:rPr>
                  <w:rFonts w:ascii="Calibri" w:hAnsi="Calibri" w:cs="Calibri"/>
                  <w:color w:val="000000"/>
                  <w:sz w:val="16"/>
                  <w:szCs w:val="16"/>
                </w:rPr>
                <w:t>5</w:t>
              </w:r>
            </w:ins>
          </w:p>
        </w:tc>
        <w:tc>
          <w:tcPr>
            <w:tcW w:w="454" w:type="dxa"/>
            <w:vAlign w:val="center"/>
            <w:tcPrChange w:id="12143" w:author="Στάθης Καπ" w:date="2023-03-09T07:02:00Z">
              <w:tcPr>
                <w:tcW w:w="454" w:type="dxa"/>
                <w:gridSpan w:val="2"/>
                <w:vAlign w:val="center"/>
              </w:tcPr>
            </w:tcPrChange>
          </w:tcPr>
          <w:p w14:paraId="56B66B21" w14:textId="4C121BD0" w:rsidR="00BD2E78" w:rsidRPr="007E0F91" w:rsidRDefault="00BD2E78" w:rsidP="00BD2E78">
            <w:pPr>
              <w:jc w:val="center"/>
              <w:rPr>
                <w:ins w:id="12144" w:author="Στάθης Καπ" w:date="2023-03-09T05:29:00Z"/>
                <w:sz w:val="16"/>
                <w:szCs w:val="16"/>
              </w:rPr>
            </w:pPr>
            <w:ins w:id="12145"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2146"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2147" w:author="Στάθης Καπ" w:date="2023-03-09T05:29:00Z"/>
                <w:sz w:val="16"/>
                <w:szCs w:val="16"/>
              </w:rPr>
            </w:pPr>
            <w:ins w:id="12148"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2149"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2150" w:author="Στάθης Καπ" w:date="2023-03-09T05:29:00Z"/>
                <w:sz w:val="16"/>
                <w:szCs w:val="16"/>
              </w:rPr>
            </w:pPr>
            <w:ins w:id="12151" w:author="Στάθης Καπ" w:date="2023-03-09T07:02:00Z">
              <w:r>
                <w:rPr>
                  <w:rFonts w:ascii="Calibri" w:hAnsi="Calibri" w:cs="Calibri"/>
                  <w:color w:val="000000"/>
                  <w:sz w:val="16"/>
                  <w:szCs w:val="16"/>
                </w:rPr>
                <w:t>655</w:t>
              </w:r>
            </w:ins>
          </w:p>
        </w:tc>
        <w:tc>
          <w:tcPr>
            <w:tcW w:w="454" w:type="dxa"/>
            <w:vAlign w:val="center"/>
            <w:tcPrChange w:id="12152" w:author="Στάθης Καπ" w:date="2023-03-09T07:02:00Z">
              <w:tcPr>
                <w:tcW w:w="454" w:type="dxa"/>
                <w:gridSpan w:val="2"/>
                <w:vAlign w:val="center"/>
              </w:tcPr>
            </w:tcPrChange>
          </w:tcPr>
          <w:p w14:paraId="77045B33" w14:textId="4D23C9C6" w:rsidR="00BD2E78" w:rsidRPr="007E0F91" w:rsidRDefault="00BD2E78" w:rsidP="00BD2E78">
            <w:pPr>
              <w:jc w:val="center"/>
              <w:rPr>
                <w:ins w:id="12153" w:author="Στάθης Καπ" w:date="2023-03-09T05:29:00Z"/>
                <w:sz w:val="16"/>
                <w:szCs w:val="16"/>
              </w:rPr>
            </w:pPr>
            <w:ins w:id="12154" w:author="Στάθης Καπ" w:date="2023-03-09T07:02:00Z">
              <w:r>
                <w:rPr>
                  <w:rFonts w:ascii="Calibri" w:hAnsi="Calibri" w:cs="Calibri"/>
                  <w:color w:val="000000"/>
                  <w:sz w:val="16"/>
                  <w:szCs w:val="16"/>
                </w:rPr>
                <w:t>6.43</w:t>
              </w:r>
            </w:ins>
          </w:p>
        </w:tc>
        <w:tc>
          <w:tcPr>
            <w:tcW w:w="454" w:type="dxa"/>
            <w:vAlign w:val="center"/>
            <w:tcPrChange w:id="12155" w:author="Στάθης Καπ" w:date="2023-03-09T07:02:00Z">
              <w:tcPr>
                <w:tcW w:w="454" w:type="dxa"/>
                <w:gridSpan w:val="2"/>
                <w:vAlign w:val="center"/>
              </w:tcPr>
            </w:tcPrChange>
          </w:tcPr>
          <w:p w14:paraId="7D2BBD18" w14:textId="3B03EE52" w:rsidR="00BD2E78" w:rsidRPr="007E0F91" w:rsidRDefault="00BD2E78" w:rsidP="00BD2E78">
            <w:pPr>
              <w:jc w:val="center"/>
              <w:rPr>
                <w:ins w:id="12156" w:author="Στάθης Καπ" w:date="2023-03-09T05:29:00Z"/>
                <w:sz w:val="16"/>
                <w:szCs w:val="16"/>
              </w:rPr>
            </w:pPr>
            <w:ins w:id="12157"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2158"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2159" w:author="Στάθης Καπ" w:date="2023-03-09T05:29:00Z"/>
                <w:sz w:val="16"/>
                <w:szCs w:val="16"/>
              </w:rPr>
            </w:pPr>
            <w:ins w:id="12160"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16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162" w:author="Στάθης Καπ" w:date="2023-03-09T05:29:00Z"/>
          <w:trPrChange w:id="1216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6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2165" w:author="Στάθης Καπ" w:date="2023-03-09T05:29:00Z"/>
                <w:sz w:val="16"/>
                <w:szCs w:val="16"/>
              </w:rPr>
            </w:pPr>
            <w:ins w:id="12166" w:author="Στάθης Καπ" w:date="2023-03-09T05:29:00Z">
              <w:r w:rsidRPr="007E0F91">
                <w:rPr>
                  <w:sz w:val="16"/>
                  <w:szCs w:val="16"/>
                </w:rPr>
                <w:t>pr13</w:t>
              </w:r>
            </w:ins>
          </w:p>
        </w:tc>
        <w:tc>
          <w:tcPr>
            <w:tcW w:w="565" w:type="dxa"/>
            <w:tcBorders>
              <w:left w:val="single" w:sz="4" w:space="0" w:color="auto"/>
            </w:tcBorders>
            <w:vAlign w:val="center"/>
            <w:tcPrChange w:id="12167"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2168" w:author="Στάθης Καπ" w:date="2023-03-09T05:29:00Z"/>
                <w:sz w:val="16"/>
                <w:szCs w:val="16"/>
              </w:rPr>
            </w:pPr>
            <w:ins w:id="12169"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2170"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2171" w:author="Στάθης Καπ" w:date="2023-03-09T05:29:00Z"/>
                <w:sz w:val="16"/>
                <w:szCs w:val="16"/>
              </w:rPr>
            </w:pPr>
            <w:ins w:id="12172"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2173"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2174" w:author="Στάθης Καπ" w:date="2023-03-09T05:29:00Z"/>
                <w:sz w:val="16"/>
                <w:szCs w:val="16"/>
              </w:rPr>
            </w:pPr>
            <w:ins w:id="12175" w:author="Στάθης Καπ" w:date="2023-03-09T07:02:00Z">
              <w:r>
                <w:rPr>
                  <w:rFonts w:ascii="Calibri" w:hAnsi="Calibri" w:cs="Calibri"/>
                  <w:color w:val="000000"/>
                  <w:sz w:val="16"/>
                  <w:szCs w:val="16"/>
                </w:rPr>
                <w:t>771</w:t>
              </w:r>
            </w:ins>
          </w:p>
        </w:tc>
        <w:tc>
          <w:tcPr>
            <w:tcW w:w="708" w:type="dxa"/>
            <w:vAlign w:val="center"/>
            <w:tcPrChange w:id="12176" w:author="Στάθης Καπ" w:date="2023-03-09T07:02:00Z">
              <w:tcPr>
                <w:tcW w:w="708" w:type="dxa"/>
                <w:gridSpan w:val="2"/>
                <w:vAlign w:val="center"/>
              </w:tcPr>
            </w:tcPrChange>
          </w:tcPr>
          <w:p w14:paraId="4F6C3D35" w14:textId="5122DF97" w:rsidR="00BD2E78" w:rsidRPr="007E0F91" w:rsidRDefault="00BD2E78" w:rsidP="00BD2E78">
            <w:pPr>
              <w:jc w:val="center"/>
              <w:rPr>
                <w:ins w:id="12177" w:author="Στάθης Καπ" w:date="2023-03-09T05:29:00Z"/>
                <w:sz w:val="16"/>
                <w:szCs w:val="16"/>
              </w:rPr>
            </w:pPr>
            <w:ins w:id="12178"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2179"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2180" w:author="Στάθης Καπ" w:date="2023-03-09T05:29:00Z"/>
                <w:sz w:val="16"/>
                <w:szCs w:val="16"/>
              </w:rPr>
            </w:pPr>
          </w:p>
        </w:tc>
        <w:tc>
          <w:tcPr>
            <w:tcW w:w="453" w:type="dxa"/>
            <w:tcBorders>
              <w:left w:val="single" w:sz="4" w:space="0" w:color="auto"/>
            </w:tcBorders>
            <w:vAlign w:val="center"/>
            <w:tcPrChange w:id="12181"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2182" w:author="Στάθης Καπ" w:date="2023-03-09T05:29:00Z"/>
                <w:sz w:val="16"/>
                <w:szCs w:val="16"/>
              </w:rPr>
            </w:pPr>
            <w:ins w:id="12183" w:author="Στάθης Καπ" w:date="2023-03-09T07:02:00Z">
              <w:r>
                <w:rPr>
                  <w:rFonts w:ascii="Calibri" w:hAnsi="Calibri" w:cs="Calibri"/>
                  <w:color w:val="000000"/>
                  <w:sz w:val="16"/>
                  <w:szCs w:val="16"/>
                </w:rPr>
                <w:t>737</w:t>
              </w:r>
            </w:ins>
          </w:p>
        </w:tc>
        <w:tc>
          <w:tcPr>
            <w:tcW w:w="454" w:type="dxa"/>
            <w:vAlign w:val="center"/>
            <w:tcPrChange w:id="12184" w:author="Στάθης Καπ" w:date="2023-03-09T07:02:00Z">
              <w:tcPr>
                <w:tcW w:w="454" w:type="dxa"/>
                <w:gridSpan w:val="2"/>
                <w:vAlign w:val="center"/>
              </w:tcPr>
            </w:tcPrChange>
          </w:tcPr>
          <w:p w14:paraId="14D279B0" w14:textId="53672D50" w:rsidR="00BD2E78" w:rsidRPr="007E0F91" w:rsidRDefault="00BD2E78" w:rsidP="00BD2E78">
            <w:pPr>
              <w:jc w:val="center"/>
              <w:rPr>
                <w:ins w:id="12185" w:author="Στάθης Καπ" w:date="2023-03-09T05:29:00Z"/>
                <w:sz w:val="16"/>
                <w:szCs w:val="16"/>
              </w:rPr>
            </w:pPr>
            <w:ins w:id="12186" w:author="Στάθης Καπ" w:date="2023-03-09T07:02:00Z">
              <w:r>
                <w:rPr>
                  <w:rFonts w:ascii="Calibri" w:hAnsi="Calibri" w:cs="Calibri"/>
                  <w:color w:val="000000"/>
                  <w:sz w:val="16"/>
                  <w:szCs w:val="16"/>
                </w:rPr>
                <w:t>4.41</w:t>
              </w:r>
            </w:ins>
          </w:p>
        </w:tc>
        <w:tc>
          <w:tcPr>
            <w:tcW w:w="454" w:type="dxa"/>
            <w:vAlign w:val="center"/>
            <w:tcPrChange w:id="12187" w:author="Στάθης Καπ" w:date="2023-03-09T07:02:00Z">
              <w:tcPr>
                <w:tcW w:w="454" w:type="dxa"/>
                <w:gridSpan w:val="2"/>
                <w:vAlign w:val="center"/>
              </w:tcPr>
            </w:tcPrChange>
          </w:tcPr>
          <w:p w14:paraId="69931C6B" w14:textId="5F345714" w:rsidR="00BD2E78" w:rsidRPr="007E0F91" w:rsidRDefault="00BD2E78" w:rsidP="00BD2E78">
            <w:pPr>
              <w:jc w:val="center"/>
              <w:rPr>
                <w:ins w:id="12188" w:author="Στάθης Καπ" w:date="2023-03-09T05:29:00Z"/>
                <w:sz w:val="16"/>
                <w:szCs w:val="16"/>
              </w:rPr>
            </w:pPr>
            <w:ins w:id="12189"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2190"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2191" w:author="Στάθης Καπ" w:date="2023-03-09T05:29:00Z"/>
                <w:sz w:val="16"/>
                <w:szCs w:val="16"/>
              </w:rPr>
            </w:pPr>
            <w:ins w:id="12192"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2193"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2194" w:author="Στάθης Καπ" w:date="2023-03-09T05:29:00Z"/>
                <w:sz w:val="16"/>
                <w:szCs w:val="16"/>
              </w:rPr>
            </w:pPr>
            <w:ins w:id="12195" w:author="Στάθης Καπ" w:date="2023-03-09T07:02:00Z">
              <w:r>
                <w:rPr>
                  <w:rFonts w:ascii="Calibri" w:hAnsi="Calibri" w:cs="Calibri"/>
                  <w:color w:val="000000"/>
                  <w:sz w:val="16"/>
                  <w:szCs w:val="16"/>
                </w:rPr>
                <w:t>693</w:t>
              </w:r>
            </w:ins>
          </w:p>
        </w:tc>
        <w:tc>
          <w:tcPr>
            <w:tcW w:w="454" w:type="dxa"/>
            <w:vAlign w:val="center"/>
            <w:tcPrChange w:id="12196" w:author="Στάθης Καπ" w:date="2023-03-09T07:02:00Z">
              <w:tcPr>
                <w:tcW w:w="454" w:type="dxa"/>
                <w:gridSpan w:val="2"/>
                <w:vAlign w:val="center"/>
              </w:tcPr>
            </w:tcPrChange>
          </w:tcPr>
          <w:p w14:paraId="1C94DBD0" w14:textId="20B59D72" w:rsidR="00BD2E78" w:rsidRPr="007E0F91" w:rsidRDefault="00BD2E78" w:rsidP="00BD2E78">
            <w:pPr>
              <w:jc w:val="center"/>
              <w:rPr>
                <w:ins w:id="12197" w:author="Στάθης Καπ" w:date="2023-03-09T05:29:00Z"/>
                <w:sz w:val="16"/>
                <w:szCs w:val="16"/>
              </w:rPr>
            </w:pPr>
            <w:ins w:id="12198" w:author="Στάθης Καπ" w:date="2023-03-09T07:02:00Z">
              <w:r>
                <w:rPr>
                  <w:rFonts w:ascii="Calibri" w:hAnsi="Calibri" w:cs="Calibri"/>
                  <w:color w:val="000000"/>
                  <w:sz w:val="16"/>
                  <w:szCs w:val="16"/>
                </w:rPr>
                <w:t>10.12</w:t>
              </w:r>
            </w:ins>
          </w:p>
        </w:tc>
        <w:tc>
          <w:tcPr>
            <w:tcW w:w="454" w:type="dxa"/>
            <w:vAlign w:val="center"/>
            <w:tcPrChange w:id="12199" w:author="Στάθης Καπ" w:date="2023-03-09T07:02:00Z">
              <w:tcPr>
                <w:tcW w:w="454" w:type="dxa"/>
                <w:gridSpan w:val="2"/>
                <w:vAlign w:val="center"/>
              </w:tcPr>
            </w:tcPrChange>
          </w:tcPr>
          <w:p w14:paraId="15C172C3" w14:textId="475467F3" w:rsidR="00BD2E78" w:rsidRPr="007E0F91" w:rsidRDefault="00BD2E78" w:rsidP="00BD2E78">
            <w:pPr>
              <w:jc w:val="center"/>
              <w:rPr>
                <w:ins w:id="12200" w:author="Στάθης Καπ" w:date="2023-03-09T05:29:00Z"/>
                <w:sz w:val="16"/>
                <w:szCs w:val="16"/>
              </w:rPr>
            </w:pPr>
            <w:ins w:id="12201"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2202"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2203" w:author="Στάθης Καπ" w:date="2023-03-09T05:29:00Z"/>
                <w:sz w:val="16"/>
                <w:szCs w:val="16"/>
              </w:rPr>
            </w:pPr>
            <w:ins w:id="12204"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2205"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2206" w:author="Στάθης Καπ" w:date="2023-03-09T05:29:00Z"/>
                <w:sz w:val="16"/>
                <w:szCs w:val="16"/>
              </w:rPr>
            </w:pPr>
            <w:ins w:id="12207" w:author="Στάθης Καπ" w:date="2023-03-09T07:02:00Z">
              <w:r>
                <w:rPr>
                  <w:rFonts w:ascii="Calibri" w:hAnsi="Calibri" w:cs="Calibri"/>
                  <w:color w:val="000000"/>
                  <w:sz w:val="16"/>
                  <w:szCs w:val="16"/>
                </w:rPr>
                <w:t>681</w:t>
              </w:r>
            </w:ins>
          </w:p>
        </w:tc>
        <w:tc>
          <w:tcPr>
            <w:tcW w:w="454" w:type="dxa"/>
            <w:vAlign w:val="center"/>
            <w:tcPrChange w:id="12208" w:author="Στάθης Καπ" w:date="2023-03-09T07:02:00Z">
              <w:tcPr>
                <w:tcW w:w="454" w:type="dxa"/>
                <w:gridSpan w:val="2"/>
                <w:vAlign w:val="center"/>
              </w:tcPr>
            </w:tcPrChange>
          </w:tcPr>
          <w:p w14:paraId="5AF1EE92" w14:textId="1FFF57FA" w:rsidR="00BD2E78" w:rsidRPr="007E0F91" w:rsidRDefault="00BD2E78" w:rsidP="00BD2E78">
            <w:pPr>
              <w:jc w:val="center"/>
              <w:rPr>
                <w:ins w:id="12209" w:author="Στάθης Καπ" w:date="2023-03-09T05:29:00Z"/>
                <w:sz w:val="16"/>
                <w:szCs w:val="16"/>
              </w:rPr>
            </w:pPr>
            <w:ins w:id="12210" w:author="Στάθης Καπ" w:date="2023-03-09T07:02:00Z">
              <w:r>
                <w:rPr>
                  <w:rFonts w:ascii="Calibri" w:hAnsi="Calibri" w:cs="Calibri"/>
                  <w:color w:val="000000"/>
                  <w:sz w:val="16"/>
                  <w:szCs w:val="16"/>
                </w:rPr>
                <w:t>11.67</w:t>
              </w:r>
            </w:ins>
          </w:p>
        </w:tc>
        <w:tc>
          <w:tcPr>
            <w:tcW w:w="454" w:type="dxa"/>
            <w:vAlign w:val="center"/>
            <w:tcPrChange w:id="12211" w:author="Στάθης Καπ" w:date="2023-03-09T07:02:00Z">
              <w:tcPr>
                <w:tcW w:w="454" w:type="dxa"/>
                <w:gridSpan w:val="2"/>
                <w:vAlign w:val="center"/>
              </w:tcPr>
            </w:tcPrChange>
          </w:tcPr>
          <w:p w14:paraId="0E5A2B1D" w14:textId="7B40BAE6" w:rsidR="00BD2E78" w:rsidRPr="007E0F91" w:rsidRDefault="00BD2E78" w:rsidP="00BD2E78">
            <w:pPr>
              <w:jc w:val="center"/>
              <w:rPr>
                <w:ins w:id="12212" w:author="Στάθης Καπ" w:date="2023-03-09T05:29:00Z"/>
                <w:sz w:val="16"/>
                <w:szCs w:val="16"/>
              </w:rPr>
            </w:pPr>
            <w:ins w:id="12213"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2214"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2215" w:author="Στάθης Καπ" w:date="2023-03-09T05:29:00Z"/>
                <w:sz w:val="16"/>
                <w:szCs w:val="16"/>
              </w:rPr>
            </w:pPr>
            <w:ins w:id="12216"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1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18" w:author="Στάθης Καπ" w:date="2023-03-09T05:29:00Z"/>
          <w:trPrChange w:id="1221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2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2221" w:author="Στάθης Καπ" w:date="2023-03-09T05:29:00Z"/>
                <w:sz w:val="16"/>
                <w:szCs w:val="16"/>
              </w:rPr>
            </w:pPr>
            <w:ins w:id="12222" w:author="Στάθης Καπ" w:date="2023-03-09T05:29:00Z">
              <w:r w:rsidRPr="007E0F91">
                <w:rPr>
                  <w:sz w:val="16"/>
                  <w:szCs w:val="16"/>
                </w:rPr>
                <w:t>pr14</w:t>
              </w:r>
            </w:ins>
          </w:p>
        </w:tc>
        <w:tc>
          <w:tcPr>
            <w:tcW w:w="565" w:type="dxa"/>
            <w:tcBorders>
              <w:left w:val="single" w:sz="4" w:space="0" w:color="auto"/>
            </w:tcBorders>
            <w:vAlign w:val="center"/>
            <w:tcPrChange w:id="12223"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2224" w:author="Στάθης Καπ" w:date="2023-03-09T05:29:00Z"/>
                <w:sz w:val="16"/>
                <w:szCs w:val="16"/>
              </w:rPr>
            </w:pPr>
            <w:ins w:id="12225"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2226"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2227" w:author="Στάθης Καπ" w:date="2023-03-09T05:29:00Z"/>
                <w:sz w:val="16"/>
                <w:szCs w:val="16"/>
              </w:rPr>
            </w:pPr>
            <w:ins w:id="12228"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2229"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2230" w:author="Στάθης Καπ" w:date="2023-03-09T05:29:00Z"/>
                <w:sz w:val="16"/>
                <w:szCs w:val="16"/>
              </w:rPr>
            </w:pPr>
            <w:ins w:id="12231" w:author="Στάθης Καπ" w:date="2023-03-09T07:02:00Z">
              <w:r>
                <w:rPr>
                  <w:rFonts w:ascii="Calibri" w:hAnsi="Calibri" w:cs="Calibri"/>
                  <w:color w:val="000000"/>
                  <w:sz w:val="16"/>
                  <w:szCs w:val="16"/>
                </w:rPr>
                <w:t>964</w:t>
              </w:r>
            </w:ins>
          </w:p>
        </w:tc>
        <w:tc>
          <w:tcPr>
            <w:tcW w:w="708" w:type="dxa"/>
            <w:vAlign w:val="center"/>
            <w:tcPrChange w:id="12232" w:author="Στάθης Καπ" w:date="2023-03-09T07:02:00Z">
              <w:tcPr>
                <w:tcW w:w="708" w:type="dxa"/>
                <w:gridSpan w:val="2"/>
                <w:vAlign w:val="center"/>
              </w:tcPr>
            </w:tcPrChange>
          </w:tcPr>
          <w:p w14:paraId="1EC16FB8" w14:textId="6F3460A0" w:rsidR="00BD2E78" w:rsidRPr="007E0F91" w:rsidRDefault="00BD2E78" w:rsidP="00BD2E78">
            <w:pPr>
              <w:jc w:val="center"/>
              <w:rPr>
                <w:ins w:id="12233" w:author="Στάθης Καπ" w:date="2023-03-09T05:29:00Z"/>
                <w:sz w:val="16"/>
                <w:szCs w:val="16"/>
              </w:rPr>
            </w:pPr>
            <w:ins w:id="12234"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2235"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2236" w:author="Στάθης Καπ" w:date="2023-03-09T05:29:00Z"/>
                <w:sz w:val="16"/>
                <w:szCs w:val="16"/>
              </w:rPr>
            </w:pPr>
          </w:p>
        </w:tc>
        <w:tc>
          <w:tcPr>
            <w:tcW w:w="453" w:type="dxa"/>
            <w:tcBorders>
              <w:left w:val="single" w:sz="4" w:space="0" w:color="auto"/>
            </w:tcBorders>
            <w:vAlign w:val="center"/>
            <w:tcPrChange w:id="12237"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2238" w:author="Στάθης Καπ" w:date="2023-03-09T05:29:00Z"/>
                <w:sz w:val="16"/>
                <w:szCs w:val="16"/>
              </w:rPr>
            </w:pPr>
            <w:ins w:id="12239" w:author="Στάθης Καπ" w:date="2023-03-09T07:02:00Z">
              <w:r>
                <w:rPr>
                  <w:rFonts w:ascii="Calibri" w:hAnsi="Calibri" w:cs="Calibri"/>
                  <w:color w:val="000000"/>
                  <w:sz w:val="16"/>
                  <w:szCs w:val="16"/>
                </w:rPr>
                <w:t>908</w:t>
              </w:r>
            </w:ins>
          </w:p>
        </w:tc>
        <w:tc>
          <w:tcPr>
            <w:tcW w:w="454" w:type="dxa"/>
            <w:vAlign w:val="center"/>
            <w:tcPrChange w:id="12240" w:author="Στάθης Καπ" w:date="2023-03-09T07:02:00Z">
              <w:tcPr>
                <w:tcW w:w="454" w:type="dxa"/>
                <w:gridSpan w:val="2"/>
                <w:vAlign w:val="center"/>
              </w:tcPr>
            </w:tcPrChange>
          </w:tcPr>
          <w:p w14:paraId="05924AF2" w14:textId="283FE780" w:rsidR="00BD2E78" w:rsidRPr="007E0F91" w:rsidRDefault="00BD2E78" w:rsidP="00BD2E78">
            <w:pPr>
              <w:jc w:val="center"/>
              <w:rPr>
                <w:ins w:id="12241" w:author="Στάθης Καπ" w:date="2023-03-09T05:29:00Z"/>
                <w:sz w:val="16"/>
                <w:szCs w:val="16"/>
              </w:rPr>
            </w:pPr>
            <w:ins w:id="12242" w:author="Στάθης Καπ" w:date="2023-03-09T07:02:00Z">
              <w:r>
                <w:rPr>
                  <w:rFonts w:ascii="Calibri" w:hAnsi="Calibri" w:cs="Calibri"/>
                  <w:color w:val="000000"/>
                  <w:sz w:val="16"/>
                  <w:szCs w:val="16"/>
                </w:rPr>
                <w:t>5.81</w:t>
              </w:r>
            </w:ins>
          </w:p>
        </w:tc>
        <w:tc>
          <w:tcPr>
            <w:tcW w:w="454" w:type="dxa"/>
            <w:vAlign w:val="center"/>
            <w:tcPrChange w:id="12243" w:author="Στάθης Καπ" w:date="2023-03-09T07:02:00Z">
              <w:tcPr>
                <w:tcW w:w="454" w:type="dxa"/>
                <w:gridSpan w:val="2"/>
                <w:vAlign w:val="center"/>
              </w:tcPr>
            </w:tcPrChange>
          </w:tcPr>
          <w:p w14:paraId="5851E05B" w14:textId="532C15C0" w:rsidR="00BD2E78" w:rsidRPr="007E0F91" w:rsidRDefault="00BD2E78" w:rsidP="00BD2E78">
            <w:pPr>
              <w:jc w:val="center"/>
              <w:rPr>
                <w:ins w:id="12244" w:author="Στάθης Καπ" w:date="2023-03-09T05:29:00Z"/>
                <w:sz w:val="16"/>
                <w:szCs w:val="16"/>
              </w:rPr>
            </w:pPr>
            <w:ins w:id="12245"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2246"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2247" w:author="Στάθης Καπ" w:date="2023-03-09T05:29:00Z"/>
                <w:sz w:val="16"/>
                <w:szCs w:val="16"/>
              </w:rPr>
            </w:pPr>
            <w:ins w:id="12248"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2249"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2250" w:author="Στάθης Καπ" w:date="2023-03-09T05:29:00Z"/>
                <w:sz w:val="16"/>
                <w:szCs w:val="16"/>
              </w:rPr>
            </w:pPr>
            <w:ins w:id="12251" w:author="Στάθης Καπ" w:date="2023-03-09T07:02:00Z">
              <w:r>
                <w:rPr>
                  <w:rFonts w:ascii="Calibri" w:hAnsi="Calibri" w:cs="Calibri"/>
                  <w:color w:val="000000"/>
                  <w:sz w:val="16"/>
                  <w:szCs w:val="16"/>
                </w:rPr>
                <w:t>862</w:t>
              </w:r>
            </w:ins>
          </w:p>
        </w:tc>
        <w:tc>
          <w:tcPr>
            <w:tcW w:w="454" w:type="dxa"/>
            <w:vAlign w:val="center"/>
            <w:tcPrChange w:id="12252" w:author="Στάθης Καπ" w:date="2023-03-09T07:02:00Z">
              <w:tcPr>
                <w:tcW w:w="454" w:type="dxa"/>
                <w:gridSpan w:val="2"/>
                <w:vAlign w:val="center"/>
              </w:tcPr>
            </w:tcPrChange>
          </w:tcPr>
          <w:p w14:paraId="11C1BD6A" w14:textId="2D31BE45" w:rsidR="00BD2E78" w:rsidRPr="007E0F91" w:rsidRDefault="00BD2E78" w:rsidP="00BD2E78">
            <w:pPr>
              <w:jc w:val="center"/>
              <w:rPr>
                <w:ins w:id="12253" w:author="Στάθης Καπ" w:date="2023-03-09T05:29:00Z"/>
                <w:sz w:val="16"/>
                <w:szCs w:val="16"/>
              </w:rPr>
            </w:pPr>
            <w:ins w:id="12254" w:author="Στάθης Καπ" w:date="2023-03-09T07:02:00Z">
              <w:r>
                <w:rPr>
                  <w:rFonts w:ascii="Calibri" w:hAnsi="Calibri" w:cs="Calibri"/>
                  <w:color w:val="000000"/>
                  <w:sz w:val="16"/>
                  <w:szCs w:val="16"/>
                </w:rPr>
                <w:t>10.58</w:t>
              </w:r>
            </w:ins>
          </w:p>
        </w:tc>
        <w:tc>
          <w:tcPr>
            <w:tcW w:w="454" w:type="dxa"/>
            <w:vAlign w:val="center"/>
            <w:tcPrChange w:id="12255" w:author="Στάθης Καπ" w:date="2023-03-09T07:02:00Z">
              <w:tcPr>
                <w:tcW w:w="454" w:type="dxa"/>
                <w:gridSpan w:val="2"/>
                <w:vAlign w:val="center"/>
              </w:tcPr>
            </w:tcPrChange>
          </w:tcPr>
          <w:p w14:paraId="508C42A8" w14:textId="5866F29A" w:rsidR="00BD2E78" w:rsidRPr="007E0F91" w:rsidRDefault="00BD2E78" w:rsidP="00BD2E78">
            <w:pPr>
              <w:jc w:val="center"/>
              <w:rPr>
                <w:ins w:id="12256" w:author="Στάθης Καπ" w:date="2023-03-09T05:29:00Z"/>
                <w:sz w:val="16"/>
                <w:szCs w:val="16"/>
              </w:rPr>
            </w:pPr>
            <w:ins w:id="12257"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2258"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2259" w:author="Στάθης Καπ" w:date="2023-03-09T05:29:00Z"/>
                <w:sz w:val="16"/>
                <w:szCs w:val="16"/>
              </w:rPr>
            </w:pPr>
            <w:ins w:id="12260"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2261"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2262" w:author="Στάθης Καπ" w:date="2023-03-09T05:29:00Z"/>
                <w:sz w:val="16"/>
                <w:szCs w:val="16"/>
              </w:rPr>
            </w:pPr>
            <w:ins w:id="12263" w:author="Στάθης Καπ" w:date="2023-03-09T07:02:00Z">
              <w:r>
                <w:rPr>
                  <w:rFonts w:ascii="Calibri" w:hAnsi="Calibri" w:cs="Calibri"/>
                  <w:color w:val="000000"/>
                  <w:sz w:val="16"/>
                  <w:szCs w:val="16"/>
                </w:rPr>
                <w:t>725</w:t>
              </w:r>
            </w:ins>
          </w:p>
        </w:tc>
        <w:tc>
          <w:tcPr>
            <w:tcW w:w="454" w:type="dxa"/>
            <w:vAlign w:val="center"/>
            <w:tcPrChange w:id="12264" w:author="Στάθης Καπ" w:date="2023-03-09T07:02:00Z">
              <w:tcPr>
                <w:tcW w:w="454" w:type="dxa"/>
                <w:gridSpan w:val="2"/>
                <w:vAlign w:val="center"/>
              </w:tcPr>
            </w:tcPrChange>
          </w:tcPr>
          <w:p w14:paraId="556EB075" w14:textId="0F93CC83" w:rsidR="00BD2E78" w:rsidRPr="007E0F91" w:rsidRDefault="00BD2E78" w:rsidP="00BD2E78">
            <w:pPr>
              <w:jc w:val="center"/>
              <w:rPr>
                <w:ins w:id="12265" w:author="Στάθης Καπ" w:date="2023-03-09T05:29:00Z"/>
                <w:sz w:val="16"/>
                <w:szCs w:val="16"/>
              </w:rPr>
            </w:pPr>
            <w:ins w:id="12266" w:author="Στάθης Καπ" w:date="2023-03-09T07:02:00Z">
              <w:r>
                <w:rPr>
                  <w:rFonts w:ascii="Calibri" w:hAnsi="Calibri" w:cs="Calibri"/>
                  <w:color w:val="000000"/>
                  <w:sz w:val="16"/>
                  <w:szCs w:val="16"/>
                </w:rPr>
                <w:t>24.79</w:t>
              </w:r>
            </w:ins>
          </w:p>
        </w:tc>
        <w:tc>
          <w:tcPr>
            <w:tcW w:w="454" w:type="dxa"/>
            <w:vAlign w:val="center"/>
            <w:tcPrChange w:id="12267" w:author="Στάθης Καπ" w:date="2023-03-09T07:02:00Z">
              <w:tcPr>
                <w:tcW w:w="454" w:type="dxa"/>
                <w:gridSpan w:val="2"/>
                <w:vAlign w:val="center"/>
              </w:tcPr>
            </w:tcPrChange>
          </w:tcPr>
          <w:p w14:paraId="12745784" w14:textId="50413D45" w:rsidR="00BD2E78" w:rsidRPr="007E0F91" w:rsidRDefault="00BD2E78" w:rsidP="00BD2E78">
            <w:pPr>
              <w:jc w:val="center"/>
              <w:rPr>
                <w:ins w:id="12268" w:author="Στάθης Καπ" w:date="2023-03-09T05:29:00Z"/>
                <w:sz w:val="16"/>
                <w:szCs w:val="16"/>
              </w:rPr>
            </w:pPr>
            <w:ins w:id="12269"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2270"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2271" w:author="Στάθης Καπ" w:date="2023-03-09T05:29:00Z"/>
                <w:sz w:val="16"/>
                <w:szCs w:val="16"/>
              </w:rPr>
            </w:pPr>
            <w:ins w:id="12272"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273"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274" w:author="Στάθης Καπ" w:date="2023-03-09T05:29:00Z"/>
          <w:trPrChange w:id="12275"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76"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2277" w:author="Στάθης Καπ" w:date="2023-03-09T05:29:00Z"/>
                <w:sz w:val="16"/>
                <w:szCs w:val="16"/>
              </w:rPr>
            </w:pPr>
            <w:ins w:id="12278" w:author="Στάθης Καπ" w:date="2023-03-09T05:29:00Z">
              <w:r w:rsidRPr="007E0F91">
                <w:rPr>
                  <w:sz w:val="16"/>
                  <w:szCs w:val="16"/>
                </w:rPr>
                <w:t>pr15</w:t>
              </w:r>
            </w:ins>
          </w:p>
        </w:tc>
        <w:tc>
          <w:tcPr>
            <w:tcW w:w="565" w:type="dxa"/>
            <w:tcBorders>
              <w:left w:val="single" w:sz="4" w:space="0" w:color="auto"/>
            </w:tcBorders>
            <w:vAlign w:val="center"/>
            <w:tcPrChange w:id="12279"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2280" w:author="Στάθης Καπ" w:date="2023-03-09T05:29:00Z"/>
                <w:sz w:val="16"/>
                <w:szCs w:val="16"/>
              </w:rPr>
            </w:pPr>
            <w:ins w:id="12281"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2282"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2283" w:author="Στάθης Καπ" w:date="2023-03-09T05:29:00Z"/>
                <w:sz w:val="16"/>
                <w:szCs w:val="16"/>
              </w:rPr>
            </w:pPr>
            <w:ins w:id="12284"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2285"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2286" w:author="Στάθης Καπ" w:date="2023-03-09T05:29:00Z"/>
                <w:sz w:val="16"/>
                <w:szCs w:val="16"/>
              </w:rPr>
            </w:pPr>
            <w:ins w:id="12287" w:author="Στάθης Καπ" w:date="2023-03-09T07:02:00Z">
              <w:r>
                <w:rPr>
                  <w:rFonts w:ascii="Calibri" w:hAnsi="Calibri" w:cs="Calibri"/>
                  <w:color w:val="000000"/>
                  <w:sz w:val="16"/>
                  <w:szCs w:val="16"/>
                </w:rPr>
                <w:t>1086</w:t>
              </w:r>
            </w:ins>
          </w:p>
        </w:tc>
        <w:tc>
          <w:tcPr>
            <w:tcW w:w="708" w:type="dxa"/>
            <w:vAlign w:val="center"/>
            <w:tcPrChange w:id="12288" w:author="Στάθης Καπ" w:date="2023-03-09T07:02:00Z">
              <w:tcPr>
                <w:tcW w:w="708" w:type="dxa"/>
                <w:gridSpan w:val="2"/>
                <w:vAlign w:val="center"/>
              </w:tcPr>
            </w:tcPrChange>
          </w:tcPr>
          <w:p w14:paraId="42209231" w14:textId="39A20F9C" w:rsidR="00BD2E78" w:rsidRPr="007E0F91" w:rsidRDefault="00BD2E78" w:rsidP="00BD2E78">
            <w:pPr>
              <w:jc w:val="center"/>
              <w:rPr>
                <w:ins w:id="12289" w:author="Στάθης Καπ" w:date="2023-03-09T05:29:00Z"/>
                <w:sz w:val="16"/>
                <w:szCs w:val="16"/>
              </w:rPr>
            </w:pPr>
            <w:ins w:id="12290"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2291"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2292" w:author="Στάθης Καπ" w:date="2023-03-09T05:29:00Z"/>
                <w:sz w:val="16"/>
                <w:szCs w:val="16"/>
              </w:rPr>
            </w:pPr>
          </w:p>
        </w:tc>
        <w:tc>
          <w:tcPr>
            <w:tcW w:w="453" w:type="dxa"/>
            <w:tcBorders>
              <w:left w:val="single" w:sz="4" w:space="0" w:color="auto"/>
            </w:tcBorders>
            <w:vAlign w:val="center"/>
            <w:tcPrChange w:id="12293"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2294" w:author="Στάθης Καπ" w:date="2023-03-09T05:29:00Z"/>
                <w:sz w:val="16"/>
                <w:szCs w:val="16"/>
              </w:rPr>
            </w:pPr>
            <w:ins w:id="12295" w:author="Στάθης Καπ" w:date="2023-03-09T07:02:00Z">
              <w:r>
                <w:rPr>
                  <w:rFonts w:ascii="Calibri" w:hAnsi="Calibri" w:cs="Calibri"/>
                  <w:color w:val="000000"/>
                  <w:sz w:val="16"/>
                  <w:szCs w:val="16"/>
                </w:rPr>
                <w:t>1043</w:t>
              </w:r>
            </w:ins>
          </w:p>
        </w:tc>
        <w:tc>
          <w:tcPr>
            <w:tcW w:w="454" w:type="dxa"/>
            <w:vAlign w:val="center"/>
            <w:tcPrChange w:id="12296" w:author="Στάθης Καπ" w:date="2023-03-09T07:02:00Z">
              <w:tcPr>
                <w:tcW w:w="454" w:type="dxa"/>
                <w:gridSpan w:val="2"/>
                <w:vAlign w:val="center"/>
              </w:tcPr>
            </w:tcPrChange>
          </w:tcPr>
          <w:p w14:paraId="3C3A6DB9" w14:textId="74B99895" w:rsidR="00BD2E78" w:rsidRPr="007E0F91" w:rsidRDefault="00BD2E78" w:rsidP="00BD2E78">
            <w:pPr>
              <w:jc w:val="center"/>
              <w:rPr>
                <w:ins w:id="12297" w:author="Στάθης Καπ" w:date="2023-03-09T05:29:00Z"/>
                <w:sz w:val="16"/>
                <w:szCs w:val="16"/>
              </w:rPr>
            </w:pPr>
            <w:ins w:id="12298" w:author="Στάθης Καπ" w:date="2023-03-09T07:02:00Z">
              <w:r>
                <w:rPr>
                  <w:rFonts w:ascii="Calibri" w:hAnsi="Calibri" w:cs="Calibri"/>
                  <w:color w:val="000000"/>
                  <w:sz w:val="16"/>
                  <w:szCs w:val="16"/>
                </w:rPr>
                <w:t>3.96</w:t>
              </w:r>
            </w:ins>
          </w:p>
        </w:tc>
        <w:tc>
          <w:tcPr>
            <w:tcW w:w="454" w:type="dxa"/>
            <w:vAlign w:val="center"/>
            <w:tcPrChange w:id="12299" w:author="Στάθης Καπ" w:date="2023-03-09T07:02:00Z">
              <w:tcPr>
                <w:tcW w:w="454" w:type="dxa"/>
                <w:gridSpan w:val="2"/>
                <w:vAlign w:val="center"/>
              </w:tcPr>
            </w:tcPrChange>
          </w:tcPr>
          <w:p w14:paraId="28902FDF" w14:textId="46C4FCBB" w:rsidR="00BD2E78" w:rsidRPr="007E0F91" w:rsidRDefault="00BD2E78" w:rsidP="00BD2E78">
            <w:pPr>
              <w:jc w:val="center"/>
              <w:rPr>
                <w:ins w:id="12300" w:author="Στάθης Καπ" w:date="2023-03-09T05:29:00Z"/>
                <w:sz w:val="16"/>
                <w:szCs w:val="16"/>
              </w:rPr>
            </w:pPr>
            <w:ins w:id="12301"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2302"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2303" w:author="Στάθης Καπ" w:date="2023-03-09T05:29:00Z"/>
                <w:sz w:val="16"/>
                <w:szCs w:val="16"/>
              </w:rPr>
            </w:pPr>
            <w:ins w:id="12304"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2305"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2306" w:author="Στάθης Καπ" w:date="2023-03-09T05:29:00Z"/>
                <w:sz w:val="16"/>
                <w:szCs w:val="16"/>
              </w:rPr>
            </w:pPr>
            <w:ins w:id="12307" w:author="Στάθης Καπ" w:date="2023-03-09T07:02:00Z">
              <w:r>
                <w:rPr>
                  <w:rFonts w:ascii="Calibri" w:hAnsi="Calibri" w:cs="Calibri"/>
                  <w:color w:val="000000"/>
                  <w:sz w:val="16"/>
                  <w:szCs w:val="16"/>
                </w:rPr>
                <w:t>1028</w:t>
              </w:r>
            </w:ins>
          </w:p>
        </w:tc>
        <w:tc>
          <w:tcPr>
            <w:tcW w:w="454" w:type="dxa"/>
            <w:vAlign w:val="center"/>
            <w:tcPrChange w:id="12308" w:author="Στάθης Καπ" w:date="2023-03-09T07:02:00Z">
              <w:tcPr>
                <w:tcW w:w="454" w:type="dxa"/>
                <w:gridSpan w:val="2"/>
                <w:vAlign w:val="center"/>
              </w:tcPr>
            </w:tcPrChange>
          </w:tcPr>
          <w:p w14:paraId="497F722D" w14:textId="6522F9D4" w:rsidR="00BD2E78" w:rsidRPr="007E0F91" w:rsidRDefault="00BD2E78" w:rsidP="00BD2E78">
            <w:pPr>
              <w:jc w:val="center"/>
              <w:rPr>
                <w:ins w:id="12309" w:author="Στάθης Καπ" w:date="2023-03-09T05:29:00Z"/>
                <w:sz w:val="16"/>
                <w:szCs w:val="16"/>
              </w:rPr>
            </w:pPr>
            <w:ins w:id="12310" w:author="Στάθης Καπ" w:date="2023-03-09T07:02:00Z">
              <w:r>
                <w:rPr>
                  <w:rFonts w:ascii="Calibri" w:hAnsi="Calibri" w:cs="Calibri"/>
                  <w:color w:val="000000"/>
                  <w:sz w:val="16"/>
                  <w:szCs w:val="16"/>
                </w:rPr>
                <w:t>5.34</w:t>
              </w:r>
            </w:ins>
          </w:p>
        </w:tc>
        <w:tc>
          <w:tcPr>
            <w:tcW w:w="454" w:type="dxa"/>
            <w:vAlign w:val="center"/>
            <w:tcPrChange w:id="12311" w:author="Στάθης Καπ" w:date="2023-03-09T07:02:00Z">
              <w:tcPr>
                <w:tcW w:w="454" w:type="dxa"/>
                <w:gridSpan w:val="2"/>
                <w:vAlign w:val="center"/>
              </w:tcPr>
            </w:tcPrChange>
          </w:tcPr>
          <w:p w14:paraId="394C0050" w14:textId="1C1E7EDA" w:rsidR="00BD2E78" w:rsidRPr="007E0F91" w:rsidRDefault="00BD2E78" w:rsidP="00BD2E78">
            <w:pPr>
              <w:jc w:val="center"/>
              <w:rPr>
                <w:ins w:id="12312" w:author="Στάθης Καπ" w:date="2023-03-09T05:29:00Z"/>
                <w:sz w:val="16"/>
                <w:szCs w:val="16"/>
              </w:rPr>
            </w:pPr>
            <w:ins w:id="12313"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2314"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2315" w:author="Στάθης Καπ" w:date="2023-03-09T05:29:00Z"/>
                <w:sz w:val="16"/>
                <w:szCs w:val="16"/>
              </w:rPr>
            </w:pPr>
            <w:ins w:id="12316"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2317"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2318" w:author="Στάθης Καπ" w:date="2023-03-09T05:29:00Z"/>
                <w:sz w:val="16"/>
                <w:szCs w:val="16"/>
              </w:rPr>
            </w:pPr>
            <w:ins w:id="12319" w:author="Στάθης Καπ" w:date="2023-03-09T07:02:00Z">
              <w:r>
                <w:rPr>
                  <w:rFonts w:ascii="Calibri" w:hAnsi="Calibri" w:cs="Calibri"/>
                  <w:color w:val="000000"/>
                  <w:sz w:val="16"/>
                  <w:szCs w:val="16"/>
                </w:rPr>
                <w:t>959</w:t>
              </w:r>
            </w:ins>
          </w:p>
        </w:tc>
        <w:tc>
          <w:tcPr>
            <w:tcW w:w="454" w:type="dxa"/>
            <w:vAlign w:val="center"/>
            <w:tcPrChange w:id="12320" w:author="Στάθης Καπ" w:date="2023-03-09T07:02:00Z">
              <w:tcPr>
                <w:tcW w:w="454" w:type="dxa"/>
                <w:gridSpan w:val="2"/>
                <w:vAlign w:val="center"/>
              </w:tcPr>
            </w:tcPrChange>
          </w:tcPr>
          <w:p w14:paraId="117AF179" w14:textId="05DEF63A" w:rsidR="00BD2E78" w:rsidRPr="007E0F91" w:rsidRDefault="00BD2E78" w:rsidP="00BD2E78">
            <w:pPr>
              <w:jc w:val="center"/>
              <w:rPr>
                <w:ins w:id="12321" w:author="Στάθης Καπ" w:date="2023-03-09T05:29:00Z"/>
                <w:sz w:val="16"/>
                <w:szCs w:val="16"/>
              </w:rPr>
            </w:pPr>
            <w:ins w:id="12322" w:author="Στάθης Καπ" w:date="2023-03-09T07:02:00Z">
              <w:r>
                <w:rPr>
                  <w:rFonts w:ascii="Calibri" w:hAnsi="Calibri" w:cs="Calibri"/>
                  <w:color w:val="000000"/>
                  <w:sz w:val="16"/>
                  <w:szCs w:val="16"/>
                </w:rPr>
                <w:t>11.69</w:t>
              </w:r>
            </w:ins>
          </w:p>
        </w:tc>
        <w:tc>
          <w:tcPr>
            <w:tcW w:w="454" w:type="dxa"/>
            <w:vAlign w:val="center"/>
            <w:tcPrChange w:id="12323" w:author="Στάθης Καπ" w:date="2023-03-09T07:02:00Z">
              <w:tcPr>
                <w:tcW w:w="454" w:type="dxa"/>
                <w:gridSpan w:val="2"/>
                <w:vAlign w:val="center"/>
              </w:tcPr>
            </w:tcPrChange>
          </w:tcPr>
          <w:p w14:paraId="348E5FA9" w14:textId="6321075D" w:rsidR="00BD2E78" w:rsidRPr="007E0F91" w:rsidRDefault="00BD2E78" w:rsidP="00BD2E78">
            <w:pPr>
              <w:jc w:val="center"/>
              <w:rPr>
                <w:ins w:id="12324" w:author="Στάθης Καπ" w:date="2023-03-09T05:29:00Z"/>
                <w:sz w:val="16"/>
                <w:szCs w:val="16"/>
              </w:rPr>
            </w:pPr>
            <w:ins w:id="12325"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2326"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2327" w:author="Στάθης Καπ" w:date="2023-03-09T05:29:00Z"/>
                <w:sz w:val="16"/>
                <w:szCs w:val="16"/>
              </w:rPr>
            </w:pPr>
            <w:ins w:id="12328"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29"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30" w:author="Στάθης Καπ" w:date="2023-03-09T05:29:00Z"/>
          <w:trPrChange w:id="12331"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32"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2333" w:author="Στάθης Καπ" w:date="2023-03-09T05:29:00Z"/>
                <w:sz w:val="16"/>
                <w:szCs w:val="16"/>
              </w:rPr>
            </w:pPr>
            <w:ins w:id="12334" w:author="Στάθης Καπ" w:date="2023-03-09T05:29:00Z">
              <w:r w:rsidRPr="007E0F91">
                <w:rPr>
                  <w:sz w:val="16"/>
                  <w:szCs w:val="16"/>
                </w:rPr>
                <w:t>pr16</w:t>
              </w:r>
            </w:ins>
          </w:p>
        </w:tc>
        <w:tc>
          <w:tcPr>
            <w:tcW w:w="565" w:type="dxa"/>
            <w:tcBorders>
              <w:left w:val="single" w:sz="4" w:space="0" w:color="auto"/>
            </w:tcBorders>
            <w:vAlign w:val="center"/>
            <w:tcPrChange w:id="12335"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2336" w:author="Στάθης Καπ" w:date="2023-03-09T05:29:00Z"/>
                <w:sz w:val="16"/>
                <w:szCs w:val="16"/>
              </w:rPr>
            </w:pPr>
            <w:ins w:id="12337"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2338"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2339" w:author="Στάθης Καπ" w:date="2023-03-09T05:29:00Z"/>
                <w:sz w:val="16"/>
                <w:szCs w:val="16"/>
              </w:rPr>
            </w:pPr>
            <w:ins w:id="12340"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2341"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2342" w:author="Στάθης Καπ" w:date="2023-03-09T05:29:00Z"/>
                <w:sz w:val="16"/>
                <w:szCs w:val="16"/>
              </w:rPr>
            </w:pPr>
            <w:ins w:id="12343" w:author="Στάθης Καπ" w:date="2023-03-09T07:02:00Z">
              <w:r>
                <w:rPr>
                  <w:rFonts w:ascii="Calibri" w:hAnsi="Calibri" w:cs="Calibri"/>
                  <w:color w:val="000000"/>
                  <w:sz w:val="16"/>
                  <w:szCs w:val="16"/>
                </w:rPr>
                <w:t>1101</w:t>
              </w:r>
            </w:ins>
          </w:p>
        </w:tc>
        <w:tc>
          <w:tcPr>
            <w:tcW w:w="708" w:type="dxa"/>
            <w:vAlign w:val="center"/>
            <w:tcPrChange w:id="12344" w:author="Στάθης Καπ" w:date="2023-03-09T07:02:00Z">
              <w:tcPr>
                <w:tcW w:w="708" w:type="dxa"/>
                <w:gridSpan w:val="2"/>
                <w:vAlign w:val="center"/>
              </w:tcPr>
            </w:tcPrChange>
          </w:tcPr>
          <w:p w14:paraId="1BC75724" w14:textId="7E0D9C1B" w:rsidR="00BD2E78" w:rsidRPr="007E0F91" w:rsidRDefault="00BD2E78" w:rsidP="00BD2E78">
            <w:pPr>
              <w:jc w:val="center"/>
              <w:rPr>
                <w:ins w:id="12345" w:author="Στάθης Καπ" w:date="2023-03-09T05:29:00Z"/>
                <w:sz w:val="16"/>
                <w:szCs w:val="16"/>
              </w:rPr>
            </w:pPr>
            <w:ins w:id="12346"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2347"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2348" w:author="Στάθης Καπ" w:date="2023-03-09T05:29:00Z"/>
                <w:sz w:val="16"/>
                <w:szCs w:val="16"/>
              </w:rPr>
            </w:pPr>
          </w:p>
        </w:tc>
        <w:tc>
          <w:tcPr>
            <w:tcW w:w="453" w:type="dxa"/>
            <w:tcBorders>
              <w:left w:val="single" w:sz="4" w:space="0" w:color="auto"/>
            </w:tcBorders>
            <w:vAlign w:val="center"/>
            <w:tcPrChange w:id="12349"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2350" w:author="Στάθης Καπ" w:date="2023-03-09T05:29:00Z"/>
                <w:sz w:val="16"/>
                <w:szCs w:val="16"/>
              </w:rPr>
            </w:pPr>
            <w:ins w:id="12351" w:author="Στάθης Καπ" w:date="2023-03-09T07:02:00Z">
              <w:r>
                <w:rPr>
                  <w:rFonts w:ascii="Calibri" w:hAnsi="Calibri" w:cs="Calibri"/>
                  <w:color w:val="000000"/>
                  <w:sz w:val="16"/>
                  <w:szCs w:val="16"/>
                </w:rPr>
                <w:t>1030</w:t>
              </w:r>
            </w:ins>
          </w:p>
        </w:tc>
        <w:tc>
          <w:tcPr>
            <w:tcW w:w="454" w:type="dxa"/>
            <w:vAlign w:val="center"/>
            <w:tcPrChange w:id="12352" w:author="Στάθης Καπ" w:date="2023-03-09T07:02:00Z">
              <w:tcPr>
                <w:tcW w:w="454" w:type="dxa"/>
                <w:gridSpan w:val="2"/>
                <w:vAlign w:val="center"/>
              </w:tcPr>
            </w:tcPrChange>
          </w:tcPr>
          <w:p w14:paraId="43C1AFF3" w14:textId="0EF4E880" w:rsidR="00BD2E78" w:rsidRPr="007E0F91" w:rsidRDefault="00BD2E78" w:rsidP="00BD2E78">
            <w:pPr>
              <w:jc w:val="center"/>
              <w:rPr>
                <w:ins w:id="12353" w:author="Στάθης Καπ" w:date="2023-03-09T05:29:00Z"/>
                <w:sz w:val="16"/>
                <w:szCs w:val="16"/>
              </w:rPr>
            </w:pPr>
            <w:ins w:id="12354" w:author="Στάθης Καπ" w:date="2023-03-09T07:02:00Z">
              <w:r>
                <w:rPr>
                  <w:rFonts w:ascii="Calibri" w:hAnsi="Calibri" w:cs="Calibri"/>
                  <w:color w:val="000000"/>
                  <w:sz w:val="16"/>
                  <w:szCs w:val="16"/>
                </w:rPr>
                <w:t>6.45</w:t>
              </w:r>
            </w:ins>
          </w:p>
        </w:tc>
        <w:tc>
          <w:tcPr>
            <w:tcW w:w="454" w:type="dxa"/>
            <w:vAlign w:val="center"/>
            <w:tcPrChange w:id="12355" w:author="Στάθης Καπ" w:date="2023-03-09T07:02:00Z">
              <w:tcPr>
                <w:tcW w:w="454" w:type="dxa"/>
                <w:gridSpan w:val="2"/>
                <w:vAlign w:val="center"/>
              </w:tcPr>
            </w:tcPrChange>
          </w:tcPr>
          <w:p w14:paraId="7887D9F6" w14:textId="56F5CB09" w:rsidR="00BD2E78" w:rsidRPr="007E0F91" w:rsidRDefault="00BD2E78" w:rsidP="00BD2E78">
            <w:pPr>
              <w:jc w:val="center"/>
              <w:rPr>
                <w:ins w:id="12356" w:author="Στάθης Καπ" w:date="2023-03-09T05:29:00Z"/>
                <w:sz w:val="16"/>
                <w:szCs w:val="16"/>
              </w:rPr>
            </w:pPr>
            <w:ins w:id="12357"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2358"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2359" w:author="Στάθης Καπ" w:date="2023-03-09T05:29:00Z"/>
                <w:sz w:val="16"/>
                <w:szCs w:val="16"/>
              </w:rPr>
            </w:pPr>
            <w:ins w:id="12360"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2361"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2362" w:author="Στάθης Καπ" w:date="2023-03-09T05:29:00Z"/>
                <w:sz w:val="16"/>
                <w:szCs w:val="16"/>
              </w:rPr>
            </w:pPr>
            <w:ins w:id="12363" w:author="Στάθης Καπ" w:date="2023-03-09T07:02:00Z">
              <w:r>
                <w:rPr>
                  <w:rFonts w:ascii="Calibri" w:hAnsi="Calibri" w:cs="Calibri"/>
                  <w:color w:val="000000"/>
                  <w:sz w:val="16"/>
                  <w:szCs w:val="16"/>
                </w:rPr>
                <w:t>984</w:t>
              </w:r>
            </w:ins>
          </w:p>
        </w:tc>
        <w:tc>
          <w:tcPr>
            <w:tcW w:w="454" w:type="dxa"/>
            <w:vAlign w:val="center"/>
            <w:tcPrChange w:id="12364" w:author="Στάθης Καπ" w:date="2023-03-09T07:02:00Z">
              <w:tcPr>
                <w:tcW w:w="454" w:type="dxa"/>
                <w:gridSpan w:val="2"/>
                <w:vAlign w:val="center"/>
              </w:tcPr>
            </w:tcPrChange>
          </w:tcPr>
          <w:p w14:paraId="03F1C6E5" w14:textId="48A68498" w:rsidR="00BD2E78" w:rsidRPr="007E0F91" w:rsidRDefault="00BD2E78" w:rsidP="00BD2E78">
            <w:pPr>
              <w:jc w:val="center"/>
              <w:rPr>
                <w:ins w:id="12365" w:author="Στάθης Καπ" w:date="2023-03-09T05:29:00Z"/>
                <w:sz w:val="16"/>
                <w:szCs w:val="16"/>
              </w:rPr>
            </w:pPr>
            <w:ins w:id="12366" w:author="Στάθης Καπ" w:date="2023-03-09T07:02:00Z">
              <w:r>
                <w:rPr>
                  <w:rFonts w:ascii="Calibri" w:hAnsi="Calibri" w:cs="Calibri"/>
                  <w:color w:val="000000"/>
                  <w:sz w:val="16"/>
                  <w:szCs w:val="16"/>
                </w:rPr>
                <w:t>10.63</w:t>
              </w:r>
            </w:ins>
          </w:p>
        </w:tc>
        <w:tc>
          <w:tcPr>
            <w:tcW w:w="454" w:type="dxa"/>
            <w:vAlign w:val="center"/>
            <w:tcPrChange w:id="12367" w:author="Στάθης Καπ" w:date="2023-03-09T07:02:00Z">
              <w:tcPr>
                <w:tcW w:w="454" w:type="dxa"/>
                <w:gridSpan w:val="2"/>
                <w:vAlign w:val="center"/>
              </w:tcPr>
            </w:tcPrChange>
          </w:tcPr>
          <w:p w14:paraId="6D67F836" w14:textId="37E728CF" w:rsidR="00BD2E78" w:rsidRPr="007E0F91" w:rsidRDefault="00BD2E78" w:rsidP="00BD2E78">
            <w:pPr>
              <w:jc w:val="center"/>
              <w:rPr>
                <w:ins w:id="12368" w:author="Στάθης Καπ" w:date="2023-03-09T05:29:00Z"/>
                <w:sz w:val="16"/>
                <w:szCs w:val="16"/>
              </w:rPr>
            </w:pPr>
            <w:ins w:id="12369"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2370"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2371" w:author="Στάθης Καπ" w:date="2023-03-09T05:29:00Z"/>
                <w:sz w:val="16"/>
                <w:szCs w:val="16"/>
              </w:rPr>
            </w:pPr>
            <w:ins w:id="12372"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2373"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2374" w:author="Στάθης Καπ" w:date="2023-03-09T05:29:00Z"/>
                <w:sz w:val="16"/>
                <w:szCs w:val="16"/>
              </w:rPr>
            </w:pPr>
            <w:ins w:id="12375" w:author="Στάθης Καπ" w:date="2023-03-09T07:02:00Z">
              <w:r>
                <w:rPr>
                  <w:rFonts w:ascii="Calibri" w:hAnsi="Calibri" w:cs="Calibri"/>
                  <w:color w:val="000000"/>
                  <w:sz w:val="16"/>
                  <w:szCs w:val="16"/>
                </w:rPr>
                <w:t>954</w:t>
              </w:r>
            </w:ins>
          </w:p>
        </w:tc>
        <w:tc>
          <w:tcPr>
            <w:tcW w:w="454" w:type="dxa"/>
            <w:vAlign w:val="center"/>
            <w:tcPrChange w:id="12376" w:author="Στάθης Καπ" w:date="2023-03-09T07:02:00Z">
              <w:tcPr>
                <w:tcW w:w="454" w:type="dxa"/>
                <w:gridSpan w:val="2"/>
                <w:vAlign w:val="center"/>
              </w:tcPr>
            </w:tcPrChange>
          </w:tcPr>
          <w:p w14:paraId="29CABFF2" w14:textId="5C2FD1D4" w:rsidR="00BD2E78" w:rsidRPr="007E0F91" w:rsidRDefault="00BD2E78" w:rsidP="00BD2E78">
            <w:pPr>
              <w:jc w:val="center"/>
              <w:rPr>
                <w:ins w:id="12377" w:author="Στάθης Καπ" w:date="2023-03-09T05:29:00Z"/>
                <w:sz w:val="16"/>
                <w:szCs w:val="16"/>
              </w:rPr>
            </w:pPr>
            <w:ins w:id="12378" w:author="Στάθης Καπ" w:date="2023-03-09T07:02:00Z">
              <w:r>
                <w:rPr>
                  <w:rFonts w:ascii="Calibri" w:hAnsi="Calibri" w:cs="Calibri"/>
                  <w:color w:val="000000"/>
                  <w:sz w:val="16"/>
                  <w:szCs w:val="16"/>
                </w:rPr>
                <w:t>13.35</w:t>
              </w:r>
            </w:ins>
          </w:p>
        </w:tc>
        <w:tc>
          <w:tcPr>
            <w:tcW w:w="454" w:type="dxa"/>
            <w:vAlign w:val="center"/>
            <w:tcPrChange w:id="12379" w:author="Στάθης Καπ" w:date="2023-03-09T07:02:00Z">
              <w:tcPr>
                <w:tcW w:w="454" w:type="dxa"/>
                <w:gridSpan w:val="2"/>
                <w:vAlign w:val="center"/>
              </w:tcPr>
            </w:tcPrChange>
          </w:tcPr>
          <w:p w14:paraId="62327A9B" w14:textId="3C5DCC4D" w:rsidR="00BD2E78" w:rsidRPr="007E0F91" w:rsidRDefault="00BD2E78" w:rsidP="00BD2E78">
            <w:pPr>
              <w:jc w:val="center"/>
              <w:rPr>
                <w:ins w:id="12380" w:author="Στάθης Καπ" w:date="2023-03-09T05:29:00Z"/>
                <w:sz w:val="16"/>
                <w:szCs w:val="16"/>
              </w:rPr>
            </w:pPr>
            <w:ins w:id="12381"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2382"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2383" w:author="Στάθης Καπ" w:date="2023-03-09T05:29:00Z"/>
                <w:sz w:val="16"/>
                <w:szCs w:val="16"/>
              </w:rPr>
            </w:pPr>
            <w:ins w:id="12384"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385"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386" w:author="Στάθης Καπ" w:date="2023-03-09T05:29:00Z"/>
          <w:trPrChange w:id="12387"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388"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2389" w:author="Στάθης Καπ" w:date="2023-03-09T05:29:00Z"/>
                <w:sz w:val="16"/>
                <w:szCs w:val="16"/>
              </w:rPr>
            </w:pPr>
            <w:ins w:id="12390" w:author="Στάθης Καπ" w:date="2023-03-09T05:29:00Z">
              <w:r w:rsidRPr="007E0F91">
                <w:rPr>
                  <w:sz w:val="16"/>
                  <w:szCs w:val="16"/>
                </w:rPr>
                <w:t>pr17</w:t>
              </w:r>
            </w:ins>
          </w:p>
        </w:tc>
        <w:tc>
          <w:tcPr>
            <w:tcW w:w="565" w:type="dxa"/>
            <w:tcBorders>
              <w:left w:val="single" w:sz="4" w:space="0" w:color="auto"/>
            </w:tcBorders>
            <w:vAlign w:val="center"/>
            <w:tcPrChange w:id="12391"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2392" w:author="Στάθης Καπ" w:date="2023-03-09T05:29:00Z"/>
                <w:sz w:val="16"/>
                <w:szCs w:val="16"/>
              </w:rPr>
            </w:pPr>
            <w:ins w:id="12393"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2394"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2395" w:author="Στάθης Καπ" w:date="2023-03-09T05:29:00Z"/>
                <w:sz w:val="16"/>
                <w:szCs w:val="16"/>
              </w:rPr>
            </w:pPr>
            <w:ins w:id="12396"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2397"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2398" w:author="Στάθης Καπ" w:date="2023-03-09T05:29:00Z"/>
                <w:sz w:val="16"/>
                <w:szCs w:val="16"/>
              </w:rPr>
            </w:pPr>
            <w:ins w:id="12399" w:author="Στάθης Καπ" w:date="2023-03-09T07:02:00Z">
              <w:r>
                <w:rPr>
                  <w:rFonts w:ascii="Calibri" w:hAnsi="Calibri" w:cs="Calibri"/>
                  <w:color w:val="000000"/>
                  <w:sz w:val="16"/>
                  <w:szCs w:val="16"/>
                </w:rPr>
                <w:t>587</w:t>
              </w:r>
            </w:ins>
          </w:p>
        </w:tc>
        <w:tc>
          <w:tcPr>
            <w:tcW w:w="708" w:type="dxa"/>
            <w:vAlign w:val="center"/>
            <w:tcPrChange w:id="12400" w:author="Στάθης Καπ" w:date="2023-03-09T07:02:00Z">
              <w:tcPr>
                <w:tcW w:w="708" w:type="dxa"/>
                <w:gridSpan w:val="2"/>
                <w:vAlign w:val="center"/>
              </w:tcPr>
            </w:tcPrChange>
          </w:tcPr>
          <w:p w14:paraId="3C4AE88B" w14:textId="0E3D8749" w:rsidR="00BD2E78" w:rsidRPr="007E0F91" w:rsidRDefault="00BD2E78" w:rsidP="00BD2E78">
            <w:pPr>
              <w:jc w:val="center"/>
              <w:rPr>
                <w:ins w:id="12401" w:author="Στάθης Καπ" w:date="2023-03-09T05:29:00Z"/>
                <w:sz w:val="16"/>
                <w:szCs w:val="16"/>
              </w:rPr>
            </w:pPr>
            <w:ins w:id="12402"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2403"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2404" w:author="Στάθης Καπ" w:date="2023-03-09T05:29:00Z"/>
                <w:sz w:val="16"/>
                <w:szCs w:val="16"/>
              </w:rPr>
            </w:pPr>
          </w:p>
        </w:tc>
        <w:tc>
          <w:tcPr>
            <w:tcW w:w="453" w:type="dxa"/>
            <w:tcBorders>
              <w:left w:val="single" w:sz="4" w:space="0" w:color="auto"/>
            </w:tcBorders>
            <w:vAlign w:val="center"/>
            <w:tcPrChange w:id="12405"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2406" w:author="Στάθης Καπ" w:date="2023-03-09T05:29:00Z"/>
                <w:sz w:val="16"/>
                <w:szCs w:val="16"/>
              </w:rPr>
            </w:pPr>
            <w:ins w:id="12407" w:author="Στάθης Καπ" w:date="2023-03-09T07:02:00Z">
              <w:r>
                <w:rPr>
                  <w:rFonts w:ascii="Calibri" w:hAnsi="Calibri" w:cs="Calibri"/>
                  <w:color w:val="000000"/>
                  <w:sz w:val="16"/>
                  <w:szCs w:val="16"/>
                </w:rPr>
                <w:t>567</w:t>
              </w:r>
            </w:ins>
          </w:p>
        </w:tc>
        <w:tc>
          <w:tcPr>
            <w:tcW w:w="454" w:type="dxa"/>
            <w:vAlign w:val="center"/>
            <w:tcPrChange w:id="12408" w:author="Στάθης Καπ" w:date="2023-03-09T07:02:00Z">
              <w:tcPr>
                <w:tcW w:w="454" w:type="dxa"/>
                <w:gridSpan w:val="2"/>
                <w:vAlign w:val="center"/>
              </w:tcPr>
            </w:tcPrChange>
          </w:tcPr>
          <w:p w14:paraId="6EB6CA7E" w14:textId="65216CCD" w:rsidR="00BD2E78" w:rsidRPr="007E0F91" w:rsidRDefault="00BD2E78" w:rsidP="00BD2E78">
            <w:pPr>
              <w:jc w:val="center"/>
              <w:rPr>
                <w:ins w:id="12409" w:author="Στάθης Καπ" w:date="2023-03-09T05:29:00Z"/>
                <w:sz w:val="16"/>
                <w:szCs w:val="16"/>
              </w:rPr>
            </w:pPr>
            <w:ins w:id="12410" w:author="Στάθης Καπ" w:date="2023-03-09T07:02:00Z">
              <w:r>
                <w:rPr>
                  <w:rFonts w:ascii="Calibri" w:hAnsi="Calibri" w:cs="Calibri"/>
                  <w:color w:val="000000"/>
                  <w:sz w:val="16"/>
                  <w:szCs w:val="16"/>
                </w:rPr>
                <w:t>3.41</w:t>
              </w:r>
            </w:ins>
          </w:p>
        </w:tc>
        <w:tc>
          <w:tcPr>
            <w:tcW w:w="454" w:type="dxa"/>
            <w:vAlign w:val="center"/>
            <w:tcPrChange w:id="12411" w:author="Στάθης Καπ" w:date="2023-03-09T07:02:00Z">
              <w:tcPr>
                <w:tcW w:w="454" w:type="dxa"/>
                <w:gridSpan w:val="2"/>
                <w:vAlign w:val="center"/>
              </w:tcPr>
            </w:tcPrChange>
          </w:tcPr>
          <w:p w14:paraId="7583263A" w14:textId="1DCE53FB" w:rsidR="00BD2E78" w:rsidRPr="007E0F91" w:rsidRDefault="00BD2E78" w:rsidP="00BD2E78">
            <w:pPr>
              <w:jc w:val="center"/>
              <w:rPr>
                <w:ins w:id="12412" w:author="Στάθης Καπ" w:date="2023-03-09T05:29:00Z"/>
                <w:sz w:val="16"/>
                <w:szCs w:val="16"/>
              </w:rPr>
            </w:pPr>
            <w:ins w:id="12413"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2414"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2415" w:author="Στάθης Καπ" w:date="2023-03-09T05:29:00Z"/>
                <w:sz w:val="16"/>
                <w:szCs w:val="16"/>
              </w:rPr>
            </w:pPr>
            <w:ins w:id="12416"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2417"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2418" w:author="Στάθης Καπ" w:date="2023-03-09T05:29:00Z"/>
                <w:sz w:val="16"/>
                <w:szCs w:val="16"/>
              </w:rPr>
            </w:pPr>
            <w:ins w:id="12419" w:author="Στάθης Καπ" w:date="2023-03-09T07:02:00Z">
              <w:r>
                <w:rPr>
                  <w:rFonts w:ascii="Calibri" w:hAnsi="Calibri" w:cs="Calibri"/>
                  <w:color w:val="000000"/>
                  <w:sz w:val="16"/>
                  <w:szCs w:val="16"/>
                </w:rPr>
                <w:t>518</w:t>
              </w:r>
            </w:ins>
          </w:p>
        </w:tc>
        <w:tc>
          <w:tcPr>
            <w:tcW w:w="454" w:type="dxa"/>
            <w:vAlign w:val="center"/>
            <w:tcPrChange w:id="12420" w:author="Στάθης Καπ" w:date="2023-03-09T07:02:00Z">
              <w:tcPr>
                <w:tcW w:w="454" w:type="dxa"/>
                <w:gridSpan w:val="2"/>
                <w:vAlign w:val="center"/>
              </w:tcPr>
            </w:tcPrChange>
          </w:tcPr>
          <w:p w14:paraId="2D1E32A3" w14:textId="5B262849" w:rsidR="00BD2E78" w:rsidRPr="007E0F91" w:rsidRDefault="00BD2E78" w:rsidP="00BD2E78">
            <w:pPr>
              <w:jc w:val="center"/>
              <w:rPr>
                <w:ins w:id="12421" w:author="Στάθης Καπ" w:date="2023-03-09T05:29:00Z"/>
                <w:sz w:val="16"/>
                <w:szCs w:val="16"/>
              </w:rPr>
            </w:pPr>
            <w:ins w:id="12422" w:author="Στάθης Καπ" w:date="2023-03-09T07:02:00Z">
              <w:r>
                <w:rPr>
                  <w:rFonts w:ascii="Calibri" w:hAnsi="Calibri" w:cs="Calibri"/>
                  <w:color w:val="000000"/>
                  <w:sz w:val="16"/>
                  <w:szCs w:val="16"/>
                </w:rPr>
                <w:t>11.75</w:t>
              </w:r>
            </w:ins>
          </w:p>
        </w:tc>
        <w:tc>
          <w:tcPr>
            <w:tcW w:w="454" w:type="dxa"/>
            <w:vAlign w:val="center"/>
            <w:tcPrChange w:id="12423" w:author="Στάθης Καπ" w:date="2023-03-09T07:02:00Z">
              <w:tcPr>
                <w:tcW w:w="454" w:type="dxa"/>
                <w:gridSpan w:val="2"/>
                <w:vAlign w:val="center"/>
              </w:tcPr>
            </w:tcPrChange>
          </w:tcPr>
          <w:p w14:paraId="7A89709A" w14:textId="13F56E85" w:rsidR="00BD2E78" w:rsidRPr="007E0F91" w:rsidRDefault="00BD2E78" w:rsidP="00BD2E78">
            <w:pPr>
              <w:jc w:val="center"/>
              <w:rPr>
                <w:ins w:id="12424" w:author="Στάθης Καπ" w:date="2023-03-09T05:29:00Z"/>
                <w:sz w:val="16"/>
                <w:szCs w:val="16"/>
              </w:rPr>
            </w:pPr>
            <w:ins w:id="12425"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2426"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2427" w:author="Στάθης Καπ" w:date="2023-03-09T05:29:00Z"/>
                <w:sz w:val="16"/>
                <w:szCs w:val="16"/>
              </w:rPr>
            </w:pPr>
            <w:ins w:id="12428"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2429"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2430" w:author="Στάθης Καπ" w:date="2023-03-09T05:29:00Z"/>
                <w:sz w:val="16"/>
                <w:szCs w:val="16"/>
              </w:rPr>
            </w:pPr>
            <w:ins w:id="12431" w:author="Στάθης Καπ" w:date="2023-03-09T07:02:00Z">
              <w:r>
                <w:rPr>
                  <w:rFonts w:ascii="Calibri" w:hAnsi="Calibri" w:cs="Calibri"/>
                  <w:color w:val="000000"/>
                  <w:sz w:val="16"/>
                  <w:szCs w:val="16"/>
                </w:rPr>
                <w:t>503</w:t>
              </w:r>
            </w:ins>
          </w:p>
        </w:tc>
        <w:tc>
          <w:tcPr>
            <w:tcW w:w="454" w:type="dxa"/>
            <w:vAlign w:val="center"/>
            <w:tcPrChange w:id="12432" w:author="Στάθης Καπ" w:date="2023-03-09T07:02:00Z">
              <w:tcPr>
                <w:tcW w:w="454" w:type="dxa"/>
                <w:gridSpan w:val="2"/>
                <w:vAlign w:val="center"/>
              </w:tcPr>
            </w:tcPrChange>
          </w:tcPr>
          <w:p w14:paraId="5DEF7FA8" w14:textId="3C0A9469" w:rsidR="00BD2E78" w:rsidRPr="007E0F91" w:rsidRDefault="00BD2E78" w:rsidP="00BD2E78">
            <w:pPr>
              <w:jc w:val="center"/>
              <w:rPr>
                <w:ins w:id="12433" w:author="Στάθης Καπ" w:date="2023-03-09T05:29:00Z"/>
                <w:sz w:val="16"/>
                <w:szCs w:val="16"/>
              </w:rPr>
            </w:pPr>
            <w:ins w:id="12434" w:author="Στάθης Καπ" w:date="2023-03-09T07:02:00Z">
              <w:r>
                <w:rPr>
                  <w:rFonts w:ascii="Calibri" w:hAnsi="Calibri" w:cs="Calibri"/>
                  <w:color w:val="000000"/>
                  <w:sz w:val="16"/>
                  <w:szCs w:val="16"/>
                </w:rPr>
                <w:t>14.31</w:t>
              </w:r>
            </w:ins>
          </w:p>
        </w:tc>
        <w:tc>
          <w:tcPr>
            <w:tcW w:w="454" w:type="dxa"/>
            <w:vAlign w:val="center"/>
            <w:tcPrChange w:id="12435" w:author="Στάθης Καπ" w:date="2023-03-09T07:02:00Z">
              <w:tcPr>
                <w:tcW w:w="454" w:type="dxa"/>
                <w:gridSpan w:val="2"/>
                <w:vAlign w:val="center"/>
              </w:tcPr>
            </w:tcPrChange>
          </w:tcPr>
          <w:p w14:paraId="480130EA" w14:textId="133EFEF8" w:rsidR="00BD2E78" w:rsidRPr="007E0F91" w:rsidRDefault="00BD2E78" w:rsidP="00BD2E78">
            <w:pPr>
              <w:jc w:val="center"/>
              <w:rPr>
                <w:ins w:id="12436" w:author="Στάθης Καπ" w:date="2023-03-09T05:29:00Z"/>
                <w:sz w:val="16"/>
                <w:szCs w:val="16"/>
              </w:rPr>
            </w:pPr>
            <w:ins w:id="12437"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2438"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2439" w:author="Στάθης Καπ" w:date="2023-03-09T05:29:00Z"/>
                <w:sz w:val="16"/>
                <w:szCs w:val="16"/>
              </w:rPr>
            </w:pPr>
            <w:ins w:id="12440"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41"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42" w:author="Στάθης Καπ" w:date="2023-03-09T05:29:00Z"/>
          <w:trPrChange w:id="12443"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444"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2445" w:author="Στάθης Καπ" w:date="2023-03-09T05:29:00Z"/>
                <w:sz w:val="16"/>
                <w:szCs w:val="16"/>
              </w:rPr>
            </w:pPr>
            <w:ins w:id="12446" w:author="Στάθης Καπ" w:date="2023-03-09T05:29:00Z">
              <w:r w:rsidRPr="007E0F91">
                <w:rPr>
                  <w:sz w:val="16"/>
                  <w:szCs w:val="16"/>
                </w:rPr>
                <w:lastRenderedPageBreak/>
                <w:t>pr18</w:t>
              </w:r>
            </w:ins>
          </w:p>
        </w:tc>
        <w:tc>
          <w:tcPr>
            <w:tcW w:w="565" w:type="dxa"/>
            <w:tcBorders>
              <w:left w:val="single" w:sz="4" w:space="0" w:color="auto"/>
            </w:tcBorders>
            <w:vAlign w:val="center"/>
            <w:tcPrChange w:id="12447"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2448" w:author="Στάθης Καπ" w:date="2023-03-09T05:29:00Z"/>
                <w:sz w:val="16"/>
                <w:szCs w:val="16"/>
              </w:rPr>
            </w:pPr>
            <w:ins w:id="12449"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2450"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2451" w:author="Στάθης Καπ" w:date="2023-03-09T05:29:00Z"/>
                <w:sz w:val="16"/>
                <w:szCs w:val="16"/>
              </w:rPr>
            </w:pPr>
            <w:ins w:id="12452"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2453"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2454" w:author="Στάθης Καπ" w:date="2023-03-09T05:29:00Z"/>
                <w:sz w:val="16"/>
                <w:szCs w:val="16"/>
              </w:rPr>
            </w:pPr>
            <w:ins w:id="12455" w:author="Στάθης Καπ" w:date="2023-03-09T07:02:00Z">
              <w:r>
                <w:rPr>
                  <w:rFonts w:ascii="Calibri" w:hAnsi="Calibri" w:cs="Calibri"/>
                  <w:color w:val="000000"/>
                  <w:sz w:val="16"/>
                  <w:szCs w:val="16"/>
                </w:rPr>
                <w:t>825</w:t>
              </w:r>
            </w:ins>
          </w:p>
        </w:tc>
        <w:tc>
          <w:tcPr>
            <w:tcW w:w="708" w:type="dxa"/>
            <w:vAlign w:val="center"/>
            <w:tcPrChange w:id="12456" w:author="Στάθης Καπ" w:date="2023-03-09T07:02:00Z">
              <w:tcPr>
                <w:tcW w:w="708" w:type="dxa"/>
                <w:gridSpan w:val="2"/>
                <w:vAlign w:val="center"/>
              </w:tcPr>
            </w:tcPrChange>
          </w:tcPr>
          <w:p w14:paraId="5AD6C3D7" w14:textId="6F6E8CAD" w:rsidR="00BD2E78" w:rsidRPr="007E0F91" w:rsidRDefault="00BD2E78" w:rsidP="00BD2E78">
            <w:pPr>
              <w:jc w:val="center"/>
              <w:rPr>
                <w:ins w:id="12457" w:author="Στάθης Καπ" w:date="2023-03-09T05:29:00Z"/>
                <w:sz w:val="16"/>
                <w:szCs w:val="16"/>
              </w:rPr>
            </w:pPr>
            <w:ins w:id="12458"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2459"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2460" w:author="Στάθης Καπ" w:date="2023-03-09T05:29:00Z"/>
                <w:sz w:val="16"/>
                <w:szCs w:val="16"/>
              </w:rPr>
            </w:pPr>
          </w:p>
        </w:tc>
        <w:tc>
          <w:tcPr>
            <w:tcW w:w="453" w:type="dxa"/>
            <w:tcBorders>
              <w:left w:val="single" w:sz="4" w:space="0" w:color="auto"/>
            </w:tcBorders>
            <w:vAlign w:val="center"/>
            <w:tcPrChange w:id="12461"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2462" w:author="Στάθης Καπ" w:date="2023-03-09T05:29:00Z"/>
                <w:sz w:val="16"/>
                <w:szCs w:val="16"/>
              </w:rPr>
            </w:pPr>
            <w:ins w:id="12463" w:author="Στάθης Καπ" w:date="2023-03-09T07:02:00Z">
              <w:r>
                <w:rPr>
                  <w:rFonts w:ascii="Calibri" w:hAnsi="Calibri" w:cs="Calibri"/>
                  <w:color w:val="000000"/>
                  <w:sz w:val="16"/>
                  <w:szCs w:val="16"/>
                </w:rPr>
                <w:t>878</w:t>
              </w:r>
            </w:ins>
          </w:p>
        </w:tc>
        <w:tc>
          <w:tcPr>
            <w:tcW w:w="454" w:type="dxa"/>
            <w:vAlign w:val="center"/>
            <w:tcPrChange w:id="12464" w:author="Στάθης Καπ" w:date="2023-03-09T07:02:00Z">
              <w:tcPr>
                <w:tcW w:w="454" w:type="dxa"/>
                <w:gridSpan w:val="2"/>
                <w:vAlign w:val="center"/>
              </w:tcPr>
            </w:tcPrChange>
          </w:tcPr>
          <w:p w14:paraId="752E7FE0" w14:textId="7E336D10" w:rsidR="00BD2E78" w:rsidRPr="007E0F91" w:rsidRDefault="00BD2E78" w:rsidP="00BD2E78">
            <w:pPr>
              <w:jc w:val="center"/>
              <w:rPr>
                <w:ins w:id="12465" w:author="Στάθης Καπ" w:date="2023-03-09T05:29:00Z"/>
                <w:sz w:val="16"/>
                <w:szCs w:val="16"/>
              </w:rPr>
            </w:pPr>
            <w:ins w:id="12466" w:author="Στάθης Καπ" w:date="2023-03-09T07:02:00Z">
              <w:r>
                <w:rPr>
                  <w:rFonts w:ascii="Calibri" w:hAnsi="Calibri" w:cs="Calibri"/>
                  <w:color w:val="000000"/>
                  <w:sz w:val="16"/>
                  <w:szCs w:val="16"/>
                </w:rPr>
                <w:t>-6.42</w:t>
              </w:r>
            </w:ins>
          </w:p>
        </w:tc>
        <w:tc>
          <w:tcPr>
            <w:tcW w:w="454" w:type="dxa"/>
            <w:vAlign w:val="center"/>
            <w:tcPrChange w:id="12467" w:author="Στάθης Καπ" w:date="2023-03-09T07:02:00Z">
              <w:tcPr>
                <w:tcW w:w="454" w:type="dxa"/>
                <w:gridSpan w:val="2"/>
                <w:vAlign w:val="center"/>
              </w:tcPr>
            </w:tcPrChange>
          </w:tcPr>
          <w:p w14:paraId="13EC9F13" w14:textId="1B3B3BD7" w:rsidR="00BD2E78" w:rsidRPr="007E0F91" w:rsidRDefault="00BD2E78" w:rsidP="00BD2E78">
            <w:pPr>
              <w:jc w:val="center"/>
              <w:rPr>
                <w:ins w:id="12468" w:author="Στάθης Καπ" w:date="2023-03-09T05:29:00Z"/>
                <w:sz w:val="16"/>
                <w:szCs w:val="16"/>
              </w:rPr>
            </w:pPr>
            <w:ins w:id="12469"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2470"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2471" w:author="Στάθης Καπ" w:date="2023-03-09T05:29:00Z"/>
                <w:sz w:val="16"/>
                <w:szCs w:val="16"/>
              </w:rPr>
            </w:pPr>
            <w:ins w:id="12472"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2473"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2474" w:author="Στάθης Καπ" w:date="2023-03-09T05:29:00Z"/>
                <w:sz w:val="16"/>
                <w:szCs w:val="16"/>
              </w:rPr>
            </w:pPr>
            <w:ins w:id="12475" w:author="Στάθης Καπ" w:date="2023-03-09T07:02:00Z">
              <w:r>
                <w:rPr>
                  <w:rFonts w:ascii="Calibri" w:hAnsi="Calibri" w:cs="Calibri"/>
                  <w:color w:val="000000"/>
                  <w:sz w:val="16"/>
                  <w:szCs w:val="16"/>
                </w:rPr>
                <w:t>807</w:t>
              </w:r>
            </w:ins>
          </w:p>
        </w:tc>
        <w:tc>
          <w:tcPr>
            <w:tcW w:w="454" w:type="dxa"/>
            <w:vAlign w:val="center"/>
            <w:tcPrChange w:id="12476" w:author="Στάθης Καπ" w:date="2023-03-09T07:02:00Z">
              <w:tcPr>
                <w:tcW w:w="454" w:type="dxa"/>
                <w:gridSpan w:val="2"/>
                <w:vAlign w:val="center"/>
              </w:tcPr>
            </w:tcPrChange>
          </w:tcPr>
          <w:p w14:paraId="3A4E7873" w14:textId="4A0F088D" w:rsidR="00BD2E78" w:rsidRPr="007E0F91" w:rsidRDefault="00BD2E78" w:rsidP="00BD2E78">
            <w:pPr>
              <w:jc w:val="center"/>
              <w:rPr>
                <w:ins w:id="12477" w:author="Στάθης Καπ" w:date="2023-03-09T05:29:00Z"/>
                <w:sz w:val="16"/>
                <w:szCs w:val="16"/>
              </w:rPr>
            </w:pPr>
            <w:ins w:id="12478" w:author="Στάθης Καπ" w:date="2023-03-09T07:02:00Z">
              <w:r>
                <w:rPr>
                  <w:rFonts w:ascii="Calibri" w:hAnsi="Calibri" w:cs="Calibri"/>
                  <w:color w:val="000000"/>
                  <w:sz w:val="16"/>
                  <w:szCs w:val="16"/>
                </w:rPr>
                <w:t>2.18</w:t>
              </w:r>
            </w:ins>
          </w:p>
        </w:tc>
        <w:tc>
          <w:tcPr>
            <w:tcW w:w="454" w:type="dxa"/>
            <w:vAlign w:val="center"/>
            <w:tcPrChange w:id="12479" w:author="Στάθης Καπ" w:date="2023-03-09T07:02:00Z">
              <w:tcPr>
                <w:tcW w:w="454" w:type="dxa"/>
                <w:gridSpan w:val="2"/>
                <w:vAlign w:val="center"/>
              </w:tcPr>
            </w:tcPrChange>
          </w:tcPr>
          <w:p w14:paraId="6F6F945D" w14:textId="37E3226F" w:rsidR="00BD2E78" w:rsidRPr="007E0F91" w:rsidRDefault="00BD2E78" w:rsidP="00BD2E78">
            <w:pPr>
              <w:jc w:val="center"/>
              <w:rPr>
                <w:ins w:id="12480" w:author="Στάθης Καπ" w:date="2023-03-09T05:29:00Z"/>
                <w:sz w:val="16"/>
                <w:szCs w:val="16"/>
              </w:rPr>
            </w:pPr>
            <w:ins w:id="12481"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2482"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2483" w:author="Στάθης Καπ" w:date="2023-03-09T05:29:00Z"/>
                <w:sz w:val="16"/>
                <w:szCs w:val="16"/>
              </w:rPr>
            </w:pPr>
            <w:ins w:id="12484"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2485"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2486" w:author="Στάθης Καπ" w:date="2023-03-09T05:29:00Z"/>
                <w:sz w:val="16"/>
                <w:szCs w:val="16"/>
              </w:rPr>
            </w:pPr>
            <w:ins w:id="12487" w:author="Στάθης Καπ" w:date="2023-03-09T07:02:00Z">
              <w:r>
                <w:rPr>
                  <w:rFonts w:ascii="Calibri" w:hAnsi="Calibri" w:cs="Calibri"/>
                  <w:color w:val="000000"/>
                  <w:sz w:val="16"/>
                  <w:szCs w:val="16"/>
                </w:rPr>
                <w:t>736</w:t>
              </w:r>
            </w:ins>
          </w:p>
        </w:tc>
        <w:tc>
          <w:tcPr>
            <w:tcW w:w="454" w:type="dxa"/>
            <w:vAlign w:val="center"/>
            <w:tcPrChange w:id="12488" w:author="Στάθης Καπ" w:date="2023-03-09T07:02:00Z">
              <w:tcPr>
                <w:tcW w:w="454" w:type="dxa"/>
                <w:gridSpan w:val="2"/>
                <w:vAlign w:val="center"/>
              </w:tcPr>
            </w:tcPrChange>
          </w:tcPr>
          <w:p w14:paraId="6CC65B39" w14:textId="745B1C33" w:rsidR="00BD2E78" w:rsidRPr="007E0F91" w:rsidRDefault="00BD2E78" w:rsidP="00BD2E78">
            <w:pPr>
              <w:jc w:val="center"/>
              <w:rPr>
                <w:ins w:id="12489" w:author="Στάθης Καπ" w:date="2023-03-09T05:29:00Z"/>
                <w:sz w:val="16"/>
                <w:szCs w:val="16"/>
              </w:rPr>
            </w:pPr>
            <w:ins w:id="12490" w:author="Στάθης Καπ" w:date="2023-03-09T07:02:00Z">
              <w:r>
                <w:rPr>
                  <w:rFonts w:ascii="Calibri" w:hAnsi="Calibri" w:cs="Calibri"/>
                  <w:color w:val="000000"/>
                  <w:sz w:val="16"/>
                  <w:szCs w:val="16"/>
                </w:rPr>
                <w:t>10.79</w:t>
              </w:r>
            </w:ins>
          </w:p>
        </w:tc>
        <w:tc>
          <w:tcPr>
            <w:tcW w:w="454" w:type="dxa"/>
            <w:vAlign w:val="center"/>
            <w:tcPrChange w:id="12491" w:author="Στάθης Καπ" w:date="2023-03-09T07:02:00Z">
              <w:tcPr>
                <w:tcW w:w="454" w:type="dxa"/>
                <w:gridSpan w:val="2"/>
                <w:vAlign w:val="center"/>
              </w:tcPr>
            </w:tcPrChange>
          </w:tcPr>
          <w:p w14:paraId="10A6853B" w14:textId="050D297F" w:rsidR="00BD2E78" w:rsidRPr="007E0F91" w:rsidRDefault="00BD2E78" w:rsidP="00BD2E78">
            <w:pPr>
              <w:jc w:val="center"/>
              <w:rPr>
                <w:ins w:id="12492" w:author="Στάθης Καπ" w:date="2023-03-09T05:29:00Z"/>
                <w:sz w:val="16"/>
                <w:szCs w:val="16"/>
              </w:rPr>
            </w:pPr>
            <w:ins w:id="12493"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2494"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2495" w:author="Στάθης Καπ" w:date="2023-03-09T05:29:00Z"/>
                <w:sz w:val="16"/>
                <w:szCs w:val="16"/>
              </w:rPr>
            </w:pPr>
            <w:ins w:id="12496"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497"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498" w:author="Στάθης Καπ" w:date="2023-03-09T05:29:00Z"/>
          <w:trPrChange w:id="12499"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00"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2501" w:author="Στάθης Καπ" w:date="2023-03-09T05:29:00Z"/>
                <w:sz w:val="16"/>
                <w:szCs w:val="16"/>
              </w:rPr>
            </w:pPr>
            <w:ins w:id="12502" w:author="Στάθης Καπ" w:date="2023-03-09T05:29:00Z">
              <w:r w:rsidRPr="007E0F91">
                <w:rPr>
                  <w:sz w:val="16"/>
                  <w:szCs w:val="16"/>
                </w:rPr>
                <w:t>pr19</w:t>
              </w:r>
            </w:ins>
          </w:p>
        </w:tc>
        <w:tc>
          <w:tcPr>
            <w:tcW w:w="565" w:type="dxa"/>
            <w:tcBorders>
              <w:left w:val="single" w:sz="4" w:space="0" w:color="auto"/>
            </w:tcBorders>
            <w:vAlign w:val="center"/>
            <w:tcPrChange w:id="12503"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2504" w:author="Στάθης Καπ" w:date="2023-03-09T05:29:00Z"/>
                <w:sz w:val="16"/>
                <w:szCs w:val="16"/>
              </w:rPr>
            </w:pPr>
            <w:ins w:id="12505"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2506"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2507" w:author="Στάθης Καπ" w:date="2023-03-09T05:29:00Z"/>
                <w:sz w:val="16"/>
                <w:szCs w:val="16"/>
              </w:rPr>
            </w:pPr>
            <w:ins w:id="12508"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2509"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2510" w:author="Στάθης Καπ" w:date="2023-03-09T05:29:00Z"/>
                <w:sz w:val="16"/>
                <w:szCs w:val="16"/>
              </w:rPr>
            </w:pPr>
            <w:ins w:id="12511" w:author="Στάθης Καπ" w:date="2023-03-09T07:02:00Z">
              <w:r>
                <w:rPr>
                  <w:rFonts w:ascii="Calibri" w:hAnsi="Calibri" w:cs="Calibri"/>
                  <w:color w:val="000000"/>
                  <w:sz w:val="16"/>
                  <w:szCs w:val="16"/>
                </w:rPr>
                <w:t>969</w:t>
              </w:r>
            </w:ins>
          </w:p>
        </w:tc>
        <w:tc>
          <w:tcPr>
            <w:tcW w:w="708" w:type="dxa"/>
            <w:vAlign w:val="center"/>
            <w:tcPrChange w:id="12512" w:author="Στάθης Καπ" w:date="2023-03-09T07:02:00Z">
              <w:tcPr>
                <w:tcW w:w="708" w:type="dxa"/>
                <w:gridSpan w:val="2"/>
                <w:vAlign w:val="center"/>
              </w:tcPr>
            </w:tcPrChange>
          </w:tcPr>
          <w:p w14:paraId="74C805E5" w14:textId="76D8DCBC" w:rsidR="00BD2E78" w:rsidRPr="007E0F91" w:rsidRDefault="00BD2E78" w:rsidP="00BD2E78">
            <w:pPr>
              <w:jc w:val="center"/>
              <w:rPr>
                <w:ins w:id="12513" w:author="Στάθης Καπ" w:date="2023-03-09T05:29:00Z"/>
                <w:sz w:val="16"/>
                <w:szCs w:val="16"/>
              </w:rPr>
            </w:pPr>
            <w:ins w:id="12514"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515"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2516" w:author="Στάθης Καπ" w:date="2023-03-09T05:29:00Z"/>
                <w:sz w:val="16"/>
                <w:szCs w:val="16"/>
              </w:rPr>
            </w:pPr>
          </w:p>
        </w:tc>
        <w:tc>
          <w:tcPr>
            <w:tcW w:w="453" w:type="dxa"/>
            <w:tcBorders>
              <w:left w:val="single" w:sz="4" w:space="0" w:color="auto"/>
            </w:tcBorders>
            <w:vAlign w:val="center"/>
            <w:tcPrChange w:id="12517"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2518" w:author="Στάθης Καπ" w:date="2023-03-09T05:29:00Z"/>
                <w:sz w:val="16"/>
                <w:szCs w:val="16"/>
              </w:rPr>
            </w:pPr>
            <w:ins w:id="12519" w:author="Στάθης Καπ" w:date="2023-03-09T07:02:00Z">
              <w:r>
                <w:rPr>
                  <w:rFonts w:ascii="Calibri" w:hAnsi="Calibri" w:cs="Calibri"/>
                  <w:color w:val="000000"/>
                  <w:sz w:val="16"/>
                  <w:szCs w:val="16"/>
                </w:rPr>
                <w:t>818</w:t>
              </w:r>
            </w:ins>
          </w:p>
        </w:tc>
        <w:tc>
          <w:tcPr>
            <w:tcW w:w="454" w:type="dxa"/>
            <w:vAlign w:val="center"/>
            <w:tcPrChange w:id="12520" w:author="Στάθης Καπ" w:date="2023-03-09T07:02:00Z">
              <w:tcPr>
                <w:tcW w:w="454" w:type="dxa"/>
                <w:gridSpan w:val="2"/>
                <w:vAlign w:val="center"/>
              </w:tcPr>
            </w:tcPrChange>
          </w:tcPr>
          <w:p w14:paraId="26E86D2F" w14:textId="69F082B2" w:rsidR="00BD2E78" w:rsidRPr="007E0F91" w:rsidRDefault="00BD2E78" w:rsidP="00BD2E78">
            <w:pPr>
              <w:jc w:val="center"/>
              <w:rPr>
                <w:ins w:id="12521" w:author="Στάθης Καπ" w:date="2023-03-09T05:29:00Z"/>
                <w:sz w:val="16"/>
                <w:szCs w:val="16"/>
              </w:rPr>
            </w:pPr>
            <w:ins w:id="12522" w:author="Στάθης Καπ" w:date="2023-03-09T07:02:00Z">
              <w:r>
                <w:rPr>
                  <w:rFonts w:ascii="Calibri" w:hAnsi="Calibri" w:cs="Calibri"/>
                  <w:color w:val="000000"/>
                  <w:sz w:val="16"/>
                  <w:szCs w:val="16"/>
                </w:rPr>
                <w:t>15.58</w:t>
              </w:r>
            </w:ins>
          </w:p>
        </w:tc>
        <w:tc>
          <w:tcPr>
            <w:tcW w:w="454" w:type="dxa"/>
            <w:vAlign w:val="center"/>
            <w:tcPrChange w:id="12523" w:author="Στάθης Καπ" w:date="2023-03-09T07:02:00Z">
              <w:tcPr>
                <w:tcW w:w="454" w:type="dxa"/>
                <w:gridSpan w:val="2"/>
                <w:vAlign w:val="center"/>
              </w:tcPr>
            </w:tcPrChange>
          </w:tcPr>
          <w:p w14:paraId="3DB17A78" w14:textId="137A77AA" w:rsidR="00BD2E78" w:rsidRPr="007E0F91" w:rsidRDefault="00BD2E78" w:rsidP="00BD2E78">
            <w:pPr>
              <w:jc w:val="center"/>
              <w:rPr>
                <w:ins w:id="12524" w:author="Στάθης Καπ" w:date="2023-03-09T05:29:00Z"/>
                <w:sz w:val="16"/>
                <w:szCs w:val="16"/>
              </w:rPr>
            </w:pPr>
            <w:ins w:id="12525"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2526"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2527" w:author="Στάθης Καπ" w:date="2023-03-09T05:29:00Z"/>
                <w:sz w:val="16"/>
                <w:szCs w:val="16"/>
              </w:rPr>
            </w:pPr>
            <w:ins w:id="12528"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2529"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2530" w:author="Στάθης Καπ" w:date="2023-03-09T05:29:00Z"/>
                <w:sz w:val="16"/>
                <w:szCs w:val="16"/>
              </w:rPr>
            </w:pPr>
            <w:ins w:id="12531" w:author="Στάθης Καπ" w:date="2023-03-09T07:02:00Z">
              <w:r>
                <w:rPr>
                  <w:rFonts w:ascii="Calibri" w:hAnsi="Calibri" w:cs="Calibri"/>
                  <w:color w:val="000000"/>
                  <w:sz w:val="16"/>
                  <w:szCs w:val="16"/>
                </w:rPr>
                <w:t>772</w:t>
              </w:r>
            </w:ins>
          </w:p>
        </w:tc>
        <w:tc>
          <w:tcPr>
            <w:tcW w:w="454" w:type="dxa"/>
            <w:vAlign w:val="center"/>
            <w:tcPrChange w:id="12532" w:author="Στάθης Καπ" w:date="2023-03-09T07:02:00Z">
              <w:tcPr>
                <w:tcW w:w="454" w:type="dxa"/>
                <w:gridSpan w:val="2"/>
                <w:vAlign w:val="center"/>
              </w:tcPr>
            </w:tcPrChange>
          </w:tcPr>
          <w:p w14:paraId="5D2B17D7" w14:textId="5027F69B" w:rsidR="00BD2E78" w:rsidRPr="007E0F91" w:rsidRDefault="00BD2E78" w:rsidP="00BD2E78">
            <w:pPr>
              <w:jc w:val="center"/>
              <w:rPr>
                <w:ins w:id="12533" w:author="Στάθης Καπ" w:date="2023-03-09T05:29:00Z"/>
                <w:sz w:val="16"/>
                <w:szCs w:val="16"/>
              </w:rPr>
            </w:pPr>
            <w:ins w:id="12534" w:author="Στάθης Καπ" w:date="2023-03-09T07:02:00Z">
              <w:r>
                <w:rPr>
                  <w:rFonts w:ascii="Calibri" w:hAnsi="Calibri" w:cs="Calibri"/>
                  <w:color w:val="000000"/>
                  <w:sz w:val="16"/>
                  <w:szCs w:val="16"/>
                </w:rPr>
                <w:t>20.33</w:t>
              </w:r>
            </w:ins>
          </w:p>
        </w:tc>
        <w:tc>
          <w:tcPr>
            <w:tcW w:w="454" w:type="dxa"/>
            <w:vAlign w:val="center"/>
            <w:tcPrChange w:id="12535" w:author="Στάθης Καπ" w:date="2023-03-09T07:02:00Z">
              <w:tcPr>
                <w:tcW w:w="454" w:type="dxa"/>
                <w:gridSpan w:val="2"/>
                <w:vAlign w:val="center"/>
              </w:tcPr>
            </w:tcPrChange>
          </w:tcPr>
          <w:p w14:paraId="593E8DC4" w14:textId="4C96E84E" w:rsidR="00BD2E78" w:rsidRPr="007E0F91" w:rsidRDefault="00BD2E78" w:rsidP="00BD2E78">
            <w:pPr>
              <w:jc w:val="center"/>
              <w:rPr>
                <w:ins w:id="12536" w:author="Στάθης Καπ" w:date="2023-03-09T05:29:00Z"/>
                <w:sz w:val="16"/>
                <w:szCs w:val="16"/>
              </w:rPr>
            </w:pPr>
            <w:ins w:id="12537"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2538"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2539" w:author="Στάθης Καπ" w:date="2023-03-09T05:29:00Z"/>
                <w:sz w:val="16"/>
                <w:szCs w:val="16"/>
              </w:rPr>
            </w:pPr>
            <w:ins w:id="12540"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2541"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2542" w:author="Στάθης Καπ" w:date="2023-03-09T05:29:00Z"/>
                <w:sz w:val="16"/>
                <w:szCs w:val="16"/>
              </w:rPr>
            </w:pPr>
            <w:ins w:id="12543" w:author="Στάθης Καπ" w:date="2023-03-09T07:02:00Z">
              <w:r>
                <w:rPr>
                  <w:rFonts w:ascii="Calibri" w:hAnsi="Calibri" w:cs="Calibri"/>
                  <w:color w:val="000000"/>
                  <w:sz w:val="16"/>
                  <w:szCs w:val="16"/>
                </w:rPr>
                <w:t>739</w:t>
              </w:r>
            </w:ins>
          </w:p>
        </w:tc>
        <w:tc>
          <w:tcPr>
            <w:tcW w:w="454" w:type="dxa"/>
            <w:vAlign w:val="center"/>
            <w:tcPrChange w:id="12544" w:author="Στάθης Καπ" w:date="2023-03-09T07:02:00Z">
              <w:tcPr>
                <w:tcW w:w="454" w:type="dxa"/>
                <w:gridSpan w:val="2"/>
                <w:vAlign w:val="center"/>
              </w:tcPr>
            </w:tcPrChange>
          </w:tcPr>
          <w:p w14:paraId="5FFAA192" w14:textId="05E51423" w:rsidR="00BD2E78" w:rsidRPr="007E0F91" w:rsidRDefault="00BD2E78" w:rsidP="00BD2E78">
            <w:pPr>
              <w:jc w:val="center"/>
              <w:rPr>
                <w:ins w:id="12545" w:author="Στάθης Καπ" w:date="2023-03-09T05:29:00Z"/>
                <w:sz w:val="16"/>
                <w:szCs w:val="16"/>
              </w:rPr>
            </w:pPr>
            <w:ins w:id="12546" w:author="Στάθης Καπ" w:date="2023-03-09T07:02:00Z">
              <w:r>
                <w:rPr>
                  <w:rFonts w:ascii="Calibri" w:hAnsi="Calibri" w:cs="Calibri"/>
                  <w:color w:val="000000"/>
                  <w:sz w:val="16"/>
                  <w:szCs w:val="16"/>
                </w:rPr>
                <w:t>23.74</w:t>
              </w:r>
            </w:ins>
          </w:p>
        </w:tc>
        <w:tc>
          <w:tcPr>
            <w:tcW w:w="454" w:type="dxa"/>
            <w:vAlign w:val="center"/>
            <w:tcPrChange w:id="12547" w:author="Στάθης Καπ" w:date="2023-03-09T07:02:00Z">
              <w:tcPr>
                <w:tcW w:w="454" w:type="dxa"/>
                <w:gridSpan w:val="2"/>
                <w:vAlign w:val="center"/>
              </w:tcPr>
            </w:tcPrChange>
          </w:tcPr>
          <w:p w14:paraId="2D154824" w14:textId="4A08863C" w:rsidR="00BD2E78" w:rsidRPr="007E0F91" w:rsidRDefault="00BD2E78" w:rsidP="00BD2E78">
            <w:pPr>
              <w:jc w:val="center"/>
              <w:rPr>
                <w:ins w:id="12548" w:author="Στάθης Καπ" w:date="2023-03-09T05:29:00Z"/>
                <w:sz w:val="16"/>
                <w:szCs w:val="16"/>
              </w:rPr>
            </w:pPr>
            <w:ins w:id="12549"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2550"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2551" w:author="Στάθης Καπ" w:date="2023-03-09T05:29:00Z"/>
                <w:sz w:val="16"/>
                <w:szCs w:val="16"/>
              </w:rPr>
            </w:pPr>
            <w:ins w:id="12552"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2553"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2554" w:author="Στάθης Καπ" w:date="2023-03-09T05:29:00Z"/>
                <w:sz w:val="16"/>
                <w:szCs w:val="16"/>
              </w:rPr>
            </w:pPr>
            <w:ins w:id="12555"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2556" w:author="Στάθης Καπ" w:date="2023-03-09T05:29:00Z"/>
                <w:sz w:val="16"/>
                <w:szCs w:val="16"/>
              </w:rPr>
            </w:pPr>
            <w:ins w:id="12557"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2558" w:author="Στάθης Καπ" w:date="2023-03-09T05:29:00Z"/>
                <w:sz w:val="16"/>
                <w:szCs w:val="16"/>
              </w:rPr>
            </w:pPr>
            <w:ins w:id="12559"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2560" w:author="Στάθης Καπ" w:date="2023-03-09T05:29:00Z"/>
                <w:sz w:val="16"/>
                <w:szCs w:val="16"/>
              </w:rPr>
            </w:pPr>
            <w:ins w:id="12561"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2562" w:author="Στάθης Καπ" w:date="2023-03-09T05:29:00Z"/>
                <w:sz w:val="16"/>
                <w:szCs w:val="16"/>
              </w:rPr>
            </w:pPr>
            <w:ins w:id="12563"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2564"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2565" w:author="Στάθης Καπ" w:date="2023-03-09T05:29:00Z"/>
                <w:sz w:val="16"/>
                <w:szCs w:val="16"/>
              </w:rPr>
            </w:pPr>
            <w:ins w:id="12566"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2567" w:author="Στάθης Καπ" w:date="2023-03-09T05:29:00Z"/>
                <w:sz w:val="16"/>
                <w:szCs w:val="16"/>
              </w:rPr>
            </w:pPr>
            <w:ins w:id="12568"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2569" w:author="Στάθης Καπ" w:date="2023-03-09T05:29:00Z"/>
                <w:sz w:val="16"/>
                <w:szCs w:val="16"/>
              </w:rPr>
            </w:pPr>
            <w:ins w:id="12570"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2571" w:author="Στάθης Καπ" w:date="2023-03-09T05:29:00Z"/>
                <w:sz w:val="16"/>
                <w:szCs w:val="16"/>
              </w:rPr>
            </w:pPr>
            <w:ins w:id="12572"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2573" w:author="Στάθης Καπ" w:date="2023-03-09T05:29:00Z"/>
                <w:sz w:val="16"/>
                <w:szCs w:val="16"/>
              </w:rPr>
            </w:pPr>
            <w:ins w:id="12574"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2575" w:author="Στάθης Καπ" w:date="2023-03-09T05:29:00Z"/>
                <w:sz w:val="16"/>
                <w:szCs w:val="16"/>
              </w:rPr>
            </w:pPr>
            <w:ins w:id="12576"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2577" w:author="Στάθης Καπ" w:date="2023-03-09T05:29:00Z"/>
                <w:sz w:val="16"/>
                <w:szCs w:val="16"/>
              </w:rPr>
            </w:pPr>
            <w:ins w:id="12578"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2579" w:author="Στάθης Καπ" w:date="2023-03-09T05:29:00Z"/>
                <w:sz w:val="16"/>
                <w:szCs w:val="16"/>
              </w:rPr>
            </w:pPr>
            <w:ins w:id="12580"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2581" w:author="Στάθης Καπ" w:date="2023-03-09T05:29:00Z"/>
                <w:sz w:val="16"/>
                <w:szCs w:val="16"/>
              </w:rPr>
            </w:pPr>
            <w:ins w:id="12582"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2583" w:author="Στάθης Καπ" w:date="2023-03-09T05:29:00Z"/>
                <w:sz w:val="16"/>
                <w:szCs w:val="16"/>
              </w:rPr>
            </w:pPr>
            <w:ins w:id="12584"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2585" w:author="Στάθης Καπ" w:date="2023-03-09T05:29:00Z"/>
                <w:sz w:val="16"/>
                <w:szCs w:val="16"/>
              </w:rPr>
            </w:pPr>
            <w:ins w:id="12586"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2587" w:author="Στάθης Καπ" w:date="2023-03-09T05:29:00Z"/>
                <w:sz w:val="16"/>
                <w:szCs w:val="16"/>
              </w:rPr>
            </w:pPr>
            <w:ins w:id="12588"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2589" w:author="Στάθης Καπ" w:date="2023-03-09T05:43:00Z"/>
        </w:rPr>
      </w:pPr>
    </w:p>
    <w:p w14:paraId="46D3A767" w14:textId="62E1D83C" w:rsidR="006E3D2E" w:rsidRPr="00494D04" w:rsidRDefault="006E3D2E">
      <w:pPr>
        <w:pStyle w:val="Caption"/>
        <w:keepNext/>
        <w:rPr>
          <w:ins w:id="12590" w:author="Στάθης Καπ" w:date="2023-03-09T06:06:00Z"/>
          <w:lang w:val="el-GR"/>
          <w:rPrChange w:id="12591" w:author="Στάθης Καπ" w:date="2023-03-09T07:16:00Z">
            <w:rPr>
              <w:ins w:id="12592" w:author="Στάθης Καπ" w:date="2023-03-09T06:06:00Z"/>
            </w:rPr>
          </w:rPrChange>
        </w:rPr>
        <w:pPrChange w:id="12593" w:author="Στάθης Καπ" w:date="2023-03-09T06:06:00Z">
          <w:pPr/>
        </w:pPrChange>
      </w:pPr>
      <w:ins w:id="12594" w:author="Στάθης Καπ" w:date="2023-03-09T06:06:00Z">
        <w:r w:rsidRPr="00494D04">
          <w:rPr>
            <w:lang w:val="el-GR"/>
            <w:rPrChange w:id="12595" w:author="Στάθης Καπ" w:date="2023-03-09T07:16:00Z">
              <w:rPr>
                <w:b/>
                <w:iCs/>
              </w:rPr>
            </w:rPrChange>
          </w:rPr>
          <w:t xml:space="preserve">Πίνακας </w:t>
        </w:r>
      </w:ins>
      <w:ins w:id="1259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59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598" w:author="Στάθης Καπ" w:date="2023-03-11T10:39:00Z">
        <w:r w:rsidR="00657928">
          <w:rPr>
            <w:noProof/>
            <w:lang w:val="el-GR"/>
          </w:rPr>
          <w:t>3</w:t>
        </w:r>
      </w:ins>
      <w:ins w:id="12599" w:author="Στάθης Καπ" w:date="2023-03-09T08:43:00Z">
        <w:r w:rsidR="00C148DE">
          <w:rPr>
            <w:lang w:val="el-GR"/>
          </w:rPr>
          <w:fldChar w:fldCharType="end"/>
        </w:r>
      </w:ins>
      <w:ins w:id="12600"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60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2602"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2603"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2604" w:author="Στάθης Καπ" w:date="2023-03-09T05:46:00Z"/>
                <w:sz w:val="16"/>
                <w:szCs w:val="16"/>
              </w:rPr>
            </w:pPr>
            <w:ins w:id="12605"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2606" w:author="Στάθης Καπ" w:date="2023-03-09T05:46:00Z"/>
                <w:sz w:val="16"/>
                <w:szCs w:val="16"/>
              </w:rPr>
            </w:pPr>
            <w:ins w:id="12607"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2608" w:author="Στάθης Καπ" w:date="2023-03-09T05:46:00Z"/>
                <w:sz w:val="16"/>
                <w:szCs w:val="16"/>
              </w:rPr>
            </w:pPr>
            <w:ins w:id="12609"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2610" w:author="Στάθης Καπ" w:date="2023-03-09T05:46:00Z"/>
                <w:sz w:val="16"/>
                <w:szCs w:val="16"/>
              </w:rPr>
            </w:pPr>
            <w:ins w:id="12611"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2612" w:author="Στάθης Καπ" w:date="2023-03-09T05:46:00Z"/>
                <w:sz w:val="16"/>
                <w:szCs w:val="16"/>
              </w:rPr>
            </w:pPr>
            <w:ins w:id="12613"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2614" w:author="Στάθης Καπ" w:date="2023-03-09T05:46:00Z"/>
                <w:sz w:val="16"/>
                <w:szCs w:val="16"/>
              </w:rPr>
            </w:pPr>
            <w:ins w:id="12615" w:author="Στάθης Καπ" w:date="2023-03-09T05:46:00Z">
              <w:r w:rsidRPr="007E0F91">
                <w:rPr>
                  <w:sz w:val="16"/>
                  <w:szCs w:val="16"/>
                </w:rPr>
                <w:t>S=4</w:t>
              </w:r>
            </w:ins>
          </w:p>
        </w:tc>
      </w:tr>
      <w:tr w:rsidR="006A6628" w14:paraId="70C7CEBD" w14:textId="77777777" w:rsidTr="009861B1">
        <w:trPr>
          <w:trHeight w:val="170"/>
          <w:jc w:val="center"/>
          <w:ins w:id="12616"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2617" w:author="Στάθης Καπ" w:date="2023-03-09T05:46:00Z"/>
                <w:sz w:val="16"/>
                <w:szCs w:val="16"/>
              </w:rPr>
            </w:pPr>
            <w:ins w:id="12618"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2619" w:author="Στάθης Καπ" w:date="2023-03-09T05:46:00Z"/>
                <w:sz w:val="16"/>
                <w:szCs w:val="16"/>
              </w:rPr>
            </w:pPr>
            <w:ins w:id="12620"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2621" w:author="Στάθης Καπ" w:date="2023-03-09T05:46:00Z"/>
                <w:sz w:val="16"/>
                <w:szCs w:val="16"/>
              </w:rPr>
            </w:pPr>
            <w:ins w:id="12622"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2623" w:author="Στάθης Καπ" w:date="2023-03-09T05:46:00Z"/>
                <w:sz w:val="16"/>
                <w:szCs w:val="16"/>
              </w:rPr>
            </w:pPr>
            <w:ins w:id="12624"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2625" w:author="Στάθης Καπ" w:date="2023-03-09T05:46:00Z"/>
                <w:sz w:val="16"/>
                <w:szCs w:val="16"/>
              </w:rPr>
            </w:pPr>
            <w:ins w:id="12626"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2627" w:author="Στάθης Καπ" w:date="2023-03-09T05:46:00Z"/>
                <w:sz w:val="16"/>
                <w:szCs w:val="16"/>
              </w:rPr>
            </w:pPr>
            <w:ins w:id="12628"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2629" w:author="Στάθης Καπ" w:date="2023-03-09T05:46:00Z"/>
                <w:sz w:val="16"/>
                <w:szCs w:val="16"/>
              </w:rPr>
            </w:pPr>
            <w:ins w:id="12630"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2631" w:author="Στάθης Καπ" w:date="2023-03-09T05:46:00Z"/>
                <w:sz w:val="16"/>
                <w:szCs w:val="16"/>
              </w:rPr>
            </w:pPr>
            <w:ins w:id="12632"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2633" w:author="Στάθης Καπ" w:date="2023-03-09T05:46:00Z"/>
                <w:sz w:val="16"/>
                <w:szCs w:val="16"/>
              </w:rPr>
            </w:pPr>
            <w:ins w:id="12634"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2635" w:author="Στάθης Καπ" w:date="2023-03-09T05:46:00Z"/>
                <w:sz w:val="16"/>
                <w:szCs w:val="16"/>
              </w:rPr>
            </w:pPr>
            <w:ins w:id="12636"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2637" w:author="Στάθης Καπ" w:date="2023-03-09T05:46:00Z"/>
                <w:sz w:val="16"/>
                <w:szCs w:val="16"/>
              </w:rPr>
            </w:pPr>
            <w:ins w:id="12638" w:author="Στάθης Καπ" w:date="2023-03-09T05:46:00Z">
              <w:r w:rsidRPr="007E0F91">
                <w:rPr>
                  <w:sz w:val="16"/>
                  <w:szCs w:val="16"/>
                </w:rPr>
                <w:t>CPU(s)</w:t>
              </w:r>
            </w:ins>
          </w:p>
        </w:tc>
      </w:tr>
      <w:tr w:rsidR="006A6628" w14:paraId="1A22033B" w14:textId="77777777" w:rsidTr="009861B1">
        <w:trPr>
          <w:trHeight w:val="170"/>
          <w:jc w:val="center"/>
          <w:ins w:id="12639"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2640"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2641"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2642"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2643" w:author="Στάθης Καπ" w:date="2023-03-09T05:46:00Z"/>
                <w:sz w:val="14"/>
                <w:szCs w:val="14"/>
              </w:rPr>
            </w:pPr>
            <w:ins w:id="12644"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2645" w:author="Στάθης Καπ" w:date="2023-03-09T05:46:00Z"/>
                <w:sz w:val="14"/>
                <w:szCs w:val="14"/>
              </w:rPr>
            </w:pPr>
            <w:ins w:id="12646"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2647" w:author="Στάθης Καπ" w:date="2023-03-09T05:46:00Z"/>
                <w:sz w:val="14"/>
                <w:szCs w:val="14"/>
              </w:rPr>
            </w:pPr>
            <w:ins w:id="12648"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2649" w:author="Στάθης Καπ" w:date="2023-03-09T05:46:00Z"/>
                <w:sz w:val="14"/>
                <w:szCs w:val="14"/>
              </w:rPr>
            </w:pPr>
            <w:ins w:id="12650"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2651" w:author="Στάθης Καπ" w:date="2023-03-09T05:46:00Z"/>
                <w:sz w:val="14"/>
                <w:szCs w:val="14"/>
              </w:rPr>
            </w:pPr>
            <w:ins w:id="12652"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2653" w:author="Στάθης Καπ" w:date="2023-03-09T05:46:00Z"/>
                <w:sz w:val="14"/>
                <w:szCs w:val="14"/>
              </w:rPr>
            </w:pPr>
            <w:ins w:id="12654"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2655" w:author="Στάθης Καπ" w:date="2023-03-09T05:46:00Z"/>
                <w:sz w:val="14"/>
                <w:szCs w:val="14"/>
              </w:rPr>
            </w:pPr>
            <w:ins w:id="12656"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2657" w:author="Στάθης Καπ" w:date="2023-03-09T05:46:00Z"/>
                <w:sz w:val="14"/>
                <w:szCs w:val="14"/>
              </w:rPr>
            </w:pPr>
            <w:ins w:id="12658"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2659" w:author="Στάθης Καπ" w:date="2023-03-09T05:46:00Z"/>
                <w:sz w:val="14"/>
                <w:szCs w:val="14"/>
              </w:rPr>
            </w:pPr>
            <w:ins w:id="12660"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2661" w:author="Στάθης Καπ" w:date="2023-03-09T05:46:00Z"/>
                <w:sz w:val="14"/>
                <w:szCs w:val="14"/>
              </w:rPr>
            </w:pPr>
            <w:ins w:id="12662"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2663" w:author="Στάθης Καπ" w:date="2023-03-09T05:46:00Z"/>
                <w:sz w:val="14"/>
                <w:szCs w:val="14"/>
              </w:rPr>
            </w:pPr>
            <w:ins w:id="12664"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2665" w:author="Στάθης Καπ" w:date="2023-03-09T05:46:00Z"/>
                <w:sz w:val="14"/>
                <w:szCs w:val="14"/>
              </w:rPr>
            </w:pPr>
            <w:ins w:id="12666"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2667" w:author="Στάθης Καπ" w:date="2023-03-09T05:46:00Z"/>
                <w:sz w:val="14"/>
                <w:szCs w:val="14"/>
              </w:rPr>
            </w:pPr>
            <w:ins w:id="12668"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2669" w:author="Στάθης Καπ" w:date="2023-03-09T05:46:00Z"/>
                <w:sz w:val="14"/>
                <w:szCs w:val="14"/>
              </w:rPr>
            </w:pPr>
            <w:ins w:id="12670"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2671" w:author="Στάθης Καπ" w:date="2023-03-09T05:46:00Z"/>
                <w:sz w:val="14"/>
                <w:szCs w:val="14"/>
              </w:rPr>
            </w:pPr>
            <w:ins w:id="12672"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673"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674" w:author="Στάθης Καπ" w:date="2023-03-09T05:46:00Z"/>
          <w:trPrChange w:id="12675"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2676"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2677" w:author="Στάθης Καπ" w:date="2023-03-09T05:46:00Z"/>
                <w:sz w:val="16"/>
                <w:szCs w:val="16"/>
              </w:rPr>
            </w:pPr>
            <w:ins w:id="12678"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2679"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2680" w:author="Στάθης Καπ" w:date="2023-03-09T05:46:00Z"/>
                <w:sz w:val="16"/>
                <w:szCs w:val="16"/>
              </w:rPr>
            </w:pPr>
            <w:ins w:id="12681"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2682"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2683" w:author="Στάθης Καπ" w:date="2023-03-09T05:46:00Z"/>
                <w:sz w:val="16"/>
                <w:szCs w:val="16"/>
              </w:rPr>
            </w:pPr>
            <w:ins w:id="12684"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2685"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2686" w:author="Στάθης Καπ" w:date="2023-03-09T05:46:00Z"/>
                <w:sz w:val="16"/>
                <w:szCs w:val="16"/>
              </w:rPr>
            </w:pPr>
            <w:ins w:id="12687"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2688"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2689" w:author="Στάθης Καπ" w:date="2023-03-09T05:46:00Z"/>
                <w:sz w:val="16"/>
                <w:szCs w:val="16"/>
              </w:rPr>
            </w:pPr>
            <w:ins w:id="12690"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2691"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2692" w:author="Στάθης Καπ" w:date="2023-03-09T07:04:00Z"/>
                <w:sz w:val="16"/>
                <w:szCs w:val="16"/>
              </w:rPr>
            </w:pPr>
            <w:ins w:id="12693"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2694" w:author="Στάθης Καπ" w:date="2023-03-09T07:04:00Z"/>
                <w:sz w:val="16"/>
                <w:szCs w:val="16"/>
              </w:rPr>
            </w:pPr>
            <w:ins w:id="12695"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2696" w:author="Στάθης Καπ" w:date="2023-03-09T07:04:00Z"/>
                <w:sz w:val="16"/>
                <w:szCs w:val="16"/>
              </w:rPr>
            </w:pPr>
            <w:ins w:id="12697"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2698" w:author="Στάθης Καπ" w:date="2023-03-09T07:04:00Z"/>
                <w:sz w:val="16"/>
                <w:szCs w:val="16"/>
              </w:rPr>
            </w:pPr>
            <w:ins w:id="12699"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2700" w:author="Στάθης Καπ" w:date="2023-03-09T07:04:00Z"/>
                <w:sz w:val="16"/>
                <w:szCs w:val="16"/>
              </w:rPr>
            </w:pPr>
            <w:ins w:id="12701"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2702" w:author="Στάθης Καπ" w:date="2023-03-09T07:04:00Z"/>
                <w:sz w:val="16"/>
                <w:szCs w:val="16"/>
              </w:rPr>
            </w:pPr>
            <w:ins w:id="12703"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2704" w:author="Στάθης Καπ" w:date="2023-03-09T07:04:00Z"/>
                <w:sz w:val="16"/>
                <w:szCs w:val="16"/>
              </w:rPr>
            </w:pPr>
            <w:ins w:id="12705"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2706" w:author="Στάθης Καπ" w:date="2023-03-09T07:04:00Z"/>
                <w:sz w:val="16"/>
                <w:szCs w:val="16"/>
              </w:rPr>
            </w:pPr>
            <w:ins w:id="12707"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2708" w:author="Στάθης Καπ" w:date="2023-03-09T07:04:00Z"/>
                <w:sz w:val="16"/>
                <w:szCs w:val="16"/>
              </w:rPr>
            </w:pPr>
            <w:ins w:id="12709"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2710" w:author="Στάθης Καπ" w:date="2023-03-09T07:04:00Z"/>
                <w:sz w:val="16"/>
                <w:szCs w:val="16"/>
              </w:rPr>
            </w:pPr>
            <w:ins w:id="12711"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2712" w:author="Στάθης Καπ" w:date="2023-03-09T07:04:00Z"/>
                <w:sz w:val="16"/>
                <w:szCs w:val="16"/>
              </w:rPr>
            </w:pPr>
            <w:ins w:id="12713"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2714" w:author="Στάθης Καπ" w:date="2023-03-09T07:04:00Z"/>
                <w:sz w:val="16"/>
                <w:szCs w:val="16"/>
              </w:rPr>
            </w:pPr>
            <w:ins w:id="12715"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2716" w:author="Στάθης Καπ" w:date="2023-03-09T07:04:00Z"/>
                <w:sz w:val="16"/>
                <w:szCs w:val="16"/>
              </w:rPr>
            </w:pPr>
            <w:ins w:id="12717"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2718" w:author="Στάθης Καπ" w:date="2023-03-09T07:04:00Z"/>
                <w:sz w:val="16"/>
                <w:szCs w:val="16"/>
              </w:rPr>
            </w:pPr>
            <w:ins w:id="12719"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2720" w:author="Στάθης Καπ" w:date="2023-03-09T07:04:00Z"/>
                <w:sz w:val="16"/>
                <w:szCs w:val="16"/>
              </w:rPr>
            </w:pPr>
            <w:ins w:id="12721"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2722" w:author="Στάθης Καπ" w:date="2023-03-09T07:04:00Z"/>
                <w:sz w:val="16"/>
                <w:szCs w:val="16"/>
              </w:rPr>
            </w:pPr>
            <w:ins w:id="12723"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2724" w:author="Στάθης Καπ" w:date="2023-03-09T07:04:00Z"/>
                <w:sz w:val="16"/>
                <w:szCs w:val="16"/>
              </w:rPr>
            </w:pPr>
            <w:ins w:id="12725"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2726" w:author="Στάθης Καπ" w:date="2023-03-09T07:04:00Z"/>
                <w:sz w:val="16"/>
                <w:szCs w:val="16"/>
              </w:rPr>
            </w:pPr>
            <w:ins w:id="12727"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2728" w:author="Στάθης Καπ" w:date="2023-03-09T07:04:00Z"/>
                <w:sz w:val="16"/>
                <w:szCs w:val="16"/>
              </w:rPr>
            </w:pPr>
            <w:ins w:id="12729"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2730" w:author="Στάθης Καπ" w:date="2023-03-09T05:46:00Z"/>
                <w:sz w:val="16"/>
                <w:szCs w:val="16"/>
              </w:rPr>
            </w:pPr>
            <w:ins w:id="12731"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2732"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2733" w:author="Στάθης Καπ" w:date="2023-03-09T05:46:00Z"/>
                <w:sz w:val="16"/>
                <w:szCs w:val="16"/>
              </w:rPr>
            </w:pPr>
            <w:ins w:id="12734"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2735"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2736" w:author="Στάθης Καπ" w:date="2023-03-09T05:46:00Z"/>
                <w:sz w:val="16"/>
                <w:szCs w:val="16"/>
              </w:rPr>
            </w:pPr>
            <w:ins w:id="12737"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2738"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2739" w:author="Στάθης Καπ" w:date="2023-03-09T05:46:00Z"/>
                <w:sz w:val="16"/>
                <w:szCs w:val="16"/>
              </w:rPr>
            </w:pPr>
            <w:ins w:id="12740"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2741"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2742" w:author="Στάθης Καπ" w:date="2023-03-09T05:46:00Z"/>
                <w:sz w:val="16"/>
                <w:szCs w:val="16"/>
              </w:rPr>
            </w:pPr>
            <w:ins w:id="12743"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2744"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2745" w:author="Στάθης Καπ" w:date="2023-03-09T05:46:00Z"/>
                <w:sz w:val="16"/>
                <w:szCs w:val="16"/>
              </w:rPr>
            </w:pPr>
            <w:ins w:id="12746"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2747"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2748" w:author="Στάθης Καπ" w:date="2023-03-09T05:46:00Z"/>
                <w:sz w:val="16"/>
                <w:szCs w:val="16"/>
              </w:rPr>
            </w:pPr>
            <w:ins w:id="12749"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2750"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2751" w:author="Στάθης Καπ" w:date="2023-03-09T05:46:00Z"/>
                <w:sz w:val="16"/>
                <w:szCs w:val="16"/>
              </w:rPr>
            </w:pPr>
            <w:ins w:id="12752"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2753"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2754" w:author="Στάθης Καπ" w:date="2023-03-09T05:46:00Z"/>
                <w:sz w:val="16"/>
                <w:szCs w:val="16"/>
              </w:rPr>
            </w:pPr>
            <w:ins w:id="12755"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2756"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2757" w:author="Στάθης Καπ" w:date="2023-03-09T05:46:00Z"/>
                <w:sz w:val="16"/>
                <w:szCs w:val="16"/>
              </w:rPr>
            </w:pPr>
            <w:ins w:id="12758"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2759"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2760" w:author="Στάθης Καπ" w:date="2023-03-09T05:46:00Z"/>
                <w:sz w:val="16"/>
                <w:szCs w:val="16"/>
              </w:rPr>
            </w:pPr>
            <w:ins w:id="12761"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2762"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2763" w:author="Στάθης Καπ" w:date="2023-03-09T05:46:00Z"/>
                <w:sz w:val="16"/>
                <w:szCs w:val="16"/>
              </w:rPr>
            </w:pPr>
            <w:ins w:id="12764"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2765"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2766" w:author="Στάθης Καπ" w:date="2023-03-09T05:46:00Z"/>
                <w:sz w:val="16"/>
                <w:szCs w:val="16"/>
              </w:rPr>
            </w:pPr>
            <w:ins w:id="12767"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276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2769" w:author="Στάθης Καπ" w:date="2023-03-09T05:46:00Z"/>
                <w:sz w:val="16"/>
                <w:szCs w:val="16"/>
              </w:rPr>
            </w:pPr>
            <w:ins w:id="12770"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2771" w:author="Στάθης Καπ" w:date="2023-03-09T05:46:00Z"/>
                <w:sz w:val="16"/>
                <w:szCs w:val="16"/>
              </w:rPr>
            </w:pPr>
            <w:ins w:id="12772"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2773" w:author="Στάθης Καπ" w:date="2023-03-09T05:46:00Z"/>
                <w:sz w:val="16"/>
                <w:szCs w:val="16"/>
              </w:rPr>
            </w:pPr>
            <w:ins w:id="12774"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2775" w:author="Στάθης Καπ" w:date="2023-03-09T05:46:00Z"/>
                <w:sz w:val="16"/>
                <w:szCs w:val="16"/>
              </w:rPr>
            </w:pPr>
            <w:ins w:id="12776"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2777" w:author="Στάθης Καπ" w:date="2023-03-09T05:46:00Z"/>
                <w:sz w:val="16"/>
                <w:szCs w:val="16"/>
              </w:rPr>
            </w:pPr>
            <w:ins w:id="12778"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2779"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2780" w:author="Στάθης Καπ" w:date="2023-03-09T05:46:00Z"/>
                <w:sz w:val="16"/>
                <w:szCs w:val="16"/>
              </w:rPr>
            </w:pPr>
            <w:ins w:id="12781"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2782" w:author="Στάθης Καπ" w:date="2023-03-09T05:46:00Z"/>
                <w:sz w:val="16"/>
                <w:szCs w:val="16"/>
              </w:rPr>
            </w:pPr>
            <w:ins w:id="12783"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2784" w:author="Στάθης Καπ" w:date="2023-03-09T05:46:00Z"/>
                <w:sz w:val="16"/>
                <w:szCs w:val="16"/>
              </w:rPr>
            </w:pPr>
            <w:ins w:id="12785"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2786" w:author="Στάθης Καπ" w:date="2023-03-09T05:46:00Z"/>
                <w:sz w:val="16"/>
                <w:szCs w:val="16"/>
              </w:rPr>
            </w:pPr>
            <w:ins w:id="12787"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2788" w:author="Στάθης Καπ" w:date="2023-03-09T05:46:00Z"/>
                <w:sz w:val="16"/>
                <w:szCs w:val="16"/>
              </w:rPr>
            </w:pPr>
            <w:ins w:id="12789"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2790" w:author="Στάθης Καπ" w:date="2023-03-09T05:46:00Z"/>
                <w:sz w:val="16"/>
                <w:szCs w:val="16"/>
              </w:rPr>
            </w:pPr>
            <w:ins w:id="12791"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2792" w:author="Στάθης Καπ" w:date="2023-03-09T05:46:00Z"/>
                <w:sz w:val="16"/>
                <w:szCs w:val="16"/>
              </w:rPr>
            </w:pPr>
            <w:ins w:id="12793"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2794" w:author="Στάθης Καπ" w:date="2023-03-09T05:46:00Z"/>
                <w:sz w:val="16"/>
                <w:szCs w:val="16"/>
              </w:rPr>
            </w:pPr>
            <w:ins w:id="12795"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2796" w:author="Στάθης Καπ" w:date="2023-03-09T05:46:00Z"/>
                <w:sz w:val="16"/>
                <w:szCs w:val="16"/>
              </w:rPr>
            </w:pPr>
            <w:ins w:id="12797"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2798" w:author="Στάθης Καπ" w:date="2023-03-09T05:46:00Z"/>
                <w:sz w:val="16"/>
                <w:szCs w:val="16"/>
              </w:rPr>
            </w:pPr>
            <w:ins w:id="12799"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2800" w:author="Στάθης Καπ" w:date="2023-03-09T05:46:00Z"/>
                <w:sz w:val="16"/>
                <w:szCs w:val="16"/>
              </w:rPr>
            </w:pPr>
            <w:ins w:id="12801"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2802" w:author="Στάθης Καπ" w:date="2023-03-09T05:46:00Z"/>
                <w:sz w:val="16"/>
                <w:szCs w:val="16"/>
              </w:rPr>
            </w:pPr>
            <w:ins w:id="12803"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280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2805" w:author="Στάθης Καπ" w:date="2023-03-09T05:46:00Z"/>
                <w:sz w:val="16"/>
                <w:szCs w:val="16"/>
              </w:rPr>
            </w:pPr>
            <w:ins w:id="12806"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2807" w:author="Στάθης Καπ" w:date="2023-03-09T05:46:00Z"/>
                <w:sz w:val="16"/>
                <w:szCs w:val="16"/>
              </w:rPr>
            </w:pPr>
            <w:ins w:id="12808"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2809" w:author="Στάθης Καπ" w:date="2023-03-09T05:46:00Z"/>
                <w:sz w:val="16"/>
                <w:szCs w:val="16"/>
              </w:rPr>
            </w:pPr>
            <w:ins w:id="12810"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2811" w:author="Στάθης Καπ" w:date="2023-03-09T05:46:00Z"/>
                <w:sz w:val="16"/>
                <w:szCs w:val="16"/>
              </w:rPr>
            </w:pPr>
            <w:ins w:id="12812"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2813" w:author="Στάθης Καπ" w:date="2023-03-09T05:46:00Z"/>
                <w:sz w:val="16"/>
                <w:szCs w:val="16"/>
              </w:rPr>
            </w:pPr>
            <w:ins w:id="12814"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2815"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2816" w:author="Στάθης Καπ" w:date="2023-03-09T05:46:00Z"/>
                <w:sz w:val="16"/>
                <w:szCs w:val="16"/>
              </w:rPr>
            </w:pPr>
            <w:ins w:id="12817"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2818" w:author="Στάθης Καπ" w:date="2023-03-09T05:46:00Z"/>
                <w:sz w:val="16"/>
                <w:szCs w:val="16"/>
              </w:rPr>
            </w:pPr>
            <w:ins w:id="12819"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2820" w:author="Στάθης Καπ" w:date="2023-03-09T05:46:00Z"/>
                <w:sz w:val="16"/>
                <w:szCs w:val="16"/>
              </w:rPr>
            </w:pPr>
            <w:ins w:id="12821"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2822" w:author="Στάθης Καπ" w:date="2023-03-09T05:46:00Z"/>
                <w:sz w:val="16"/>
                <w:szCs w:val="16"/>
              </w:rPr>
            </w:pPr>
            <w:ins w:id="12823"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2824" w:author="Στάθης Καπ" w:date="2023-03-09T05:46:00Z"/>
                <w:sz w:val="16"/>
                <w:szCs w:val="16"/>
              </w:rPr>
            </w:pPr>
            <w:ins w:id="12825"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2826" w:author="Στάθης Καπ" w:date="2023-03-09T05:46:00Z"/>
                <w:sz w:val="16"/>
                <w:szCs w:val="16"/>
              </w:rPr>
            </w:pPr>
            <w:ins w:id="12827"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2828" w:author="Στάθης Καπ" w:date="2023-03-09T05:46:00Z"/>
                <w:sz w:val="16"/>
                <w:szCs w:val="16"/>
              </w:rPr>
            </w:pPr>
            <w:ins w:id="12829"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2830" w:author="Στάθης Καπ" w:date="2023-03-09T05:46:00Z"/>
                <w:sz w:val="16"/>
                <w:szCs w:val="16"/>
              </w:rPr>
            </w:pPr>
            <w:ins w:id="12831"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2832" w:author="Στάθης Καπ" w:date="2023-03-09T05:46:00Z"/>
                <w:sz w:val="16"/>
                <w:szCs w:val="16"/>
              </w:rPr>
            </w:pPr>
            <w:ins w:id="12833"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2834" w:author="Στάθης Καπ" w:date="2023-03-09T05:46:00Z"/>
                <w:sz w:val="16"/>
                <w:szCs w:val="16"/>
              </w:rPr>
            </w:pPr>
            <w:ins w:id="12835"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2836" w:author="Στάθης Καπ" w:date="2023-03-09T05:46:00Z"/>
                <w:sz w:val="16"/>
                <w:szCs w:val="16"/>
              </w:rPr>
            </w:pPr>
            <w:ins w:id="12837"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2838" w:author="Στάθης Καπ" w:date="2023-03-09T05:46:00Z"/>
                <w:sz w:val="16"/>
                <w:szCs w:val="16"/>
              </w:rPr>
            </w:pPr>
            <w:ins w:id="12839"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284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2841" w:author="Στάθης Καπ" w:date="2023-03-09T05:46:00Z"/>
                <w:sz w:val="16"/>
                <w:szCs w:val="16"/>
              </w:rPr>
            </w:pPr>
            <w:ins w:id="12842"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2843" w:author="Στάθης Καπ" w:date="2023-03-09T05:46:00Z"/>
                <w:sz w:val="16"/>
                <w:szCs w:val="16"/>
              </w:rPr>
            </w:pPr>
            <w:ins w:id="12844"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2845" w:author="Στάθης Καπ" w:date="2023-03-09T05:46:00Z"/>
                <w:sz w:val="16"/>
                <w:szCs w:val="16"/>
              </w:rPr>
            </w:pPr>
            <w:ins w:id="12846"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2847" w:author="Στάθης Καπ" w:date="2023-03-09T05:46:00Z"/>
                <w:sz w:val="16"/>
                <w:szCs w:val="16"/>
              </w:rPr>
            </w:pPr>
            <w:ins w:id="12848"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2849" w:author="Στάθης Καπ" w:date="2023-03-09T05:46:00Z"/>
                <w:sz w:val="16"/>
                <w:szCs w:val="16"/>
              </w:rPr>
            </w:pPr>
            <w:ins w:id="12850"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2851"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2852" w:author="Στάθης Καπ" w:date="2023-03-09T05:46:00Z"/>
                <w:sz w:val="16"/>
                <w:szCs w:val="16"/>
              </w:rPr>
            </w:pPr>
            <w:ins w:id="12853"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2854" w:author="Στάθης Καπ" w:date="2023-03-09T05:46:00Z"/>
                <w:sz w:val="16"/>
                <w:szCs w:val="16"/>
              </w:rPr>
            </w:pPr>
            <w:ins w:id="12855"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2856" w:author="Στάθης Καπ" w:date="2023-03-09T05:46:00Z"/>
                <w:sz w:val="16"/>
                <w:szCs w:val="16"/>
              </w:rPr>
            </w:pPr>
            <w:ins w:id="12857"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2858" w:author="Στάθης Καπ" w:date="2023-03-09T05:46:00Z"/>
                <w:sz w:val="16"/>
                <w:szCs w:val="16"/>
              </w:rPr>
            </w:pPr>
            <w:ins w:id="12859"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2860" w:author="Στάθης Καπ" w:date="2023-03-09T05:46:00Z"/>
                <w:sz w:val="16"/>
                <w:szCs w:val="16"/>
              </w:rPr>
            </w:pPr>
            <w:ins w:id="12861"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2862" w:author="Στάθης Καπ" w:date="2023-03-09T05:46:00Z"/>
                <w:sz w:val="16"/>
                <w:szCs w:val="16"/>
              </w:rPr>
            </w:pPr>
            <w:ins w:id="12863"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2864" w:author="Στάθης Καπ" w:date="2023-03-09T05:46:00Z"/>
                <w:sz w:val="16"/>
                <w:szCs w:val="16"/>
              </w:rPr>
            </w:pPr>
            <w:ins w:id="12865"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2866" w:author="Στάθης Καπ" w:date="2023-03-09T05:46:00Z"/>
                <w:sz w:val="16"/>
                <w:szCs w:val="16"/>
              </w:rPr>
            </w:pPr>
            <w:ins w:id="12867"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2868" w:author="Στάθης Καπ" w:date="2023-03-09T05:46:00Z"/>
                <w:sz w:val="16"/>
                <w:szCs w:val="16"/>
              </w:rPr>
            </w:pPr>
            <w:ins w:id="12869"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2870" w:author="Στάθης Καπ" w:date="2023-03-09T05:46:00Z"/>
                <w:sz w:val="16"/>
                <w:szCs w:val="16"/>
              </w:rPr>
            </w:pPr>
            <w:ins w:id="12871"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2872" w:author="Στάθης Καπ" w:date="2023-03-09T05:46:00Z"/>
                <w:sz w:val="16"/>
                <w:szCs w:val="16"/>
              </w:rPr>
            </w:pPr>
            <w:ins w:id="12873"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2874" w:author="Στάθης Καπ" w:date="2023-03-09T05:46:00Z"/>
                <w:sz w:val="16"/>
                <w:szCs w:val="16"/>
              </w:rPr>
            </w:pPr>
            <w:ins w:id="12875"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287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2877" w:author="Στάθης Καπ" w:date="2023-03-09T05:46:00Z"/>
                <w:sz w:val="16"/>
                <w:szCs w:val="16"/>
              </w:rPr>
            </w:pPr>
            <w:ins w:id="12878"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2879" w:author="Στάθης Καπ" w:date="2023-03-09T05:46:00Z"/>
                <w:sz w:val="16"/>
                <w:szCs w:val="16"/>
              </w:rPr>
            </w:pPr>
            <w:ins w:id="12880"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2881" w:author="Στάθης Καπ" w:date="2023-03-09T05:46:00Z"/>
                <w:sz w:val="16"/>
                <w:szCs w:val="16"/>
              </w:rPr>
            </w:pPr>
            <w:ins w:id="12882"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2883" w:author="Στάθης Καπ" w:date="2023-03-09T05:46:00Z"/>
                <w:sz w:val="16"/>
                <w:szCs w:val="16"/>
              </w:rPr>
            </w:pPr>
            <w:ins w:id="12884"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2885" w:author="Στάθης Καπ" w:date="2023-03-09T05:46:00Z"/>
                <w:sz w:val="16"/>
                <w:szCs w:val="16"/>
              </w:rPr>
            </w:pPr>
            <w:ins w:id="12886"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2887"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2888" w:author="Στάθης Καπ" w:date="2023-03-09T05:46:00Z"/>
                <w:sz w:val="16"/>
                <w:szCs w:val="16"/>
              </w:rPr>
            </w:pPr>
            <w:ins w:id="12889"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2890" w:author="Στάθης Καπ" w:date="2023-03-09T05:46:00Z"/>
                <w:sz w:val="16"/>
                <w:szCs w:val="16"/>
              </w:rPr>
            </w:pPr>
            <w:ins w:id="12891"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2892" w:author="Στάθης Καπ" w:date="2023-03-09T05:46:00Z"/>
                <w:sz w:val="16"/>
                <w:szCs w:val="16"/>
              </w:rPr>
            </w:pPr>
            <w:ins w:id="12893"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2894" w:author="Στάθης Καπ" w:date="2023-03-09T05:46:00Z"/>
                <w:sz w:val="16"/>
                <w:szCs w:val="16"/>
              </w:rPr>
            </w:pPr>
            <w:ins w:id="12895"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2896" w:author="Στάθης Καπ" w:date="2023-03-09T05:46:00Z"/>
                <w:sz w:val="16"/>
                <w:szCs w:val="16"/>
              </w:rPr>
            </w:pPr>
            <w:ins w:id="12897"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2898" w:author="Στάθης Καπ" w:date="2023-03-09T05:46:00Z"/>
                <w:sz w:val="16"/>
                <w:szCs w:val="16"/>
              </w:rPr>
            </w:pPr>
            <w:ins w:id="12899"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2900" w:author="Στάθης Καπ" w:date="2023-03-09T05:46:00Z"/>
                <w:sz w:val="16"/>
                <w:szCs w:val="16"/>
              </w:rPr>
            </w:pPr>
            <w:ins w:id="12901"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2902" w:author="Στάθης Καπ" w:date="2023-03-09T05:46:00Z"/>
                <w:sz w:val="16"/>
                <w:szCs w:val="16"/>
              </w:rPr>
            </w:pPr>
            <w:ins w:id="12903"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2904" w:author="Στάθης Καπ" w:date="2023-03-09T05:46:00Z"/>
                <w:sz w:val="16"/>
                <w:szCs w:val="16"/>
              </w:rPr>
            </w:pPr>
            <w:ins w:id="12905"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2906" w:author="Στάθης Καπ" w:date="2023-03-09T05:46:00Z"/>
                <w:sz w:val="16"/>
                <w:szCs w:val="16"/>
              </w:rPr>
            </w:pPr>
            <w:ins w:id="12907"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2908" w:author="Στάθης Καπ" w:date="2023-03-09T05:46:00Z"/>
                <w:sz w:val="16"/>
                <w:szCs w:val="16"/>
              </w:rPr>
            </w:pPr>
            <w:ins w:id="12909"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2910" w:author="Στάθης Καπ" w:date="2023-03-09T05:46:00Z"/>
                <w:sz w:val="16"/>
                <w:szCs w:val="16"/>
              </w:rPr>
            </w:pPr>
            <w:ins w:id="12911"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291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2913" w:author="Στάθης Καπ" w:date="2023-03-09T05:46:00Z"/>
                <w:sz w:val="16"/>
                <w:szCs w:val="16"/>
              </w:rPr>
            </w:pPr>
            <w:ins w:id="12914"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2915" w:author="Στάθης Καπ" w:date="2023-03-09T05:46:00Z"/>
                <w:sz w:val="16"/>
                <w:szCs w:val="16"/>
              </w:rPr>
            </w:pPr>
            <w:ins w:id="12916"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2917" w:author="Στάθης Καπ" w:date="2023-03-09T05:46:00Z"/>
                <w:sz w:val="16"/>
                <w:szCs w:val="16"/>
              </w:rPr>
            </w:pPr>
            <w:ins w:id="12918"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2919" w:author="Στάθης Καπ" w:date="2023-03-09T05:46:00Z"/>
                <w:sz w:val="16"/>
                <w:szCs w:val="16"/>
              </w:rPr>
            </w:pPr>
            <w:ins w:id="12920"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2921" w:author="Στάθης Καπ" w:date="2023-03-09T05:46:00Z"/>
                <w:sz w:val="16"/>
                <w:szCs w:val="16"/>
              </w:rPr>
            </w:pPr>
            <w:ins w:id="12922"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2923"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2924" w:author="Στάθης Καπ" w:date="2023-03-09T05:46:00Z"/>
                <w:sz w:val="16"/>
                <w:szCs w:val="16"/>
              </w:rPr>
            </w:pPr>
            <w:ins w:id="12925"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2926" w:author="Στάθης Καπ" w:date="2023-03-09T05:46:00Z"/>
                <w:sz w:val="16"/>
                <w:szCs w:val="16"/>
              </w:rPr>
            </w:pPr>
            <w:ins w:id="12927"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2928" w:author="Στάθης Καπ" w:date="2023-03-09T05:46:00Z"/>
                <w:sz w:val="16"/>
                <w:szCs w:val="16"/>
              </w:rPr>
            </w:pPr>
            <w:ins w:id="12929"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2930" w:author="Στάθης Καπ" w:date="2023-03-09T05:46:00Z"/>
                <w:sz w:val="16"/>
                <w:szCs w:val="16"/>
              </w:rPr>
            </w:pPr>
            <w:ins w:id="12931"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2932" w:author="Στάθης Καπ" w:date="2023-03-09T05:46:00Z"/>
                <w:sz w:val="16"/>
                <w:szCs w:val="16"/>
              </w:rPr>
            </w:pPr>
            <w:ins w:id="12933"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2934" w:author="Στάθης Καπ" w:date="2023-03-09T05:46:00Z"/>
                <w:sz w:val="16"/>
                <w:szCs w:val="16"/>
              </w:rPr>
            </w:pPr>
            <w:ins w:id="12935"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2936" w:author="Στάθης Καπ" w:date="2023-03-09T05:46:00Z"/>
                <w:sz w:val="16"/>
                <w:szCs w:val="16"/>
              </w:rPr>
            </w:pPr>
            <w:ins w:id="12937"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2938" w:author="Στάθης Καπ" w:date="2023-03-09T05:46:00Z"/>
                <w:sz w:val="16"/>
                <w:szCs w:val="16"/>
              </w:rPr>
            </w:pPr>
            <w:ins w:id="12939"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2940" w:author="Στάθης Καπ" w:date="2023-03-09T05:46:00Z"/>
                <w:sz w:val="16"/>
                <w:szCs w:val="16"/>
              </w:rPr>
            </w:pPr>
            <w:ins w:id="12941"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2942" w:author="Στάθης Καπ" w:date="2023-03-09T05:46:00Z"/>
                <w:sz w:val="16"/>
                <w:szCs w:val="16"/>
              </w:rPr>
            </w:pPr>
            <w:ins w:id="12943"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2944" w:author="Στάθης Καπ" w:date="2023-03-09T05:46:00Z"/>
                <w:sz w:val="16"/>
                <w:szCs w:val="16"/>
              </w:rPr>
            </w:pPr>
            <w:ins w:id="12945"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2946" w:author="Στάθης Καπ" w:date="2023-03-09T05:46:00Z"/>
                <w:sz w:val="16"/>
                <w:szCs w:val="16"/>
              </w:rPr>
            </w:pPr>
            <w:ins w:id="12947"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294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2949" w:author="Στάθης Καπ" w:date="2023-03-09T05:46:00Z"/>
                <w:sz w:val="16"/>
                <w:szCs w:val="16"/>
              </w:rPr>
            </w:pPr>
            <w:ins w:id="12950"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2951" w:author="Στάθης Καπ" w:date="2023-03-09T05:46:00Z"/>
                <w:sz w:val="16"/>
                <w:szCs w:val="16"/>
              </w:rPr>
            </w:pPr>
            <w:ins w:id="12952"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2953" w:author="Στάθης Καπ" w:date="2023-03-09T05:46:00Z"/>
                <w:sz w:val="16"/>
                <w:szCs w:val="16"/>
              </w:rPr>
            </w:pPr>
            <w:ins w:id="12954"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2955" w:author="Στάθης Καπ" w:date="2023-03-09T05:46:00Z"/>
                <w:sz w:val="16"/>
                <w:szCs w:val="16"/>
              </w:rPr>
            </w:pPr>
            <w:ins w:id="12956"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2957" w:author="Στάθης Καπ" w:date="2023-03-09T05:46:00Z"/>
                <w:sz w:val="16"/>
                <w:szCs w:val="16"/>
              </w:rPr>
            </w:pPr>
            <w:ins w:id="12958"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2959"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2960" w:author="Στάθης Καπ" w:date="2023-03-09T05:46:00Z"/>
                <w:sz w:val="16"/>
                <w:szCs w:val="16"/>
              </w:rPr>
            </w:pPr>
            <w:ins w:id="12961"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2962" w:author="Στάθης Καπ" w:date="2023-03-09T05:46:00Z"/>
                <w:sz w:val="16"/>
                <w:szCs w:val="16"/>
              </w:rPr>
            </w:pPr>
            <w:ins w:id="12963"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2964" w:author="Στάθης Καπ" w:date="2023-03-09T05:46:00Z"/>
                <w:sz w:val="16"/>
                <w:szCs w:val="16"/>
              </w:rPr>
            </w:pPr>
            <w:ins w:id="12965"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2966" w:author="Στάθης Καπ" w:date="2023-03-09T05:46:00Z"/>
                <w:sz w:val="16"/>
                <w:szCs w:val="16"/>
              </w:rPr>
            </w:pPr>
            <w:ins w:id="12967"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2968" w:author="Στάθης Καπ" w:date="2023-03-09T05:46:00Z"/>
                <w:sz w:val="16"/>
                <w:szCs w:val="16"/>
              </w:rPr>
            </w:pPr>
            <w:ins w:id="12969"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2970" w:author="Στάθης Καπ" w:date="2023-03-09T05:46:00Z"/>
                <w:sz w:val="16"/>
                <w:szCs w:val="16"/>
              </w:rPr>
            </w:pPr>
            <w:ins w:id="12971"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2972" w:author="Στάθης Καπ" w:date="2023-03-09T05:46:00Z"/>
                <w:sz w:val="16"/>
                <w:szCs w:val="16"/>
              </w:rPr>
            </w:pPr>
            <w:ins w:id="12973"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2974" w:author="Στάθης Καπ" w:date="2023-03-09T05:46:00Z"/>
                <w:sz w:val="16"/>
                <w:szCs w:val="16"/>
              </w:rPr>
            </w:pPr>
            <w:ins w:id="12975"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2976" w:author="Στάθης Καπ" w:date="2023-03-09T05:46:00Z"/>
                <w:sz w:val="16"/>
                <w:szCs w:val="16"/>
              </w:rPr>
            </w:pPr>
            <w:ins w:id="12977"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2978" w:author="Στάθης Καπ" w:date="2023-03-09T05:46:00Z"/>
                <w:sz w:val="16"/>
                <w:szCs w:val="16"/>
              </w:rPr>
            </w:pPr>
            <w:ins w:id="12979"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2980" w:author="Στάθης Καπ" w:date="2023-03-09T05:46:00Z"/>
                <w:sz w:val="16"/>
                <w:szCs w:val="16"/>
              </w:rPr>
            </w:pPr>
            <w:ins w:id="12981"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2982" w:author="Στάθης Καπ" w:date="2023-03-09T05:46:00Z"/>
                <w:sz w:val="16"/>
                <w:szCs w:val="16"/>
              </w:rPr>
            </w:pPr>
            <w:ins w:id="12983"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298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2985" w:author="Στάθης Καπ" w:date="2023-03-09T05:46:00Z"/>
                <w:sz w:val="16"/>
                <w:szCs w:val="16"/>
              </w:rPr>
            </w:pPr>
            <w:ins w:id="12986"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2987" w:author="Στάθης Καπ" w:date="2023-03-09T05:46:00Z"/>
                <w:sz w:val="16"/>
                <w:szCs w:val="16"/>
              </w:rPr>
            </w:pPr>
            <w:ins w:id="12988"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2989" w:author="Στάθης Καπ" w:date="2023-03-09T05:46:00Z"/>
                <w:sz w:val="16"/>
                <w:szCs w:val="16"/>
              </w:rPr>
            </w:pPr>
            <w:ins w:id="12990"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2991" w:author="Στάθης Καπ" w:date="2023-03-09T05:46:00Z"/>
                <w:sz w:val="16"/>
                <w:szCs w:val="16"/>
              </w:rPr>
            </w:pPr>
            <w:ins w:id="12992"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2993" w:author="Στάθης Καπ" w:date="2023-03-09T05:46:00Z"/>
                <w:sz w:val="16"/>
                <w:szCs w:val="16"/>
              </w:rPr>
            </w:pPr>
            <w:ins w:id="12994"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2995"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2996" w:author="Στάθης Καπ" w:date="2023-03-09T05:46:00Z"/>
                <w:sz w:val="16"/>
                <w:szCs w:val="16"/>
              </w:rPr>
            </w:pPr>
            <w:ins w:id="12997"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2998" w:author="Στάθης Καπ" w:date="2023-03-09T05:46:00Z"/>
                <w:sz w:val="16"/>
                <w:szCs w:val="16"/>
              </w:rPr>
            </w:pPr>
            <w:ins w:id="12999"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000" w:author="Στάθης Καπ" w:date="2023-03-09T05:46:00Z"/>
                <w:sz w:val="16"/>
                <w:szCs w:val="16"/>
              </w:rPr>
            </w:pPr>
            <w:ins w:id="13001"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002" w:author="Στάθης Καπ" w:date="2023-03-09T05:46:00Z"/>
                <w:sz w:val="16"/>
                <w:szCs w:val="16"/>
              </w:rPr>
            </w:pPr>
            <w:ins w:id="13003"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004" w:author="Στάθης Καπ" w:date="2023-03-09T05:46:00Z"/>
                <w:sz w:val="16"/>
                <w:szCs w:val="16"/>
              </w:rPr>
            </w:pPr>
            <w:ins w:id="13005"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006" w:author="Στάθης Καπ" w:date="2023-03-09T05:46:00Z"/>
                <w:sz w:val="16"/>
                <w:szCs w:val="16"/>
              </w:rPr>
            </w:pPr>
            <w:ins w:id="13007"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008" w:author="Στάθης Καπ" w:date="2023-03-09T05:46:00Z"/>
                <w:sz w:val="16"/>
                <w:szCs w:val="16"/>
              </w:rPr>
            </w:pPr>
            <w:ins w:id="13009"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010" w:author="Στάθης Καπ" w:date="2023-03-09T05:46:00Z"/>
                <w:sz w:val="16"/>
                <w:szCs w:val="16"/>
              </w:rPr>
            </w:pPr>
            <w:ins w:id="13011"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012" w:author="Στάθης Καπ" w:date="2023-03-09T05:46:00Z"/>
                <w:sz w:val="16"/>
                <w:szCs w:val="16"/>
              </w:rPr>
            </w:pPr>
            <w:ins w:id="13013"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3014" w:author="Στάθης Καπ" w:date="2023-03-09T05:46:00Z"/>
                <w:sz w:val="16"/>
                <w:szCs w:val="16"/>
              </w:rPr>
            </w:pPr>
            <w:ins w:id="13015"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3016" w:author="Στάθης Καπ" w:date="2023-03-09T05:46:00Z"/>
                <w:sz w:val="16"/>
                <w:szCs w:val="16"/>
              </w:rPr>
            </w:pPr>
            <w:ins w:id="13017"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3018" w:author="Στάθης Καπ" w:date="2023-03-09T05:46:00Z"/>
                <w:sz w:val="16"/>
                <w:szCs w:val="16"/>
              </w:rPr>
            </w:pPr>
            <w:ins w:id="13019"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302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3021" w:author="Στάθης Καπ" w:date="2023-03-09T05:46:00Z"/>
                <w:sz w:val="16"/>
                <w:szCs w:val="16"/>
              </w:rPr>
            </w:pPr>
            <w:ins w:id="13022"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3023" w:author="Στάθης Καπ" w:date="2023-03-09T05:46:00Z"/>
                <w:sz w:val="16"/>
                <w:szCs w:val="16"/>
              </w:rPr>
            </w:pPr>
            <w:ins w:id="13024"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3025" w:author="Στάθης Καπ" w:date="2023-03-09T05:46:00Z"/>
                <w:sz w:val="16"/>
                <w:szCs w:val="16"/>
              </w:rPr>
            </w:pPr>
            <w:ins w:id="13026"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3027" w:author="Στάθης Καπ" w:date="2023-03-09T05:46:00Z"/>
                <w:sz w:val="16"/>
                <w:szCs w:val="16"/>
              </w:rPr>
            </w:pPr>
            <w:ins w:id="13028"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3029" w:author="Στάθης Καπ" w:date="2023-03-09T05:46:00Z"/>
                <w:sz w:val="16"/>
                <w:szCs w:val="16"/>
              </w:rPr>
            </w:pPr>
            <w:ins w:id="13030"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3031"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3032" w:author="Στάθης Καπ" w:date="2023-03-09T05:46:00Z"/>
                <w:sz w:val="16"/>
                <w:szCs w:val="16"/>
              </w:rPr>
            </w:pPr>
            <w:ins w:id="13033"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3034" w:author="Στάθης Καπ" w:date="2023-03-09T05:46:00Z"/>
                <w:sz w:val="16"/>
                <w:szCs w:val="16"/>
              </w:rPr>
            </w:pPr>
            <w:ins w:id="13035"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3036" w:author="Στάθης Καπ" w:date="2023-03-09T05:46:00Z"/>
                <w:sz w:val="16"/>
                <w:szCs w:val="16"/>
              </w:rPr>
            </w:pPr>
            <w:ins w:id="13037"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3038" w:author="Στάθης Καπ" w:date="2023-03-09T05:46:00Z"/>
                <w:sz w:val="16"/>
                <w:szCs w:val="16"/>
              </w:rPr>
            </w:pPr>
            <w:ins w:id="13039"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3040" w:author="Στάθης Καπ" w:date="2023-03-09T05:46:00Z"/>
                <w:sz w:val="16"/>
                <w:szCs w:val="16"/>
              </w:rPr>
            </w:pPr>
            <w:ins w:id="13041"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3042" w:author="Στάθης Καπ" w:date="2023-03-09T05:46:00Z"/>
                <w:sz w:val="16"/>
                <w:szCs w:val="16"/>
              </w:rPr>
            </w:pPr>
            <w:ins w:id="13043"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3044" w:author="Στάθης Καπ" w:date="2023-03-09T05:46:00Z"/>
                <w:sz w:val="16"/>
                <w:szCs w:val="16"/>
              </w:rPr>
            </w:pPr>
            <w:ins w:id="13045"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3046" w:author="Στάθης Καπ" w:date="2023-03-09T05:46:00Z"/>
                <w:sz w:val="16"/>
                <w:szCs w:val="16"/>
              </w:rPr>
            </w:pPr>
            <w:ins w:id="13047"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3048" w:author="Στάθης Καπ" w:date="2023-03-09T05:46:00Z"/>
                <w:sz w:val="16"/>
                <w:szCs w:val="16"/>
              </w:rPr>
            </w:pPr>
            <w:ins w:id="13049"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3050" w:author="Στάθης Καπ" w:date="2023-03-09T05:46:00Z"/>
                <w:sz w:val="16"/>
                <w:szCs w:val="16"/>
              </w:rPr>
            </w:pPr>
            <w:ins w:id="13051"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3052" w:author="Στάθης Καπ" w:date="2023-03-09T05:46:00Z"/>
                <w:sz w:val="16"/>
                <w:szCs w:val="16"/>
              </w:rPr>
            </w:pPr>
            <w:ins w:id="13053"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3054" w:author="Στάθης Καπ" w:date="2023-03-09T05:46:00Z"/>
                <w:sz w:val="16"/>
                <w:szCs w:val="16"/>
              </w:rPr>
            </w:pPr>
            <w:ins w:id="13055"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305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3057" w:author="Στάθης Καπ" w:date="2023-03-09T05:46:00Z"/>
                <w:sz w:val="16"/>
                <w:szCs w:val="16"/>
              </w:rPr>
            </w:pPr>
            <w:ins w:id="13058"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3059" w:author="Στάθης Καπ" w:date="2023-03-09T05:46:00Z"/>
                <w:sz w:val="16"/>
                <w:szCs w:val="16"/>
              </w:rPr>
            </w:pPr>
            <w:ins w:id="13060"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3061" w:author="Στάθης Καπ" w:date="2023-03-09T05:46:00Z"/>
                <w:sz w:val="16"/>
                <w:szCs w:val="16"/>
              </w:rPr>
            </w:pPr>
            <w:ins w:id="13062"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3063" w:author="Στάθης Καπ" w:date="2023-03-09T05:46:00Z"/>
                <w:sz w:val="16"/>
                <w:szCs w:val="16"/>
              </w:rPr>
            </w:pPr>
            <w:ins w:id="13064"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3065" w:author="Στάθης Καπ" w:date="2023-03-09T05:46:00Z"/>
                <w:sz w:val="16"/>
                <w:szCs w:val="16"/>
              </w:rPr>
            </w:pPr>
            <w:ins w:id="13066"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3067"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3068" w:author="Στάθης Καπ" w:date="2023-03-09T05:46:00Z"/>
                <w:sz w:val="16"/>
                <w:szCs w:val="16"/>
              </w:rPr>
            </w:pPr>
            <w:ins w:id="13069"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3070" w:author="Στάθης Καπ" w:date="2023-03-09T05:46:00Z"/>
                <w:sz w:val="16"/>
                <w:szCs w:val="16"/>
              </w:rPr>
            </w:pPr>
            <w:ins w:id="13071"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3072" w:author="Στάθης Καπ" w:date="2023-03-09T05:46:00Z"/>
                <w:sz w:val="16"/>
                <w:szCs w:val="16"/>
              </w:rPr>
            </w:pPr>
            <w:ins w:id="13073"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3074" w:author="Στάθης Καπ" w:date="2023-03-09T05:46:00Z"/>
                <w:sz w:val="16"/>
                <w:szCs w:val="16"/>
              </w:rPr>
            </w:pPr>
            <w:ins w:id="13075"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3076" w:author="Στάθης Καπ" w:date="2023-03-09T05:46:00Z"/>
                <w:sz w:val="16"/>
                <w:szCs w:val="16"/>
              </w:rPr>
            </w:pPr>
            <w:ins w:id="13077"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3078" w:author="Στάθης Καπ" w:date="2023-03-09T05:46:00Z"/>
                <w:sz w:val="16"/>
                <w:szCs w:val="16"/>
              </w:rPr>
            </w:pPr>
            <w:ins w:id="13079"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3080" w:author="Στάθης Καπ" w:date="2023-03-09T05:46:00Z"/>
                <w:sz w:val="16"/>
                <w:szCs w:val="16"/>
              </w:rPr>
            </w:pPr>
            <w:ins w:id="13081"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3082" w:author="Στάθης Καπ" w:date="2023-03-09T05:46:00Z"/>
                <w:sz w:val="16"/>
                <w:szCs w:val="16"/>
              </w:rPr>
            </w:pPr>
            <w:ins w:id="13083"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3084" w:author="Στάθης Καπ" w:date="2023-03-09T05:46:00Z"/>
                <w:sz w:val="16"/>
                <w:szCs w:val="16"/>
              </w:rPr>
            </w:pPr>
            <w:ins w:id="13085"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3086" w:author="Στάθης Καπ" w:date="2023-03-09T05:46:00Z"/>
                <w:sz w:val="16"/>
                <w:szCs w:val="16"/>
              </w:rPr>
            </w:pPr>
            <w:ins w:id="13087"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3088" w:author="Στάθης Καπ" w:date="2023-03-09T05:46:00Z"/>
                <w:sz w:val="16"/>
                <w:szCs w:val="16"/>
              </w:rPr>
            </w:pPr>
            <w:ins w:id="13089"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3090" w:author="Στάθης Καπ" w:date="2023-03-09T05:46:00Z"/>
                <w:sz w:val="16"/>
                <w:szCs w:val="16"/>
              </w:rPr>
            </w:pPr>
            <w:ins w:id="13091"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309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3093" w:author="Στάθης Καπ" w:date="2023-03-09T05:46:00Z"/>
                <w:sz w:val="16"/>
                <w:szCs w:val="16"/>
              </w:rPr>
            </w:pPr>
            <w:ins w:id="13094"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3095" w:author="Στάθης Καπ" w:date="2023-03-09T05:46:00Z"/>
                <w:sz w:val="16"/>
                <w:szCs w:val="16"/>
              </w:rPr>
            </w:pPr>
            <w:ins w:id="13096"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3097" w:author="Στάθης Καπ" w:date="2023-03-09T05:46:00Z"/>
                <w:sz w:val="16"/>
                <w:szCs w:val="16"/>
              </w:rPr>
            </w:pPr>
            <w:ins w:id="13098"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3099" w:author="Στάθης Καπ" w:date="2023-03-09T05:46:00Z"/>
                <w:sz w:val="16"/>
                <w:szCs w:val="16"/>
              </w:rPr>
            </w:pPr>
            <w:ins w:id="13100"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3101" w:author="Στάθης Καπ" w:date="2023-03-09T05:46:00Z"/>
                <w:sz w:val="16"/>
                <w:szCs w:val="16"/>
              </w:rPr>
            </w:pPr>
            <w:ins w:id="13102"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3103"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3104" w:author="Στάθης Καπ" w:date="2023-03-09T05:46:00Z"/>
                <w:sz w:val="16"/>
                <w:szCs w:val="16"/>
              </w:rPr>
            </w:pPr>
            <w:ins w:id="13105"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3106" w:author="Στάθης Καπ" w:date="2023-03-09T05:46:00Z"/>
                <w:sz w:val="16"/>
                <w:szCs w:val="16"/>
              </w:rPr>
            </w:pPr>
            <w:ins w:id="13107"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3108" w:author="Στάθης Καπ" w:date="2023-03-09T05:46:00Z"/>
                <w:sz w:val="16"/>
                <w:szCs w:val="16"/>
              </w:rPr>
            </w:pPr>
            <w:ins w:id="13109"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3110" w:author="Στάθης Καπ" w:date="2023-03-09T05:46:00Z"/>
                <w:sz w:val="16"/>
                <w:szCs w:val="16"/>
              </w:rPr>
            </w:pPr>
            <w:ins w:id="13111"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3112" w:author="Στάθης Καπ" w:date="2023-03-09T05:46:00Z"/>
                <w:sz w:val="16"/>
                <w:szCs w:val="16"/>
              </w:rPr>
            </w:pPr>
            <w:ins w:id="13113"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3114" w:author="Στάθης Καπ" w:date="2023-03-09T05:46:00Z"/>
                <w:sz w:val="16"/>
                <w:szCs w:val="16"/>
              </w:rPr>
            </w:pPr>
            <w:ins w:id="13115"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3116" w:author="Στάθης Καπ" w:date="2023-03-09T05:46:00Z"/>
                <w:sz w:val="16"/>
                <w:szCs w:val="16"/>
              </w:rPr>
            </w:pPr>
            <w:ins w:id="13117"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3118" w:author="Στάθης Καπ" w:date="2023-03-09T05:46:00Z"/>
                <w:sz w:val="16"/>
                <w:szCs w:val="16"/>
              </w:rPr>
            </w:pPr>
            <w:ins w:id="13119"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3120" w:author="Στάθης Καπ" w:date="2023-03-09T05:46:00Z"/>
                <w:sz w:val="16"/>
                <w:szCs w:val="16"/>
              </w:rPr>
            </w:pPr>
            <w:ins w:id="13121"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3122" w:author="Στάθης Καπ" w:date="2023-03-09T05:46:00Z"/>
                <w:sz w:val="16"/>
                <w:szCs w:val="16"/>
              </w:rPr>
            </w:pPr>
            <w:ins w:id="13123"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3124" w:author="Στάθης Καπ" w:date="2023-03-09T05:46:00Z"/>
                <w:sz w:val="16"/>
                <w:szCs w:val="16"/>
              </w:rPr>
            </w:pPr>
            <w:ins w:id="13125"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3126" w:author="Στάθης Καπ" w:date="2023-03-09T05:46:00Z"/>
                <w:sz w:val="16"/>
                <w:szCs w:val="16"/>
              </w:rPr>
            </w:pPr>
            <w:ins w:id="13127"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312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3129" w:author="Στάθης Καπ" w:date="2023-03-09T05:46:00Z"/>
                <w:sz w:val="16"/>
                <w:szCs w:val="16"/>
              </w:rPr>
            </w:pPr>
            <w:ins w:id="13130"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3131" w:author="Στάθης Καπ" w:date="2023-03-09T05:46:00Z"/>
                <w:sz w:val="16"/>
                <w:szCs w:val="16"/>
              </w:rPr>
            </w:pPr>
            <w:ins w:id="13132"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3133" w:author="Στάθης Καπ" w:date="2023-03-09T05:46:00Z"/>
                <w:sz w:val="16"/>
                <w:szCs w:val="16"/>
              </w:rPr>
            </w:pPr>
            <w:ins w:id="13134"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3135" w:author="Στάθης Καπ" w:date="2023-03-09T05:46:00Z"/>
                <w:sz w:val="16"/>
                <w:szCs w:val="16"/>
              </w:rPr>
            </w:pPr>
            <w:ins w:id="13136"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3137" w:author="Στάθης Καπ" w:date="2023-03-09T05:46:00Z"/>
                <w:sz w:val="16"/>
                <w:szCs w:val="16"/>
              </w:rPr>
            </w:pPr>
            <w:ins w:id="13138"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3139"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3140" w:author="Στάθης Καπ" w:date="2023-03-09T05:46:00Z"/>
                <w:sz w:val="16"/>
                <w:szCs w:val="16"/>
              </w:rPr>
            </w:pPr>
            <w:ins w:id="13141"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3142" w:author="Στάθης Καπ" w:date="2023-03-09T05:46:00Z"/>
                <w:sz w:val="16"/>
                <w:szCs w:val="16"/>
              </w:rPr>
            </w:pPr>
            <w:ins w:id="13143"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3144" w:author="Στάθης Καπ" w:date="2023-03-09T05:46:00Z"/>
                <w:sz w:val="16"/>
                <w:szCs w:val="16"/>
              </w:rPr>
            </w:pPr>
            <w:ins w:id="13145"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3146" w:author="Στάθης Καπ" w:date="2023-03-09T05:46:00Z"/>
                <w:sz w:val="16"/>
                <w:szCs w:val="16"/>
              </w:rPr>
            </w:pPr>
            <w:ins w:id="13147"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3148" w:author="Στάθης Καπ" w:date="2023-03-09T05:46:00Z"/>
                <w:sz w:val="16"/>
                <w:szCs w:val="16"/>
              </w:rPr>
            </w:pPr>
            <w:ins w:id="13149"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3150" w:author="Στάθης Καπ" w:date="2023-03-09T05:46:00Z"/>
                <w:sz w:val="16"/>
                <w:szCs w:val="16"/>
              </w:rPr>
            </w:pPr>
            <w:ins w:id="13151"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3152" w:author="Στάθης Καπ" w:date="2023-03-09T05:46:00Z"/>
                <w:sz w:val="16"/>
                <w:szCs w:val="16"/>
              </w:rPr>
            </w:pPr>
            <w:ins w:id="13153"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3154" w:author="Στάθης Καπ" w:date="2023-03-09T05:46:00Z"/>
                <w:sz w:val="16"/>
                <w:szCs w:val="16"/>
              </w:rPr>
            </w:pPr>
            <w:ins w:id="13155"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3156" w:author="Στάθης Καπ" w:date="2023-03-09T05:46:00Z"/>
                <w:sz w:val="16"/>
                <w:szCs w:val="16"/>
              </w:rPr>
            </w:pPr>
            <w:ins w:id="13157"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3158" w:author="Στάθης Καπ" w:date="2023-03-09T05:46:00Z"/>
                <w:sz w:val="16"/>
                <w:szCs w:val="16"/>
              </w:rPr>
            </w:pPr>
            <w:ins w:id="13159"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3160" w:author="Στάθης Καπ" w:date="2023-03-09T05:46:00Z"/>
                <w:sz w:val="16"/>
                <w:szCs w:val="16"/>
              </w:rPr>
            </w:pPr>
            <w:ins w:id="13161"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3162" w:author="Στάθης Καπ" w:date="2023-03-09T05:46:00Z"/>
                <w:sz w:val="16"/>
                <w:szCs w:val="16"/>
              </w:rPr>
            </w:pPr>
            <w:ins w:id="13163"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316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3165" w:author="Στάθης Καπ" w:date="2023-03-09T05:46:00Z"/>
                <w:sz w:val="16"/>
                <w:szCs w:val="16"/>
              </w:rPr>
            </w:pPr>
            <w:ins w:id="13166"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3167" w:author="Στάθης Καπ" w:date="2023-03-09T05:46:00Z"/>
                <w:sz w:val="16"/>
                <w:szCs w:val="16"/>
              </w:rPr>
            </w:pPr>
            <w:ins w:id="13168"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3169" w:author="Στάθης Καπ" w:date="2023-03-09T05:46:00Z"/>
                <w:sz w:val="16"/>
                <w:szCs w:val="16"/>
              </w:rPr>
            </w:pPr>
            <w:ins w:id="13170"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3171" w:author="Στάθης Καπ" w:date="2023-03-09T05:46:00Z"/>
                <w:sz w:val="16"/>
                <w:szCs w:val="16"/>
              </w:rPr>
            </w:pPr>
            <w:ins w:id="13172"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3173" w:author="Στάθης Καπ" w:date="2023-03-09T05:46:00Z"/>
                <w:sz w:val="16"/>
                <w:szCs w:val="16"/>
              </w:rPr>
            </w:pPr>
            <w:ins w:id="13174"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3175"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3176" w:author="Στάθης Καπ" w:date="2023-03-09T05:46:00Z"/>
                <w:sz w:val="16"/>
                <w:szCs w:val="16"/>
              </w:rPr>
            </w:pPr>
            <w:ins w:id="13177"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3178" w:author="Στάθης Καπ" w:date="2023-03-09T05:46:00Z"/>
                <w:sz w:val="16"/>
                <w:szCs w:val="16"/>
              </w:rPr>
            </w:pPr>
            <w:ins w:id="13179"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3180" w:author="Στάθης Καπ" w:date="2023-03-09T05:46:00Z"/>
                <w:sz w:val="16"/>
                <w:szCs w:val="16"/>
              </w:rPr>
            </w:pPr>
            <w:ins w:id="13181"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3182" w:author="Στάθης Καπ" w:date="2023-03-09T05:46:00Z"/>
                <w:sz w:val="16"/>
                <w:szCs w:val="16"/>
              </w:rPr>
            </w:pPr>
            <w:ins w:id="13183"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3184" w:author="Στάθης Καπ" w:date="2023-03-09T05:46:00Z"/>
                <w:sz w:val="16"/>
                <w:szCs w:val="16"/>
              </w:rPr>
            </w:pPr>
            <w:ins w:id="13185"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3186" w:author="Στάθης Καπ" w:date="2023-03-09T05:46:00Z"/>
                <w:sz w:val="16"/>
                <w:szCs w:val="16"/>
              </w:rPr>
            </w:pPr>
            <w:ins w:id="13187"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3188" w:author="Στάθης Καπ" w:date="2023-03-09T05:46:00Z"/>
                <w:sz w:val="16"/>
                <w:szCs w:val="16"/>
              </w:rPr>
            </w:pPr>
            <w:ins w:id="13189"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3190" w:author="Στάθης Καπ" w:date="2023-03-09T05:46:00Z"/>
                <w:sz w:val="16"/>
                <w:szCs w:val="16"/>
              </w:rPr>
            </w:pPr>
            <w:ins w:id="13191"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3192" w:author="Στάθης Καπ" w:date="2023-03-09T05:46:00Z"/>
                <w:sz w:val="16"/>
                <w:szCs w:val="16"/>
              </w:rPr>
            </w:pPr>
            <w:ins w:id="13193"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3194" w:author="Στάθης Καπ" w:date="2023-03-09T05:46:00Z"/>
                <w:sz w:val="16"/>
                <w:szCs w:val="16"/>
              </w:rPr>
            </w:pPr>
            <w:ins w:id="13195"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3196" w:author="Στάθης Καπ" w:date="2023-03-09T05:46:00Z"/>
                <w:sz w:val="16"/>
                <w:szCs w:val="16"/>
              </w:rPr>
            </w:pPr>
            <w:ins w:id="13197"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3198" w:author="Στάθης Καπ" w:date="2023-03-09T05:46:00Z"/>
                <w:sz w:val="16"/>
                <w:szCs w:val="16"/>
              </w:rPr>
            </w:pPr>
            <w:ins w:id="13199"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320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3201" w:author="Στάθης Καπ" w:date="2023-03-09T05:46:00Z"/>
                <w:sz w:val="16"/>
                <w:szCs w:val="16"/>
              </w:rPr>
            </w:pPr>
            <w:ins w:id="13202"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3203" w:author="Στάθης Καπ" w:date="2023-03-09T05:46:00Z"/>
                <w:sz w:val="16"/>
                <w:szCs w:val="16"/>
              </w:rPr>
            </w:pPr>
            <w:ins w:id="13204"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3205" w:author="Στάθης Καπ" w:date="2023-03-09T05:46:00Z"/>
                <w:sz w:val="16"/>
                <w:szCs w:val="16"/>
              </w:rPr>
            </w:pPr>
            <w:ins w:id="13206"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3207" w:author="Στάθης Καπ" w:date="2023-03-09T05:46:00Z"/>
                <w:sz w:val="16"/>
                <w:szCs w:val="16"/>
              </w:rPr>
            </w:pPr>
            <w:ins w:id="13208"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3209" w:author="Στάθης Καπ" w:date="2023-03-09T05:46:00Z"/>
                <w:sz w:val="16"/>
                <w:szCs w:val="16"/>
              </w:rPr>
            </w:pPr>
            <w:ins w:id="13210"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3211"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3212" w:author="Στάθης Καπ" w:date="2023-03-09T05:46:00Z"/>
                <w:sz w:val="16"/>
                <w:szCs w:val="16"/>
              </w:rPr>
            </w:pPr>
            <w:ins w:id="13213"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3214" w:author="Στάθης Καπ" w:date="2023-03-09T05:46:00Z"/>
                <w:sz w:val="16"/>
                <w:szCs w:val="16"/>
              </w:rPr>
            </w:pPr>
            <w:ins w:id="13215"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3216" w:author="Στάθης Καπ" w:date="2023-03-09T05:46:00Z"/>
                <w:sz w:val="16"/>
                <w:szCs w:val="16"/>
              </w:rPr>
            </w:pPr>
            <w:ins w:id="13217"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3218" w:author="Στάθης Καπ" w:date="2023-03-09T05:46:00Z"/>
                <w:sz w:val="16"/>
                <w:szCs w:val="16"/>
              </w:rPr>
            </w:pPr>
            <w:ins w:id="13219"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3220" w:author="Στάθης Καπ" w:date="2023-03-09T05:46:00Z"/>
                <w:sz w:val="16"/>
                <w:szCs w:val="16"/>
              </w:rPr>
            </w:pPr>
            <w:ins w:id="13221"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3222" w:author="Στάθης Καπ" w:date="2023-03-09T05:46:00Z"/>
                <w:sz w:val="16"/>
                <w:szCs w:val="16"/>
              </w:rPr>
            </w:pPr>
            <w:ins w:id="13223"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3224" w:author="Στάθης Καπ" w:date="2023-03-09T05:46:00Z"/>
                <w:sz w:val="16"/>
                <w:szCs w:val="16"/>
              </w:rPr>
            </w:pPr>
            <w:ins w:id="13225"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3226" w:author="Στάθης Καπ" w:date="2023-03-09T05:46:00Z"/>
                <w:sz w:val="16"/>
                <w:szCs w:val="16"/>
              </w:rPr>
            </w:pPr>
            <w:ins w:id="13227"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3228" w:author="Στάθης Καπ" w:date="2023-03-09T05:46:00Z"/>
                <w:sz w:val="16"/>
                <w:szCs w:val="16"/>
              </w:rPr>
            </w:pPr>
            <w:ins w:id="13229"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3230" w:author="Στάθης Καπ" w:date="2023-03-09T05:46:00Z"/>
                <w:sz w:val="16"/>
                <w:szCs w:val="16"/>
              </w:rPr>
            </w:pPr>
            <w:ins w:id="13231"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3232" w:author="Στάθης Καπ" w:date="2023-03-09T05:46:00Z"/>
                <w:sz w:val="16"/>
                <w:szCs w:val="16"/>
              </w:rPr>
            </w:pPr>
            <w:ins w:id="13233"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3234" w:author="Στάθης Καπ" w:date="2023-03-09T05:46:00Z"/>
                <w:sz w:val="16"/>
                <w:szCs w:val="16"/>
              </w:rPr>
            </w:pPr>
            <w:ins w:id="13235"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3236"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3237" w:author="Στάθης Καπ" w:date="2023-03-09T05:46:00Z"/>
                <w:sz w:val="16"/>
                <w:szCs w:val="16"/>
              </w:rPr>
            </w:pPr>
            <w:ins w:id="13238"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3239" w:author="Στάθης Καπ" w:date="2023-03-09T05:46:00Z"/>
                <w:sz w:val="16"/>
                <w:szCs w:val="16"/>
              </w:rPr>
            </w:pPr>
            <w:ins w:id="13240"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3241" w:author="Στάθης Καπ" w:date="2023-03-09T05:46:00Z"/>
                <w:sz w:val="16"/>
                <w:szCs w:val="16"/>
              </w:rPr>
            </w:pPr>
            <w:ins w:id="13242"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3243" w:author="Στάθης Καπ" w:date="2023-03-09T05:46:00Z"/>
                <w:sz w:val="16"/>
                <w:szCs w:val="16"/>
              </w:rPr>
            </w:pPr>
            <w:ins w:id="13244"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3245" w:author="Στάθης Καπ" w:date="2023-03-09T05:46:00Z"/>
                <w:sz w:val="16"/>
                <w:szCs w:val="16"/>
              </w:rPr>
            </w:pPr>
            <w:ins w:id="13246"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3247"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3248" w:author="Στάθης Καπ" w:date="2023-03-09T05:46:00Z"/>
                <w:sz w:val="16"/>
                <w:szCs w:val="16"/>
              </w:rPr>
            </w:pPr>
            <w:ins w:id="13249"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3250" w:author="Στάθης Καπ" w:date="2023-03-09T05:46:00Z"/>
                <w:sz w:val="16"/>
                <w:szCs w:val="16"/>
              </w:rPr>
            </w:pPr>
            <w:ins w:id="13251"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3252" w:author="Στάθης Καπ" w:date="2023-03-09T05:46:00Z"/>
                <w:sz w:val="16"/>
                <w:szCs w:val="16"/>
              </w:rPr>
            </w:pPr>
            <w:ins w:id="13253"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3254" w:author="Στάθης Καπ" w:date="2023-03-09T05:46:00Z"/>
                <w:sz w:val="16"/>
                <w:szCs w:val="16"/>
              </w:rPr>
            </w:pPr>
            <w:ins w:id="13255"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3256" w:author="Στάθης Καπ" w:date="2023-03-09T05:46:00Z"/>
                <w:sz w:val="16"/>
                <w:szCs w:val="16"/>
              </w:rPr>
            </w:pPr>
            <w:ins w:id="13257"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3258" w:author="Στάθης Καπ" w:date="2023-03-09T05:46:00Z"/>
                <w:sz w:val="16"/>
                <w:szCs w:val="16"/>
              </w:rPr>
            </w:pPr>
            <w:ins w:id="13259"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3260" w:author="Στάθης Καπ" w:date="2023-03-09T05:46:00Z"/>
                <w:sz w:val="16"/>
                <w:szCs w:val="16"/>
              </w:rPr>
            </w:pPr>
            <w:ins w:id="13261"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3262" w:author="Στάθης Καπ" w:date="2023-03-09T05:46:00Z"/>
                <w:sz w:val="16"/>
                <w:szCs w:val="16"/>
              </w:rPr>
            </w:pPr>
            <w:ins w:id="13263"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3264" w:author="Στάθης Καπ" w:date="2023-03-09T05:46:00Z"/>
                <w:sz w:val="16"/>
                <w:szCs w:val="16"/>
              </w:rPr>
            </w:pPr>
            <w:ins w:id="13265"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3266" w:author="Στάθης Καπ" w:date="2023-03-09T05:46:00Z"/>
                <w:sz w:val="16"/>
                <w:szCs w:val="16"/>
              </w:rPr>
            </w:pPr>
            <w:ins w:id="13267"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3268" w:author="Στάθης Καπ" w:date="2023-03-09T05:46:00Z"/>
                <w:sz w:val="16"/>
                <w:szCs w:val="16"/>
              </w:rPr>
            </w:pPr>
            <w:ins w:id="13269"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3270" w:author="Στάθης Καπ" w:date="2023-03-09T05:46:00Z"/>
                <w:sz w:val="16"/>
                <w:szCs w:val="16"/>
              </w:rPr>
            </w:pPr>
            <w:ins w:id="13271"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3272"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3273" w:author="Στάθης Καπ" w:date="2023-03-09T05:46:00Z"/>
                <w:sz w:val="16"/>
                <w:szCs w:val="16"/>
              </w:rPr>
            </w:pPr>
            <w:ins w:id="13274"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3275" w:author="Στάθης Καπ" w:date="2023-03-09T05:46:00Z"/>
                <w:sz w:val="16"/>
                <w:szCs w:val="16"/>
              </w:rPr>
            </w:pPr>
            <w:ins w:id="13276"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3277" w:author="Στάθης Καπ" w:date="2023-03-09T05:46:00Z"/>
                <w:sz w:val="16"/>
                <w:szCs w:val="16"/>
              </w:rPr>
            </w:pPr>
            <w:ins w:id="13278"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3279" w:author="Στάθης Καπ" w:date="2023-03-09T05:46:00Z"/>
                <w:sz w:val="16"/>
                <w:szCs w:val="16"/>
              </w:rPr>
            </w:pPr>
            <w:ins w:id="13280"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3281" w:author="Στάθης Καπ" w:date="2023-03-09T05:46:00Z"/>
                <w:sz w:val="16"/>
                <w:szCs w:val="16"/>
              </w:rPr>
            </w:pPr>
            <w:ins w:id="13282"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3283"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3284" w:author="Στάθης Καπ" w:date="2023-03-09T05:46:00Z"/>
                <w:sz w:val="16"/>
                <w:szCs w:val="16"/>
              </w:rPr>
            </w:pPr>
            <w:ins w:id="13285"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3286" w:author="Στάθης Καπ" w:date="2023-03-09T05:46:00Z"/>
                <w:sz w:val="16"/>
                <w:szCs w:val="16"/>
              </w:rPr>
            </w:pPr>
            <w:ins w:id="13287"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3288" w:author="Στάθης Καπ" w:date="2023-03-09T05:46:00Z"/>
                <w:sz w:val="16"/>
                <w:szCs w:val="16"/>
              </w:rPr>
            </w:pPr>
            <w:ins w:id="13289"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3290" w:author="Στάθης Καπ" w:date="2023-03-09T05:46:00Z"/>
                <w:sz w:val="16"/>
                <w:szCs w:val="16"/>
              </w:rPr>
            </w:pPr>
            <w:ins w:id="13291"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3292" w:author="Στάθης Καπ" w:date="2023-03-09T05:46:00Z"/>
                <w:sz w:val="16"/>
                <w:szCs w:val="16"/>
              </w:rPr>
            </w:pPr>
            <w:ins w:id="13293"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3294" w:author="Στάθης Καπ" w:date="2023-03-09T05:46:00Z"/>
                <w:sz w:val="16"/>
                <w:szCs w:val="16"/>
              </w:rPr>
            </w:pPr>
            <w:ins w:id="13295"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3296" w:author="Στάθης Καπ" w:date="2023-03-09T05:46:00Z"/>
                <w:sz w:val="16"/>
                <w:szCs w:val="16"/>
              </w:rPr>
            </w:pPr>
            <w:ins w:id="13297"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3298" w:author="Στάθης Καπ" w:date="2023-03-09T05:46:00Z"/>
                <w:sz w:val="16"/>
                <w:szCs w:val="16"/>
              </w:rPr>
            </w:pPr>
            <w:ins w:id="13299"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3300" w:author="Στάθης Καπ" w:date="2023-03-09T05:46:00Z"/>
                <w:sz w:val="16"/>
                <w:szCs w:val="16"/>
              </w:rPr>
            </w:pPr>
            <w:ins w:id="13301"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3302" w:author="Στάθης Καπ" w:date="2023-03-09T05:46:00Z"/>
                <w:sz w:val="16"/>
                <w:szCs w:val="16"/>
              </w:rPr>
            </w:pPr>
            <w:ins w:id="13303"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3304" w:author="Στάθης Καπ" w:date="2023-03-09T05:46:00Z"/>
                <w:sz w:val="16"/>
                <w:szCs w:val="16"/>
              </w:rPr>
            </w:pPr>
            <w:ins w:id="13305"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3306" w:author="Στάθης Καπ" w:date="2023-03-09T05:46:00Z"/>
                <w:sz w:val="16"/>
                <w:szCs w:val="16"/>
              </w:rPr>
            </w:pPr>
            <w:ins w:id="13307"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3308"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3309" w:author="Στάθης Καπ" w:date="2023-03-09T05:46:00Z"/>
                <w:sz w:val="16"/>
                <w:szCs w:val="16"/>
              </w:rPr>
            </w:pPr>
            <w:ins w:id="13310"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3311" w:author="Στάθης Καπ" w:date="2023-03-09T05:46:00Z"/>
                <w:sz w:val="16"/>
                <w:szCs w:val="16"/>
              </w:rPr>
            </w:pPr>
            <w:ins w:id="13312"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3313" w:author="Στάθης Καπ" w:date="2023-03-09T05:46:00Z"/>
                <w:sz w:val="16"/>
                <w:szCs w:val="16"/>
              </w:rPr>
            </w:pPr>
            <w:ins w:id="13314"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3315" w:author="Στάθης Καπ" w:date="2023-03-09T05:46:00Z"/>
                <w:sz w:val="16"/>
                <w:szCs w:val="16"/>
              </w:rPr>
            </w:pPr>
            <w:ins w:id="13316"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3317" w:author="Στάθης Καπ" w:date="2023-03-09T05:46:00Z"/>
                <w:sz w:val="16"/>
                <w:szCs w:val="16"/>
              </w:rPr>
            </w:pPr>
            <w:ins w:id="13318"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3319"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3320" w:author="Στάθης Καπ" w:date="2023-03-09T05:46:00Z"/>
                <w:sz w:val="16"/>
                <w:szCs w:val="16"/>
              </w:rPr>
            </w:pPr>
            <w:ins w:id="13321"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3322" w:author="Στάθης Καπ" w:date="2023-03-09T05:46:00Z"/>
                <w:sz w:val="16"/>
                <w:szCs w:val="16"/>
              </w:rPr>
            </w:pPr>
            <w:ins w:id="13323"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3324" w:author="Στάθης Καπ" w:date="2023-03-09T05:46:00Z"/>
                <w:sz w:val="16"/>
                <w:szCs w:val="16"/>
              </w:rPr>
            </w:pPr>
            <w:ins w:id="13325"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3326" w:author="Στάθης Καπ" w:date="2023-03-09T05:46:00Z"/>
                <w:sz w:val="16"/>
                <w:szCs w:val="16"/>
              </w:rPr>
            </w:pPr>
            <w:ins w:id="13327"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3328" w:author="Στάθης Καπ" w:date="2023-03-09T05:46:00Z"/>
                <w:sz w:val="16"/>
                <w:szCs w:val="16"/>
              </w:rPr>
            </w:pPr>
            <w:ins w:id="13329"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3330" w:author="Στάθης Καπ" w:date="2023-03-09T05:46:00Z"/>
                <w:sz w:val="16"/>
                <w:szCs w:val="16"/>
              </w:rPr>
            </w:pPr>
            <w:ins w:id="13331"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3332" w:author="Στάθης Καπ" w:date="2023-03-09T05:46:00Z"/>
                <w:sz w:val="16"/>
                <w:szCs w:val="16"/>
              </w:rPr>
            </w:pPr>
            <w:ins w:id="13333"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3334" w:author="Στάθης Καπ" w:date="2023-03-09T05:46:00Z"/>
                <w:sz w:val="16"/>
                <w:szCs w:val="16"/>
              </w:rPr>
            </w:pPr>
            <w:ins w:id="13335"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3336" w:author="Στάθης Καπ" w:date="2023-03-09T05:46:00Z"/>
                <w:sz w:val="16"/>
                <w:szCs w:val="16"/>
              </w:rPr>
            </w:pPr>
            <w:ins w:id="13337"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3338" w:author="Στάθης Καπ" w:date="2023-03-09T05:46:00Z"/>
                <w:sz w:val="16"/>
                <w:szCs w:val="16"/>
              </w:rPr>
            </w:pPr>
            <w:ins w:id="13339"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3340" w:author="Στάθης Καπ" w:date="2023-03-09T05:46:00Z"/>
                <w:sz w:val="16"/>
                <w:szCs w:val="16"/>
              </w:rPr>
            </w:pPr>
            <w:ins w:id="13341"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3342" w:author="Στάθης Καπ" w:date="2023-03-09T05:46:00Z"/>
                <w:sz w:val="16"/>
                <w:szCs w:val="16"/>
              </w:rPr>
            </w:pPr>
            <w:ins w:id="13343"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3344"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3345" w:author="Στάθης Καπ" w:date="2023-03-09T05:46:00Z"/>
                <w:sz w:val="16"/>
                <w:szCs w:val="16"/>
              </w:rPr>
            </w:pPr>
            <w:ins w:id="13346"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3347" w:author="Στάθης Καπ" w:date="2023-03-09T05:46:00Z"/>
                <w:sz w:val="16"/>
                <w:szCs w:val="16"/>
              </w:rPr>
            </w:pPr>
            <w:ins w:id="13348"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3349" w:author="Στάθης Καπ" w:date="2023-03-09T05:46:00Z"/>
                <w:sz w:val="16"/>
                <w:szCs w:val="16"/>
              </w:rPr>
            </w:pPr>
            <w:ins w:id="13350"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3351" w:author="Στάθης Καπ" w:date="2023-03-09T05:46:00Z"/>
                <w:sz w:val="16"/>
                <w:szCs w:val="16"/>
              </w:rPr>
            </w:pPr>
            <w:ins w:id="13352"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3353" w:author="Στάθης Καπ" w:date="2023-03-09T05:46:00Z"/>
                <w:sz w:val="16"/>
                <w:szCs w:val="16"/>
              </w:rPr>
            </w:pPr>
            <w:ins w:id="13354"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3355"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3356" w:author="Στάθης Καπ" w:date="2023-03-09T05:46:00Z"/>
                <w:sz w:val="16"/>
                <w:szCs w:val="16"/>
              </w:rPr>
            </w:pPr>
            <w:ins w:id="13357"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3358" w:author="Στάθης Καπ" w:date="2023-03-09T05:46:00Z"/>
                <w:sz w:val="16"/>
                <w:szCs w:val="16"/>
              </w:rPr>
            </w:pPr>
            <w:ins w:id="13359"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3360" w:author="Στάθης Καπ" w:date="2023-03-09T05:46:00Z"/>
                <w:sz w:val="16"/>
                <w:szCs w:val="16"/>
              </w:rPr>
            </w:pPr>
            <w:ins w:id="13361"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3362" w:author="Στάθης Καπ" w:date="2023-03-09T05:46:00Z"/>
                <w:sz w:val="16"/>
                <w:szCs w:val="16"/>
              </w:rPr>
            </w:pPr>
            <w:ins w:id="13363"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3364" w:author="Στάθης Καπ" w:date="2023-03-09T05:46:00Z"/>
                <w:sz w:val="16"/>
                <w:szCs w:val="16"/>
              </w:rPr>
            </w:pPr>
            <w:ins w:id="13365"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3366" w:author="Στάθης Καπ" w:date="2023-03-09T05:46:00Z"/>
                <w:sz w:val="16"/>
                <w:szCs w:val="16"/>
              </w:rPr>
            </w:pPr>
            <w:ins w:id="13367"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3368" w:author="Στάθης Καπ" w:date="2023-03-09T05:46:00Z"/>
                <w:sz w:val="16"/>
                <w:szCs w:val="16"/>
              </w:rPr>
            </w:pPr>
            <w:ins w:id="13369"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3370" w:author="Στάθης Καπ" w:date="2023-03-09T05:46:00Z"/>
                <w:sz w:val="16"/>
                <w:szCs w:val="16"/>
              </w:rPr>
            </w:pPr>
            <w:ins w:id="13371"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3372" w:author="Στάθης Καπ" w:date="2023-03-09T05:46:00Z"/>
                <w:sz w:val="16"/>
                <w:szCs w:val="16"/>
              </w:rPr>
            </w:pPr>
            <w:ins w:id="13373"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3374" w:author="Στάθης Καπ" w:date="2023-03-09T05:46:00Z"/>
                <w:sz w:val="16"/>
                <w:szCs w:val="16"/>
              </w:rPr>
            </w:pPr>
            <w:ins w:id="13375"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3376" w:author="Στάθης Καπ" w:date="2023-03-09T05:46:00Z"/>
                <w:sz w:val="16"/>
                <w:szCs w:val="16"/>
              </w:rPr>
            </w:pPr>
            <w:ins w:id="13377"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3378" w:author="Στάθης Καπ" w:date="2023-03-09T05:46:00Z"/>
                <w:sz w:val="16"/>
                <w:szCs w:val="16"/>
              </w:rPr>
            </w:pPr>
            <w:ins w:id="13379"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3380"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3381" w:author="Στάθης Καπ" w:date="2023-03-09T05:46:00Z"/>
                <w:sz w:val="16"/>
                <w:szCs w:val="16"/>
              </w:rPr>
            </w:pPr>
            <w:ins w:id="13382"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3383" w:author="Στάθης Καπ" w:date="2023-03-09T05:46:00Z"/>
                <w:sz w:val="16"/>
                <w:szCs w:val="16"/>
              </w:rPr>
            </w:pPr>
            <w:ins w:id="13384"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3385" w:author="Στάθης Καπ" w:date="2023-03-09T05:46:00Z"/>
                <w:sz w:val="16"/>
                <w:szCs w:val="16"/>
              </w:rPr>
            </w:pPr>
            <w:ins w:id="13386"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3387" w:author="Στάθης Καπ" w:date="2023-03-09T05:46:00Z"/>
                <w:sz w:val="16"/>
                <w:szCs w:val="16"/>
              </w:rPr>
            </w:pPr>
            <w:ins w:id="13388"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3389" w:author="Στάθης Καπ" w:date="2023-03-09T05:46:00Z"/>
                <w:sz w:val="16"/>
                <w:szCs w:val="16"/>
              </w:rPr>
            </w:pPr>
            <w:ins w:id="13390"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3391"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3392" w:author="Στάθης Καπ" w:date="2023-03-09T05:46:00Z"/>
                <w:sz w:val="16"/>
                <w:szCs w:val="16"/>
              </w:rPr>
            </w:pPr>
            <w:ins w:id="13393"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3394" w:author="Στάθης Καπ" w:date="2023-03-09T05:46:00Z"/>
                <w:sz w:val="16"/>
                <w:szCs w:val="16"/>
              </w:rPr>
            </w:pPr>
            <w:ins w:id="13395"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3396" w:author="Στάθης Καπ" w:date="2023-03-09T05:46:00Z"/>
                <w:sz w:val="16"/>
                <w:szCs w:val="16"/>
              </w:rPr>
            </w:pPr>
            <w:ins w:id="13397"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3398" w:author="Στάθης Καπ" w:date="2023-03-09T05:46:00Z"/>
                <w:sz w:val="16"/>
                <w:szCs w:val="16"/>
              </w:rPr>
            </w:pPr>
            <w:ins w:id="13399"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3400" w:author="Στάθης Καπ" w:date="2023-03-09T05:46:00Z"/>
                <w:sz w:val="16"/>
                <w:szCs w:val="16"/>
              </w:rPr>
            </w:pPr>
            <w:ins w:id="13401"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3402" w:author="Στάθης Καπ" w:date="2023-03-09T05:46:00Z"/>
                <w:sz w:val="16"/>
                <w:szCs w:val="16"/>
              </w:rPr>
            </w:pPr>
            <w:ins w:id="13403"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3404" w:author="Στάθης Καπ" w:date="2023-03-09T05:46:00Z"/>
                <w:sz w:val="16"/>
                <w:szCs w:val="16"/>
              </w:rPr>
            </w:pPr>
            <w:ins w:id="13405"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3406" w:author="Στάθης Καπ" w:date="2023-03-09T05:46:00Z"/>
                <w:sz w:val="16"/>
                <w:szCs w:val="16"/>
              </w:rPr>
            </w:pPr>
            <w:ins w:id="13407"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3408" w:author="Στάθης Καπ" w:date="2023-03-09T05:46:00Z"/>
                <w:sz w:val="16"/>
                <w:szCs w:val="16"/>
              </w:rPr>
            </w:pPr>
            <w:ins w:id="13409"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3410" w:author="Στάθης Καπ" w:date="2023-03-09T05:46:00Z"/>
                <w:sz w:val="16"/>
                <w:szCs w:val="16"/>
              </w:rPr>
            </w:pPr>
            <w:ins w:id="13411"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3412" w:author="Στάθης Καπ" w:date="2023-03-09T05:46:00Z"/>
                <w:sz w:val="16"/>
                <w:szCs w:val="16"/>
              </w:rPr>
            </w:pPr>
            <w:ins w:id="13413"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3414" w:author="Στάθης Καπ" w:date="2023-03-09T05:46:00Z"/>
                <w:sz w:val="16"/>
                <w:szCs w:val="16"/>
              </w:rPr>
            </w:pPr>
            <w:ins w:id="13415"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16"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17" w:author="Στάθης Καπ" w:date="2023-03-09T05:46:00Z"/>
          <w:trPrChange w:id="13418"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3419"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3420" w:author="Στάθης Καπ" w:date="2023-03-09T05:46:00Z"/>
                <w:sz w:val="16"/>
                <w:szCs w:val="16"/>
              </w:rPr>
            </w:pPr>
            <w:ins w:id="13421"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3422"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3423" w:author="Στάθης Καπ" w:date="2023-03-09T05:46:00Z"/>
                <w:sz w:val="16"/>
                <w:szCs w:val="16"/>
              </w:rPr>
            </w:pPr>
            <w:ins w:id="13424"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3425"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3426" w:author="Στάθης Καπ" w:date="2023-03-09T05:46:00Z"/>
                <w:sz w:val="16"/>
                <w:szCs w:val="16"/>
              </w:rPr>
            </w:pPr>
            <w:ins w:id="13427"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3428"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3429" w:author="Στάθης Καπ" w:date="2023-03-09T05:46:00Z"/>
                <w:sz w:val="16"/>
                <w:szCs w:val="16"/>
              </w:rPr>
            </w:pPr>
            <w:ins w:id="13430"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3431"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3432" w:author="Στάθης Καπ" w:date="2023-03-09T05:46:00Z"/>
                <w:sz w:val="16"/>
                <w:szCs w:val="16"/>
              </w:rPr>
            </w:pPr>
            <w:ins w:id="13433"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3434"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3435" w:author="Στάθης Καπ" w:date="2023-03-09T05:46:00Z"/>
                <w:sz w:val="16"/>
                <w:szCs w:val="16"/>
              </w:rPr>
            </w:pPr>
          </w:p>
        </w:tc>
        <w:tc>
          <w:tcPr>
            <w:tcW w:w="453" w:type="dxa"/>
            <w:tcBorders>
              <w:left w:val="single" w:sz="4" w:space="0" w:color="auto"/>
              <w:bottom w:val="single" w:sz="4" w:space="0" w:color="auto"/>
            </w:tcBorders>
            <w:vAlign w:val="center"/>
            <w:tcPrChange w:id="13436"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3437" w:author="Στάθης Καπ" w:date="2023-03-09T05:46:00Z"/>
                <w:sz w:val="16"/>
                <w:szCs w:val="16"/>
              </w:rPr>
            </w:pPr>
            <w:ins w:id="13438"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3439"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3440" w:author="Στάθης Καπ" w:date="2023-03-09T05:46:00Z"/>
                <w:sz w:val="16"/>
                <w:szCs w:val="16"/>
              </w:rPr>
            </w:pPr>
            <w:ins w:id="13441"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3442"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3443" w:author="Στάθης Καπ" w:date="2023-03-09T05:46:00Z"/>
                <w:sz w:val="16"/>
                <w:szCs w:val="16"/>
              </w:rPr>
            </w:pPr>
            <w:ins w:id="13444"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3445"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3446" w:author="Στάθης Καπ" w:date="2023-03-09T05:46:00Z"/>
                <w:sz w:val="16"/>
                <w:szCs w:val="16"/>
              </w:rPr>
            </w:pPr>
            <w:ins w:id="13447"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3448"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3449" w:author="Στάθης Καπ" w:date="2023-03-09T05:46:00Z"/>
                <w:sz w:val="16"/>
                <w:szCs w:val="16"/>
              </w:rPr>
            </w:pPr>
            <w:ins w:id="13450"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3451"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3452" w:author="Στάθης Καπ" w:date="2023-03-09T05:46:00Z"/>
                <w:sz w:val="16"/>
                <w:szCs w:val="16"/>
              </w:rPr>
            </w:pPr>
            <w:ins w:id="13453"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3454"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3455" w:author="Στάθης Καπ" w:date="2023-03-09T05:46:00Z"/>
                <w:sz w:val="16"/>
                <w:szCs w:val="16"/>
              </w:rPr>
            </w:pPr>
            <w:ins w:id="13456"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3457"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3458" w:author="Στάθης Καπ" w:date="2023-03-09T05:46:00Z"/>
                <w:sz w:val="16"/>
                <w:szCs w:val="16"/>
              </w:rPr>
            </w:pPr>
            <w:ins w:id="13459"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3460"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3461" w:author="Στάθης Καπ" w:date="2023-03-09T05:46:00Z"/>
                <w:sz w:val="16"/>
                <w:szCs w:val="16"/>
              </w:rPr>
            </w:pPr>
            <w:ins w:id="13462"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3463"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3464" w:author="Στάθης Καπ" w:date="2023-03-09T05:46:00Z"/>
                <w:sz w:val="16"/>
                <w:szCs w:val="16"/>
              </w:rPr>
            </w:pPr>
            <w:ins w:id="13465"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3466"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3467" w:author="Στάθης Καπ" w:date="2023-03-09T05:46:00Z"/>
                <w:sz w:val="16"/>
                <w:szCs w:val="16"/>
              </w:rPr>
            </w:pPr>
            <w:ins w:id="13468"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3469"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3470" w:author="Στάθης Καπ" w:date="2023-03-09T05:46:00Z"/>
                <w:sz w:val="16"/>
                <w:szCs w:val="16"/>
              </w:rPr>
            </w:pPr>
            <w:ins w:id="13471"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3472" w:author="Στάθης Καπ" w:date="2023-03-09T06:01:00Z"/>
        </w:rPr>
      </w:pPr>
    </w:p>
    <w:p w14:paraId="3FA28088" w14:textId="056DFFBE" w:rsidR="006E3D2E" w:rsidRPr="006B2DE3" w:rsidRDefault="006E3D2E">
      <w:pPr>
        <w:pStyle w:val="Caption"/>
        <w:keepNext/>
        <w:rPr>
          <w:ins w:id="13473" w:author="Στάθης Καπ" w:date="2023-03-09T06:06:00Z"/>
          <w:lang w:val="el-GR"/>
          <w:rPrChange w:id="13474" w:author="Στάθης Καπ" w:date="2023-03-09T06:23:00Z">
            <w:rPr>
              <w:ins w:id="13475" w:author="Στάθης Καπ" w:date="2023-03-09T06:06:00Z"/>
            </w:rPr>
          </w:rPrChange>
        </w:rPr>
        <w:pPrChange w:id="13476" w:author="Στάθης Καπ" w:date="2023-03-09T06:06:00Z">
          <w:pPr/>
        </w:pPrChange>
      </w:pPr>
      <w:ins w:id="13477" w:author="Στάθης Καπ" w:date="2023-03-09T06:06:00Z">
        <w:r w:rsidRPr="006B2DE3">
          <w:rPr>
            <w:lang w:val="el-GR"/>
            <w:rPrChange w:id="13478" w:author="Στάθης Καπ" w:date="2023-03-09T06:23:00Z">
              <w:rPr>
                <w:b/>
                <w:iCs/>
              </w:rPr>
            </w:rPrChange>
          </w:rPr>
          <w:t xml:space="preserve">Πίνακας </w:t>
        </w:r>
      </w:ins>
      <w:ins w:id="1347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48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481" w:author="Στάθης Καπ" w:date="2023-03-11T10:39:00Z">
        <w:r w:rsidR="00657928">
          <w:rPr>
            <w:noProof/>
            <w:lang w:val="el-GR"/>
          </w:rPr>
          <w:t>4</w:t>
        </w:r>
      </w:ins>
      <w:ins w:id="13482" w:author="Στάθης Καπ" w:date="2023-03-09T08:43:00Z">
        <w:r w:rsidR="00C148DE">
          <w:rPr>
            <w:lang w:val="el-GR"/>
          </w:rPr>
          <w:fldChar w:fldCharType="end"/>
        </w:r>
      </w:ins>
      <w:ins w:id="13483"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484">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3485"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3486"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3487" w:author="Στάθης Καπ" w:date="2023-03-09T06:01:00Z"/>
                <w:sz w:val="16"/>
                <w:szCs w:val="16"/>
              </w:rPr>
            </w:pPr>
            <w:ins w:id="13488"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3489" w:author="Στάθης Καπ" w:date="2023-03-09T06:01:00Z"/>
                <w:sz w:val="16"/>
                <w:szCs w:val="16"/>
              </w:rPr>
            </w:pPr>
            <w:ins w:id="13490"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3491" w:author="Στάθης Καπ" w:date="2023-03-09T06:01:00Z"/>
                <w:sz w:val="16"/>
                <w:szCs w:val="16"/>
              </w:rPr>
            </w:pPr>
            <w:ins w:id="13492"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3493" w:author="Στάθης Καπ" w:date="2023-03-09T06:01:00Z"/>
                <w:sz w:val="16"/>
                <w:szCs w:val="16"/>
              </w:rPr>
            </w:pPr>
            <w:ins w:id="13494"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3495" w:author="Στάθης Καπ" w:date="2023-03-09T06:01:00Z"/>
                <w:sz w:val="16"/>
                <w:szCs w:val="16"/>
              </w:rPr>
            </w:pPr>
            <w:ins w:id="13496"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3497" w:author="Στάθης Καπ" w:date="2023-03-09T06:01:00Z"/>
                <w:sz w:val="16"/>
                <w:szCs w:val="16"/>
              </w:rPr>
            </w:pPr>
            <w:ins w:id="13498" w:author="Στάθης Καπ" w:date="2023-03-09T06:01:00Z">
              <w:r w:rsidRPr="007E0F91">
                <w:rPr>
                  <w:sz w:val="16"/>
                  <w:szCs w:val="16"/>
                </w:rPr>
                <w:t>S=4</w:t>
              </w:r>
            </w:ins>
          </w:p>
        </w:tc>
      </w:tr>
      <w:tr w:rsidR="006E3D2E" w14:paraId="3100D42D" w14:textId="77777777" w:rsidTr="009861B1">
        <w:trPr>
          <w:trHeight w:val="170"/>
          <w:jc w:val="center"/>
          <w:ins w:id="13499"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3500" w:author="Στάθης Καπ" w:date="2023-03-09T06:01:00Z"/>
                <w:sz w:val="16"/>
                <w:szCs w:val="16"/>
              </w:rPr>
            </w:pPr>
            <w:ins w:id="13501"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3502" w:author="Στάθης Καπ" w:date="2023-03-09T06:01:00Z"/>
                <w:sz w:val="16"/>
                <w:szCs w:val="16"/>
              </w:rPr>
            </w:pPr>
            <w:ins w:id="13503"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3504" w:author="Στάθης Καπ" w:date="2023-03-09T06:01:00Z"/>
                <w:sz w:val="16"/>
                <w:szCs w:val="16"/>
              </w:rPr>
            </w:pPr>
            <w:ins w:id="13505"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3506" w:author="Στάθης Καπ" w:date="2023-03-09T06:01:00Z"/>
                <w:sz w:val="16"/>
                <w:szCs w:val="16"/>
              </w:rPr>
            </w:pPr>
            <w:ins w:id="13507"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3508" w:author="Στάθης Καπ" w:date="2023-03-09T06:01:00Z"/>
                <w:sz w:val="16"/>
                <w:szCs w:val="16"/>
              </w:rPr>
            </w:pPr>
            <w:ins w:id="13509"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3510" w:author="Στάθης Καπ" w:date="2023-03-09T06:01:00Z"/>
                <w:sz w:val="16"/>
                <w:szCs w:val="16"/>
              </w:rPr>
            </w:pPr>
            <w:ins w:id="13511"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3512" w:author="Στάθης Καπ" w:date="2023-03-09T06:01:00Z"/>
                <w:sz w:val="16"/>
                <w:szCs w:val="16"/>
              </w:rPr>
            </w:pPr>
            <w:ins w:id="13513"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3514" w:author="Στάθης Καπ" w:date="2023-03-09T06:01:00Z"/>
                <w:sz w:val="16"/>
                <w:szCs w:val="16"/>
              </w:rPr>
            </w:pPr>
            <w:ins w:id="13515"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3516" w:author="Στάθης Καπ" w:date="2023-03-09T06:01:00Z"/>
                <w:sz w:val="16"/>
                <w:szCs w:val="16"/>
              </w:rPr>
            </w:pPr>
            <w:ins w:id="13517"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3518" w:author="Στάθης Καπ" w:date="2023-03-09T06:01:00Z"/>
                <w:sz w:val="16"/>
                <w:szCs w:val="16"/>
              </w:rPr>
            </w:pPr>
            <w:ins w:id="13519"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3520" w:author="Στάθης Καπ" w:date="2023-03-09T06:01:00Z"/>
                <w:sz w:val="16"/>
                <w:szCs w:val="16"/>
              </w:rPr>
            </w:pPr>
            <w:ins w:id="13521" w:author="Στάθης Καπ" w:date="2023-03-09T06:01:00Z">
              <w:r w:rsidRPr="007E0F91">
                <w:rPr>
                  <w:sz w:val="16"/>
                  <w:szCs w:val="16"/>
                </w:rPr>
                <w:t>CPU(s)</w:t>
              </w:r>
            </w:ins>
          </w:p>
        </w:tc>
      </w:tr>
      <w:tr w:rsidR="006E3D2E" w14:paraId="7D6B0B75" w14:textId="77777777" w:rsidTr="009861B1">
        <w:trPr>
          <w:trHeight w:val="170"/>
          <w:jc w:val="center"/>
          <w:ins w:id="13522"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3523"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3524"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3525"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3526" w:author="Στάθης Καπ" w:date="2023-03-09T06:01:00Z"/>
                <w:sz w:val="14"/>
                <w:szCs w:val="14"/>
              </w:rPr>
            </w:pPr>
            <w:ins w:id="13527"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3528" w:author="Στάθης Καπ" w:date="2023-03-09T06:01:00Z"/>
                <w:sz w:val="14"/>
                <w:szCs w:val="14"/>
              </w:rPr>
            </w:pPr>
            <w:ins w:id="13529"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3530" w:author="Στάθης Καπ" w:date="2023-03-09T06:01:00Z"/>
                <w:sz w:val="14"/>
                <w:szCs w:val="14"/>
              </w:rPr>
            </w:pPr>
            <w:ins w:id="13531"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3532" w:author="Στάθης Καπ" w:date="2023-03-09T06:01:00Z"/>
                <w:sz w:val="14"/>
                <w:szCs w:val="14"/>
              </w:rPr>
            </w:pPr>
            <w:ins w:id="13533"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3534" w:author="Στάθης Καπ" w:date="2023-03-09T06:01:00Z"/>
                <w:sz w:val="14"/>
                <w:szCs w:val="14"/>
              </w:rPr>
            </w:pPr>
            <w:ins w:id="13535"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3536" w:author="Στάθης Καπ" w:date="2023-03-09T06:01:00Z"/>
                <w:sz w:val="14"/>
                <w:szCs w:val="14"/>
              </w:rPr>
            </w:pPr>
            <w:ins w:id="13537"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3538" w:author="Στάθης Καπ" w:date="2023-03-09T06:01:00Z"/>
                <w:sz w:val="14"/>
                <w:szCs w:val="14"/>
              </w:rPr>
            </w:pPr>
            <w:ins w:id="13539"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3540" w:author="Στάθης Καπ" w:date="2023-03-09T06:01:00Z"/>
                <w:sz w:val="14"/>
                <w:szCs w:val="14"/>
              </w:rPr>
            </w:pPr>
            <w:ins w:id="13541"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3542" w:author="Στάθης Καπ" w:date="2023-03-09T06:01:00Z"/>
                <w:sz w:val="14"/>
                <w:szCs w:val="14"/>
              </w:rPr>
            </w:pPr>
            <w:ins w:id="13543"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3544" w:author="Στάθης Καπ" w:date="2023-03-09T06:01:00Z"/>
                <w:sz w:val="14"/>
                <w:szCs w:val="14"/>
              </w:rPr>
            </w:pPr>
            <w:ins w:id="13545"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3546" w:author="Στάθης Καπ" w:date="2023-03-09T06:01:00Z"/>
                <w:sz w:val="14"/>
                <w:szCs w:val="14"/>
              </w:rPr>
            </w:pPr>
            <w:ins w:id="13547"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3548" w:author="Στάθης Καπ" w:date="2023-03-09T06:01:00Z"/>
                <w:sz w:val="14"/>
                <w:szCs w:val="14"/>
              </w:rPr>
            </w:pPr>
            <w:ins w:id="13549"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3550" w:author="Στάθης Καπ" w:date="2023-03-09T06:01:00Z"/>
                <w:sz w:val="14"/>
                <w:szCs w:val="14"/>
              </w:rPr>
            </w:pPr>
            <w:ins w:id="13551"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3552" w:author="Στάθης Καπ" w:date="2023-03-09T06:01:00Z"/>
                <w:sz w:val="14"/>
                <w:szCs w:val="14"/>
              </w:rPr>
            </w:pPr>
            <w:ins w:id="13553"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3554" w:author="Στάθης Καπ" w:date="2023-03-09T06:01:00Z"/>
                <w:sz w:val="14"/>
                <w:szCs w:val="14"/>
              </w:rPr>
            </w:pPr>
            <w:ins w:id="13555"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556"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557" w:author="Στάθης Καπ" w:date="2023-03-09T06:01:00Z"/>
          <w:trPrChange w:id="13558"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559"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3560" w:author="Στάθης Καπ" w:date="2023-03-09T06:01:00Z"/>
                <w:sz w:val="16"/>
                <w:szCs w:val="16"/>
              </w:rPr>
            </w:pPr>
            <w:ins w:id="13561"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3562"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3563" w:author="Στάθης Καπ" w:date="2023-03-09T06:01:00Z"/>
                <w:sz w:val="16"/>
                <w:szCs w:val="16"/>
              </w:rPr>
            </w:pPr>
            <w:ins w:id="13564"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3565"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3566" w:author="Στάθης Καπ" w:date="2023-03-09T06:01:00Z"/>
                <w:sz w:val="16"/>
                <w:szCs w:val="16"/>
              </w:rPr>
            </w:pPr>
            <w:ins w:id="13567"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3568"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3569" w:author="Στάθης Καπ" w:date="2023-03-09T06:01:00Z"/>
                <w:sz w:val="16"/>
                <w:szCs w:val="16"/>
              </w:rPr>
            </w:pPr>
            <w:ins w:id="13570"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3571"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3572" w:author="Στάθης Καπ" w:date="2023-03-09T06:01:00Z"/>
                <w:sz w:val="16"/>
                <w:szCs w:val="16"/>
              </w:rPr>
            </w:pPr>
            <w:ins w:id="13573"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3574"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3575" w:author="Στάθης Καπ" w:date="2023-03-09T07:06:00Z"/>
                <w:sz w:val="16"/>
                <w:szCs w:val="16"/>
              </w:rPr>
            </w:pPr>
            <w:ins w:id="13576"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3577" w:author="Στάθης Καπ" w:date="2023-03-09T07:06:00Z"/>
                <w:sz w:val="16"/>
                <w:szCs w:val="16"/>
              </w:rPr>
            </w:pPr>
            <w:ins w:id="13578"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3579" w:author="Στάθης Καπ" w:date="2023-03-09T07:06:00Z"/>
                <w:sz w:val="16"/>
                <w:szCs w:val="16"/>
              </w:rPr>
            </w:pPr>
            <w:ins w:id="13580"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3581" w:author="Στάθης Καπ" w:date="2023-03-09T07:06:00Z"/>
                <w:sz w:val="16"/>
                <w:szCs w:val="16"/>
              </w:rPr>
            </w:pPr>
            <w:ins w:id="13582"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3583" w:author="Στάθης Καπ" w:date="2023-03-09T07:06:00Z"/>
                <w:sz w:val="16"/>
                <w:szCs w:val="16"/>
              </w:rPr>
            </w:pPr>
            <w:ins w:id="13584"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3585" w:author="Στάθης Καπ" w:date="2023-03-09T07:06:00Z"/>
                <w:sz w:val="16"/>
                <w:szCs w:val="16"/>
              </w:rPr>
            </w:pPr>
            <w:ins w:id="13586"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3587" w:author="Στάθης Καπ" w:date="2023-03-09T07:06:00Z"/>
                <w:sz w:val="16"/>
                <w:szCs w:val="16"/>
              </w:rPr>
            </w:pPr>
            <w:ins w:id="13588"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3589" w:author="Στάθης Καπ" w:date="2023-03-09T07:06:00Z"/>
                <w:sz w:val="16"/>
                <w:szCs w:val="16"/>
              </w:rPr>
            </w:pPr>
            <w:ins w:id="13590"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3591" w:author="Στάθης Καπ" w:date="2023-03-09T07:06:00Z"/>
                <w:sz w:val="16"/>
                <w:szCs w:val="16"/>
              </w:rPr>
            </w:pPr>
            <w:ins w:id="13592"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3593" w:author="Στάθης Καπ" w:date="2023-03-09T07:06:00Z"/>
                <w:sz w:val="16"/>
                <w:szCs w:val="16"/>
              </w:rPr>
            </w:pPr>
            <w:ins w:id="13594"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3595" w:author="Στάθης Καπ" w:date="2023-03-09T07:06:00Z"/>
                <w:sz w:val="16"/>
                <w:szCs w:val="16"/>
              </w:rPr>
            </w:pPr>
            <w:ins w:id="13596"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3597" w:author="Στάθης Καπ" w:date="2023-03-09T07:06:00Z"/>
                <w:sz w:val="16"/>
                <w:szCs w:val="16"/>
              </w:rPr>
            </w:pPr>
            <w:ins w:id="13598"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3599" w:author="Στάθης Καπ" w:date="2023-03-09T07:06:00Z"/>
                <w:sz w:val="16"/>
                <w:szCs w:val="16"/>
              </w:rPr>
            </w:pPr>
            <w:ins w:id="13600"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3601" w:author="Στάθης Καπ" w:date="2023-03-09T07:06:00Z"/>
                <w:sz w:val="16"/>
                <w:szCs w:val="16"/>
              </w:rPr>
            </w:pPr>
            <w:ins w:id="13602"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3603" w:author="Στάθης Καπ" w:date="2023-03-09T07:06:00Z"/>
                <w:sz w:val="16"/>
                <w:szCs w:val="16"/>
              </w:rPr>
            </w:pPr>
            <w:ins w:id="13604"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3605" w:author="Στάθης Καπ" w:date="2023-03-09T07:06:00Z"/>
                <w:sz w:val="16"/>
                <w:szCs w:val="16"/>
              </w:rPr>
            </w:pPr>
            <w:ins w:id="13606"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3607" w:author="Στάθης Καπ" w:date="2023-03-09T07:06:00Z"/>
                <w:sz w:val="16"/>
                <w:szCs w:val="16"/>
              </w:rPr>
            </w:pPr>
            <w:ins w:id="13608"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3609" w:author="Στάθης Καπ" w:date="2023-03-09T07:06:00Z"/>
                <w:sz w:val="16"/>
                <w:szCs w:val="16"/>
              </w:rPr>
            </w:pPr>
            <w:ins w:id="13610"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3611" w:author="Στάθης Καπ" w:date="2023-03-09T07:06:00Z"/>
                <w:sz w:val="16"/>
                <w:szCs w:val="16"/>
              </w:rPr>
            </w:pPr>
            <w:ins w:id="13612"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3613" w:author="Στάθης Καπ" w:date="2023-03-09T06:01:00Z"/>
                <w:sz w:val="16"/>
                <w:szCs w:val="16"/>
              </w:rPr>
            </w:pPr>
            <w:ins w:id="13614"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3615"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3616" w:author="Στάθης Καπ" w:date="2023-03-09T06:01:00Z"/>
                <w:sz w:val="16"/>
                <w:szCs w:val="16"/>
              </w:rPr>
            </w:pPr>
            <w:ins w:id="13617"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3618"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3619" w:author="Στάθης Καπ" w:date="2023-03-09T06:01:00Z"/>
                <w:sz w:val="16"/>
                <w:szCs w:val="16"/>
              </w:rPr>
            </w:pPr>
            <w:ins w:id="13620"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3621"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3622" w:author="Στάθης Καπ" w:date="2023-03-09T06:01:00Z"/>
                <w:sz w:val="16"/>
                <w:szCs w:val="16"/>
              </w:rPr>
            </w:pPr>
            <w:ins w:id="13623"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3624"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3625" w:author="Στάθης Καπ" w:date="2023-03-09T06:01:00Z"/>
                <w:sz w:val="16"/>
                <w:szCs w:val="16"/>
              </w:rPr>
            </w:pPr>
            <w:ins w:id="13626"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3627"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3628" w:author="Στάθης Καπ" w:date="2023-03-09T06:01:00Z"/>
                <w:sz w:val="16"/>
                <w:szCs w:val="16"/>
              </w:rPr>
            </w:pPr>
            <w:ins w:id="13629"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3630"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3631" w:author="Στάθης Καπ" w:date="2023-03-09T06:01:00Z"/>
                <w:sz w:val="16"/>
                <w:szCs w:val="16"/>
              </w:rPr>
            </w:pPr>
            <w:ins w:id="13632"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3633"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3634" w:author="Στάθης Καπ" w:date="2023-03-09T06:01:00Z"/>
                <w:sz w:val="16"/>
                <w:szCs w:val="16"/>
              </w:rPr>
            </w:pPr>
            <w:ins w:id="13635"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3636"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3637" w:author="Στάθης Καπ" w:date="2023-03-09T06:01:00Z"/>
                <w:sz w:val="16"/>
                <w:szCs w:val="16"/>
              </w:rPr>
            </w:pPr>
            <w:ins w:id="13638"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3639"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3640" w:author="Στάθης Καπ" w:date="2023-03-09T06:01:00Z"/>
                <w:sz w:val="16"/>
                <w:szCs w:val="16"/>
              </w:rPr>
            </w:pPr>
            <w:ins w:id="13641"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3642"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3643" w:author="Στάθης Καπ" w:date="2023-03-09T06:01:00Z"/>
                <w:sz w:val="16"/>
                <w:szCs w:val="16"/>
              </w:rPr>
            </w:pPr>
            <w:ins w:id="13644"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3645"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3646" w:author="Στάθης Καπ" w:date="2023-03-09T06:01:00Z"/>
                <w:sz w:val="16"/>
                <w:szCs w:val="16"/>
              </w:rPr>
            </w:pPr>
            <w:ins w:id="13647"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3648"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3649" w:author="Στάθης Καπ" w:date="2023-03-09T06:01:00Z"/>
                <w:sz w:val="16"/>
                <w:szCs w:val="16"/>
              </w:rPr>
            </w:pPr>
            <w:ins w:id="13650"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365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3652" w:author="Στάθης Καπ" w:date="2023-03-09T06:01:00Z"/>
                <w:sz w:val="16"/>
                <w:szCs w:val="16"/>
              </w:rPr>
            </w:pPr>
            <w:ins w:id="13653"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3654" w:author="Στάθης Καπ" w:date="2023-03-09T06:01:00Z"/>
                <w:sz w:val="16"/>
                <w:szCs w:val="16"/>
              </w:rPr>
            </w:pPr>
            <w:ins w:id="13655"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3656" w:author="Στάθης Καπ" w:date="2023-03-09T06:01:00Z"/>
                <w:sz w:val="16"/>
                <w:szCs w:val="16"/>
              </w:rPr>
            </w:pPr>
            <w:ins w:id="13657"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3658" w:author="Στάθης Καπ" w:date="2023-03-09T06:01:00Z"/>
                <w:sz w:val="16"/>
                <w:szCs w:val="16"/>
              </w:rPr>
            </w:pPr>
            <w:ins w:id="13659"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3660" w:author="Στάθης Καπ" w:date="2023-03-09T06:01:00Z"/>
                <w:sz w:val="16"/>
                <w:szCs w:val="16"/>
              </w:rPr>
            </w:pPr>
            <w:ins w:id="13661"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3662"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3663" w:author="Στάθης Καπ" w:date="2023-03-09T06:01:00Z"/>
                <w:sz w:val="16"/>
                <w:szCs w:val="16"/>
              </w:rPr>
            </w:pPr>
            <w:ins w:id="13664"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3665" w:author="Στάθης Καπ" w:date="2023-03-09T06:01:00Z"/>
                <w:sz w:val="16"/>
                <w:szCs w:val="16"/>
              </w:rPr>
            </w:pPr>
            <w:ins w:id="13666"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3667" w:author="Στάθης Καπ" w:date="2023-03-09T06:01:00Z"/>
                <w:sz w:val="16"/>
                <w:szCs w:val="16"/>
              </w:rPr>
            </w:pPr>
            <w:ins w:id="13668"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3669" w:author="Στάθης Καπ" w:date="2023-03-09T06:01:00Z"/>
                <w:sz w:val="16"/>
                <w:szCs w:val="16"/>
              </w:rPr>
            </w:pPr>
            <w:ins w:id="13670"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3671" w:author="Στάθης Καπ" w:date="2023-03-09T06:01:00Z"/>
                <w:sz w:val="16"/>
                <w:szCs w:val="16"/>
              </w:rPr>
            </w:pPr>
            <w:ins w:id="13672"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3673" w:author="Στάθης Καπ" w:date="2023-03-09T06:01:00Z"/>
                <w:sz w:val="16"/>
                <w:szCs w:val="16"/>
              </w:rPr>
            </w:pPr>
            <w:ins w:id="13674"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3675" w:author="Στάθης Καπ" w:date="2023-03-09T06:01:00Z"/>
                <w:sz w:val="16"/>
                <w:szCs w:val="16"/>
              </w:rPr>
            </w:pPr>
            <w:ins w:id="13676"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3677" w:author="Στάθης Καπ" w:date="2023-03-09T06:01:00Z"/>
                <w:sz w:val="16"/>
                <w:szCs w:val="16"/>
              </w:rPr>
            </w:pPr>
            <w:ins w:id="13678"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3679" w:author="Στάθης Καπ" w:date="2023-03-09T06:01:00Z"/>
                <w:sz w:val="16"/>
                <w:szCs w:val="16"/>
              </w:rPr>
            </w:pPr>
            <w:ins w:id="13680"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3681" w:author="Στάθης Καπ" w:date="2023-03-09T06:01:00Z"/>
                <w:sz w:val="16"/>
                <w:szCs w:val="16"/>
              </w:rPr>
            </w:pPr>
            <w:ins w:id="13682"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3683" w:author="Στάθης Καπ" w:date="2023-03-09T06:01:00Z"/>
                <w:sz w:val="16"/>
                <w:szCs w:val="16"/>
              </w:rPr>
            </w:pPr>
            <w:ins w:id="13684"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3685" w:author="Στάθης Καπ" w:date="2023-03-09T06:01:00Z"/>
                <w:sz w:val="16"/>
                <w:szCs w:val="16"/>
              </w:rPr>
            </w:pPr>
            <w:ins w:id="13686"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368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3688" w:author="Στάθης Καπ" w:date="2023-03-09T06:01:00Z"/>
                <w:sz w:val="16"/>
                <w:szCs w:val="16"/>
              </w:rPr>
            </w:pPr>
            <w:ins w:id="13689"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3690" w:author="Στάθης Καπ" w:date="2023-03-09T06:01:00Z"/>
                <w:sz w:val="16"/>
                <w:szCs w:val="16"/>
              </w:rPr>
            </w:pPr>
            <w:ins w:id="13691"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3692" w:author="Στάθης Καπ" w:date="2023-03-09T06:01:00Z"/>
                <w:sz w:val="16"/>
                <w:szCs w:val="16"/>
              </w:rPr>
            </w:pPr>
            <w:ins w:id="13693"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3694" w:author="Στάθης Καπ" w:date="2023-03-09T06:01:00Z"/>
                <w:sz w:val="16"/>
                <w:szCs w:val="16"/>
              </w:rPr>
            </w:pPr>
            <w:ins w:id="13695"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3696" w:author="Στάθης Καπ" w:date="2023-03-09T06:01:00Z"/>
                <w:sz w:val="16"/>
                <w:szCs w:val="16"/>
              </w:rPr>
            </w:pPr>
            <w:ins w:id="13697"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3698"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3699" w:author="Στάθης Καπ" w:date="2023-03-09T06:01:00Z"/>
                <w:sz w:val="16"/>
                <w:szCs w:val="16"/>
              </w:rPr>
            </w:pPr>
            <w:ins w:id="13700"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3701" w:author="Στάθης Καπ" w:date="2023-03-09T06:01:00Z"/>
                <w:sz w:val="16"/>
                <w:szCs w:val="16"/>
              </w:rPr>
            </w:pPr>
            <w:ins w:id="13702"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3703" w:author="Στάθης Καπ" w:date="2023-03-09T06:01:00Z"/>
                <w:sz w:val="16"/>
                <w:szCs w:val="16"/>
              </w:rPr>
            </w:pPr>
            <w:ins w:id="13704"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3705" w:author="Στάθης Καπ" w:date="2023-03-09T06:01:00Z"/>
                <w:sz w:val="16"/>
                <w:szCs w:val="16"/>
              </w:rPr>
            </w:pPr>
            <w:ins w:id="13706"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3707" w:author="Στάθης Καπ" w:date="2023-03-09T06:01:00Z"/>
                <w:sz w:val="16"/>
                <w:szCs w:val="16"/>
              </w:rPr>
            </w:pPr>
            <w:ins w:id="13708"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3709" w:author="Στάθης Καπ" w:date="2023-03-09T06:01:00Z"/>
                <w:sz w:val="16"/>
                <w:szCs w:val="16"/>
              </w:rPr>
            </w:pPr>
            <w:ins w:id="13710"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3711" w:author="Στάθης Καπ" w:date="2023-03-09T06:01:00Z"/>
                <w:sz w:val="16"/>
                <w:szCs w:val="16"/>
              </w:rPr>
            </w:pPr>
            <w:ins w:id="13712"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3713" w:author="Στάθης Καπ" w:date="2023-03-09T06:01:00Z"/>
                <w:sz w:val="16"/>
                <w:szCs w:val="16"/>
              </w:rPr>
            </w:pPr>
            <w:ins w:id="13714"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3715" w:author="Στάθης Καπ" w:date="2023-03-09T06:01:00Z"/>
                <w:sz w:val="16"/>
                <w:szCs w:val="16"/>
              </w:rPr>
            </w:pPr>
            <w:ins w:id="13716"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3717" w:author="Στάθης Καπ" w:date="2023-03-09T06:01:00Z"/>
                <w:sz w:val="16"/>
                <w:szCs w:val="16"/>
              </w:rPr>
            </w:pPr>
            <w:ins w:id="13718"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3719" w:author="Στάθης Καπ" w:date="2023-03-09T06:01:00Z"/>
                <w:sz w:val="16"/>
                <w:szCs w:val="16"/>
              </w:rPr>
            </w:pPr>
            <w:ins w:id="13720"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3721" w:author="Στάθης Καπ" w:date="2023-03-09T06:01:00Z"/>
                <w:sz w:val="16"/>
                <w:szCs w:val="16"/>
              </w:rPr>
            </w:pPr>
            <w:ins w:id="13722"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372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3724" w:author="Στάθης Καπ" w:date="2023-03-09T06:01:00Z"/>
                <w:sz w:val="16"/>
                <w:szCs w:val="16"/>
              </w:rPr>
            </w:pPr>
            <w:ins w:id="13725"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3726" w:author="Στάθης Καπ" w:date="2023-03-09T06:01:00Z"/>
                <w:sz w:val="16"/>
                <w:szCs w:val="16"/>
              </w:rPr>
            </w:pPr>
            <w:ins w:id="13727"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3728" w:author="Στάθης Καπ" w:date="2023-03-09T06:01:00Z"/>
                <w:sz w:val="16"/>
                <w:szCs w:val="16"/>
              </w:rPr>
            </w:pPr>
            <w:ins w:id="13729"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3730" w:author="Στάθης Καπ" w:date="2023-03-09T06:01:00Z"/>
                <w:sz w:val="16"/>
                <w:szCs w:val="16"/>
              </w:rPr>
            </w:pPr>
            <w:ins w:id="13731"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3732" w:author="Στάθης Καπ" w:date="2023-03-09T06:01:00Z"/>
                <w:sz w:val="16"/>
                <w:szCs w:val="16"/>
              </w:rPr>
            </w:pPr>
            <w:ins w:id="13733"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3734"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3735" w:author="Στάθης Καπ" w:date="2023-03-09T06:01:00Z"/>
                <w:sz w:val="16"/>
                <w:szCs w:val="16"/>
              </w:rPr>
            </w:pPr>
            <w:ins w:id="13736"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3737" w:author="Στάθης Καπ" w:date="2023-03-09T06:01:00Z"/>
                <w:sz w:val="16"/>
                <w:szCs w:val="16"/>
              </w:rPr>
            </w:pPr>
            <w:ins w:id="13738"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3739" w:author="Στάθης Καπ" w:date="2023-03-09T06:01:00Z"/>
                <w:sz w:val="16"/>
                <w:szCs w:val="16"/>
              </w:rPr>
            </w:pPr>
            <w:ins w:id="13740"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3741" w:author="Στάθης Καπ" w:date="2023-03-09T06:01:00Z"/>
                <w:sz w:val="16"/>
                <w:szCs w:val="16"/>
              </w:rPr>
            </w:pPr>
            <w:ins w:id="13742"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3743" w:author="Στάθης Καπ" w:date="2023-03-09T06:01:00Z"/>
                <w:sz w:val="16"/>
                <w:szCs w:val="16"/>
              </w:rPr>
            </w:pPr>
            <w:ins w:id="13744"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3745" w:author="Στάθης Καπ" w:date="2023-03-09T06:01:00Z"/>
                <w:sz w:val="16"/>
                <w:szCs w:val="16"/>
              </w:rPr>
            </w:pPr>
            <w:ins w:id="13746"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3747" w:author="Στάθης Καπ" w:date="2023-03-09T06:01:00Z"/>
                <w:sz w:val="16"/>
                <w:szCs w:val="16"/>
              </w:rPr>
            </w:pPr>
            <w:ins w:id="13748"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3749" w:author="Στάθης Καπ" w:date="2023-03-09T06:01:00Z"/>
                <w:sz w:val="16"/>
                <w:szCs w:val="16"/>
              </w:rPr>
            </w:pPr>
            <w:ins w:id="13750"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3751" w:author="Στάθης Καπ" w:date="2023-03-09T06:01:00Z"/>
                <w:sz w:val="16"/>
                <w:szCs w:val="16"/>
              </w:rPr>
            </w:pPr>
            <w:ins w:id="13752"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3753" w:author="Στάθης Καπ" w:date="2023-03-09T06:01:00Z"/>
                <w:sz w:val="16"/>
                <w:szCs w:val="16"/>
              </w:rPr>
            </w:pPr>
            <w:ins w:id="13754"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3755" w:author="Στάθης Καπ" w:date="2023-03-09T06:01:00Z"/>
                <w:sz w:val="16"/>
                <w:szCs w:val="16"/>
              </w:rPr>
            </w:pPr>
            <w:ins w:id="13756"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3757" w:author="Στάθης Καπ" w:date="2023-03-09T06:01:00Z"/>
                <w:sz w:val="16"/>
                <w:szCs w:val="16"/>
              </w:rPr>
            </w:pPr>
            <w:ins w:id="13758"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375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3760" w:author="Στάθης Καπ" w:date="2023-03-09T06:01:00Z"/>
                <w:sz w:val="16"/>
                <w:szCs w:val="16"/>
              </w:rPr>
            </w:pPr>
            <w:ins w:id="13761"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3762" w:author="Στάθης Καπ" w:date="2023-03-09T06:01:00Z"/>
                <w:sz w:val="16"/>
                <w:szCs w:val="16"/>
              </w:rPr>
            </w:pPr>
            <w:ins w:id="13763"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3764" w:author="Στάθης Καπ" w:date="2023-03-09T06:01:00Z"/>
                <w:sz w:val="16"/>
                <w:szCs w:val="16"/>
              </w:rPr>
            </w:pPr>
            <w:ins w:id="13765"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3766" w:author="Στάθης Καπ" w:date="2023-03-09T06:01:00Z"/>
                <w:sz w:val="16"/>
                <w:szCs w:val="16"/>
              </w:rPr>
            </w:pPr>
            <w:ins w:id="13767"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3768" w:author="Στάθης Καπ" w:date="2023-03-09T06:01:00Z"/>
                <w:sz w:val="16"/>
                <w:szCs w:val="16"/>
              </w:rPr>
            </w:pPr>
            <w:ins w:id="13769"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3770"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3771" w:author="Στάθης Καπ" w:date="2023-03-09T06:01:00Z"/>
                <w:sz w:val="16"/>
                <w:szCs w:val="16"/>
              </w:rPr>
            </w:pPr>
            <w:ins w:id="13772"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3773" w:author="Στάθης Καπ" w:date="2023-03-09T06:01:00Z"/>
                <w:sz w:val="16"/>
                <w:szCs w:val="16"/>
              </w:rPr>
            </w:pPr>
            <w:ins w:id="13774"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3775" w:author="Στάθης Καπ" w:date="2023-03-09T06:01:00Z"/>
                <w:sz w:val="16"/>
                <w:szCs w:val="16"/>
              </w:rPr>
            </w:pPr>
            <w:ins w:id="13776"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3777" w:author="Στάθης Καπ" w:date="2023-03-09T06:01:00Z"/>
                <w:sz w:val="16"/>
                <w:szCs w:val="16"/>
              </w:rPr>
            </w:pPr>
            <w:ins w:id="13778"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3779" w:author="Στάθης Καπ" w:date="2023-03-09T06:01:00Z"/>
                <w:sz w:val="16"/>
                <w:szCs w:val="16"/>
              </w:rPr>
            </w:pPr>
            <w:ins w:id="13780"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3781" w:author="Στάθης Καπ" w:date="2023-03-09T06:01:00Z"/>
                <w:sz w:val="16"/>
                <w:szCs w:val="16"/>
              </w:rPr>
            </w:pPr>
            <w:ins w:id="13782"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3783" w:author="Στάθης Καπ" w:date="2023-03-09T06:01:00Z"/>
                <w:sz w:val="16"/>
                <w:szCs w:val="16"/>
              </w:rPr>
            </w:pPr>
            <w:ins w:id="13784"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3785" w:author="Στάθης Καπ" w:date="2023-03-09T06:01:00Z"/>
                <w:sz w:val="16"/>
                <w:szCs w:val="16"/>
              </w:rPr>
            </w:pPr>
            <w:ins w:id="13786"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3787" w:author="Στάθης Καπ" w:date="2023-03-09T06:01:00Z"/>
                <w:sz w:val="16"/>
                <w:szCs w:val="16"/>
              </w:rPr>
            </w:pPr>
            <w:ins w:id="13788"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3789" w:author="Στάθης Καπ" w:date="2023-03-09T06:01:00Z"/>
                <w:sz w:val="16"/>
                <w:szCs w:val="16"/>
              </w:rPr>
            </w:pPr>
            <w:ins w:id="13790"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3791" w:author="Στάθης Καπ" w:date="2023-03-09T06:01:00Z"/>
                <w:sz w:val="16"/>
                <w:szCs w:val="16"/>
              </w:rPr>
            </w:pPr>
            <w:ins w:id="13792"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3793" w:author="Στάθης Καπ" w:date="2023-03-09T06:01:00Z"/>
                <w:sz w:val="16"/>
                <w:szCs w:val="16"/>
              </w:rPr>
            </w:pPr>
            <w:ins w:id="13794"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379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3796" w:author="Στάθης Καπ" w:date="2023-03-09T06:01:00Z"/>
                <w:sz w:val="16"/>
                <w:szCs w:val="16"/>
              </w:rPr>
            </w:pPr>
            <w:ins w:id="13797"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3798" w:author="Στάθης Καπ" w:date="2023-03-09T06:01:00Z"/>
                <w:sz w:val="16"/>
                <w:szCs w:val="16"/>
              </w:rPr>
            </w:pPr>
            <w:ins w:id="13799"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3800" w:author="Στάθης Καπ" w:date="2023-03-09T06:01:00Z"/>
                <w:sz w:val="16"/>
                <w:szCs w:val="16"/>
              </w:rPr>
            </w:pPr>
            <w:ins w:id="13801"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3802" w:author="Στάθης Καπ" w:date="2023-03-09T06:01:00Z"/>
                <w:sz w:val="16"/>
                <w:szCs w:val="16"/>
              </w:rPr>
            </w:pPr>
            <w:ins w:id="13803"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3804" w:author="Στάθης Καπ" w:date="2023-03-09T06:01:00Z"/>
                <w:sz w:val="16"/>
                <w:szCs w:val="16"/>
              </w:rPr>
            </w:pPr>
            <w:ins w:id="13805"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3806"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3807" w:author="Στάθης Καπ" w:date="2023-03-09T06:01:00Z"/>
                <w:sz w:val="16"/>
                <w:szCs w:val="16"/>
              </w:rPr>
            </w:pPr>
            <w:ins w:id="13808"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3809" w:author="Στάθης Καπ" w:date="2023-03-09T06:01:00Z"/>
                <w:sz w:val="16"/>
                <w:szCs w:val="16"/>
              </w:rPr>
            </w:pPr>
            <w:ins w:id="13810"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3811" w:author="Στάθης Καπ" w:date="2023-03-09T06:01:00Z"/>
                <w:sz w:val="16"/>
                <w:szCs w:val="16"/>
              </w:rPr>
            </w:pPr>
            <w:ins w:id="13812"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3813" w:author="Στάθης Καπ" w:date="2023-03-09T06:01:00Z"/>
                <w:sz w:val="16"/>
                <w:szCs w:val="16"/>
              </w:rPr>
            </w:pPr>
            <w:ins w:id="13814"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3815" w:author="Στάθης Καπ" w:date="2023-03-09T06:01:00Z"/>
                <w:sz w:val="16"/>
                <w:szCs w:val="16"/>
              </w:rPr>
            </w:pPr>
            <w:ins w:id="13816"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3817" w:author="Στάθης Καπ" w:date="2023-03-09T06:01:00Z"/>
                <w:sz w:val="16"/>
                <w:szCs w:val="16"/>
              </w:rPr>
            </w:pPr>
            <w:ins w:id="13818"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3819" w:author="Στάθης Καπ" w:date="2023-03-09T06:01:00Z"/>
                <w:sz w:val="16"/>
                <w:szCs w:val="16"/>
              </w:rPr>
            </w:pPr>
            <w:ins w:id="13820"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3821" w:author="Στάθης Καπ" w:date="2023-03-09T06:01:00Z"/>
                <w:sz w:val="16"/>
                <w:szCs w:val="16"/>
              </w:rPr>
            </w:pPr>
            <w:ins w:id="13822"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3823" w:author="Στάθης Καπ" w:date="2023-03-09T06:01:00Z"/>
                <w:sz w:val="16"/>
                <w:szCs w:val="16"/>
              </w:rPr>
            </w:pPr>
            <w:ins w:id="13824"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3825" w:author="Στάθης Καπ" w:date="2023-03-09T06:01:00Z"/>
                <w:sz w:val="16"/>
                <w:szCs w:val="16"/>
              </w:rPr>
            </w:pPr>
            <w:ins w:id="13826"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3827" w:author="Στάθης Καπ" w:date="2023-03-09T06:01:00Z"/>
                <w:sz w:val="16"/>
                <w:szCs w:val="16"/>
              </w:rPr>
            </w:pPr>
            <w:ins w:id="13828"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3829" w:author="Στάθης Καπ" w:date="2023-03-09T06:01:00Z"/>
                <w:sz w:val="16"/>
                <w:szCs w:val="16"/>
              </w:rPr>
            </w:pPr>
            <w:ins w:id="13830"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383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3832" w:author="Στάθης Καπ" w:date="2023-03-09T06:01:00Z"/>
                <w:sz w:val="16"/>
                <w:szCs w:val="16"/>
              </w:rPr>
            </w:pPr>
            <w:ins w:id="13833"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3834" w:author="Στάθης Καπ" w:date="2023-03-09T06:01:00Z"/>
                <w:sz w:val="16"/>
                <w:szCs w:val="16"/>
              </w:rPr>
            </w:pPr>
            <w:ins w:id="13835"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3836" w:author="Στάθης Καπ" w:date="2023-03-09T06:01:00Z"/>
                <w:sz w:val="16"/>
                <w:szCs w:val="16"/>
              </w:rPr>
            </w:pPr>
            <w:ins w:id="13837"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3838" w:author="Στάθης Καπ" w:date="2023-03-09T06:01:00Z"/>
                <w:sz w:val="16"/>
                <w:szCs w:val="16"/>
              </w:rPr>
            </w:pPr>
            <w:ins w:id="13839"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3840" w:author="Στάθης Καπ" w:date="2023-03-09T06:01:00Z"/>
                <w:sz w:val="16"/>
                <w:szCs w:val="16"/>
              </w:rPr>
            </w:pPr>
            <w:ins w:id="13841"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3842"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3843" w:author="Στάθης Καπ" w:date="2023-03-09T06:01:00Z"/>
                <w:sz w:val="16"/>
                <w:szCs w:val="16"/>
              </w:rPr>
            </w:pPr>
            <w:ins w:id="13844"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3845" w:author="Στάθης Καπ" w:date="2023-03-09T06:01:00Z"/>
                <w:sz w:val="16"/>
                <w:szCs w:val="16"/>
              </w:rPr>
            </w:pPr>
            <w:ins w:id="13846"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3847" w:author="Στάθης Καπ" w:date="2023-03-09T06:01:00Z"/>
                <w:sz w:val="16"/>
                <w:szCs w:val="16"/>
              </w:rPr>
            </w:pPr>
            <w:ins w:id="13848"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3849" w:author="Στάθης Καπ" w:date="2023-03-09T06:01:00Z"/>
                <w:sz w:val="16"/>
                <w:szCs w:val="16"/>
              </w:rPr>
            </w:pPr>
            <w:ins w:id="13850"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3851" w:author="Στάθης Καπ" w:date="2023-03-09T06:01:00Z"/>
                <w:sz w:val="16"/>
                <w:szCs w:val="16"/>
              </w:rPr>
            </w:pPr>
            <w:ins w:id="13852"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3853" w:author="Στάθης Καπ" w:date="2023-03-09T06:01:00Z"/>
                <w:sz w:val="16"/>
                <w:szCs w:val="16"/>
              </w:rPr>
            </w:pPr>
            <w:ins w:id="13854"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3855" w:author="Στάθης Καπ" w:date="2023-03-09T06:01:00Z"/>
                <w:sz w:val="16"/>
                <w:szCs w:val="16"/>
              </w:rPr>
            </w:pPr>
            <w:ins w:id="13856"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3857" w:author="Στάθης Καπ" w:date="2023-03-09T06:01:00Z"/>
                <w:sz w:val="16"/>
                <w:szCs w:val="16"/>
              </w:rPr>
            </w:pPr>
            <w:ins w:id="13858"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3859" w:author="Στάθης Καπ" w:date="2023-03-09T06:01:00Z"/>
                <w:sz w:val="16"/>
                <w:szCs w:val="16"/>
              </w:rPr>
            </w:pPr>
            <w:ins w:id="13860"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3861" w:author="Στάθης Καπ" w:date="2023-03-09T06:01:00Z"/>
                <w:sz w:val="16"/>
                <w:szCs w:val="16"/>
              </w:rPr>
            </w:pPr>
            <w:ins w:id="13862"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3863" w:author="Στάθης Καπ" w:date="2023-03-09T06:01:00Z"/>
                <w:sz w:val="16"/>
                <w:szCs w:val="16"/>
              </w:rPr>
            </w:pPr>
            <w:ins w:id="13864"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3865" w:author="Στάθης Καπ" w:date="2023-03-09T06:01:00Z"/>
                <w:sz w:val="16"/>
                <w:szCs w:val="16"/>
              </w:rPr>
            </w:pPr>
            <w:ins w:id="13866"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386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3868" w:author="Στάθης Καπ" w:date="2023-03-09T06:01:00Z"/>
                <w:sz w:val="16"/>
                <w:szCs w:val="16"/>
              </w:rPr>
            </w:pPr>
            <w:ins w:id="13869"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3870" w:author="Στάθης Καπ" w:date="2023-03-09T06:01:00Z"/>
                <w:sz w:val="16"/>
                <w:szCs w:val="16"/>
              </w:rPr>
            </w:pPr>
            <w:ins w:id="13871"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3872" w:author="Στάθης Καπ" w:date="2023-03-09T06:01:00Z"/>
                <w:sz w:val="16"/>
                <w:szCs w:val="16"/>
              </w:rPr>
            </w:pPr>
            <w:ins w:id="13873"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3874" w:author="Στάθης Καπ" w:date="2023-03-09T06:01:00Z"/>
                <w:sz w:val="16"/>
                <w:szCs w:val="16"/>
              </w:rPr>
            </w:pPr>
            <w:ins w:id="13875"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3876" w:author="Στάθης Καπ" w:date="2023-03-09T06:01:00Z"/>
                <w:sz w:val="16"/>
                <w:szCs w:val="16"/>
              </w:rPr>
            </w:pPr>
            <w:ins w:id="13877"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3878"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3879" w:author="Στάθης Καπ" w:date="2023-03-09T06:01:00Z"/>
                <w:sz w:val="16"/>
                <w:szCs w:val="16"/>
              </w:rPr>
            </w:pPr>
            <w:ins w:id="13880"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3881" w:author="Στάθης Καπ" w:date="2023-03-09T06:01:00Z"/>
                <w:sz w:val="16"/>
                <w:szCs w:val="16"/>
              </w:rPr>
            </w:pPr>
            <w:ins w:id="13882"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3883" w:author="Στάθης Καπ" w:date="2023-03-09T06:01:00Z"/>
                <w:sz w:val="16"/>
                <w:szCs w:val="16"/>
              </w:rPr>
            </w:pPr>
            <w:ins w:id="13884"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3885" w:author="Στάθης Καπ" w:date="2023-03-09T06:01:00Z"/>
                <w:sz w:val="16"/>
                <w:szCs w:val="16"/>
              </w:rPr>
            </w:pPr>
            <w:ins w:id="13886"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3887" w:author="Στάθης Καπ" w:date="2023-03-09T06:01:00Z"/>
                <w:sz w:val="16"/>
                <w:szCs w:val="16"/>
              </w:rPr>
            </w:pPr>
            <w:ins w:id="13888"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3889" w:author="Στάθης Καπ" w:date="2023-03-09T06:01:00Z"/>
                <w:sz w:val="16"/>
                <w:szCs w:val="16"/>
              </w:rPr>
            </w:pPr>
            <w:ins w:id="13890"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3891" w:author="Στάθης Καπ" w:date="2023-03-09T06:01:00Z"/>
                <w:sz w:val="16"/>
                <w:szCs w:val="16"/>
              </w:rPr>
            </w:pPr>
            <w:ins w:id="13892"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3893" w:author="Στάθης Καπ" w:date="2023-03-09T06:01:00Z"/>
                <w:sz w:val="16"/>
                <w:szCs w:val="16"/>
              </w:rPr>
            </w:pPr>
            <w:ins w:id="13894"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3895" w:author="Στάθης Καπ" w:date="2023-03-09T06:01:00Z"/>
                <w:sz w:val="16"/>
                <w:szCs w:val="16"/>
              </w:rPr>
            </w:pPr>
            <w:ins w:id="13896"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3897" w:author="Στάθης Καπ" w:date="2023-03-09T06:01:00Z"/>
                <w:sz w:val="16"/>
                <w:szCs w:val="16"/>
              </w:rPr>
            </w:pPr>
            <w:ins w:id="13898"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3899" w:author="Στάθης Καπ" w:date="2023-03-09T06:01:00Z"/>
                <w:sz w:val="16"/>
                <w:szCs w:val="16"/>
              </w:rPr>
            </w:pPr>
            <w:ins w:id="13900"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3901" w:author="Στάθης Καπ" w:date="2023-03-09T06:01:00Z"/>
                <w:sz w:val="16"/>
                <w:szCs w:val="16"/>
              </w:rPr>
            </w:pPr>
            <w:ins w:id="13902"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390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3904" w:author="Στάθης Καπ" w:date="2023-03-09T06:01:00Z"/>
                <w:sz w:val="16"/>
                <w:szCs w:val="16"/>
              </w:rPr>
            </w:pPr>
            <w:ins w:id="13905"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3906" w:author="Στάθης Καπ" w:date="2023-03-09T06:01:00Z"/>
                <w:sz w:val="16"/>
                <w:szCs w:val="16"/>
              </w:rPr>
            </w:pPr>
            <w:ins w:id="13907"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3908" w:author="Στάθης Καπ" w:date="2023-03-09T06:01:00Z"/>
                <w:sz w:val="16"/>
                <w:szCs w:val="16"/>
              </w:rPr>
            </w:pPr>
            <w:ins w:id="13909"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3910" w:author="Στάθης Καπ" w:date="2023-03-09T06:01:00Z"/>
                <w:sz w:val="16"/>
                <w:szCs w:val="16"/>
              </w:rPr>
            </w:pPr>
            <w:ins w:id="13911"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3912" w:author="Στάθης Καπ" w:date="2023-03-09T06:01:00Z"/>
                <w:sz w:val="16"/>
                <w:szCs w:val="16"/>
              </w:rPr>
            </w:pPr>
            <w:ins w:id="13913"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3914"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3915" w:author="Στάθης Καπ" w:date="2023-03-09T06:01:00Z"/>
                <w:sz w:val="16"/>
                <w:szCs w:val="16"/>
              </w:rPr>
            </w:pPr>
            <w:ins w:id="13916"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3917" w:author="Στάθης Καπ" w:date="2023-03-09T06:01:00Z"/>
                <w:sz w:val="16"/>
                <w:szCs w:val="16"/>
              </w:rPr>
            </w:pPr>
            <w:ins w:id="13918"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3919" w:author="Στάθης Καπ" w:date="2023-03-09T06:01:00Z"/>
                <w:sz w:val="16"/>
                <w:szCs w:val="16"/>
              </w:rPr>
            </w:pPr>
            <w:ins w:id="13920"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3921" w:author="Στάθης Καπ" w:date="2023-03-09T06:01:00Z"/>
                <w:sz w:val="16"/>
                <w:szCs w:val="16"/>
              </w:rPr>
            </w:pPr>
            <w:ins w:id="13922"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3923" w:author="Στάθης Καπ" w:date="2023-03-09T06:01:00Z"/>
                <w:sz w:val="16"/>
                <w:szCs w:val="16"/>
              </w:rPr>
            </w:pPr>
            <w:ins w:id="13924"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3925" w:author="Στάθης Καπ" w:date="2023-03-09T06:01:00Z"/>
                <w:sz w:val="16"/>
                <w:szCs w:val="16"/>
              </w:rPr>
            </w:pPr>
            <w:ins w:id="13926"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3927" w:author="Στάθης Καπ" w:date="2023-03-09T06:01:00Z"/>
                <w:sz w:val="16"/>
                <w:szCs w:val="16"/>
              </w:rPr>
            </w:pPr>
            <w:ins w:id="13928"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3929" w:author="Στάθης Καπ" w:date="2023-03-09T06:01:00Z"/>
                <w:sz w:val="16"/>
                <w:szCs w:val="16"/>
              </w:rPr>
            </w:pPr>
            <w:ins w:id="13930"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3931" w:author="Στάθης Καπ" w:date="2023-03-09T06:01:00Z"/>
                <w:sz w:val="16"/>
                <w:szCs w:val="16"/>
              </w:rPr>
            </w:pPr>
            <w:ins w:id="13932"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3933" w:author="Στάθης Καπ" w:date="2023-03-09T06:01:00Z"/>
                <w:sz w:val="16"/>
                <w:szCs w:val="16"/>
              </w:rPr>
            </w:pPr>
            <w:ins w:id="13934"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3935" w:author="Στάθης Καπ" w:date="2023-03-09T06:01:00Z"/>
                <w:sz w:val="16"/>
                <w:szCs w:val="16"/>
              </w:rPr>
            </w:pPr>
            <w:ins w:id="13936"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3937" w:author="Στάθης Καπ" w:date="2023-03-09T06:01:00Z"/>
                <w:sz w:val="16"/>
                <w:szCs w:val="16"/>
              </w:rPr>
            </w:pPr>
            <w:ins w:id="13938"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393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3940" w:author="Στάθης Καπ" w:date="2023-03-09T06:01:00Z"/>
                <w:sz w:val="16"/>
                <w:szCs w:val="16"/>
              </w:rPr>
            </w:pPr>
            <w:ins w:id="13941"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3942" w:author="Στάθης Καπ" w:date="2023-03-09T06:01:00Z"/>
                <w:sz w:val="16"/>
                <w:szCs w:val="16"/>
              </w:rPr>
            </w:pPr>
            <w:ins w:id="13943"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3944" w:author="Στάθης Καπ" w:date="2023-03-09T06:01:00Z"/>
                <w:sz w:val="16"/>
                <w:szCs w:val="16"/>
              </w:rPr>
            </w:pPr>
            <w:ins w:id="13945"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3946" w:author="Στάθης Καπ" w:date="2023-03-09T06:01:00Z"/>
                <w:sz w:val="16"/>
                <w:szCs w:val="16"/>
              </w:rPr>
            </w:pPr>
            <w:ins w:id="13947"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3948" w:author="Στάθης Καπ" w:date="2023-03-09T06:01:00Z"/>
                <w:sz w:val="16"/>
                <w:szCs w:val="16"/>
              </w:rPr>
            </w:pPr>
            <w:ins w:id="13949"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3950"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3951" w:author="Στάθης Καπ" w:date="2023-03-09T06:01:00Z"/>
                <w:sz w:val="16"/>
                <w:szCs w:val="16"/>
              </w:rPr>
            </w:pPr>
            <w:ins w:id="13952"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3953" w:author="Στάθης Καπ" w:date="2023-03-09T06:01:00Z"/>
                <w:sz w:val="16"/>
                <w:szCs w:val="16"/>
              </w:rPr>
            </w:pPr>
            <w:ins w:id="13954"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3955" w:author="Στάθης Καπ" w:date="2023-03-09T06:01:00Z"/>
                <w:sz w:val="16"/>
                <w:szCs w:val="16"/>
              </w:rPr>
            </w:pPr>
            <w:ins w:id="13956"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3957" w:author="Στάθης Καπ" w:date="2023-03-09T06:01:00Z"/>
                <w:sz w:val="16"/>
                <w:szCs w:val="16"/>
              </w:rPr>
            </w:pPr>
            <w:ins w:id="13958"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3959" w:author="Στάθης Καπ" w:date="2023-03-09T06:01:00Z"/>
                <w:sz w:val="16"/>
                <w:szCs w:val="16"/>
              </w:rPr>
            </w:pPr>
            <w:ins w:id="13960"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3961" w:author="Στάθης Καπ" w:date="2023-03-09T06:01:00Z"/>
                <w:sz w:val="16"/>
                <w:szCs w:val="16"/>
              </w:rPr>
            </w:pPr>
            <w:ins w:id="13962"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3963" w:author="Στάθης Καπ" w:date="2023-03-09T06:01:00Z"/>
                <w:sz w:val="16"/>
                <w:szCs w:val="16"/>
              </w:rPr>
            </w:pPr>
            <w:ins w:id="13964"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3965" w:author="Στάθης Καπ" w:date="2023-03-09T06:01:00Z"/>
                <w:sz w:val="16"/>
                <w:szCs w:val="16"/>
              </w:rPr>
            </w:pPr>
            <w:ins w:id="13966"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3967" w:author="Στάθης Καπ" w:date="2023-03-09T06:01:00Z"/>
                <w:sz w:val="16"/>
                <w:szCs w:val="16"/>
              </w:rPr>
            </w:pPr>
            <w:ins w:id="13968"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3969" w:author="Στάθης Καπ" w:date="2023-03-09T06:01:00Z"/>
                <w:sz w:val="16"/>
                <w:szCs w:val="16"/>
              </w:rPr>
            </w:pPr>
            <w:ins w:id="13970"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3971" w:author="Στάθης Καπ" w:date="2023-03-09T06:01:00Z"/>
                <w:sz w:val="16"/>
                <w:szCs w:val="16"/>
              </w:rPr>
            </w:pPr>
            <w:ins w:id="13972"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3973" w:author="Στάθης Καπ" w:date="2023-03-09T06:01:00Z"/>
                <w:sz w:val="16"/>
                <w:szCs w:val="16"/>
              </w:rPr>
            </w:pPr>
            <w:ins w:id="13974"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397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3976" w:author="Στάθης Καπ" w:date="2023-03-09T06:01:00Z"/>
                <w:sz w:val="16"/>
                <w:szCs w:val="16"/>
              </w:rPr>
            </w:pPr>
            <w:ins w:id="13977"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3978" w:author="Στάθης Καπ" w:date="2023-03-09T06:01:00Z"/>
                <w:sz w:val="16"/>
                <w:szCs w:val="16"/>
              </w:rPr>
            </w:pPr>
            <w:ins w:id="13979"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3980" w:author="Στάθης Καπ" w:date="2023-03-09T06:01:00Z"/>
                <w:sz w:val="16"/>
                <w:szCs w:val="16"/>
              </w:rPr>
            </w:pPr>
            <w:ins w:id="13981"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3982" w:author="Στάθης Καπ" w:date="2023-03-09T06:01:00Z"/>
                <w:sz w:val="16"/>
                <w:szCs w:val="16"/>
              </w:rPr>
            </w:pPr>
            <w:ins w:id="13983"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3984" w:author="Στάθης Καπ" w:date="2023-03-09T06:01:00Z"/>
                <w:sz w:val="16"/>
                <w:szCs w:val="16"/>
              </w:rPr>
            </w:pPr>
            <w:ins w:id="13985"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3986"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3987" w:author="Στάθης Καπ" w:date="2023-03-09T06:01:00Z"/>
                <w:sz w:val="16"/>
                <w:szCs w:val="16"/>
              </w:rPr>
            </w:pPr>
            <w:ins w:id="13988"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3989" w:author="Στάθης Καπ" w:date="2023-03-09T06:01:00Z"/>
                <w:sz w:val="16"/>
                <w:szCs w:val="16"/>
              </w:rPr>
            </w:pPr>
            <w:ins w:id="13990"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3991" w:author="Στάθης Καπ" w:date="2023-03-09T06:01:00Z"/>
                <w:sz w:val="16"/>
                <w:szCs w:val="16"/>
              </w:rPr>
            </w:pPr>
            <w:ins w:id="13992"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3993" w:author="Στάθης Καπ" w:date="2023-03-09T06:01:00Z"/>
                <w:sz w:val="16"/>
                <w:szCs w:val="16"/>
              </w:rPr>
            </w:pPr>
            <w:ins w:id="13994"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3995" w:author="Στάθης Καπ" w:date="2023-03-09T06:01:00Z"/>
                <w:sz w:val="16"/>
                <w:szCs w:val="16"/>
              </w:rPr>
            </w:pPr>
            <w:ins w:id="13996"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3997" w:author="Στάθης Καπ" w:date="2023-03-09T06:01:00Z"/>
                <w:sz w:val="16"/>
                <w:szCs w:val="16"/>
              </w:rPr>
            </w:pPr>
            <w:ins w:id="13998"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3999" w:author="Στάθης Καπ" w:date="2023-03-09T06:01:00Z"/>
                <w:sz w:val="16"/>
                <w:szCs w:val="16"/>
              </w:rPr>
            </w:pPr>
            <w:ins w:id="14000"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001" w:author="Στάθης Καπ" w:date="2023-03-09T06:01:00Z"/>
                <w:sz w:val="16"/>
                <w:szCs w:val="16"/>
              </w:rPr>
            </w:pPr>
            <w:ins w:id="14002"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003" w:author="Στάθης Καπ" w:date="2023-03-09T06:01:00Z"/>
                <w:sz w:val="16"/>
                <w:szCs w:val="16"/>
              </w:rPr>
            </w:pPr>
            <w:ins w:id="14004"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005" w:author="Στάθης Καπ" w:date="2023-03-09T06:01:00Z"/>
                <w:sz w:val="16"/>
                <w:szCs w:val="16"/>
              </w:rPr>
            </w:pPr>
            <w:ins w:id="14006"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007" w:author="Στάθης Καπ" w:date="2023-03-09T06:01:00Z"/>
                <w:sz w:val="16"/>
                <w:szCs w:val="16"/>
              </w:rPr>
            </w:pPr>
            <w:ins w:id="14008"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009" w:author="Στάθης Καπ" w:date="2023-03-09T06:01:00Z"/>
                <w:sz w:val="16"/>
                <w:szCs w:val="16"/>
              </w:rPr>
            </w:pPr>
            <w:ins w:id="14010"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01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012" w:author="Στάθης Καπ" w:date="2023-03-09T06:01:00Z"/>
                <w:sz w:val="16"/>
                <w:szCs w:val="16"/>
              </w:rPr>
            </w:pPr>
            <w:ins w:id="14013"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4014" w:author="Στάθης Καπ" w:date="2023-03-09T06:01:00Z"/>
                <w:sz w:val="16"/>
                <w:szCs w:val="16"/>
              </w:rPr>
            </w:pPr>
            <w:ins w:id="14015"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4016" w:author="Στάθης Καπ" w:date="2023-03-09T06:01:00Z"/>
                <w:sz w:val="16"/>
                <w:szCs w:val="16"/>
              </w:rPr>
            </w:pPr>
            <w:ins w:id="14017"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4018" w:author="Στάθης Καπ" w:date="2023-03-09T06:01:00Z"/>
                <w:sz w:val="16"/>
                <w:szCs w:val="16"/>
              </w:rPr>
            </w:pPr>
            <w:ins w:id="14019"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4020" w:author="Στάθης Καπ" w:date="2023-03-09T06:01:00Z"/>
                <w:sz w:val="16"/>
                <w:szCs w:val="16"/>
              </w:rPr>
            </w:pPr>
            <w:ins w:id="14021"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4022"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4023" w:author="Στάθης Καπ" w:date="2023-03-09T06:01:00Z"/>
                <w:sz w:val="16"/>
                <w:szCs w:val="16"/>
              </w:rPr>
            </w:pPr>
            <w:ins w:id="14024"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4025" w:author="Στάθης Καπ" w:date="2023-03-09T06:01:00Z"/>
                <w:sz w:val="16"/>
                <w:szCs w:val="16"/>
              </w:rPr>
            </w:pPr>
            <w:ins w:id="14026"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4027" w:author="Στάθης Καπ" w:date="2023-03-09T06:01:00Z"/>
                <w:sz w:val="16"/>
                <w:szCs w:val="16"/>
              </w:rPr>
            </w:pPr>
            <w:ins w:id="14028"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4029" w:author="Στάθης Καπ" w:date="2023-03-09T06:01:00Z"/>
                <w:sz w:val="16"/>
                <w:szCs w:val="16"/>
              </w:rPr>
            </w:pPr>
            <w:ins w:id="14030"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4031" w:author="Στάθης Καπ" w:date="2023-03-09T06:01:00Z"/>
                <w:sz w:val="16"/>
                <w:szCs w:val="16"/>
              </w:rPr>
            </w:pPr>
            <w:ins w:id="14032"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4033" w:author="Στάθης Καπ" w:date="2023-03-09T06:01:00Z"/>
                <w:sz w:val="16"/>
                <w:szCs w:val="16"/>
              </w:rPr>
            </w:pPr>
            <w:ins w:id="14034"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4035" w:author="Στάθης Καπ" w:date="2023-03-09T06:01:00Z"/>
                <w:sz w:val="16"/>
                <w:szCs w:val="16"/>
              </w:rPr>
            </w:pPr>
            <w:ins w:id="14036"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4037" w:author="Στάθης Καπ" w:date="2023-03-09T06:01:00Z"/>
                <w:sz w:val="16"/>
                <w:szCs w:val="16"/>
              </w:rPr>
            </w:pPr>
            <w:ins w:id="14038"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4039" w:author="Στάθης Καπ" w:date="2023-03-09T06:01:00Z"/>
                <w:sz w:val="16"/>
                <w:szCs w:val="16"/>
              </w:rPr>
            </w:pPr>
            <w:ins w:id="14040"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4041" w:author="Στάθης Καπ" w:date="2023-03-09T06:01:00Z"/>
                <w:sz w:val="16"/>
                <w:szCs w:val="16"/>
              </w:rPr>
            </w:pPr>
            <w:ins w:id="14042"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4043" w:author="Στάθης Καπ" w:date="2023-03-09T06:01:00Z"/>
                <w:sz w:val="16"/>
                <w:szCs w:val="16"/>
              </w:rPr>
            </w:pPr>
            <w:ins w:id="14044"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4045" w:author="Στάθης Καπ" w:date="2023-03-09T06:01:00Z"/>
                <w:sz w:val="16"/>
                <w:szCs w:val="16"/>
              </w:rPr>
            </w:pPr>
            <w:ins w:id="14046"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404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4048" w:author="Στάθης Καπ" w:date="2023-03-09T06:01:00Z"/>
                <w:sz w:val="16"/>
                <w:szCs w:val="16"/>
              </w:rPr>
            </w:pPr>
            <w:ins w:id="14049"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4050" w:author="Στάθης Καπ" w:date="2023-03-09T06:01:00Z"/>
                <w:sz w:val="16"/>
                <w:szCs w:val="16"/>
              </w:rPr>
            </w:pPr>
            <w:ins w:id="14051"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4052" w:author="Στάθης Καπ" w:date="2023-03-09T06:01:00Z"/>
                <w:sz w:val="16"/>
                <w:szCs w:val="16"/>
              </w:rPr>
            </w:pPr>
            <w:ins w:id="14053"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4054" w:author="Στάθης Καπ" w:date="2023-03-09T06:01:00Z"/>
                <w:sz w:val="16"/>
                <w:szCs w:val="16"/>
              </w:rPr>
            </w:pPr>
            <w:ins w:id="14055"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4056" w:author="Στάθης Καπ" w:date="2023-03-09T06:01:00Z"/>
                <w:sz w:val="16"/>
                <w:szCs w:val="16"/>
              </w:rPr>
            </w:pPr>
            <w:ins w:id="14057"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4058"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4059" w:author="Στάθης Καπ" w:date="2023-03-09T06:01:00Z"/>
                <w:sz w:val="16"/>
                <w:szCs w:val="16"/>
              </w:rPr>
            </w:pPr>
            <w:ins w:id="14060"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4061" w:author="Στάθης Καπ" w:date="2023-03-09T06:01:00Z"/>
                <w:sz w:val="16"/>
                <w:szCs w:val="16"/>
              </w:rPr>
            </w:pPr>
            <w:ins w:id="14062"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4063" w:author="Στάθης Καπ" w:date="2023-03-09T06:01:00Z"/>
                <w:sz w:val="16"/>
                <w:szCs w:val="16"/>
              </w:rPr>
            </w:pPr>
            <w:ins w:id="14064"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4065" w:author="Στάθης Καπ" w:date="2023-03-09T06:01:00Z"/>
                <w:sz w:val="16"/>
                <w:szCs w:val="16"/>
              </w:rPr>
            </w:pPr>
            <w:ins w:id="14066"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4067" w:author="Στάθης Καπ" w:date="2023-03-09T06:01:00Z"/>
                <w:sz w:val="16"/>
                <w:szCs w:val="16"/>
              </w:rPr>
            </w:pPr>
            <w:ins w:id="14068"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4069" w:author="Στάθης Καπ" w:date="2023-03-09T06:01:00Z"/>
                <w:sz w:val="16"/>
                <w:szCs w:val="16"/>
              </w:rPr>
            </w:pPr>
            <w:ins w:id="14070"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4071" w:author="Στάθης Καπ" w:date="2023-03-09T06:01:00Z"/>
                <w:sz w:val="16"/>
                <w:szCs w:val="16"/>
              </w:rPr>
            </w:pPr>
            <w:ins w:id="14072"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4073" w:author="Στάθης Καπ" w:date="2023-03-09T06:01:00Z"/>
                <w:sz w:val="16"/>
                <w:szCs w:val="16"/>
              </w:rPr>
            </w:pPr>
            <w:ins w:id="14074"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4075" w:author="Στάθης Καπ" w:date="2023-03-09T06:01:00Z"/>
                <w:sz w:val="16"/>
                <w:szCs w:val="16"/>
              </w:rPr>
            </w:pPr>
            <w:ins w:id="14076"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4077" w:author="Στάθης Καπ" w:date="2023-03-09T06:01:00Z"/>
                <w:sz w:val="16"/>
                <w:szCs w:val="16"/>
              </w:rPr>
            </w:pPr>
            <w:ins w:id="14078"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4079" w:author="Στάθης Καπ" w:date="2023-03-09T06:01:00Z"/>
                <w:sz w:val="16"/>
                <w:szCs w:val="16"/>
              </w:rPr>
            </w:pPr>
            <w:ins w:id="14080"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4081" w:author="Στάθης Καπ" w:date="2023-03-09T06:01:00Z"/>
                <w:sz w:val="16"/>
                <w:szCs w:val="16"/>
              </w:rPr>
            </w:pPr>
            <w:ins w:id="14082"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408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4084" w:author="Στάθης Καπ" w:date="2023-03-09T06:01:00Z"/>
                <w:sz w:val="16"/>
                <w:szCs w:val="16"/>
              </w:rPr>
            </w:pPr>
            <w:ins w:id="14085"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4086" w:author="Στάθης Καπ" w:date="2023-03-09T06:01:00Z"/>
                <w:sz w:val="16"/>
                <w:szCs w:val="16"/>
              </w:rPr>
            </w:pPr>
            <w:ins w:id="14087"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4088" w:author="Στάθης Καπ" w:date="2023-03-09T06:01:00Z"/>
                <w:sz w:val="16"/>
                <w:szCs w:val="16"/>
              </w:rPr>
            </w:pPr>
            <w:ins w:id="14089"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4090" w:author="Στάθης Καπ" w:date="2023-03-09T06:01:00Z"/>
                <w:sz w:val="16"/>
                <w:szCs w:val="16"/>
              </w:rPr>
            </w:pPr>
            <w:ins w:id="14091"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4092" w:author="Στάθης Καπ" w:date="2023-03-09T06:01:00Z"/>
                <w:sz w:val="16"/>
                <w:szCs w:val="16"/>
              </w:rPr>
            </w:pPr>
            <w:ins w:id="14093"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4094"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4095" w:author="Στάθης Καπ" w:date="2023-03-09T06:01:00Z"/>
                <w:sz w:val="16"/>
                <w:szCs w:val="16"/>
              </w:rPr>
            </w:pPr>
            <w:ins w:id="14096"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4097" w:author="Στάθης Καπ" w:date="2023-03-09T06:01:00Z"/>
                <w:sz w:val="16"/>
                <w:szCs w:val="16"/>
              </w:rPr>
            </w:pPr>
            <w:ins w:id="14098"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4099" w:author="Στάθης Καπ" w:date="2023-03-09T06:01:00Z"/>
                <w:sz w:val="16"/>
                <w:szCs w:val="16"/>
              </w:rPr>
            </w:pPr>
            <w:ins w:id="14100"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4101" w:author="Στάθης Καπ" w:date="2023-03-09T06:01:00Z"/>
                <w:sz w:val="16"/>
                <w:szCs w:val="16"/>
              </w:rPr>
            </w:pPr>
            <w:ins w:id="14102"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4103" w:author="Στάθης Καπ" w:date="2023-03-09T06:01:00Z"/>
                <w:sz w:val="16"/>
                <w:szCs w:val="16"/>
              </w:rPr>
            </w:pPr>
            <w:ins w:id="14104"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4105" w:author="Στάθης Καπ" w:date="2023-03-09T06:01:00Z"/>
                <w:sz w:val="16"/>
                <w:szCs w:val="16"/>
              </w:rPr>
            </w:pPr>
            <w:ins w:id="14106"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4107" w:author="Στάθης Καπ" w:date="2023-03-09T06:01:00Z"/>
                <w:sz w:val="16"/>
                <w:szCs w:val="16"/>
              </w:rPr>
            </w:pPr>
            <w:ins w:id="14108"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4109" w:author="Στάθης Καπ" w:date="2023-03-09T06:01:00Z"/>
                <w:sz w:val="16"/>
                <w:szCs w:val="16"/>
              </w:rPr>
            </w:pPr>
            <w:ins w:id="14110"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4111" w:author="Στάθης Καπ" w:date="2023-03-09T06:01:00Z"/>
                <w:sz w:val="16"/>
                <w:szCs w:val="16"/>
              </w:rPr>
            </w:pPr>
            <w:ins w:id="14112"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4113" w:author="Στάθης Καπ" w:date="2023-03-09T06:01:00Z"/>
                <w:sz w:val="16"/>
                <w:szCs w:val="16"/>
              </w:rPr>
            </w:pPr>
            <w:ins w:id="14114"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4115" w:author="Στάθης Καπ" w:date="2023-03-09T06:01:00Z"/>
                <w:sz w:val="16"/>
                <w:szCs w:val="16"/>
              </w:rPr>
            </w:pPr>
            <w:ins w:id="14116"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4117" w:author="Στάθης Καπ" w:date="2023-03-09T06:01:00Z"/>
                <w:sz w:val="16"/>
                <w:szCs w:val="16"/>
              </w:rPr>
            </w:pPr>
            <w:ins w:id="14118"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4119"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4120" w:author="Στάθης Καπ" w:date="2023-03-09T06:01:00Z"/>
                <w:sz w:val="16"/>
                <w:szCs w:val="16"/>
              </w:rPr>
            </w:pPr>
            <w:ins w:id="14121"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4122" w:author="Στάθης Καπ" w:date="2023-03-09T06:01:00Z"/>
                <w:sz w:val="16"/>
                <w:szCs w:val="16"/>
              </w:rPr>
            </w:pPr>
            <w:ins w:id="14123"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4124" w:author="Στάθης Καπ" w:date="2023-03-09T06:01:00Z"/>
                <w:sz w:val="16"/>
                <w:szCs w:val="16"/>
              </w:rPr>
            </w:pPr>
            <w:ins w:id="14125"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4126" w:author="Στάθης Καπ" w:date="2023-03-09T06:01:00Z"/>
                <w:sz w:val="16"/>
                <w:szCs w:val="16"/>
              </w:rPr>
            </w:pPr>
            <w:ins w:id="14127"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4128" w:author="Στάθης Καπ" w:date="2023-03-09T06:01:00Z"/>
                <w:sz w:val="16"/>
                <w:szCs w:val="16"/>
              </w:rPr>
            </w:pPr>
            <w:ins w:id="14129"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4130"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4131" w:author="Στάθης Καπ" w:date="2023-03-09T06:01:00Z"/>
                <w:sz w:val="16"/>
                <w:szCs w:val="16"/>
              </w:rPr>
            </w:pPr>
            <w:ins w:id="14132"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4133" w:author="Στάθης Καπ" w:date="2023-03-09T06:01:00Z"/>
                <w:sz w:val="16"/>
                <w:szCs w:val="16"/>
              </w:rPr>
            </w:pPr>
            <w:ins w:id="14134"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4135" w:author="Στάθης Καπ" w:date="2023-03-09T06:01:00Z"/>
                <w:sz w:val="16"/>
                <w:szCs w:val="16"/>
              </w:rPr>
            </w:pPr>
            <w:ins w:id="14136"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4137" w:author="Στάθης Καπ" w:date="2023-03-09T06:01:00Z"/>
                <w:sz w:val="16"/>
                <w:szCs w:val="16"/>
              </w:rPr>
            </w:pPr>
            <w:ins w:id="14138"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4139" w:author="Στάθης Καπ" w:date="2023-03-09T06:01:00Z"/>
                <w:sz w:val="16"/>
                <w:szCs w:val="16"/>
              </w:rPr>
            </w:pPr>
            <w:ins w:id="14140"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4141" w:author="Στάθης Καπ" w:date="2023-03-09T06:01:00Z"/>
                <w:sz w:val="16"/>
                <w:szCs w:val="16"/>
              </w:rPr>
            </w:pPr>
            <w:ins w:id="14142"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4143" w:author="Στάθης Καπ" w:date="2023-03-09T06:01:00Z"/>
                <w:sz w:val="16"/>
                <w:szCs w:val="16"/>
              </w:rPr>
            </w:pPr>
            <w:ins w:id="14144"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4145" w:author="Στάθης Καπ" w:date="2023-03-09T06:01:00Z"/>
                <w:sz w:val="16"/>
                <w:szCs w:val="16"/>
              </w:rPr>
            </w:pPr>
            <w:ins w:id="14146"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4147" w:author="Στάθης Καπ" w:date="2023-03-09T06:01:00Z"/>
                <w:sz w:val="16"/>
                <w:szCs w:val="16"/>
              </w:rPr>
            </w:pPr>
            <w:ins w:id="14148"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4149" w:author="Στάθης Καπ" w:date="2023-03-09T06:01:00Z"/>
                <w:sz w:val="16"/>
                <w:szCs w:val="16"/>
              </w:rPr>
            </w:pPr>
            <w:ins w:id="14150"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4151" w:author="Στάθης Καπ" w:date="2023-03-09T06:01:00Z"/>
                <w:sz w:val="16"/>
                <w:szCs w:val="16"/>
              </w:rPr>
            </w:pPr>
            <w:ins w:id="14152"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4153" w:author="Στάθης Καπ" w:date="2023-03-09T06:01:00Z"/>
                <w:sz w:val="16"/>
                <w:szCs w:val="16"/>
              </w:rPr>
            </w:pPr>
            <w:ins w:id="14154"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4155"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4156" w:author="Στάθης Καπ" w:date="2023-03-09T06:01:00Z"/>
                <w:sz w:val="16"/>
                <w:szCs w:val="16"/>
              </w:rPr>
            </w:pPr>
            <w:ins w:id="14157"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4158" w:author="Στάθης Καπ" w:date="2023-03-09T06:01:00Z"/>
                <w:sz w:val="16"/>
                <w:szCs w:val="16"/>
              </w:rPr>
            </w:pPr>
            <w:ins w:id="14159"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4160" w:author="Στάθης Καπ" w:date="2023-03-09T06:01:00Z"/>
                <w:sz w:val="16"/>
                <w:szCs w:val="16"/>
              </w:rPr>
            </w:pPr>
            <w:ins w:id="14161"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4162" w:author="Στάθης Καπ" w:date="2023-03-09T06:01:00Z"/>
                <w:sz w:val="16"/>
                <w:szCs w:val="16"/>
              </w:rPr>
            </w:pPr>
            <w:ins w:id="14163"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4164" w:author="Στάθης Καπ" w:date="2023-03-09T06:01:00Z"/>
                <w:sz w:val="16"/>
                <w:szCs w:val="16"/>
              </w:rPr>
            </w:pPr>
            <w:ins w:id="14165"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4166"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4167" w:author="Στάθης Καπ" w:date="2023-03-09T06:01:00Z"/>
                <w:sz w:val="16"/>
                <w:szCs w:val="16"/>
              </w:rPr>
            </w:pPr>
            <w:ins w:id="14168"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4169" w:author="Στάθης Καπ" w:date="2023-03-09T06:01:00Z"/>
                <w:sz w:val="16"/>
                <w:szCs w:val="16"/>
              </w:rPr>
            </w:pPr>
            <w:ins w:id="14170"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4171" w:author="Στάθης Καπ" w:date="2023-03-09T06:01:00Z"/>
                <w:sz w:val="16"/>
                <w:szCs w:val="16"/>
              </w:rPr>
            </w:pPr>
            <w:ins w:id="14172"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4173" w:author="Στάθης Καπ" w:date="2023-03-09T06:01:00Z"/>
                <w:sz w:val="16"/>
                <w:szCs w:val="16"/>
              </w:rPr>
            </w:pPr>
            <w:ins w:id="14174"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4175" w:author="Στάθης Καπ" w:date="2023-03-09T06:01:00Z"/>
                <w:sz w:val="16"/>
                <w:szCs w:val="16"/>
              </w:rPr>
            </w:pPr>
            <w:ins w:id="14176"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4177" w:author="Στάθης Καπ" w:date="2023-03-09T06:01:00Z"/>
                <w:sz w:val="16"/>
                <w:szCs w:val="16"/>
              </w:rPr>
            </w:pPr>
            <w:ins w:id="14178"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4179" w:author="Στάθης Καπ" w:date="2023-03-09T06:01:00Z"/>
                <w:sz w:val="16"/>
                <w:szCs w:val="16"/>
              </w:rPr>
            </w:pPr>
            <w:ins w:id="14180"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4181" w:author="Στάθης Καπ" w:date="2023-03-09T06:01:00Z"/>
                <w:sz w:val="16"/>
                <w:szCs w:val="16"/>
              </w:rPr>
            </w:pPr>
            <w:ins w:id="14182"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4183" w:author="Στάθης Καπ" w:date="2023-03-09T06:01:00Z"/>
                <w:sz w:val="16"/>
                <w:szCs w:val="16"/>
              </w:rPr>
            </w:pPr>
            <w:ins w:id="14184"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4185" w:author="Στάθης Καπ" w:date="2023-03-09T06:01:00Z"/>
                <w:sz w:val="16"/>
                <w:szCs w:val="16"/>
              </w:rPr>
            </w:pPr>
            <w:ins w:id="14186"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4187" w:author="Στάθης Καπ" w:date="2023-03-09T06:01:00Z"/>
                <w:sz w:val="16"/>
                <w:szCs w:val="16"/>
              </w:rPr>
            </w:pPr>
            <w:ins w:id="14188"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4189" w:author="Στάθης Καπ" w:date="2023-03-09T06:01:00Z"/>
                <w:sz w:val="16"/>
                <w:szCs w:val="16"/>
              </w:rPr>
            </w:pPr>
            <w:ins w:id="14190"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4191"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4192" w:author="Στάθης Καπ" w:date="2023-03-09T06:01:00Z"/>
                <w:sz w:val="16"/>
                <w:szCs w:val="16"/>
              </w:rPr>
            </w:pPr>
            <w:ins w:id="14193"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4194" w:author="Στάθης Καπ" w:date="2023-03-09T06:01:00Z"/>
                <w:sz w:val="16"/>
                <w:szCs w:val="16"/>
              </w:rPr>
            </w:pPr>
            <w:ins w:id="14195"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4196" w:author="Στάθης Καπ" w:date="2023-03-09T06:01:00Z"/>
                <w:sz w:val="16"/>
                <w:szCs w:val="16"/>
              </w:rPr>
            </w:pPr>
            <w:ins w:id="14197"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4198" w:author="Στάθης Καπ" w:date="2023-03-09T06:01:00Z"/>
                <w:sz w:val="16"/>
                <w:szCs w:val="16"/>
              </w:rPr>
            </w:pPr>
            <w:ins w:id="14199"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4200" w:author="Στάθης Καπ" w:date="2023-03-09T06:01:00Z"/>
                <w:sz w:val="16"/>
                <w:szCs w:val="16"/>
              </w:rPr>
            </w:pPr>
            <w:ins w:id="14201"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4202"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4203" w:author="Στάθης Καπ" w:date="2023-03-09T06:01:00Z"/>
                <w:sz w:val="16"/>
                <w:szCs w:val="16"/>
              </w:rPr>
            </w:pPr>
            <w:ins w:id="14204"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4205" w:author="Στάθης Καπ" w:date="2023-03-09T06:01:00Z"/>
                <w:sz w:val="16"/>
                <w:szCs w:val="16"/>
              </w:rPr>
            </w:pPr>
            <w:ins w:id="14206"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4207" w:author="Στάθης Καπ" w:date="2023-03-09T06:01:00Z"/>
                <w:sz w:val="16"/>
                <w:szCs w:val="16"/>
              </w:rPr>
            </w:pPr>
            <w:ins w:id="14208"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4209" w:author="Στάθης Καπ" w:date="2023-03-09T06:01:00Z"/>
                <w:sz w:val="16"/>
                <w:szCs w:val="16"/>
              </w:rPr>
            </w:pPr>
            <w:ins w:id="14210"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4211" w:author="Στάθης Καπ" w:date="2023-03-09T06:01:00Z"/>
                <w:sz w:val="16"/>
                <w:szCs w:val="16"/>
              </w:rPr>
            </w:pPr>
            <w:ins w:id="14212"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4213" w:author="Στάθης Καπ" w:date="2023-03-09T06:01:00Z"/>
                <w:sz w:val="16"/>
                <w:szCs w:val="16"/>
              </w:rPr>
            </w:pPr>
            <w:ins w:id="14214"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4215" w:author="Στάθης Καπ" w:date="2023-03-09T06:01:00Z"/>
                <w:sz w:val="16"/>
                <w:szCs w:val="16"/>
              </w:rPr>
            </w:pPr>
            <w:ins w:id="14216"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4217" w:author="Στάθης Καπ" w:date="2023-03-09T06:01:00Z"/>
                <w:sz w:val="16"/>
                <w:szCs w:val="16"/>
              </w:rPr>
            </w:pPr>
            <w:ins w:id="14218"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4219" w:author="Στάθης Καπ" w:date="2023-03-09T06:01:00Z"/>
                <w:sz w:val="16"/>
                <w:szCs w:val="16"/>
              </w:rPr>
            </w:pPr>
            <w:ins w:id="14220"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4221" w:author="Στάθης Καπ" w:date="2023-03-09T06:01:00Z"/>
                <w:sz w:val="16"/>
                <w:szCs w:val="16"/>
              </w:rPr>
            </w:pPr>
            <w:ins w:id="14222"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4223" w:author="Στάθης Καπ" w:date="2023-03-09T06:01:00Z"/>
                <w:sz w:val="16"/>
                <w:szCs w:val="16"/>
              </w:rPr>
            </w:pPr>
            <w:ins w:id="14224"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4225" w:author="Στάθης Καπ" w:date="2023-03-09T06:01:00Z"/>
                <w:sz w:val="16"/>
                <w:szCs w:val="16"/>
              </w:rPr>
            </w:pPr>
            <w:ins w:id="14226"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4227"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4228" w:author="Στάθης Καπ" w:date="2023-03-09T06:01:00Z"/>
                <w:sz w:val="16"/>
                <w:szCs w:val="16"/>
              </w:rPr>
            </w:pPr>
            <w:ins w:id="14229"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4230" w:author="Στάθης Καπ" w:date="2023-03-09T06:01:00Z"/>
                <w:sz w:val="16"/>
                <w:szCs w:val="16"/>
              </w:rPr>
            </w:pPr>
            <w:ins w:id="14231"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4232" w:author="Στάθης Καπ" w:date="2023-03-09T06:01:00Z"/>
                <w:sz w:val="16"/>
                <w:szCs w:val="16"/>
              </w:rPr>
            </w:pPr>
            <w:ins w:id="14233"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4234" w:author="Στάθης Καπ" w:date="2023-03-09T06:01:00Z"/>
                <w:sz w:val="16"/>
                <w:szCs w:val="16"/>
              </w:rPr>
            </w:pPr>
            <w:ins w:id="14235"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4236" w:author="Στάθης Καπ" w:date="2023-03-09T06:01:00Z"/>
                <w:sz w:val="16"/>
                <w:szCs w:val="16"/>
              </w:rPr>
            </w:pPr>
            <w:ins w:id="14237"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4238"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4239" w:author="Στάθης Καπ" w:date="2023-03-09T06:01:00Z"/>
                <w:sz w:val="16"/>
                <w:szCs w:val="16"/>
              </w:rPr>
            </w:pPr>
            <w:ins w:id="14240"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4241" w:author="Στάθης Καπ" w:date="2023-03-09T06:01:00Z"/>
                <w:sz w:val="16"/>
                <w:szCs w:val="16"/>
              </w:rPr>
            </w:pPr>
            <w:ins w:id="14242"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4243" w:author="Στάθης Καπ" w:date="2023-03-09T06:01:00Z"/>
                <w:sz w:val="16"/>
                <w:szCs w:val="16"/>
              </w:rPr>
            </w:pPr>
            <w:ins w:id="14244"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4245" w:author="Στάθης Καπ" w:date="2023-03-09T06:01:00Z"/>
                <w:sz w:val="16"/>
                <w:szCs w:val="16"/>
              </w:rPr>
            </w:pPr>
            <w:ins w:id="14246"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4247" w:author="Στάθης Καπ" w:date="2023-03-09T06:01:00Z"/>
                <w:sz w:val="16"/>
                <w:szCs w:val="16"/>
              </w:rPr>
            </w:pPr>
            <w:ins w:id="14248"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4249" w:author="Στάθης Καπ" w:date="2023-03-09T06:01:00Z"/>
                <w:sz w:val="16"/>
                <w:szCs w:val="16"/>
              </w:rPr>
            </w:pPr>
            <w:ins w:id="14250"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4251" w:author="Στάθης Καπ" w:date="2023-03-09T06:01:00Z"/>
                <w:sz w:val="16"/>
                <w:szCs w:val="16"/>
              </w:rPr>
            </w:pPr>
            <w:ins w:id="14252"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4253" w:author="Στάθης Καπ" w:date="2023-03-09T06:01:00Z"/>
                <w:sz w:val="16"/>
                <w:szCs w:val="16"/>
              </w:rPr>
            </w:pPr>
            <w:ins w:id="14254"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4255" w:author="Στάθης Καπ" w:date="2023-03-09T06:01:00Z"/>
                <w:sz w:val="16"/>
                <w:szCs w:val="16"/>
              </w:rPr>
            </w:pPr>
            <w:ins w:id="14256"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4257" w:author="Στάθης Καπ" w:date="2023-03-09T06:01:00Z"/>
                <w:sz w:val="16"/>
                <w:szCs w:val="16"/>
              </w:rPr>
            </w:pPr>
            <w:ins w:id="14258"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4259" w:author="Στάθης Καπ" w:date="2023-03-09T06:01:00Z"/>
                <w:sz w:val="16"/>
                <w:szCs w:val="16"/>
              </w:rPr>
            </w:pPr>
            <w:ins w:id="14260"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4261" w:author="Στάθης Καπ" w:date="2023-03-09T06:01:00Z"/>
                <w:sz w:val="16"/>
                <w:szCs w:val="16"/>
              </w:rPr>
            </w:pPr>
            <w:ins w:id="14262"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4263"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4264" w:author="Στάθης Καπ" w:date="2023-03-09T06:01:00Z"/>
                <w:sz w:val="16"/>
                <w:szCs w:val="16"/>
              </w:rPr>
            </w:pPr>
            <w:ins w:id="14265"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4266" w:author="Στάθης Καπ" w:date="2023-03-09T06:01:00Z"/>
                <w:sz w:val="16"/>
                <w:szCs w:val="16"/>
              </w:rPr>
            </w:pPr>
            <w:ins w:id="14267"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4268" w:author="Στάθης Καπ" w:date="2023-03-09T06:01:00Z"/>
                <w:sz w:val="16"/>
                <w:szCs w:val="16"/>
              </w:rPr>
            </w:pPr>
            <w:ins w:id="14269"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4270" w:author="Στάθης Καπ" w:date="2023-03-09T06:01:00Z"/>
                <w:sz w:val="16"/>
                <w:szCs w:val="16"/>
              </w:rPr>
            </w:pPr>
            <w:ins w:id="14271"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4272" w:author="Στάθης Καπ" w:date="2023-03-09T06:01:00Z"/>
                <w:sz w:val="16"/>
                <w:szCs w:val="16"/>
              </w:rPr>
            </w:pPr>
            <w:ins w:id="14273"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4274"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4275" w:author="Στάθης Καπ" w:date="2023-03-09T06:01:00Z"/>
                <w:sz w:val="16"/>
                <w:szCs w:val="16"/>
              </w:rPr>
            </w:pPr>
            <w:ins w:id="14276"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4277" w:author="Στάθης Καπ" w:date="2023-03-09T06:01:00Z"/>
                <w:sz w:val="16"/>
                <w:szCs w:val="16"/>
              </w:rPr>
            </w:pPr>
            <w:ins w:id="14278"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4279" w:author="Στάθης Καπ" w:date="2023-03-09T06:01:00Z"/>
                <w:sz w:val="16"/>
                <w:szCs w:val="16"/>
              </w:rPr>
            </w:pPr>
            <w:ins w:id="14280"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4281" w:author="Στάθης Καπ" w:date="2023-03-09T06:01:00Z"/>
                <w:sz w:val="16"/>
                <w:szCs w:val="16"/>
              </w:rPr>
            </w:pPr>
            <w:ins w:id="14282"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4283" w:author="Στάθης Καπ" w:date="2023-03-09T06:01:00Z"/>
                <w:sz w:val="16"/>
                <w:szCs w:val="16"/>
              </w:rPr>
            </w:pPr>
            <w:ins w:id="14284"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4285" w:author="Στάθης Καπ" w:date="2023-03-09T06:01:00Z"/>
                <w:sz w:val="16"/>
                <w:szCs w:val="16"/>
              </w:rPr>
            </w:pPr>
            <w:ins w:id="14286"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4287" w:author="Στάθης Καπ" w:date="2023-03-09T06:01:00Z"/>
                <w:sz w:val="16"/>
                <w:szCs w:val="16"/>
              </w:rPr>
            </w:pPr>
            <w:ins w:id="14288"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4289" w:author="Στάθης Καπ" w:date="2023-03-09T06:01:00Z"/>
                <w:sz w:val="16"/>
                <w:szCs w:val="16"/>
              </w:rPr>
            </w:pPr>
            <w:ins w:id="14290"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4291" w:author="Στάθης Καπ" w:date="2023-03-09T06:01:00Z"/>
                <w:sz w:val="16"/>
                <w:szCs w:val="16"/>
              </w:rPr>
            </w:pPr>
            <w:ins w:id="14292"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4293" w:author="Στάθης Καπ" w:date="2023-03-09T06:01:00Z"/>
                <w:sz w:val="16"/>
                <w:szCs w:val="16"/>
              </w:rPr>
            </w:pPr>
            <w:ins w:id="14294"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4295" w:author="Στάθης Καπ" w:date="2023-03-09T06:01:00Z"/>
                <w:sz w:val="16"/>
                <w:szCs w:val="16"/>
              </w:rPr>
            </w:pPr>
            <w:ins w:id="14296"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4297" w:author="Στάθης Καπ" w:date="2023-03-09T06:01:00Z"/>
                <w:sz w:val="16"/>
                <w:szCs w:val="16"/>
              </w:rPr>
            </w:pPr>
            <w:ins w:id="14298"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299"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300" w:author="Στάθης Καπ" w:date="2023-03-09T06:01:00Z"/>
          <w:trPrChange w:id="14301"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302"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4303" w:author="Στάθης Καπ" w:date="2023-03-09T06:01:00Z"/>
                <w:sz w:val="16"/>
                <w:szCs w:val="16"/>
              </w:rPr>
            </w:pPr>
            <w:ins w:id="14304"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4305"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4306" w:author="Στάθης Καπ" w:date="2023-03-09T06:01:00Z"/>
                <w:sz w:val="16"/>
                <w:szCs w:val="16"/>
              </w:rPr>
            </w:pPr>
            <w:ins w:id="14307"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4308"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4309" w:author="Στάθης Καπ" w:date="2023-03-09T06:01:00Z"/>
                <w:sz w:val="16"/>
                <w:szCs w:val="16"/>
              </w:rPr>
            </w:pPr>
            <w:ins w:id="14310"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4311"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4312" w:author="Στάθης Καπ" w:date="2023-03-09T06:01:00Z"/>
                <w:sz w:val="16"/>
                <w:szCs w:val="16"/>
              </w:rPr>
            </w:pPr>
            <w:ins w:id="14313"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4314"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4315" w:author="Στάθης Καπ" w:date="2023-03-09T06:01:00Z"/>
                <w:sz w:val="16"/>
                <w:szCs w:val="16"/>
              </w:rPr>
            </w:pPr>
            <w:ins w:id="14316"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4317"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4318" w:author="Στάθης Καπ" w:date="2023-03-09T06:01:00Z"/>
                <w:sz w:val="16"/>
                <w:szCs w:val="16"/>
              </w:rPr>
            </w:pPr>
          </w:p>
        </w:tc>
        <w:tc>
          <w:tcPr>
            <w:tcW w:w="453" w:type="dxa"/>
            <w:tcBorders>
              <w:left w:val="single" w:sz="4" w:space="0" w:color="auto"/>
              <w:bottom w:val="single" w:sz="4" w:space="0" w:color="auto"/>
            </w:tcBorders>
            <w:vAlign w:val="center"/>
            <w:tcPrChange w:id="14319"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4320" w:author="Στάθης Καπ" w:date="2023-03-09T06:01:00Z"/>
                <w:sz w:val="16"/>
                <w:szCs w:val="16"/>
              </w:rPr>
            </w:pPr>
            <w:ins w:id="14321"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4322"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4323" w:author="Στάθης Καπ" w:date="2023-03-09T06:01:00Z"/>
                <w:sz w:val="16"/>
                <w:szCs w:val="16"/>
              </w:rPr>
            </w:pPr>
            <w:ins w:id="14324"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4325"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4326" w:author="Στάθης Καπ" w:date="2023-03-09T06:01:00Z"/>
                <w:sz w:val="16"/>
                <w:szCs w:val="16"/>
              </w:rPr>
            </w:pPr>
            <w:ins w:id="14327"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4328"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4329" w:author="Στάθης Καπ" w:date="2023-03-09T06:01:00Z"/>
                <w:sz w:val="16"/>
                <w:szCs w:val="16"/>
              </w:rPr>
            </w:pPr>
            <w:ins w:id="14330"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4331"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4332" w:author="Στάθης Καπ" w:date="2023-03-09T06:01:00Z"/>
                <w:sz w:val="16"/>
                <w:szCs w:val="16"/>
              </w:rPr>
            </w:pPr>
            <w:ins w:id="14333"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4334"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4335" w:author="Στάθης Καπ" w:date="2023-03-09T06:01:00Z"/>
                <w:sz w:val="16"/>
                <w:szCs w:val="16"/>
              </w:rPr>
            </w:pPr>
            <w:ins w:id="14336"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4337"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4338" w:author="Στάθης Καπ" w:date="2023-03-09T06:01:00Z"/>
                <w:sz w:val="16"/>
                <w:szCs w:val="16"/>
              </w:rPr>
            </w:pPr>
            <w:ins w:id="14339"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4340"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4341" w:author="Στάθης Καπ" w:date="2023-03-09T06:01:00Z"/>
                <w:sz w:val="16"/>
                <w:szCs w:val="16"/>
              </w:rPr>
            </w:pPr>
            <w:ins w:id="14342"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4343"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4344" w:author="Στάθης Καπ" w:date="2023-03-09T06:01:00Z"/>
                <w:sz w:val="16"/>
                <w:szCs w:val="16"/>
              </w:rPr>
            </w:pPr>
            <w:ins w:id="14345"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4346"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4347" w:author="Στάθης Καπ" w:date="2023-03-09T06:01:00Z"/>
                <w:sz w:val="16"/>
                <w:szCs w:val="16"/>
              </w:rPr>
            </w:pPr>
            <w:ins w:id="14348"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4349"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4350" w:author="Στάθης Καπ" w:date="2023-03-09T06:01:00Z"/>
                <w:sz w:val="16"/>
                <w:szCs w:val="16"/>
              </w:rPr>
            </w:pPr>
            <w:ins w:id="14351"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4352"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4353" w:author="Στάθης Καπ" w:date="2023-03-09T06:01:00Z"/>
                <w:sz w:val="16"/>
                <w:szCs w:val="16"/>
              </w:rPr>
            </w:pPr>
            <w:ins w:id="14354"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4355" w:author="Στάθης Καπ" w:date="2023-03-09T06:08:00Z"/>
        </w:rPr>
      </w:pPr>
    </w:p>
    <w:p w14:paraId="358F7280" w14:textId="59B1E000" w:rsidR="006B2DE3" w:rsidRPr="00494D04" w:rsidRDefault="006B2DE3">
      <w:pPr>
        <w:pStyle w:val="Caption"/>
        <w:keepNext/>
        <w:rPr>
          <w:ins w:id="14356" w:author="Στάθης Καπ" w:date="2023-03-09T06:23:00Z"/>
          <w:lang w:val="el-GR"/>
          <w:rPrChange w:id="14357" w:author="Στάθης Καπ" w:date="2023-03-09T07:18:00Z">
            <w:rPr>
              <w:ins w:id="14358" w:author="Στάθης Καπ" w:date="2023-03-09T06:23:00Z"/>
            </w:rPr>
          </w:rPrChange>
        </w:rPr>
        <w:pPrChange w:id="14359" w:author="Στάθης Καπ" w:date="2023-03-09T06:23:00Z">
          <w:pPr/>
        </w:pPrChange>
      </w:pPr>
      <w:ins w:id="14360" w:author="Στάθης Καπ" w:date="2023-03-09T06:23:00Z">
        <w:r w:rsidRPr="00494D04">
          <w:rPr>
            <w:lang w:val="el-GR"/>
            <w:rPrChange w:id="14361" w:author="Στάθης Καπ" w:date="2023-03-09T07:18:00Z">
              <w:rPr>
                <w:b/>
                <w:iCs/>
              </w:rPr>
            </w:rPrChange>
          </w:rPr>
          <w:t xml:space="preserve">Πίνακας </w:t>
        </w:r>
      </w:ins>
      <w:ins w:id="1436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36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364" w:author="Στάθης Καπ" w:date="2023-03-11T10:39:00Z">
        <w:r w:rsidR="00657928">
          <w:rPr>
            <w:noProof/>
            <w:lang w:val="el-GR"/>
          </w:rPr>
          <w:t>5</w:t>
        </w:r>
      </w:ins>
      <w:ins w:id="14365" w:author="Στάθης Καπ" w:date="2023-03-09T08:43:00Z">
        <w:r w:rsidR="00C148DE">
          <w:rPr>
            <w:lang w:val="el-GR"/>
          </w:rPr>
          <w:fldChar w:fldCharType="end"/>
        </w:r>
      </w:ins>
      <w:ins w:id="14366"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4367" w:author="Στάθης Καπ" w:date="2023-03-09T07:18:00Z">
              <w:rPr>
                <w:b/>
                <w:iCs/>
              </w:rPr>
            </w:rPrChange>
          </w:rPr>
          <w:t xml:space="preserve"> (</w:t>
        </w:r>
        <w:r>
          <w:t>m</w:t>
        </w:r>
        <w:r w:rsidRPr="00494D04">
          <w:rPr>
            <w:lang w:val="el-GR"/>
            <w:rPrChange w:id="14368" w:author="Στάθης Καπ" w:date="2023-03-09T07:18:00Z">
              <w:rPr>
                <w:b/>
                <w:iCs/>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369">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4370"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4371"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4372" w:author="Στάθης Καπ" w:date="2023-03-09T06:08:00Z"/>
                <w:sz w:val="16"/>
                <w:szCs w:val="16"/>
              </w:rPr>
            </w:pPr>
            <w:ins w:id="14373"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4374" w:author="Στάθης Καπ" w:date="2023-03-09T06:08:00Z"/>
                <w:sz w:val="16"/>
                <w:szCs w:val="16"/>
              </w:rPr>
            </w:pPr>
            <w:ins w:id="14375"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4376" w:author="Στάθης Καπ" w:date="2023-03-09T06:08:00Z"/>
                <w:sz w:val="16"/>
                <w:szCs w:val="16"/>
              </w:rPr>
            </w:pPr>
            <w:ins w:id="14377"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4378" w:author="Στάθης Καπ" w:date="2023-03-09T06:08:00Z"/>
                <w:sz w:val="16"/>
                <w:szCs w:val="16"/>
              </w:rPr>
            </w:pPr>
            <w:ins w:id="14379"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4380" w:author="Στάθης Καπ" w:date="2023-03-09T06:08:00Z"/>
                <w:sz w:val="16"/>
                <w:szCs w:val="16"/>
              </w:rPr>
            </w:pPr>
            <w:ins w:id="14381"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4382" w:author="Στάθης Καπ" w:date="2023-03-09T06:08:00Z"/>
                <w:sz w:val="16"/>
                <w:szCs w:val="16"/>
              </w:rPr>
            </w:pPr>
            <w:ins w:id="14383" w:author="Στάθης Καπ" w:date="2023-03-09T06:08:00Z">
              <w:r w:rsidRPr="007E0F91">
                <w:rPr>
                  <w:sz w:val="16"/>
                  <w:szCs w:val="16"/>
                </w:rPr>
                <w:t>S=4</w:t>
              </w:r>
            </w:ins>
          </w:p>
        </w:tc>
      </w:tr>
      <w:tr w:rsidR="006E3D2E" w14:paraId="69EC55DB" w14:textId="77777777" w:rsidTr="009861B1">
        <w:trPr>
          <w:trHeight w:val="170"/>
          <w:jc w:val="center"/>
          <w:ins w:id="14384"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4385" w:author="Στάθης Καπ" w:date="2023-03-09T06:08:00Z"/>
                <w:sz w:val="16"/>
                <w:szCs w:val="16"/>
              </w:rPr>
            </w:pPr>
            <w:ins w:id="14386"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4387" w:author="Στάθης Καπ" w:date="2023-03-09T06:08:00Z"/>
                <w:sz w:val="16"/>
                <w:szCs w:val="16"/>
              </w:rPr>
            </w:pPr>
            <w:ins w:id="14388"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4389" w:author="Στάθης Καπ" w:date="2023-03-09T06:08:00Z"/>
                <w:sz w:val="16"/>
                <w:szCs w:val="16"/>
              </w:rPr>
            </w:pPr>
            <w:ins w:id="14390"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4391" w:author="Στάθης Καπ" w:date="2023-03-09T06:08:00Z"/>
                <w:sz w:val="16"/>
                <w:szCs w:val="16"/>
              </w:rPr>
            </w:pPr>
            <w:ins w:id="14392"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4393" w:author="Στάθης Καπ" w:date="2023-03-09T06:08:00Z"/>
                <w:sz w:val="16"/>
                <w:szCs w:val="16"/>
              </w:rPr>
            </w:pPr>
            <w:ins w:id="14394"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4395" w:author="Στάθης Καπ" w:date="2023-03-09T06:08:00Z"/>
                <w:sz w:val="16"/>
                <w:szCs w:val="16"/>
              </w:rPr>
            </w:pPr>
            <w:ins w:id="14396"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4397" w:author="Στάθης Καπ" w:date="2023-03-09T06:08:00Z"/>
                <w:sz w:val="16"/>
                <w:szCs w:val="16"/>
              </w:rPr>
            </w:pPr>
            <w:ins w:id="14398"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4399" w:author="Στάθης Καπ" w:date="2023-03-09T06:08:00Z"/>
                <w:sz w:val="16"/>
                <w:szCs w:val="16"/>
              </w:rPr>
            </w:pPr>
            <w:ins w:id="14400"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4401" w:author="Στάθης Καπ" w:date="2023-03-09T06:08:00Z"/>
                <w:sz w:val="16"/>
                <w:szCs w:val="16"/>
              </w:rPr>
            </w:pPr>
            <w:ins w:id="14402"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4403" w:author="Στάθης Καπ" w:date="2023-03-09T06:08:00Z"/>
                <w:sz w:val="16"/>
                <w:szCs w:val="16"/>
              </w:rPr>
            </w:pPr>
            <w:ins w:id="14404"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4405" w:author="Στάθης Καπ" w:date="2023-03-09T06:08:00Z"/>
                <w:sz w:val="16"/>
                <w:szCs w:val="16"/>
              </w:rPr>
            </w:pPr>
            <w:ins w:id="14406" w:author="Στάθης Καπ" w:date="2023-03-09T06:08:00Z">
              <w:r w:rsidRPr="007E0F91">
                <w:rPr>
                  <w:sz w:val="16"/>
                  <w:szCs w:val="16"/>
                </w:rPr>
                <w:t>CPU(s)</w:t>
              </w:r>
            </w:ins>
          </w:p>
        </w:tc>
      </w:tr>
      <w:tr w:rsidR="006E3D2E" w14:paraId="654A9B47" w14:textId="77777777" w:rsidTr="009861B1">
        <w:trPr>
          <w:trHeight w:val="170"/>
          <w:jc w:val="center"/>
          <w:ins w:id="14407"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4408"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4409"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4410"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4411" w:author="Στάθης Καπ" w:date="2023-03-09T06:08:00Z"/>
                <w:sz w:val="14"/>
                <w:szCs w:val="14"/>
              </w:rPr>
            </w:pPr>
            <w:ins w:id="14412"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4413" w:author="Στάθης Καπ" w:date="2023-03-09T06:08:00Z"/>
                <w:sz w:val="14"/>
                <w:szCs w:val="14"/>
              </w:rPr>
            </w:pPr>
            <w:ins w:id="14414"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4415" w:author="Στάθης Καπ" w:date="2023-03-09T06:08:00Z"/>
                <w:sz w:val="14"/>
                <w:szCs w:val="14"/>
              </w:rPr>
            </w:pPr>
            <w:ins w:id="14416"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4417" w:author="Στάθης Καπ" w:date="2023-03-09T06:08:00Z"/>
                <w:sz w:val="14"/>
                <w:szCs w:val="14"/>
              </w:rPr>
            </w:pPr>
            <w:ins w:id="14418"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4419" w:author="Στάθης Καπ" w:date="2023-03-09T06:08:00Z"/>
                <w:sz w:val="14"/>
                <w:szCs w:val="14"/>
              </w:rPr>
            </w:pPr>
            <w:ins w:id="14420"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4421" w:author="Στάθης Καπ" w:date="2023-03-09T06:08:00Z"/>
                <w:sz w:val="14"/>
                <w:szCs w:val="14"/>
              </w:rPr>
            </w:pPr>
            <w:ins w:id="14422"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4423" w:author="Στάθης Καπ" w:date="2023-03-09T06:08:00Z"/>
                <w:sz w:val="14"/>
                <w:szCs w:val="14"/>
              </w:rPr>
            </w:pPr>
            <w:ins w:id="14424"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4425" w:author="Στάθης Καπ" w:date="2023-03-09T06:08:00Z"/>
                <w:sz w:val="14"/>
                <w:szCs w:val="14"/>
              </w:rPr>
            </w:pPr>
            <w:ins w:id="14426"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4427" w:author="Στάθης Καπ" w:date="2023-03-09T06:08:00Z"/>
                <w:sz w:val="14"/>
                <w:szCs w:val="14"/>
              </w:rPr>
            </w:pPr>
            <w:ins w:id="14428"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4429" w:author="Στάθης Καπ" w:date="2023-03-09T06:08:00Z"/>
                <w:sz w:val="14"/>
                <w:szCs w:val="14"/>
              </w:rPr>
            </w:pPr>
            <w:ins w:id="14430"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4431" w:author="Στάθης Καπ" w:date="2023-03-09T06:08:00Z"/>
                <w:sz w:val="14"/>
                <w:szCs w:val="14"/>
              </w:rPr>
            </w:pPr>
            <w:ins w:id="14432"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4433" w:author="Στάθης Καπ" w:date="2023-03-09T06:08:00Z"/>
                <w:sz w:val="14"/>
                <w:szCs w:val="14"/>
              </w:rPr>
            </w:pPr>
            <w:ins w:id="14434"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4435" w:author="Στάθης Καπ" w:date="2023-03-09T06:08:00Z"/>
                <w:sz w:val="14"/>
                <w:szCs w:val="14"/>
              </w:rPr>
            </w:pPr>
            <w:ins w:id="14436"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4437" w:author="Στάθης Καπ" w:date="2023-03-09T06:08:00Z"/>
                <w:sz w:val="14"/>
                <w:szCs w:val="14"/>
              </w:rPr>
            </w:pPr>
            <w:ins w:id="14438"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4439" w:author="Στάθης Καπ" w:date="2023-03-09T06:08:00Z"/>
                <w:sz w:val="14"/>
                <w:szCs w:val="14"/>
              </w:rPr>
            </w:pPr>
            <w:ins w:id="14440"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42" w:author="Στάθης Καπ" w:date="2023-03-09T06:08:00Z"/>
          <w:trPrChange w:id="14443"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4444"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4445" w:author="Στάθης Καπ" w:date="2023-03-09T06:08:00Z"/>
                <w:sz w:val="16"/>
                <w:szCs w:val="16"/>
              </w:rPr>
            </w:pPr>
            <w:ins w:id="14446"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4447"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4448" w:author="Στάθης Καπ" w:date="2023-03-09T06:08:00Z"/>
                <w:sz w:val="16"/>
                <w:szCs w:val="16"/>
              </w:rPr>
            </w:pPr>
            <w:ins w:id="14449"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4450"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4451" w:author="Στάθης Καπ" w:date="2023-03-09T06:08:00Z"/>
                <w:sz w:val="16"/>
                <w:szCs w:val="16"/>
              </w:rPr>
            </w:pPr>
            <w:ins w:id="14452"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4453"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4454" w:author="Στάθης Καπ" w:date="2023-03-09T06:08:00Z"/>
                <w:sz w:val="16"/>
                <w:szCs w:val="16"/>
              </w:rPr>
            </w:pPr>
            <w:ins w:id="14455"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4456"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4457" w:author="Στάθης Καπ" w:date="2023-03-09T06:08:00Z"/>
                <w:sz w:val="16"/>
                <w:szCs w:val="16"/>
              </w:rPr>
            </w:pPr>
            <w:ins w:id="14458"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4459"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4460" w:author="Στάθης Καπ" w:date="2023-03-09T07:09:00Z"/>
                <w:sz w:val="16"/>
                <w:szCs w:val="16"/>
              </w:rPr>
            </w:pPr>
            <w:ins w:id="14461"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4462" w:author="Στάθης Καπ" w:date="2023-03-09T07:09:00Z"/>
                <w:sz w:val="16"/>
                <w:szCs w:val="16"/>
              </w:rPr>
            </w:pPr>
            <w:ins w:id="14463"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4464" w:author="Στάθης Καπ" w:date="2023-03-09T07:09:00Z"/>
                <w:sz w:val="16"/>
                <w:szCs w:val="16"/>
              </w:rPr>
            </w:pPr>
            <w:ins w:id="14465"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4466" w:author="Στάθης Καπ" w:date="2023-03-09T07:09:00Z"/>
                <w:sz w:val="16"/>
                <w:szCs w:val="16"/>
              </w:rPr>
            </w:pPr>
            <w:ins w:id="14467"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4468" w:author="Στάθης Καπ" w:date="2023-03-09T07:09:00Z"/>
                <w:sz w:val="16"/>
                <w:szCs w:val="16"/>
              </w:rPr>
            </w:pPr>
            <w:ins w:id="14469"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4470" w:author="Στάθης Καπ" w:date="2023-03-09T07:09:00Z"/>
                <w:sz w:val="16"/>
                <w:szCs w:val="16"/>
              </w:rPr>
            </w:pPr>
            <w:ins w:id="14471"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4472" w:author="Στάθης Καπ" w:date="2023-03-09T07:09:00Z"/>
                <w:sz w:val="16"/>
                <w:szCs w:val="16"/>
              </w:rPr>
            </w:pPr>
            <w:ins w:id="14473"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4474" w:author="Στάθης Καπ" w:date="2023-03-09T07:09:00Z"/>
                <w:sz w:val="16"/>
                <w:szCs w:val="16"/>
              </w:rPr>
            </w:pPr>
            <w:ins w:id="14475"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4476" w:author="Στάθης Καπ" w:date="2023-03-09T07:09:00Z"/>
                <w:sz w:val="16"/>
                <w:szCs w:val="16"/>
              </w:rPr>
            </w:pPr>
            <w:ins w:id="14477"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4478" w:author="Στάθης Καπ" w:date="2023-03-09T07:09:00Z"/>
                <w:sz w:val="16"/>
                <w:szCs w:val="16"/>
              </w:rPr>
            </w:pPr>
            <w:ins w:id="14479"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4480" w:author="Στάθης Καπ" w:date="2023-03-09T07:09:00Z"/>
                <w:sz w:val="16"/>
                <w:szCs w:val="16"/>
              </w:rPr>
            </w:pPr>
            <w:ins w:id="14481"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4482" w:author="Στάθης Καπ" w:date="2023-03-09T07:09:00Z"/>
                <w:sz w:val="16"/>
                <w:szCs w:val="16"/>
              </w:rPr>
            </w:pPr>
            <w:ins w:id="14483"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4484" w:author="Στάθης Καπ" w:date="2023-03-09T07:09:00Z"/>
                <w:sz w:val="16"/>
                <w:szCs w:val="16"/>
              </w:rPr>
            </w:pPr>
            <w:ins w:id="14485"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4486" w:author="Στάθης Καπ" w:date="2023-03-09T07:09:00Z"/>
                <w:sz w:val="16"/>
                <w:szCs w:val="16"/>
              </w:rPr>
            </w:pPr>
            <w:ins w:id="14487"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4488" w:author="Στάθης Καπ" w:date="2023-03-09T07:09:00Z"/>
                <w:sz w:val="16"/>
                <w:szCs w:val="16"/>
              </w:rPr>
            </w:pPr>
            <w:ins w:id="14489"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4490" w:author="Στάθης Καπ" w:date="2023-03-09T07:09:00Z"/>
                <w:sz w:val="16"/>
                <w:szCs w:val="16"/>
              </w:rPr>
            </w:pPr>
            <w:ins w:id="14491"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4492" w:author="Στάθης Καπ" w:date="2023-03-09T07:09:00Z"/>
                <w:sz w:val="16"/>
                <w:szCs w:val="16"/>
              </w:rPr>
            </w:pPr>
            <w:ins w:id="14493"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4494" w:author="Στάθης Καπ" w:date="2023-03-09T07:09:00Z"/>
                <w:sz w:val="16"/>
                <w:szCs w:val="16"/>
              </w:rPr>
            </w:pPr>
            <w:ins w:id="14495"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4496" w:author="Στάθης Καπ" w:date="2023-03-09T07:09:00Z"/>
                <w:sz w:val="16"/>
                <w:szCs w:val="16"/>
              </w:rPr>
            </w:pPr>
            <w:ins w:id="14497"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4498" w:author="Στάθης Καπ" w:date="2023-03-09T06:08:00Z"/>
                <w:sz w:val="16"/>
                <w:szCs w:val="16"/>
              </w:rPr>
            </w:pPr>
            <w:ins w:id="14499"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4500"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4501" w:author="Στάθης Καπ" w:date="2023-03-09T06:08:00Z"/>
                <w:sz w:val="16"/>
                <w:szCs w:val="16"/>
              </w:rPr>
            </w:pPr>
            <w:ins w:id="14502"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4503"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4504" w:author="Στάθης Καπ" w:date="2023-03-09T06:08:00Z"/>
                <w:sz w:val="16"/>
                <w:szCs w:val="16"/>
              </w:rPr>
            </w:pPr>
            <w:ins w:id="14505"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4506"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4507" w:author="Στάθης Καπ" w:date="2023-03-09T06:08:00Z"/>
                <w:sz w:val="16"/>
                <w:szCs w:val="16"/>
              </w:rPr>
            </w:pPr>
            <w:ins w:id="14508"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4509"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4510" w:author="Στάθης Καπ" w:date="2023-03-09T06:08:00Z"/>
                <w:sz w:val="16"/>
                <w:szCs w:val="16"/>
              </w:rPr>
            </w:pPr>
            <w:ins w:id="14511"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12"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4513" w:author="Στάθης Καπ" w:date="2023-03-09T06:08:00Z"/>
                <w:sz w:val="16"/>
                <w:szCs w:val="16"/>
              </w:rPr>
            </w:pPr>
            <w:ins w:id="14514"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4515"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4516" w:author="Στάθης Καπ" w:date="2023-03-09T06:08:00Z"/>
                <w:sz w:val="16"/>
                <w:szCs w:val="16"/>
              </w:rPr>
            </w:pPr>
            <w:ins w:id="14517"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4518"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4519" w:author="Στάθης Καπ" w:date="2023-03-09T06:08:00Z"/>
                <w:sz w:val="16"/>
                <w:szCs w:val="16"/>
              </w:rPr>
            </w:pPr>
            <w:ins w:id="14520"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4521"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4522" w:author="Στάθης Καπ" w:date="2023-03-09T06:08:00Z"/>
                <w:sz w:val="16"/>
                <w:szCs w:val="16"/>
              </w:rPr>
            </w:pPr>
            <w:ins w:id="14523"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4524"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4525" w:author="Στάθης Καπ" w:date="2023-03-09T06:08:00Z"/>
                <w:sz w:val="16"/>
                <w:szCs w:val="16"/>
              </w:rPr>
            </w:pPr>
            <w:ins w:id="14526"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4527"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4528" w:author="Στάθης Καπ" w:date="2023-03-09T06:08:00Z"/>
                <w:sz w:val="16"/>
                <w:szCs w:val="16"/>
              </w:rPr>
            </w:pPr>
            <w:ins w:id="14529"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4530"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4531" w:author="Στάθης Καπ" w:date="2023-03-09T06:08:00Z"/>
                <w:sz w:val="16"/>
                <w:szCs w:val="16"/>
              </w:rPr>
            </w:pPr>
            <w:ins w:id="14532"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4533"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4534" w:author="Στάθης Καπ" w:date="2023-03-09T06:08:00Z"/>
                <w:sz w:val="16"/>
                <w:szCs w:val="16"/>
              </w:rPr>
            </w:pPr>
            <w:ins w:id="14535"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453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4537" w:author="Στάθης Καπ" w:date="2023-03-09T06:08:00Z"/>
                <w:sz w:val="16"/>
                <w:szCs w:val="16"/>
              </w:rPr>
            </w:pPr>
            <w:ins w:id="14538"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4539" w:author="Στάθης Καπ" w:date="2023-03-09T06:08:00Z"/>
                <w:sz w:val="16"/>
                <w:szCs w:val="16"/>
              </w:rPr>
            </w:pPr>
            <w:ins w:id="14540"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4541" w:author="Στάθης Καπ" w:date="2023-03-09T06:08:00Z"/>
                <w:sz w:val="16"/>
                <w:szCs w:val="16"/>
              </w:rPr>
            </w:pPr>
            <w:ins w:id="14542"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4543" w:author="Στάθης Καπ" w:date="2023-03-09T06:08:00Z"/>
                <w:sz w:val="16"/>
                <w:szCs w:val="16"/>
              </w:rPr>
            </w:pPr>
            <w:ins w:id="14544"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4545" w:author="Στάθης Καπ" w:date="2023-03-09T06:08:00Z"/>
                <w:sz w:val="16"/>
                <w:szCs w:val="16"/>
              </w:rPr>
            </w:pPr>
            <w:ins w:id="14546"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4547"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4548" w:author="Στάθης Καπ" w:date="2023-03-09T06:08:00Z"/>
                <w:sz w:val="16"/>
                <w:szCs w:val="16"/>
              </w:rPr>
            </w:pPr>
            <w:ins w:id="14549"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4550" w:author="Στάθης Καπ" w:date="2023-03-09T06:08:00Z"/>
                <w:sz w:val="16"/>
                <w:szCs w:val="16"/>
              </w:rPr>
            </w:pPr>
            <w:ins w:id="14551"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4552" w:author="Στάθης Καπ" w:date="2023-03-09T06:08:00Z"/>
                <w:sz w:val="16"/>
                <w:szCs w:val="16"/>
              </w:rPr>
            </w:pPr>
            <w:ins w:id="14553"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4554" w:author="Στάθης Καπ" w:date="2023-03-09T06:08:00Z"/>
                <w:sz w:val="16"/>
                <w:szCs w:val="16"/>
              </w:rPr>
            </w:pPr>
            <w:ins w:id="14555"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4556" w:author="Στάθης Καπ" w:date="2023-03-09T06:08:00Z"/>
                <w:sz w:val="16"/>
                <w:szCs w:val="16"/>
              </w:rPr>
            </w:pPr>
            <w:ins w:id="14557"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4558" w:author="Στάθης Καπ" w:date="2023-03-09T06:08:00Z"/>
                <w:sz w:val="16"/>
                <w:szCs w:val="16"/>
              </w:rPr>
            </w:pPr>
            <w:ins w:id="14559"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4560" w:author="Στάθης Καπ" w:date="2023-03-09T06:08:00Z"/>
                <w:sz w:val="16"/>
                <w:szCs w:val="16"/>
              </w:rPr>
            </w:pPr>
            <w:ins w:id="14561"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4562" w:author="Στάθης Καπ" w:date="2023-03-09T06:08:00Z"/>
                <w:sz w:val="16"/>
                <w:szCs w:val="16"/>
              </w:rPr>
            </w:pPr>
            <w:ins w:id="14563"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4564" w:author="Στάθης Καπ" w:date="2023-03-09T06:08:00Z"/>
                <w:sz w:val="16"/>
                <w:szCs w:val="16"/>
              </w:rPr>
            </w:pPr>
            <w:ins w:id="14565"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4566" w:author="Στάθης Καπ" w:date="2023-03-09T06:08:00Z"/>
                <w:sz w:val="16"/>
                <w:szCs w:val="16"/>
              </w:rPr>
            </w:pPr>
            <w:ins w:id="14567"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4568" w:author="Στάθης Καπ" w:date="2023-03-09T06:08:00Z"/>
                <w:sz w:val="16"/>
                <w:szCs w:val="16"/>
              </w:rPr>
            </w:pPr>
            <w:ins w:id="14569"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4570" w:author="Στάθης Καπ" w:date="2023-03-09T06:08:00Z"/>
                <w:sz w:val="16"/>
                <w:szCs w:val="16"/>
              </w:rPr>
            </w:pPr>
            <w:ins w:id="14571"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457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4573" w:author="Στάθης Καπ" w:date="2023-03-09T06:08:00Z"/>
                <w:sz w:val="16"/>
                <w:szCs w:val="16"/>
              </w:rPr>
            </w:pPr>
            <w:ins w:id="14574"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4575" w:author="Στάθης Καπ" w:date="2023-03-09T06:08:00Z"/>
                <w:sz w:val="16"/>
                <w:szCs w:val="16"/>
              </w:rPr>
            </w:pPr>
            <w:ins w:id="14576"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4577" w:author="Στάθης Καπ" w:date="2023-03-09T06:08:00Z"/>
                <w:sz w:val="16"/>
                <w:szCs w:val="16"/>
              </w:rPr>
            </w:pPr>
            <w:ins w:id="14578"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4579" w:author="Στάθης Καπ" w:date="2023-03-09T06:08:00Z"/>
                <w:sz w:val="16"/>
                <w:szCs w:val="16"/>
              </w:rPr>
            </w:pPr>
            <w:ins w:id="14580"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4581" w:author="Στάθης Καπ" w:date="2023-03-09T06:08:00Z"/>
                <w:sz w:val="16"/>
                <w:szCs w:val="16"/>
              </w:rPr>
            </w:pPr>
            <w:ins w:id="14582"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4583"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4584" w:author="Στάθης Καπ" w:date="2023-03-09T06:08:00Z"/>
                <w:sz w:val="16"/>
                <w:szCs w:val="16"/>
              </w:rPr>
            </w:pPr>
            <w:ins w:id="14585"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4586" w:author="Στάθης Καπ" w:date="2023-03-09T06:08:00Z"/>
                <w:sz w:val="16"/>
                <w:szCs w:val="16"/>
              </w:rPr>
            </w:pPr>
            <w:ins w:id="14587"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4588" w:author="Στάθης Καπ" w:date="2023-03-09T06:08:00Z"/>
                <w:sz w:val="16"/>
                <w:szCs w:val="16"/>
              </w:rPr>
            </w:pPr>
            <w:ins w:id="1458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4590" w:author="Στάθης Καπ" w:date="2023-03-09T06:08:00Z"/>
                <w:sz w:val="16"/>
                <w:szCs w:val="16"/>
              </w:rPr>
            </w:pPr>
            <w:ins w:id="14591"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4592" w:author="Στάθης Καπ" w:date="2023-03-09T06:08:00Z"/>
                <w:sz w:val="16"/>
                <w:szCs w:val="16"/>
              </w:rPr>
            </w:pPr>
            <w:ins w:id="14593"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4594" w:author="Στάθης Καπ" w:date="2023-03-09T06:08:00Z"/>
                <w:sz w:val="16"/>
                <w:szCs w:val="16"/>
              </w:rPr>
            </w:pPr>
            <w:ins w:id="14595"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4596" w:author="Στάθης Καπ" w:date="2023-03-09T06:08:00Z"/>
                <w:sz w:val="16"/>
                <w:szCs w:val="16"/>
              </w:rPr>
            </w:pPr>
            <w:ins w:id="14597"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4598" w:author="Στάθης Καπ" w:date="2023-03-09T06:08:00Z"/>
                <w:sz w:val="16"/>
                <w:szCs w:val="16"/>
              </w:rPr>
            </w:pPr>
            <w:ins w:id="14599"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4600" w:author="Στάθης Καπ" w:date="2023-03-09T06:08:00Z"/>
                <w:sz w:val="16"/>
                <w:szCs w:val="16"/>
              </w:rPr>
            </w:pPr>
            <w:ins w:id="14601"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4602" w:author="Στάθης Καπ" w:date="2023-03-09T06:08:00Z"/>
                <w:sz w:val="16"/>
                <w:szCs w:val="16"/>
              </w:rPr>
            </w:pPr>
            <w:ins w:id="14603"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4604" w:author="Στάθης Καπ" w:date="2023-03-09T06:08:00Z"/>
                <w:sz w:val="16"/>
                <w:szCs w:val="16"/>
              </w:rPr>
            </w:pPr>
            <w:ins w:id="14605"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4606" w:author="Στάθης Καπ" w:date="2023-03-09T06:08:00Z"/>
                <w:sz w:val="16"/>
                <w:szCs w:val="16"/>
              </w:rPr>
            </w:pPr>
            <w:ins w:id="14607"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460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4609" w:author="Στάθης Καπ" w:date="2023-03-09T06:08:00Z"/>
                <w:sz w:val="16"/>
                <w:szCs w:val="16"/>
              </w:rPr>
            </w:pPr>
            <w:ins w:id="14610"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4611" w:author="Στάθης Καπ" w:date="2023-03-09T06:08:00Z"/>
                <w:sz w:val="16"/>
                <w:szCs w:val="16"/>
              </w:rPr>
            </w:pPr>
            <w:ins w:id="14612"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4613" w:author="Στάθης Καπ" w:date="2023-03-09T06:08:00Z"/>
                <w:sz w:val="16"/>
                <w:szCs w:val="16"/>
              </w:rPr>
            </w:pPr>
            <w:ins w:id="14614"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4615" w:author="Στάθης Καπ" w:date="2023-03-09T06:08:00Z"/>
                <w:sz w:val="16"/>
                <w:szCs w:val="16"/>
              </w:rPr>
            </w:pPr>
            <w:ins w:id="14616"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4617" w:author="Στάθης Καπ" w:date="2023-03-09T06:08:00Z"/>
                <w:sz w:val="16"/>
                <w:szCs w:val="16"/>
              </w:rPr>
            </w:pPr>
            <w:ins w:id="14618"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4619"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4620" w:author="Στάθης Καπ" w:date="2023-03-09T06:08:00Z"/>
                <w:sz w:val="16"/>
                <w:szCs w:val="16"/>
              </w:rPr>
            </w:pPr>
            <w:ins w:id="14621"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4622" w:author="Στάθης Καπ" w:date="2023-03-09T06:08:00Z"/>
                <w:sz w:val="16"/>
                <w:szCs w:val="16"/>
              </w:rPr>
            </w:pPr>
            <w:ins w:id="14623"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4624" w:author="Στάθης Καπ" w:date="2023-03-09T06:08:00Z"/>
                <w:sz w:val="16"/>
                <w:szCs w:val="16"/>
              </w:rPr>
            </w:pPr>
            <w:ins w:id="14625"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4626" w:author="Στάθης Καπ" w:date="2023-03-09T06:08:00Z"/>
                <w:sz w:val="16"/>
                <w:szCs w:val="16"/>
              </w:rPr>
            </w:pPr>
            <w:ins w:id="14627"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4628" w:author="Στάθης Καπ" w:date="2023-03-09T06:08:00Z"/>
                <w:sz w:val="16"/>
                <w:szCs w:val="16"/>
              </w:rPr>
            </w:pPr>
            <w:ins w:id="14629"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4630" w:author="Στάθης Καπ" w:date="2023-03-09T06:08:00Z"/>
                <w:sz w:val="16"/>
                <w:szCs w:val="16"/>
              </w:rPr>
            </w:pPr>
            <w:ins w:id="14631"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4632" w:author="Στάθης Καπ" w:date="2023-03-09T06:08:00Z"/>
                <w:sz w:val="16"/>
                <w:szCs w:val="16"/>
              </w:rPr>
            </w:pPr>
            <w:ins w:id="14633"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4634" w:author="Στάθης Καπ" w:date="2023-03-09T06:08:00Z"/>
                <w:sz w:val="16"/>
                <w:szCs w:val="16"/>
              </w:rPr>
            </w:pPr>
            <w:ins w:id="14635"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4636" w:author="Στάθης Καπ" w:date="2023-03-09T06:08:00Z"/>
                <w:sz w:val="16"/>
                <w:szCs w:val="16"/>
              </w:rPr>
            </w:pPr>
            <w:ins w:id="14637"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4638" w:author="Στάθης Καπ" w:date="2023-03-09T06:08:00Z"/>
                <w:sz w:val="16"/>
                <w:szCs w:val="16"/>
              </w:rPr>
            </w:pPr>
            <w:ins w:id="14639"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4640" w:author="Στάθης Καπ" w:date="2023-03-09T06:08:00Z"/>
                <w:sz w:val="16"/>
                <w:szCs w:val="16"/>
              </w:rPr>
            </w:pPr>
            <w:ins w:id="1464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4642" w:author="Στάθης Καπ" w:date="2023-03-09T06:08:00Z"/>
                <w:sz w:val="16"/>
                <w:szCs w:val="16"/>
              </w:rPr>
            </w:pPr>
            <w:ins w:id="14643"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464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4645" w:author="Στάθης Καπ" w:date="2023-03-09T06:08:00Z"/>
                <w:sz w:val="16"/>
                <w:szCs w:val="16"/>
              </w:rPr>
            </w:pPr>
            <w:ins w:id="14646"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4647" w:author="Στάθης Καπ" w:date="2023-03-09T06:08:00Z"/>
                <w:sz w:val="16"/>
                <w:szCs w:val="16"/>
              </w:rPr>
            </w:pPr>
            <w:ins w:id="14648"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4649" w:author="Στάθης Καπ" w:date="2023-03-09T06:08:00Z"/>
                <w:sz w:val="16"/>
                <w:szCs w:val="16"/>
              </w:rPr>
            </w:pPr>
            <w:ins w:id="14650"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4651" w:author="Στάθης Καπ" w:date="2023-03-09T06:08:00Z"/>
                <w:sz w:val="16"/>
                <w:szCs w:val="16"/>
              </w:rPr>
            </w:pPr>
            <w:ins w:id="14652"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4653" w:author="Στάθης Καπ" w:date="2023-03-09T06:08:00Z"/>
                <w:sz w:val="16"/>
                <w:szCs w:val="16"/>
              </w:rPr>
            </w:pPr>
            <w:ins w:id="14654"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4655"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4656" w:author="Στάθης Καπ" w:date="2023-03-09T06:08:00Z"/>
                <w:sz w:val="16"/>
                <w:szCs w:val="16"/>
              </w:rPr>
            </w:pPr>
            <w:ins w:id="14657"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4658" w:author="Στάθης Καπ" w:date="2023-03-09T06:08:00Z"/>
                <w:sz w:val="16"/>
                <w:szCs w:val="16"/>
              </w:rPr>
            </w:pPr>
            <w:ins w:id="14659"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4660" w:author="Στάθης Καπ" w:date="2023-03-09T06:08:00Z"/>
                <w:sz w:val="16"/>
                <w:szCs w:val="16"/>
              </w:rPr>
            </w:pPr>
            <w:ins w:id="14661"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4662" w:author="Στάθης Καπ" w:date="2023-03-09T06:08:00Z"/>
                <w:sz w:val="16"/>
                <w:szCs w:val="16"/>
              </w:rPr>
            </w:pPr>
            <w:ins w:id="14663"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4664" w:author="Στάθης Καπ" w:date="2023-03-09T06:08:00Z"/>
                <w:sz w:val="16"/>
                <w:szCs w:val="16"/>
              </w:rPr>
            </w:pPr>
            <w:ins w:id="14665"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4666" w:author="Στάθης Καπ" w:date="2023-03-09T06:08:00Z"/>
                <w:sz w:val="16"/>
                <w:szCs w:val="16"/>
              </w:rPr>
            </w:pPr>
            <w:ins w:id="14667"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4668" w:author="Στάθης Καπ" w:date="2023-03-09T06:08:00Z"/>
                <w:sz w:val="16"/>
                <w:szCs w:val="16"/>
              </w:rPr>
            </w:pPr>
            <w:ins w:id="14669"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4670" w:author="Στάθης Καπ" w:date="2023-03-09T06:08:00Z"/>
                <w:sz w:val="16"/>
                <w:szCs w:val="16"/>
              </w:rPr>
            </w:pPr>
            <w:ins w:id="14671"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4672" w:author="Στάθης Καπ" w:date="2023-03-09T06:08:00Z"/>
                <w:sz w:val="16"/>
                <w:szCs w:val="16"/>
              </w:rPr>
            </w:pPr>
            <w:ins w:id="14673"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4674" w:author="Στάθης Καπ" w:date="2023-03-09T06:08:00Z"/>
                <w:sz w:val="16"/>
                <w:szCs w:val="16"/>
              </w:rPr>
            </w:pPr>
            <w:ins w:id="14675"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4676" w:author="Στάθης Καπ" w:date="2023-03-09T06:08:00Z"/>
                <w:sz w:val="16"/>
                <w:szCs w:val="16"/>
              </w:rPr>
            </w:pPr>
            <w:ins w:id="14677"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4678" w:author="Στάθης Καπ" w:date="2023-03-09T06:08:00Z"/>
                <w:sz w:val="16"/>
                <w:szCs w:val="16"/>
              </w:rPr>
            </w:pPr>
            <w:ins w:id="14679"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468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4681" w:author="Στάθης Καπ" w:date="2023-03-09T06:08:00Z"/>
                <w:sz w:val="16"/>
                <w:szCs w:val="16"/>
              </w:rPr>
            </w:pPr>
            <w:ins w:id="14682"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4683" w:author="Στάθης Καπ" w:date="2023-03-09T06:08:00Z"/>
                <w:sz w:val="16"/>
                <w:szCs w:val="16"/>
              </w:rPr>
            </w:pPr>
            <w:ins w:id="14684"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4685" w:author="Στάθης Καπ" w:date="2023-03-09T06:08:00Z"/>
                <w:sz w:val="16"/>
                <w:szCs w:val="16"/>
              </w:rPr>
            </w:pPr>
            <w:ins w:id="14686"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4687" w:author="Στάθης Καπ" w:date="2023-03-09T06:08:00Z"/>
                <w:sz w:val="16"/>
                <w:szCs w:val="16"/>
              </w:rPr>
            </w:pPr>
            <w:ins w:id="14688"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4689" w:author="Στάθης Καπ" w:date="2023-03-09T06:08:00Z"/>
                <w:sz w:val="16"/>
                <w:szCs w:val="16"/>
              </w:rPr>
            </w:pPr>
            <w:ins w:id="14690"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4691"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4692" w:author="Στάθης Καπ" w:date="2023-03-09T06:08:00Z"/>
                <w:sz w:val="16"/>
                <w:szCs w:val="16"/>
              </w:rPr>
            </w:pPr>
            <w:ins w:id="14693"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4694" w:author="Στάθης Καπ" w:date="2023-03-09T06:08:00Z"/>
                <w:sz w:val="16"/>
                <w:szCs w:val="16"/>
              </w:rPr>
            </w:pPr>
            <w:ins w:id="14695"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4696" w:author="Στάθης Καπ" w:date="2023-03-09T06:08:00Z"/>
                <w:sz w:val="16"/>
                <w:szCs w:val="16"/>
              </w:rPr>
            </w:pPr>
            <w:ins w:id="14697"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4698" w:author="Στάθης Καπ" w:date="2023-03-09T06:08:00Z"/>
                <w:sz w:val="16"/>
                <w:szCs w:val="16"/>
              </w:rPr>
            </w:pPr>
            <w:ins w:id="14699"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4700" w:author="Στάθης Καπ" w:date="2023-03-09T06:08:00Z"/>
                <w:sz w:val="16"/>
                <w:szCs w:val="16"/>
              </w:rPr>
            </w:pPr>
            <w:ins w:id="14701"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4702" w:author="Στάθης Καπ" w:date="2023-03-09T06:08:00Z"/>
                <w:sz w:val="16"/>
                <w:szCs w:val="16"/>
              </w:rPr>
            </w:pPr>
            <w:ins w:id="14703"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4704" w:author="Στάθης Καπ" w:date="2023-03-09T06:08:00Z"/>
                <w:sz w:val="16"/>
                <w:szCs w:val="16"/>
              </w:rPr>
            </w:pPr>
            <w:ins w:id="14705"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4706" w:author="Στάθης Καπ" w:date="2023-03-09T06:08:00Z"/>
                <w:sz w:val="16"/>
                <w:szCs w:val="16"/>
              </w:rPr>
            </w:pPr>
            <w:ins w:id="14707"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4708" w:author="Στάθης Καπ" w:date="2023-03-09T06:08:00Z"/>
                <w:sz w:val="16"/>
                <w:szCs w:val="16"/>
              </w:rPr>
            </w:pPr>
            <w:ins w:id="14709"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4710" w:author="Στάθης Καπ" w:date="2023-03-09T06:08:00Z"/>
                <w:sz w:val="16"/>
                <w:szCs w:val="16"/>
              </w:rPr>
            </w:pPr>
            <w:ins w:id="14711"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4712" w:author="Στάθης Καπ" w:date="2023-03-09T06:08:00Z"/>
                <w:sz w:val="16"/>
                <w:szCs w:val="16"/>
              </w:rPr>
            </w:pPr>
            <w:ins w:id="14713"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4714" w:author="Στάθης Καπ" w:date="2023-03-09T06:08:00Z"/>
                <w:sz w:val="16"/>
                <w:szCs w:val="16"/>
              </w:rPr>
            </w:pPr>
            <w:ins w:id="14715"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471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4717" w:author="Στάθης Καπ" w:date="2023-03-09T06:08:00Z"/>
                <w:sz w:val="16"/>
                <w:szCs w:val="16"/>
              </w:rPr>
            </w:pPr>
            <w:ins w:id="14718"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4719" w:author="Στάθης Καπ" w:date="2023-03-09T06:08:00Z"/>
                <w:sz w:val="16"/>
                <w:szCs w:val="16"/>
              </w:rPr>
            </w:pPr>
            <w:ins w:id="14720"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4721" w:author="Στάθης Καπ" w:date="2023-03-09T06:08:00Z"/>
                <w:sz w:val="16"/>
                <w:szCs w:val="16"/>
              </w:rPr>
            </w:pPr>
            <w:ins w:id="14722"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4723" w:author="Στάθης Καπ" w:date="2023-03-09T06:08:00Z"/>
                <w:sz w:val="16"/>
                <w:szCs w:val="16"/>
              </w:rPr>
            </w:pPr>
            <w:ins w:id="14724"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4725" w:author="Στάθης Καπ" w:date="2023-03-09T06:08:00Z"/>
                <w:sz w:val="16"/>
                <w:szCs w:val="16"/>
              </w:rPr>
            </w:pPr>
            <w:ins w:id="14726"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4727"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4728" w:author="Στάθης Καπ" w:date="2023-03-09T06:08:00Z"/>
                <w:sz w:val="16"/>
                <w:szCs w:val="16"/>
              </w:rPr>
            </w:pPr>
            <w:ins w:id="14729"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4730" w:author="Στάθης Καπ" w:date="2023-03-09T06:08:00Z"/>
                <w:sz w:val="16"/>
                <w:szCs w:val="16"/>
              </w:rPr>
            </w:pPr>
            <w:ins w:id="14731"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4732" w:author="Στάθης Καπ" w:date="2023-03-09T06:08:00Z"/>
                <w:sz w:val="16"/>
                <w:szCs w:val="16"/>
              </w:rPr>
            </w:pPr>
            <w:ins w:id="14733"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4734" w:author="Στάθης Καπ" w:date="2023-03-09T06:08:00Z"/>
                <w:sz w:val="16"/>
                <w:szCs w:val="16"/>
              </w:rPr>
            </w:pPr>
            <w:ins w:id="14735"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4736" w:author="Στάθης Καπ" w:date="2023-03-09T06:08:00Z"/>
                <w:sz w:val="16"/>
                <w:szCs w:val="16"/>
              </w:rPr>
            </w:pPr>
            <w:ins w:id="14737"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4738" w:author="Στάθης Καπ" w:date="2023-03-09T06:08:00Z"/>
                <w:sz w:val="16"/>
                <w:szCs w:val="16"/>
              </w:rPr>
            </w:pPr>
            <w:ins w:id="14739"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4740" w:author="Στάθης Καπ" w:date="2023-03-09T06:08:00Z"/>
                <w:sz w:val="16"/>
                <w:szCs w:val="16"/>
              </w:rPr>
            </w:pPr>
            <w:ins w:id="14741"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4742" w:author="Στάθης Καπ" w:date="2023-03-09T06:08:00Z"/>
                <w:sz w:val="16"/>
                <w:szCs w:val="16"/>
              </w:rPr>
            </w:pPr>
            <w:ins w:id="14743"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4744" w:author="Στάθης Καπ" w:date="2023-03-09T06:08:00Z"/>
                <w:sz w:val="16"/>
                <w:szCs w:val="16"/>
              </w:rPr>
            </w:pPr>
            <w:ins w:id="14745"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4746" w:author="Στάθης Καπ" w:date="2023-03-09T06:08:00Z"/>
                <w:sz w:val="16"/>
                <w:szCs w:val="16"/>
              </w:rPr>
            </w:pPr>
            <w:ins w:id="14747"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4748" w:author="Στάθης Καπ" w:date="2023-03-09T06:08:00Z"/>
                <w:sz w:val="16"/>
                <w:szCs w:val="16"/>
              </w:rPr>
            </w:pPr>
            <w:ins w:id="14749"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4750" w:author="Στάθης Καπ" w:date="2023-03-09T06:08:00Z"/>
                <w:sz w:val="16"/>
                <w:szCs w:val="16"/>
              </w:rPr>
            </w:pPr>
            <w:ins w:id="14751"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475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4753" w:author="Στάθης Καπ" w:date="2023-03-09T06:08:00Z"/>
                <w:sz w:val="16"/>
                <w:szCs w:val="16"/>
              </w:rPr>
            </w:pPr>
            <w:ins w:id="14754"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4755" w:author="Στάθης Καπ" w:date="2023-03-09T06:08:00Z"/>
                <w:sz w:val="16"/>
                <w:szCs w:val="16"/>
              </w:rPr>
            </w:pPr>
            <w:ins w:id="14756"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4757" w:author="Στάθης Καπ" w:date="2023-03-09T06:08:00Z"/>
                <w:sz w:val="16"/>
                <w:szCs w:val="16"/>
              </w:rPr>
            </w:pPr>
            <w:ins w:id="14758"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4759" w:author="Στάθης Καπ" w:date="2023-03-09T06:08:00Z"/>
                <w:sz w:val="16"/>
                <w:szCs w:val="16"/>
              </w:rPr>
            </w:pPr>
            <w:ins w:id="14760"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4761" w:author="Στάθης Καπ" w:date="2023-03-09T06:08:00Z"/>
                <w:sz w:val="16"/>
                <w:szCs w:val="16"/>
              </w:rPr>
            </w:pPr>
            <w:ins w:id="14762"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4763"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4764" w:author="Στάθης Καπ" w:date="2023-03-09T06:08:00Z"/>
                <w:sz w:val="16"/>
                <w:szCs w:val="16"/>
              </w:rPr>
            </w:pPr>
            <w:ins w:id="14765"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4766" w:author="Στάθης Καπ" w:date="2023-03-09T06:08:00Z"/>
                <w:sz w:val="16"/>
                <w:szCs w:val="16"/>
              </w:rPr>
            </w:pPr>
            <w:ins w:id="14767"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4768" w:author="Στάθης Καπ" w:date="2023-03-09T06:08:00Z"/>
                <w:sz w:val="16"/>
                <w:szCs w:val="16"/>
              </w:rPr>
            </w:pPr>
            <w:ins w:id="14769"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4770" w:author="Στάθης Καπ" w:date="2023-03-09T06:08:00Z"/>
                <w:sz w:val="16"/>
                <w:szCs w:val="16"/>
              </w:rPr>
            </w:pPr>
            <w:ins w:id="14771"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4772" w:author="Στάθης Καπ" w:date="2023-03-09T06:08:00Z"/>
                <w:sz w:val="16"/>
                <w:szCs w:val="16"/>
              </w:rPr>
            </w:pPr>
            <w:ins w:id="14773"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4774" w:author="Στάθης Καπ" w:date="2023-03-09T06:08:00Z"/>
                <w:sz w:val="16"/>
                <w:szCs w:val="16"/>
              </w:rPr>
            </w:pPr>
            <w:ins w:id="14775"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4776" w:author="Στάθης Καπ" w:date="2023-03-09T06:08:00Z"/>
                <w:sz w:val="16"/>
                <w:szCs w:val="16"/>
              </w:rPr>
            </w:pPr>
            <w:ins w:id="14777"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4778" w:author="Στάθης Καπ" w:date="2023-03-09T06:08:00Z"/>
                <w:sz w:val="16"/>
                <w:szCs w:val="16"/>
              </w:rPr>
            </w:pPr>
            <w:ins w:id="14779"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4780" w:author="Στάθης Καπ" w:date="2023-03-09T06:08:00Z"/>
                <w:sz w:val="16"/>
                <w:szCs w:val="16"/>
              </w:rPr>
            </w:pPr>
            <w:ins w:id="14781"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4782" w:author="Στάθης Καπ" w:date="2023-03-09T06:08:00Z"/>
                <w:sz w:val="16"/>
                <w:szCs w:val="16"/>
              </w:rPr>
            </w:pPr>
            <w:ins w:id="14783"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4784" w:author="Στάθης Καπ" w:date="2023-03-09T06:08:00Z"/>
                <w:sz w:val="16"/>
                <w:szCs w:val="16"/>
              </w:rPr>
            </w:pPr>
            <w:ins w:id="14785"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4786" w:author="Στάθης Καπ" w:date="2023-03-09T06:08:00Z"/>
                <w:sz w:val="16"/>
                <w:szCs w:val="16"/>
              </w:rPr>
            </w:pPr>
            <w:ins w:id="14787"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478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4789" w:author="Στάθης Καπ" w:date="2023-03-09T06:08:00Z"/>
                <w:sz w:val="16"/>
                <w:szCs w:val="16"/>
              </w:rPr>
            </w:pPr>
            <w:ins w:id="14790"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4791" w:author="Στάθης Καπ" w:date="2023-03-09T06:08:00Z"/>
                <w:sz w:val="16"/>
                <w:szCs w:val="16"/>
              </w:rPr>
            </w:pPr>
            <w:ins w:id="14792"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4793" w:author="Στάθης Καπ" w:date="2023-03-09T06:08:00Z"/>
                <w:sz w:val="16"/>
                <w:szCs w:val="16"/>
              </w:rPr>
            </w:pPr>
            <w:ins w:id="14794"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4795" w:author="Στάθης Καπ" w:date="2023-03-09T06:08:00Z"/>
                <w:sz w:val="16"/>
                <w:szCs w:val="16"/>
              </w:rPr>
            </w:pPr>
            <w:ins w:id="14796"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4797" w:author="Στάθης Καπ" w:date="2023-03-09T06:08:00Z"/>
                <w:sz w:val="16"/>
                <w:szCs w:val="16"/>
              </w:rPr>
            </w:pPr>
            <w:ins w:id="14798"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4799"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4800" w:author="Στάθης Καπ" w:date="2023-03-09T06:08:00Z"/>
                <w:sz w:val="16"/>
                <w:szCs w:val="16"/>
              </w:rPr>
            </w:pPr>
            <w:ins w:id="14801"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4802" w:author="Στάθης Καπ" w:date="2023-03-09T06:08:00Z"/>
                <w:sz w:val="16"/>
                <w:szCs w:val="16"/>
              </w:rPr>
            </w:pPr>
            <w:ins w:id="14803"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4804" w:author="Στάθης Καπ" w:date="2023-03-09T06:08:00Z"/>
                <w:sz w:val="16"/>
                <w:szCs w:val="16"/>
              </w:rPr>
            </w:pPr>
            <w:ins w:id="14805"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4806" w:author="Στάθης Καπ" w:date="2023-03-09T06:08:00Z"/>
                <w:sz w:val="16"/>
                <w:szCs w:val="16"/>
              </w:rPr>
            </w:pPr>
            <w:ins w:id="14807"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4808" w:author="Στάθης Καπ" w:date="2023-03-09T06:08:00Z"/>
                <w:sz w:val="16"/>
                <w:szCs w:val="16"/>
              </w:rPr>
            </w:pPr>
            <w:ins w:id="14809"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4810" w:author="Στάθης Καπ" w:date="2023-03-09T06:08:00Z"/>
                <w:sz w:val="16"/>
                <w:szCs w:val="16"/>
              </w:rPr>
            </w:pPr>
            <w:ins w:id="14811"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4812" w:author="Στάθης Καπ" w:date="2023-03-09T06:08:00Z"/>
                <w:sz w:val="16"/>
                <w:szCs w:val="16"/>
              </w:rPr>
            </w:pPr>
            <w:ins w:id="14813"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4814" w:author="Στάθης Καπ" w:date="2023-03-09T06:08:00Z"/>
                <w:sz w:val="16"/>
                <w:szCs w:val="16"/>
              </w:rPr>
            </w:pPr>
            <w:ins w:id="14815"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4816" w:author="Στάθης Καπ" w:date="2023-03-09T06:08:00Z"/>
                <w:sz w:val="16"/>
                <w:szCs w:val="16"/>
              </w:rPr>
            </w:pPr>
            <w:ins w:id="14817"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4818" w:author="Στάθης Καπ" w:date="2023-03-09T06:08:00Z"/>
                <w:sz w:val="16"/>
                <w:szCs w:val="16"/>
              </w:rPr>
            </w:pPr>
            <w:ins w:id="14819"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4820" w:author="Στάθης Καπ" w:date="2023-03-09T06:08:00Z"/>
                <w:sz w:val="16"/>
                <w:szCs w:val="16"/>
              </w:rPr>
            </w:pPr>
            <w:ins w:id="14821"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4822" w:author="Στάθης Καπ" w:date="2023-03-09T06:08:00Z"/>
                <w:sz w:val="16"/>
                <w:szCs w:val="16"/>
              </w:rPr>
            </w:pPr>
            <w:ins w:id="14823"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482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4825" w:author="Στάθης Καπ" w:date="2023-03-09T06:08:00Z"/>
                <w:sz w:val="16"/>
                <w:szCs w:val="16"/>
              </w:rPr>
            </w:pPr>
            <w:ins w:id="14826"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4827" w:author="Στάθης Καπ" w:date="2023-03-09T06:08:00Z"/>
                <w:sz w:val="16"/>
                <w:szCs w:val="16"/>
              </w:rPr>
            </w:pPr>
            <w:ins w:id="1482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4829" w:author="Στάθης Καπ" w:date="2023-03-09T06:08:00Z"/>
                <w:sz w:val="16"/>
                <w:szCs w:val="16"/>
              </w:rPr>
            </w:pPr>
            <w:ins w:id="14830"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4831" w:author="Στάθης Καπ" w:date="2023-03-09T06:08:00Z"/>
                <w:sz w:val="16"/>
                <w:szCs w:val="16"/>
              </w:rPr>
            </w:pPr>
            <w:ins w:id="14832"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4833" w:author="Στάθης Καπ" w:date="2023-03-09T06:08:00Z"/>
                <w:sz w:val="16"/>
                <w:szCs w:val="16"/>
              </w:rPr>
            </w:pPr>
            <w:ins w:id="14834"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4835"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4836" w:author="Στάθης Καπ" w:date="2023-03-09T06:08:00Z"/>
                <w:sz w:val="16"/>
                <w:szCs w:val="16"/>
              </w:rPr>
            </w:pPr>
            <w:ins w:id="14837"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4838" w:author="Στάθης Καπ" w:date="2023-03-09T06:08:00Z"/>
                <w:sz w:val="16"/>
                <w:szCs w:val="16"/>
              </w:rPr>
            </w:pPr>
            <w:ins w:id="14839"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4840" w:author="Στάθης Καπ" w:date="2023-03-09T06:08:00Z"/>
                <w:sz w:val="16"/>
                <w:szCs w:val="16"/>
              </w:rPr>
            </w:pPr>
            <w:ins w:id="14841"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4842" w:author="Στάθης Καπ" w:date="2023-03-09T06:08:00Z"/>
                <w:sz w:val="16"/>
                <w:szCs w:val="16"/>
              </w:rPr>
            </w:pPr>
            <w:ins w:id="14843"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4844" w:author="Στάθης Καπ" w:date="2023-03-09T06:08:00Z"/>
                <w:sz w:val="16"/>
                <w:szCs w:val="16"/>
              </w:rPr>
            </w:pPr>
            <w:ins w:id="14845"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4846" w:author="Στάθης Καπ" w:date="2023-03-09T06:08:00Z"/>
                <w:sz w:val="16"/>
                <w:szCs w:val="16"/>
              </w:rPr>
            </w:pPr>
            <w:ins w:id="14847"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4848" w:author="Στάθης Καπ" w:date="2023-03-09T06:08:00Z"/>
                <w:sz w:val="16"/>
                <w:szCs w:val="16"/>
              </w:rPr>
            </w:pPr>
            <w:ins w:id="14849"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4850" w:author="Στάθης Καπ" w:date="2023-03-09T06:08:00Z"/>
                <w:sz w:val="16"/>
                <w:szCs w:val="16"/>
              </w:rPr>
            </w:pPr>
            <w:ins w:id="14851"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4852" w:author="Στάθης Καπ" w:date="2023-03-09T06:08:00Z"/>
                <w:sz w:val="16"/>
                <w:szCs w:val="16"/>
              </w:rPr>
            </w:pPr>
            <w:ins w:id="14853"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4854" w:author="Στάθης Καπ" w:date="2023-03-09T06:08:00Z"/>
                <w:sz w:val="16"/>
                <w:szCs w:val="16"/>
              </w:rPr>
            </w:pPr>
            <w:ins w:id="14855"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4856" w:author="Στάθης Καπ" w:date="2023-03-09T06:08:00Z"/>
                <w:sz w:val="16"/>
                <w:szCs w:val="16"/>
              </w:rPr>
            </w:pPr>
            <w:ins w:id="14857"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4858" w:author="Στάθης Καπ" w:date="2023-03-09T06:08:00Z"/>
                <w:sz w:val="16"/>
                <w:szCs w:val="16"/>
              </w:rPr>
            </w:pPr>
            <w:ins w:id="14859"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486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4861" w:author="Στάθης Καπ" w:date="2023-03-09T06:08:00Z"/>
                <w:sz w:val="16"/>
                <w:szCs w:val="16"/>
              </w:rPr>
            </w:pPr>
            <w:ins w:id="14862"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4863" w:author="Στάθης Καπ" w:date="2023-03-09T06:08:00Z"/>
                <w:sz w:val="16"/>
                <w:szCs w:val="16"/>
              </w:rPr>
            </w:pPr>
            <w:ins w:id="14864"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4865" w:author="Στάθης Καπ" w:date="2023-03-09T06:08:00Z"/>
                <w:sz w:val="16"/>
                <w:szCs w:val="16"/>
              </w:rPr>
            </w:pPr>
            <w:ins w:id="14866"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4867" w:author="Στάθης Καπ" w:date="2023-03-09T06:08:00Z"/>
                <w:sz w:val="16"/>
                <w:szCs w:val="16"/>
              </w:rPr>
            </w:pPr>
            <w:ins w:id="14868"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4869" w:author="Στάθης Καπ" w:date="2023-03-09T06:08:00Z"/>
                <w:sz w:val="16"/>
                <w:szCs w:val="16"/>
              </w:rPr>
            </w:pPr>
            <w:ins w:id="14870"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4871"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4872" w:author="Στάθης Καπ" w:date="2023-03-09T06:08:00Z"/>
                <w:sz w:val="16"/>
                <w:szCs w:val="16"/>
              </w:rPr>
            </w:pPr>
            <w:ins w:id="14873"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4874" w:author="Στάθης Καπ" w:date="2023-03-09T06:08:00Z"/>
                <w:sz w:val="16"/>
                <w:szCs w:val="16"/>
              </w:rPr>
            </w:pPr>
            <w:ins w:id="14875"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4876" w:author="Στάθης Καπ" w:date="2023-03-09T06:08:00Z"/>
                <w:sz w:val="16"/>
                <w:szCs w:val="16"/>
              </w:rPr>
            </w:pPr>
            <w:ins w:id="14877"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4878" w:author="Στάθης Καπ" w:date="2023-03-09T06:08:00Z"/>
                <w:sz w:val="16"/>
                <w:szCs w:val="16"/>
              </w:rPr>
            </w:pPr>
            <w:ins w:id="14879"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4880" w:author="Στάθης Καπ" w:date="2023-03-09T06:08:00Z"/>
                <w:sz w:val="16"/>
                <w:szCs w:val="16"/>
              </w:rPr>
            </w:pPr>
            <w:ins w:id="14881"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4882" w:author="Στάθης Καπ" w:date="2023-03-09T06:08:00Z"/>
                <w:sz w:val="16"/>
                <w:szCs w:val="16"/>
              </w:rPr>
            </w:pPr>
            <w:ins w:id="14883"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4884" w:author="Στάθης Καπ" w:date="2023-03-09T06:08:00Z"/>
                <w:sz w:val="16"/>
                <w:szCs w:val="16"/>
              </w:rPr>
            </w:pPr>
            <w:ins w:id="14885"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4886" w:author="Στάθης Καπ" w:date="2023-03-09T06:08:00Z"/>
                <w:sz w:val="16"/>
                <w:szCs w:val="16"/>
              </w:rPr>
            </w:pPr>
            <w:ins w:id="14887"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4888" w:author="Στάθης Καπ" w:date="2023-03-09T06:08:00Z"/>
                <w:sz w:val="16"/>
                <w:szCs w:val="16"/>
              </w:rPr>
            </w:pPr>
            <w:ins w:id="14889"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4890" w:author="Στάθης Καπ" w:date="2023-03-09T06:08:00Z"/>
                <w:sz w:val="16"/>
                <w:szCs w:val="16"/>
              </w:rPr>
            </w:pPr>
            <w:ins w:id="14891"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4892" w:author="Στάθης Καπ" w:date="2023-03-09T06:08:00Z"/>
                <w:sz w:val="16"/>
                <w:szCs w:val="16"/>
              </w:rPr>
            </w:pPr>
            <w:ins w:id="14893"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4894" w:author="Στάθης Καπ" w:date="2023-03-09T06:08:00Z"/>
                <w:sz w:val="16"/>
                <w:szCs w:val="16"/>
              </w:rPr>
            </w:pPr>
            <w:ins w:id="14895"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489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4897" w:author="Στάθης Καπ" w:date="2023-03-09T06:08:00Z"/>
                <w:sz w:val="16"/>
                <w:szCs w:val="16"/>
              </w:rPr>
            </w:pPr>
            <w:ins w:id="14898"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4899" w:author="Στάθης Καπ" w:date="2023-03-09T06:08:00Z"/>
                <w:sz w:val="16"/>
                <w:szCs w:val="16"/>
              </w:rPr>
            </w:pPr>
            <w:ins w:id="14900"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4901" w:author="Στάθης Καπ" w:date="2023-03-09T06:08:00Z"/>
                <w:sz w:val="16"/>
                <w:szCs w:val="16"/>
              </w:rPr>
            </w:pPr>
            <w:ins w:id="14902"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4903" w:author="Στάθης Καπ" w:date="2023-03-09T06:08:00Z"/>
                <w:sz w:val="16"/>
                <w:szCs w:val="16"/>
              </w:rPr>
            </w:pPr>
            <w:ins w:id="14904"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4905" w:author="Στάθης Καπ" w:date="2023-03-09T06:08:00Z"/>
                <w:sz w:val="16"/>
                <w:szCs w:val="16"/>
              </w:rPr>
            </w:pPr>
            <w:ins w:id="14906"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4907"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4908" w:author="Στάθης Καπ" w:date="2023-03-09T06:08:00Z"/>
                <w:sz w:val="16"/>
                <w:szCs w:val="16"/>
              </w:rPr>
            </w:pPr>
            <w:ins w:id="14909"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4910" w:author="Στάθης Καπ" w:date="2023-03-09T06:08:00Z"/>
                <w:sz w:val="16"/>
                <w:szCs w:val="16"/>
              </w:rPr>
            </w:pPr>
            <w:ins w:id="14911"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4912" w:author="Στάθης Καπ" w:date="2023-03-09T06:08:00Z"/>
                <w:sz w:val="16"/>
                <w:szCs w:val="16"/>
              </w:rPr>
            </w:pPr>
            <w:ins w:id="14913"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4914" w:author="Στάθης Καπ" w:date="2023-03-09T06:08:00Z"/>
                <w:sz w:val="16"/>
                <w:szCs w:val="16"/>
              </w:rPr>
            </w:pPr>
            <w:ins w:id="14915"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4916" w:author="Στάθης Καπ" w:date="2023-03-09T06:08:00Z"/>
                <w:sz w:val="16"/>
                <w:szCs w:val="16"/>
              </w:rPr>
            </w:pPr>
            <w:ins w:id="14917"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4918" w:author="Στάθης Καπ" w:date="2023-03-09T06:08:00Z"/>
                <w:sz w:val="16"/>
                <w:szCs w:val="16"/>
              </w:rPr>
            </w:pPr>
            <w:ins w:id="14919"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4920" w:author="Στάθης Καπ" w:date="2023-03-09T06:08:00Z"/>
                <w:sz w:val="16"/>
                <w:szCs w:val="16"/>
              </w:rPr>
            </w:pPr>
            <w:ins w:id="14921"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4922" w:author="Στάθης Καπ" w:date="2023-03-09T06:08:00Z"/>
                <w:sz w:val="16"/>
                <w:szCs w:val="16"/>
              </w:rPr>
            </w:pPr>
            <w:ins w:id="14923"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4924" w:author="Στάθης Καπ" w:date="2023-03-09T06:08:00Z"/>
                <w:sz w:val="16"/>
                <w:szCs w:val="16"/>
              </w:rPr>
            </w:pPr>
            <w:ins w:id="14925"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4926" w:author="Στάθης Καπ" w:date="2023-03-09T06:08:00Z"/>
                <w:sz w:val="16"/>
                <w:szCs w:val="16"/>
              </w:rPr>
            </w:pPr>
            <w:ins w:id="14927"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4928" w:author="Στάθης Καπ" w:date="2023-03-09T06:08:00Z"/>
                <w:sz w:val="16"/>
                <w:szCs w:val="16"/>
              </w:rPr>
            </w:pPr>
            <w:ins w:id="14929"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4930" w:author="Στάθης Καπ" w:date="2023-03-09T06:08:00Z"/>
                <w:sz w:val="16"/>
                <w:szCs w:val="16"/>
              </w:rPr>
            </w:pPr>
            <w:ins w:id="14931"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493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4933" w:author="Στάθης Καπ" w:date="2023-03-09T06:08:00Z"/>
                <w:sz w:val="16"/>
                <w:szCs w:val="16"/>
              </w:rPr>
            </w:pPr>
            <w:ins w:id="14934"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4935" w:author="Στάθης Καπ" w:date="2023-03-09T06:08:00Z"/>
                <w:sz w:val="16"/>
                <w:szCs w:val="16"/>
              </w:rPr>
            </w:pPr>
            <w:ins w:id="14936"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4937" w:author="Στάθης Καπ" w:date="2023-03-09T06:08:00Z"/>
                <w:sz w:val="16"/>
                <w:szCs w:val="16"/>
              </w:rPr>
            </w:pPr>
            <w:ins w:id="14938"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4939" w:author="Στάθης Καπ" w:date="2023-03-09T06:08:00Z"/>
                <w:sz w:val="16"/>
                <w:szCs w:val="16"/>
              </w:rPr>
            </w:pPr>
            <w:ins w:id="14940"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4941" w:author="Στάθης Καπ" w:date="2023-03-09T06:08:00Z"/>
                <w:sz w:val="16"/>
                <w:szCs w:val="16"/>
              </w:rPr>
            </w:pPr>
            <w:ins w:id="14942"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4943"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4944" w:author="Στάθης Καπ" w:date="2023-03-09T06:08:00Z"/>
                <w:sz w:val="16"/>
                <w:szCs w:val="16"/>
              </w:rPr>
            </w:pPr>
            <w:ins w:id="14945"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4946" w:author="Στάθης Καπ" w:date="2023-03-09T06:08:00Z"/>
                <w:sz w:val="16"/>
                <w:szCs w:val="16"/>
              </w:rPr>
            </w:pPr>
            <w:ins w:id="14947"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4948" w:author="Στάθης Καπ" w:date="2023-03-09T06:08:00Z"/>
                <w:sz w:val="16"/>
                <w:szCs w:val="16"/>
              </w:rPr>
            </w:pPr>
            <w:ins w:id="14949"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4950" w:author="Στάθης Καπ" w:date="2023-03-09T06:08:00Z"/>
                <w:sz w:val="16"/>
                <w:szCs w:val="16"/>
              </w:rPr>
            </w:pPr>
            <w:ins w:id="14951"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4952" w:author="Στάθης Καπ" w:date="2023-03-09T06:08:00Z"/>
                <w:sz w:val="16"/>
                <w:szCs w:val="16"/>
              </w:rPr>
            </w:pPr>
            <w:ins w:id="14953"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4954" w:author="Στάθης Καπ" w:date="2023-03-09T06:08:00Z"/>
                <w:sz w:val="16"/>
                <w:szCs w:val="16"/>
              </w:rPr>
            </w:pPr>
            <w:ins w:id="14955"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4956" w:author="Στάθης Καπ" w:date="2023-03-09T06:08:00Z"/>
                <w:sz w:val="16"/>
                <w:szCs w:val="16"/>
              </w:rPr>
            </w:pPr>
            <w:ins w:id="14957"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4958" w:author="Στάθης Καπ" w:date="2023-03-09T06:08:00Z"/>
                <w:sz w:val="16"/>
                <w:szCs w:val="16"/>
              </w:rPr>
            </w:pPr>
            <w:ins w:id="14959"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4960" w:author="Στάθης Καπ" w:date="2023-03-09T06:08:00Z"/>
                <w:sz w:val="16"/>
                <w:szCs w:val="16"/>
              </w:rPr>
            </w:pPr>
            <w:ins w:id="14961"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4962" w:author="Στάθης Καπ" w:date="2023-03-09T06:08:00Z"/>
                <w:sz w:val="16"/>
                <w:szCs w:val="16"/>
              </w:rPr>
            </w:pPr>
            <w:ins w:id="14963"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4964" w:author="Στάθης Καπ" w:date="2023-03-09T06:08:00Z"/>
                <w:sz w:val="16"/>
                <w:szCs w:val="16"/>
              </w:rPr>
            </w:pPr>
            <w:ins w:id="14965"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4966" w:author="Στάθης Καπ" w:date="2023-03-09T06:08:00Z"/>
                <w:sz w:val="16"/>
                <w:szCs w:val="16"/>
              </w:rPr>
            </w:pPr>
            <w:ins w:id="14967"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496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4969" w:author="Στάθης Καπ" w:date="2023-03-09T06:08:00Z"/>
                <w:sz w:val="16"/>
                <w:szCs w:val="16"/>
              </w:rPr>
            </w:pPr>
            <w:ins w:id="14970"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4971" w:author="Στάθης Καπ" w:date="2023-03-09T06:08:00Z"/>
                <w:sz w:val="16"/>
                <w:szCs w:val="16"/>
              </w:rPr>
            </w:pPr>
            <w:ins w:id="14972"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4973" w:author="Στάθης Καπ" w:date="2023-03-09T06:08:00Z"/>
                <w:sz w:val="16"/>
                <w:szCs w:val="16"/>
              </w:rPr>
            </w:pPr>
            <w:ins w:id="14974"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4975" w:author="Στάθης Καπ" w:date="2023-03-09T06:08:00Z"/>
                <w:sz w:val="16"/>
                <w:szCs w:val="16"/>
              </w:rPr>
            </w:pPr>
            <w:ins w:id="14976"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4977" w:author="Στάθης Καπ" w:date="2023-03-09T06:08:00Z"/>
                <w:sz w:val="16"/>
                <w:szCs w:val="16"/>
              </w:rPr>
            </w:pPr>
            <w:ins w:id="14978"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4979"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4980" w:author="Στάθης Καπ" w:date="2023-03-09T06:08:00Z"/>
                <w:sz w:val="16"/>
                <w:szCs w:val="16"/>
              </w:rPr>
            </w:pPr>
            <w:ins w:id="14981"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4982" w:author="Στάθης Καπ" w:date="2023-03-09T06:08:00Z"/>
                <w:sz w:val="16"/>
                <w:szCs w:val="16"/>
              </w:rPr>
            </w:pPr>
            <w:ins w:id="14983"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4984" w:author="Στάθης Καπ" w:date="2023-03-09T06:08:00Z"/>
                <w:sz w:val="16"/>
                <w:szCs w:val="16"/>
              </w:rPr>
            </w:pPr>
            <w:ins w:id="14985"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4986" w:author="Στάθης Καπ" w:date="2023-03-09T06:08:00Z"/>
                <w:sz w:val="16"/>
                <w:szCs w:val="16"/>
              </w:rPr>
            </w:pPr>
            <w:ins w:id="14987"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4988" w:author="Στάθης Καπ" w:date="2023-03-09T06:08:00Z"/>
                <w:sz w:val="16"/>
                <w:szCs w:val="16"/>
              </w:rPr>
            </w:pPr>
            <w:ins w:id="14989"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4990" w:author="Στάθης Καπ" w:date="2023-03-09T06:08:00Z"/>
                <w:sz w:val="16"/>
                <w:szCs w:val="16"/>
              </w:rPr>
            </w:pPr>
            <w:ins w:id="14991"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4992" w:author="Στάθης Καπ" w:date="2023-03-09T06:08:00Z"/>
                <w:sz w:val="16"/>
                <w:szCs w:val="16"/>
              </w:rPr>
            </w:pPr>
            <w:ins w:id="14993"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4994" w:author="Στάθης Καπ" w:date="2023-03-09T06:08:00Z"/>
                <w:sz w:val="16"/>
                <w:szCs w:val="16"/>
              </w:rPr>
            </w:pPr>
            <w:ins w:id="14995"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4996" w:author="Στάθης Καπ" w:date="2023-03-09T06:08:00Z"/>
                <w:sz w:val="16"/>
                <w:szCs w:val="16"/>
              </w:rPr>
            </w:pPr>
            <w:ins w:id="14997"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4998" w:author="Στάθης Καπ" w:date="2023-03-09T06:08:00Z"/>
                <w:sz w:val="16"/>
                <w:szCs w:val="16"/>
              </w:rPr>
            </w:pPr>
            <w:ins w:id="14999"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000" w:author="Στάθης Καπ" w:date="2023-03-09T06:08:00Z"/>
                <w:sz w:val="16"/>
                <w:szCs w:val="16"/>
              </w:rPr>
            </w:pPr>
            <w:ins w:id="15001"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002" w:author="Στάθης Καπ" w:date="2023-03-09T06:08:00Z"/>
                <w:sz w:val="16"/>
                <w:szCs w:val="16"/>
              </w:rPr>
            </w:pPr>
            <w:ins w:id="15003"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004"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005" w:author="Στάθης Καπ" w:date="2023-03-09T06:08:00Z"/>
                <w:sz w:val="16"/>
                <w:szCs w:val="16"/>
              </w:rPr>
            </w:pPr>
            <w:ins w:id="15006"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007" w:author="Στάθης Καπ" w:date="2023-03-09T06:08:00Z"/>
                <w:sz w:val="16"/>
                <w:szCs w:val="16"/>
              </w:rPr>
            </w:pPr>
            <w:ins w:id="1500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009" w:author="Στάθης Καπ" w:date="2023-03-09T06:08:00Z"/>
                <w:sz w:val="16"/>
                <w:szCs w:val="16"/>
              </w:rPr>
            </w:pPr>
            <w:ins w:id="15010"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011" w:author="Στάθης Καπ" w:date="2023-03-09T06:08:00Z"/>
                <w:sz w:val="16"/>
                <w:szCs w:val="16"/>
              </w:rPr>
            </w:pPr>
            <w:ins w:id="15012"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5013" w:author="Στάθης Καπ" w:date="2023-03-09T06:08:00Z"/>
                <w:sz w:val="16"/>
                <w:szCs w:val="16"/>
              </w:rPr>
            </w:pPr>
            <w:ins w:id="15014"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5015"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5016" w:author="Στάθης Καπ" w:date="2023-03-09T06:08:00Z"/>
                <w:sz w:val="16"/>
                <w:szCs w:val="16"/>
              </w:rPr>
            </w:pPr>
            <w:ins w:id="15017"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5018" w:author="Στάθης Καπ" w:date="2023-03-09T06:08:00Z"/>
                <w:sz w:val="16"/>
                <w:szCs w:val="16"/>
              </w:rPr>
            </w:pPr>
            <w:ins w:id="15019"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5020" w:author="Στάθης Καπ" w:date="2023-03-09T06:08:00Z"/>
                <w:sz w:val="16"/>
                <w:szCs w:val="16"/>
              </w:rPr>
            </w:pPr>
            <w:ins w:id="15021"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5022" w:author="Στάθης Καπ" w:date="2023-03-09T06:08:00Z"/>
                <w:sz w:val="16"/>
                <w:szCs w:val="16"/>
              </w:rPr>
            </w:pPr>
            <w:ins w:id="15023"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5024" w:author="Στάθης Καπ" w:date="2023-03-09T06:08:00Z"/>
                <w:sz w:val="16"/>
                <w:szCs w:val="16"/>
              </w:rPr>
            </w:pPr>
            <w:ins w:id="15025"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5026" w:author="Στάθης Καπ" w:date="2023-03-09T06:08:00Z"/>
                <w:sz w:val="16"/>
                <w:szCs w:val="16"/>
              </w:rPr>
            </w:pPr>
            <w:ins w:id="15027"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5028" w:author="Στάθης Καπ" w:date="2023-03-09T06:08:00Z"/>
                <w:sz w:val="16"/>
                <w:szCs w:val="16"/>
              </w:rPr>
            </w:pPr>
            <w:ins w:id="15029"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5030" w:author="Στάθης Καπ" w:date="2023-03-09T06:08:00Z"/>
                <w:sz w:val="16"/>
                <w:szCs w:val="16"/>
              </w:rPr>
            </w:pPr>
            <w:ins w:id="15031"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5032" w:author="Στάθης Καπ" w:date="2023-03-09T06:08:00Z"/>
                <w:sz w:val="16"/>
                <w:szCs w:val="16"/>
              </w:rPr>
            </w:pPr>
            <w:ins w:id="15033"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5034" w:author="Στάθης Καπ" w:date="2023-03-09T06:08:00Z"/>
                <w:sz w:val="16"/>
                <w:szCs w:val="16"/>
              </w:rPr>
            </w:pPr>
            <w:ins w:id="15035"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5036" w:author="Στάθης Καπ" w:date="2023-03-09T06:08:00Z"/>
                <w:sz w:val="16"/>
                <w:szCs w:val="16"/>
              </w:rPr>
            </w:pPr>
            <w:ins w:id="15037"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5038" w:author="Στάθης Καπ" w:date="2023-03-09T06:08:00Z"/>
                <w:sz w:val="16"/>
                <w:szCs w:val="16"/>
              </w:rPr>
            </w:pPr>
            <w:ins w:id="15039"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5040"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5041" w:author="Στάθης Καπ" w:date="2023-03-09T06:08:00Z"/>
                <w:sz w:val="16"/>
                <w:szCs w:val="16"/>
              </w:rPr>
            </w:pPr>
            <w:ins w:id="15042"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5043" w:author="Στάθης Καπ" w:date="2023-03-09T06:08:00Z"/>
                <w:sz w:val="16"/>
                <w:szCs w:val="16"/>
              </w:rPr>
            </w:pPr>
            <w:ins w:id="15044"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5045" w:author="Στάθης Καπ" w:date="2023-03-09T06:08:00Z"/>
                <w:sz w:val="16"/>
                <w:szCs w:val="16"/>
              </w:rPr>
            </w:pPr>
            <w:ins w:id="15046"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5047" w:author="Στάθης Καπ" w:date="2023-03-09T06:08:00Z"/>
                <w:sz w:val="16"/>
                <w:szCs w:val="16"/>
              </w:rPr>
            </w:pPr>
            <w:ins w:id="15048"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5049" w:author="Στάθης Καπ" w:date="2023-03-09T06:08:00Z"/>
                <w:sz w:val="16"/>
                <w:szCs w:val="16"/>
              </w:rPr>
            </w:pPr>
            <w:ins w:id="15050"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5051"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5052" w:author="Στάθης Καπ" w:date="2023-03-09T06:08:00Z"/>
                <w:sz w:val="16"/>
                <w:szCs w:val="16"/>
              </w:rPr>
            </w:pPr>
            <w:ins w:id="15053"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5054" w:author="Στάθης Καπ" w:date="2023-03-09T06:08:00Z"/>
                <w:sz w:val="16"/>
                <w:szCs w:val="16"/>
              </w:rPr>
            </w:pPr>
            <w:ins w:id="15055"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5056" w:author="Στάθης Καπ" w:date="2023-03-09T06:08:00Z"/>
                <w:sz w:val="16"/>
                <w:szCs w:val="16"/>
              </w:rPr>
            </w:pPr>
            <w:ins w:id="15057"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5058" w:author="Στάθης Καπ" w:date="2023-03-09T06:08:00Z"/>
                <w:sz w:val="16"/>
                <w:szCs w:val="16"/>
              </w:rPr>
            </w:pPr>
            <w:ins w:id="15059"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5060" w:author="Στάθης Καπ" w:date="2023-03-09T06:08:00Z"/>
                <w:sz w:val="16"/>
                <w:szCs w:val="16"/>
              </w:rPr>
            </w:pPr>
            <w:ins w:id="15061"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5062" w:author="Στάθης Καπ" w:date="2023-03-09T06:08:00Z"/>
                <w:sz w:val="16"/>
                <w:szCs w:val="16"/>
              </w:rPr>
            </w:pPr>
            <w:ins w:id="15063"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5064" w:author="Στάθης Καπ" w:date="2023-03-09T06:08:00Z"/>
                <w:sz w:val="16"/>
                <w:szCs w:val="16"/>
              </w:rPr>
            </w:pPr>
            <w:ins w:id="15065"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5066" w:author="Στάθης Καπ" w:date="2023-03-09T06:08:00Z"/>
                <w:sz w:val="16"/>
                <w:szCs w:val="16"/>
              </w:rPr>
            </w:pPr>
            <w:ins w:id="15067"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5068" w:author="Στάθης Καπ" w:date="2023-03-09T06:08:00Z"/>
                <w:sz w:val="16"/>
                <w:szCs w:val="16"/>
              </w:rPr>
            </w:pPr>
            <w:ins w:id="15069"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5070" w:author="Στάθης Καπ" w:date="2023-03-09T06:08:00Z"/>
                <w:sz w:val="16"/>
                <w:szCs w:val="16"/>
              </w:rPr>
            </w:pPr>
            <w:ins w:id="15071"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5072" w:author="Στάθης Καπ" w:date="2023-03-09T06:08:00Z"/>
                <w:sz w:val="16"/>
                <w:szCs w:val="16"/>
              </w:rPr>
            </w:pPr>
            <w:ins w:id="15073"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5074" w:author="Στάθης Καπ" w:date="2023-03-09T06:08:00Z"/>
                <w:sz w:val="16"/>
                <w:szCs w:val="16"/>
              </w:rPr>
            </w:pPr>
            <w:ins w:id="15075"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5076"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5077" w:author="Στάθης Καπ" w:date="2023-03-09T06:08:00Z"/>
                <w:sz w:val="16"/>
                <w:szCs w:val="16"/>
              </w:rPr>
            </w:pPr>
            <w:ins w:id="15078"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5079" w:author="Στάθης Καπ" w:date="2023-03-09T06:08:00Z"/>
                <w:sz w:val="16"/>
                <w:szCs w:val="16"/>
              </w:rPr>
            </w:pPr>
            <w:ins w:id="15080"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5081" w:author="Στάθης Καπ" w:date="2023-03-09T06:08:00Z"/>
                <w:sz w:val="16"/>
                <w:szCs w:val="16"/>
              </w:rPr>
            </w:pPr>
            <w:ins w:id="15082"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5083" w:author="Στάθης Καπ" w:date="2023-03-09T06:08:00Z"/>
                <w:sz w:val="16"/>
                <w:szCs w:val="16"/>
              </w:rPr>
            </w:pPr>
            <w:ins w:id="15084"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5085" w:author="Στάθης Καπ" w:date="2023-03-09T06:08:00Z"/>
                <w:sz w:val="16"/>
                <w:szCs w:val="16"/>
              </w:rPr>
            </w:pPr>
            <w:ins w:id="15086"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5087"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5088" w:author="Στάθης Καπ" w:date="2023-03-09T06:08:00Z"/>
                <w:sz w:val="16"/>
                <w:szCs w:val="16"/>
              </w:rPr>
            </w:pPr>
            <w:ins w:id="15089"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5090" w:author="Στάθης Καπ" w:date="2023-03-09T06:08:00Z"/>
                <w:sz w:val="16"/>
                <w:szCs w:val="16"/>
              </w:rPr>
            </w:pPr>
            <w:ins w:id="15091"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5092" w:author="Στάθης Καπ" w:date="2023-03-09T06:08:00Z"/>
                <w:sz w:val="16"/>
                <w:szCs w:val="16"/>
              </w:rPr>
            </w:pPr>
            <w:ins w:id="15093"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5094" w:author="Στάθης Καπ" w:date="2023-03-09T06:08:00Z"/>
                <w:sz w:val="16"/>
                <w:szCs w:val="16"/>
              </w:rPr>
            </w:pPr>
            <w:ins w:id="15095"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5096" w:author="Στάθης Καπ" w:date="2023-03-09T06:08:00Z"/>
                <w:sz w:val="16"/>
                <w:szCs w:val="16"/>
              </w:rPr>
            </w:pPr>
            <w:ins w:id="15097"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5098" w:author="Στάθης Καπ" w:date="2023-03-09T06:08:00Z"/>
                <w:sz w:val="16"/>
                <w:szCs w:val="16"/>
              </w:rPr>
            </w:pPr>
            <w:ins w:id="15099"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5100" w:author="Στάθης Καπ" w:date="2023-03-09T06:08:00Z"/>
                <w:sz w:val="16"/>
                <w:szCs w:val="16"/>
              </w:rPr>
            </w:pPr>
            <w:ins w:id="15101"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5102" w:author="Στάθης Καπ" w:date="2023-03-09T06:08:00Z"/>
                <w:sz w:val="16"/>
                <w:szCs w:val="16"/>
              </w:rPr>
            </w:pPr>
            <w:ins w:id="15103"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5104" w:author="Στάθης Καπ" w:date="2023-03-09T06:08:00Z"/>
                <w:sz w:val="16"/>
                <w:szCs w:val="16"/>
              </w:rPr>
            </w:pPr>
            <w:ins w:id="15105"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5106" w:author="Στάθης Καπ" w:date="2023-03-09T06:08:00Z"/>
                <w:sz w:val="16"/>
                <w:szCs w:val="16"/>
              </w:rPr>
            </w:pPr>
            <w:ins w:id="15107"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5108" w:author="Στάθης Καπ" w:date="2023-03-09T06:08:00Z"/>
                <w:sz w:val="16"/>
                <w:szCs w:val="16"/>
              </w:rPr>
            </w:pPr>
            <w:ins w:id="15109"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5110" w:author="Στάθης Καπ" w:date="2023-03-09T06:08:00Z"/>
                <w:sz w:val="16"/>
                <w:szCs w:val="16"/>
              </w:rPr>
            </w:pPr>
            <w:ins w:id="15111"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5112"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5113" w:author="Στάθης Καπ" w:date="2023-03-09T06:08:00Z"/>
                <w:sz w:val="16"/>
                <w:szCs w:val="16"/>
              </w:rPr>
            </w:pPr>
            <w:ins w:id="15114"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5115" w:author="Στάθης Καπ" w:date="2023-03-09T06:08:00Z"/>
                <w:sz w:val="16"/>
                <w:szCs w:val="16"/>
              </w:rPr>
            </w:pPr>
            <w:ins w:id="15116"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5117" w:author="Στάθης Καπ" w:date="2023-03-09T06:08:00Z"/>
                <w:sz w:val="16"/>
                <w:szCs w:val="16"/>
              </w:rPr>
            </w:pPr>
            <w:ins w:id="15118"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5119" w:author="Στάθης Καπ" w:date="2023-03-09T06:08:00Z"/>
                <w:sz w:val="16"/>
                <w:szCs w:val="16"/>
              </w:rPr>
            </w:pPr>
            <w:ins w:id="15120"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5121" w:author="Στάθης Καπ" w:date="2023-03-09T06:08:00Z"/>
                <w:sz w:val="16"/>
                <w:szCs w:val="16"/>
              </w:rPr>
            </w:pPr>
            <w:ins w:id="15122"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5123"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5124" w:author="Στάθης Καπ" w:date="2023-03-09T06:08:00Z"/>
                <w:sz w:val="16"/>
                <w:szCs w:val="16"/>
              </w:rPr>
            </w:pPr>
            <w:ins w:id="15125"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5126" w:author="Στάθης Καπ" w:date="2023-03-09T06:08:00Z"/>
                <w:sz w:val="16"/>
                <w:szCs w:val="16"/>
              </w:rPr>
            </w:pPr>
            <w:ins w:id="15127"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5128" w:author="Στάθης Καπ" w:date="2023-03-09T06:08:00Z"/>
                <w:sz w:val="16"/>
                <w:szCs w:val="16"/>
              </w:rPr>
            </w:pPr>
            <w:ins w:id="15129"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5130" w:author="Στάθης Καπ" w:date="2023-03-09T06:08:00Z"/>
                <w:sz w:val="16"/>
                <w:szCs w:val="16"/>
              </w:rPr>
            </w:pPr>
            <w:ins w:id="15131"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5132" w:author="Στάθης Καπ" w:date="2023-03-09T06:08:00Z"/>
                <w:sz w:val="16"/>
                <w:szCs w:val="16"/>
              </w:rPr>
            </w:pPr>
            <w:ins w:id="15133"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5134" w:author="Στάθης Καπ" w:date="2023-03-09T06:08:00Z"/>
                <w:sz w:val="16"/>
                <w:szCs w:val="16"/>
              </w:rPr>
            </w:pPr>
            <w:ins w:id="15135"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5136" w:author="Στάθης Καπ" w:date="2023-03-09T06:08:00Z"/>
                <w:sz w:val="16"/>
                <w:szCs w:val="16"/>
              </w:rPr>
            </w:pPr>
            <w:ins w:id="15137"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5138" w:author="Στάθης Καπ" w:date="2023-03-09T06:08:00Z"/>
                <w:sz w:val="16"/>
                <w:szCs w:val="16"/>
              </w:rPr>
            </w:pPr>
            <w:ins w:id="15139"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5140" w:author="Στάθης Καπ" w:date="2023-03-09T06:08:00Z"/>
                <w:sz w:val="16"/>
                <w:szCs w:val="16"/>
              </w:rPr>
            </w:pPr>
            <w:ins w:id="15141"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5142" w:author="Στάθης Καπ" w:date="2023-03-09T06:08:00Z"/>
                <w:sz w:val="16"/>
                <w:szCs w:val="16"/>
              </w:rPr>
            </w:pPr>
            <w:ins w:id="15143"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5144" w:author="Στάθης Καπ" w:date="2023-03-09T06:08:00Z"/>
                <w:sz w:val="16"/>
                <w:szCs w:val="16"/>
              </w:rPr>
            </w:pPr>
            <w:ins w:id="15145"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5146" w:author="Στάθης Καπ" w:date="2023-03-09T06:08:00Z"/>
                <w:sz w:val="16"/>
                <w:szCs w:val="16"/>
              </w:rPr>
            </w:pPr>
            <w:ins w:id="15147"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5148"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5149" w:author="Στάθης Καπ" w:date="2023-03-09T06:08:00Z"/>
                <w:sz w:val="16"/>
                <w:szCs w:val="16"/>
              </w:rPr>
            </w:pPr>
            <w:ins w:id="15150"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5151" w:author="Στάθης Καπ" w:date="2023-03-09T06:08:00Z"/>
                <w:sz w:val="16"/>
                <w:szCs w:val="16"/>
              </w:rPr>
            </w:pPr>
            <w:ins w:id="15152"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5153" w:author="Στάθης Καπ" w:date="2023-03-09T06:08:00Z"/>
                <w:sz w:val="16"/>
                <w:szCs w:val="16"/>
              </w:rPr>
            </w:pPr>
            <w:ins w:id="15154"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5155" w:author="Στάθης Καπ" w:date="2023-03-09T06:08:00Z"/>
                <w:sz w:val="16"/>
                <w:szCs w:val="16"/>
              </w:rPr>
            </w:pPr>
            <w:ins w:id="15156"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5157" w:author="Στάθης Καπ" w:date="2023-03-09T06:08:00Z"/>
                <w:sz w:val="16"/>
                <w:szCs w:val="16"/>
              </w:rPr>
            </w:pPr>
            <w:ins w:id="15158"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5159"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5160" w:author="Στάθης Καπ" w:date="2023-03-09T06:08:00Z"/>
                <w:sz w:val="16"/>
                <w:szCs w:val="16"/>
              </w:rPr>
            </w:pPr>
            <w:ins w:id="15161"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5162" w:author="Στάθης Καπ" w:date="2023-03-09T06:08:00Z"/>
                <w:sz w:val="16"/>
                <w:szCs w:val="16"/>
              </w:rPr>
            </w:pPr>
            <w:ins w:id="15163"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5164" w:author="Στάθης Καπ" w:date="2023-03-09T06:08:00Z"/>
                <w:sz w:val="16"/>
                <w:szCs w:val="16"/>
              </w:rPr>
            </w:pPr>
            <w:ins w:id="15165"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5166" w:author="Στάθης Καπ" w:date="2023-03-09T06:08:00Z"/>
                <w:sz w:val="16"/>
                <w:szCs w:val="16"/>
              </w:rPr>
            </w:pPr>
            <w:ins w:id="15167"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5168" w:author="Στάθης Καπ" w:date="2023-03-09T06:08:00Z"/>
                <w:sz w:val="16"/>
                <w:szCs w:val="16"/>
              </w:rPr>
            </w:pPr>
            <w:ins w:id="15169"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5170" w:author="Στάθης Καπ" w:date="2023-03-09T06:08:00Z"/>
                <w:sz w:val="16"/>
                <w:szCs w:val="16"/>
              </w:rPr>
            </w:pPr>
            <w:ins w:id="15171"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5172" w:author="Στάθης Καπ" w:date="2023-03-09T06:08:00Z"/>
                <w:sz w:val="16"/>
                <w:szCs w:val="16"/>
              </w:rPr>
            </w:pPr>
            <w:ins w:id="15173"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5174" w:author="Στάθης Καπ" w:date="2023-03-09T06:08:00Z"/>
                <w:sz w:val="16"/>
                <w:szCs w:val="16"/>
              </w:rPr>
            </w:pPr>
            <w:ins w:id="15175"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5176" w:author="Στάθης Καπ" w:date="2023-03-09T06:08:00Z"/>
                <w:sz w:val="16"/>
                <w:szCs w:val="16"/>
              </w:rPr>
            </w:pPr>
            <w:ins w:id="15177"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5178" w:author="Στάθης Καπ" w:date="2023-03-09T06:08:00Z"/>
                <w:sz w:val="16"/>
                <w:szCs w:val="16"/>
              </w:rPr>
            </w:pPr>
            <w:ins w:id="15179"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5180" w:author="Στάθης Καπ" w:date="2023-03-09T06:08:00Z"/>
                <w:sz w:val="16"/>
                <w:szCs w:val="16"/>
              </w:rPr>
            </w:pPr>
            <w:ins w:id="15181"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5182" w:author="Στάθης Καπ" w:date="2023-03-09T06:08:00Z"/>
                <w:sz w:val="16"/>
                <w:szCs w:val="16"/>
              </w:rPr>
            </w:pPr>
            <w:ins w:id="15183"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1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185" w:author="Στάθης Καπ" w:date="2023-03-09T06:08:00Z"/>
          <w:trPrChange w:id="1518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187"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5188" w:author="Στάθης Καπ" w:date="2023-03-09T06:08:00Z"/>
                <w:sz w:val="16"/>
                <w:szCs w:val="16"/>
              </w:rPr>
            </w:pPr>
            <w:ins w:id="15189"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5190"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5191" w:author="Στάθης Καπ" w:date="2023-03-09T06:08:00Z"/>
                <w:sz w:val="16"/>
                <w:szCs w:val="16"/>
              </w:rPr>
            </w:pPr>
            <w:ins w:id="15192"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5193"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5194" w:author="Στάθης Καπ" w:date="2023-03-09T06:08:00Z"/>
                <w:sz w:val="16"/>
                <w:szCs w:val="16"/>
              </w:rPr>
            </w:pPr>
            <w:ins w:id="1519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196"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5197" w:author="Στάθης Καπ" w:date="2023-03-09T06:08:00Z"/>
                <w:sz w:val="16"/>
                <w:szCs w:val="16"/>
              </w:rPr>
            </w:pPr>
            <w:ins w:id="15198" w:author="Στάθης Καπ" w:date="2023-03-09T07:09:00Z">
              <w:r>
                <w:rPr>
                  <w:rFonts w:ascii="Calibri" w:hAnsi="Calibri" w:cs="Calibri"/>
                  <w:color w:val="000000"/>
                  <w:sz w:val="16"/>
                  <w:szCs w:val="16"/>
                </w:rPr>
                <w:t>254</w:t>
              </w:r>
            </w:ins>
          </w:p>
        </w:tc>
        <w:tc>
          <w:tcPr>
            <w:tcW w:w="708" w:type="dxa"/>
            <w:vAlign w:val="center"/>
            <w:tcPrChange w:id="15199" w:author="Στάθης Καπ" w:date="2023-03-09T07:09:00Z">
              <w:tcPr>
                <w:tcW w:w="708" w:type="dxa"/>
                <w:gridSpan w:val="2"/>
                <w:vAlign w:val="center"/>
              </w:tcPr>
            </w:tcPrChange>
          </w:tcPr>
          <w:p w14:paraId="2BD838D3" w14:textId="5B62A395" w:rsidR="00494D04" w:rsidRPr="007E0F91" w:rsidRDefault="00494D04" w:rsidP="00494D04">
            <w:pPr>
              <w:jc w:val="center"/>
              <w:rPr>
                <w:ins w:id="15200" w:author="Στάθης Καπ" w:date="2023-03-09T06:08:00Z"/>
                <w:sz w:val="16"/>
                <w:szCs w:val="16"/>
              </w:rPr>
            </w:pPr>
            <w:ins w:id="15201"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5202"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5203" w:author="Στάθης Καπ" w:date="2023-03-09T06:08:00Z"/>
                <w:sz w:val="16"/>
                <w:szCs w:val="16"/>
              </w:rPr>
            </w:pPr>
          </w:p>
        </w:tc>
        <w:tc>
          <w:tcPr>
            <w:tcW w:w="453" w:type="dxa"/>
            <w:tcBorders>
              <w:left w:val="single" w:sz="4" w:space="0" w:color="auto"/>
            </w:tcBorders>
            <w:vAlign w:val="center"/>
            <w:tcPrChange w:id="15204"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5205" w:author="Στάθης Καπ" w:date="2023-03-09T06:08:00Z"/>
                <w:sz w:val="16"/>
                <w:szCs w:val="16"/>
              </w:rPr>
            </w:pPr>
            <w:ins w:id="15206" w:author="Στάθης Καπ" w:date="2023-03-09T07:09:00Z">
              <w:r>
                <w:rPr>
                  <w:rFonts w:ascii="Calibri" w:hAnsi="Calibri" w:cs="Calibri"/>
                  <w:color w:val="000000"/>
                  <w:sz w:val="16"/>
                  <w:szCs w:val="16"/>
                </w:rPr>
                <w:t>282</w:t>
              </w:r>
            </w:ins>
          </w:p>
        </w:tc>
        <w:tc>
          <w:tcPr>
            <w:tcW w:w="454" w:type="dxa"/>
            <w:vAlign w:val="center"/>
            <w:tcPrChange w:id="15207" w:author="Στάθης Καπ" w:date="2023-03-09T07:09:00Z">
              <w:tcPr>
                <w:tcW w:w="454" w:type="dxa"/>
                <w:gridSpan w:val="2"/>
                <w:vAlign w:val="center"/>
              </w:tcPr>
            </w:tcPrChange>
          </w:tcPr>
          <w:p w14:paraId="7D2D5D1B" w14:textId="35E138E4" w:rsidR="00494D04" w:rsidRPr="007E0F91" w:rsidRDefault="00494D04" w:rsidP="00494D04">
            <w:pPr>
              <w:jc w:val="center"/>
              <w:rPr>
                <w:ins w:id="15208" w:author="Στάθης Καπ" w:date="2023-03-09T06:08:00Z"/>
                <w:sz w:val="16"/>
                <w:szCs w:val="16"/>
              </w:rPr>
            </w:pPr>
            <w:ins w:id="15209" w:author="Στάθης Καπ" w:date="2023-03-09T07:09:00Z">
              <w:r>
                <w:rPr>
                  <w:rFonts w:ascii="Calibri" w:hAnsi="Calibri" w:cs="Calibri"/>
                  <w:color w:val="000000"/>
                  <w:sz w:val="16"/>
                  <w:szCs w:val="16"/>
                </w:rPr>
                <w:t>-11.02</w:t>
              </w:r>
            </w:ins>
          </w:p>
        </w:tc>
        <w:tc>
          <w:tcPr>
            <w:tcW w:w="454" w:type="dxa"/>
            <w:vAlign w:val="center"/>
            <w:tcPrChange w:id="15210" w:author="Στάθης Καπ" w:date="2023-03-09T07:09:00Z">
              <w:tcPr>
                <w:tcW w:w="454" w:type="dxa"/>
                <w:gridSpan w:val="2"/>
                <w:vAlign w:val="bottom"/>
              </w:tcPr>
            </w:tcPrChange>
          </w:tcPr>
          <w:p w14:paraId="5059E1AC" w14:textId="50D20B5F" w:rsidR="00494D04" w:rsidRPr="007E0F91" w:rsidRDefault="00494D04" w:rsidP="00494D04">
            <w:pPr>
              <w:jc w:val="center"/>
              <w:rPr>
                <w:ins w:id="15211" w:author="Στάθης Καπ" w:date="2023-03-09T06:08:00Z"/>
                <w:sz w:val="16"/>
                <w:szCs w:val="16"/>
              </w:rPr>
            </w:pPr>
            <w:ins w:id="15212"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5213"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5214" w:author="Στάθης Καπ" w:date="2023-03-09T06:08:00Z"/>
                <w:sz w:val="16"/>
                <w:szCs w:val="16"/>
              </w:rPr>
            </w:pPr>
            <w:ins w:id="15215"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5216"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5217" w:author="Στάθης Καπ" w:date="2023-03-09T06:08:00Z"/>
                <w:sz w:val="16"/>
                <w:szCs w:val="16"/>
              </w:rPr>
            </w:pPr>
            <w:ins w:id="15218" w:author="Στάθης Καπ" w:date="2023-03-09T07:09:00Z">
              <w:r>
                <w:rPr>
                  <w:rFonts w:ascii="Calibri" w:hAnsi="Calibri" w:cs="Calibri"/>
                  <w:color w:val="000000"/>
                  <w:sz w:val="16"/>
                  <w:szCs w:val="16"/>
                </w:rPr>
                <w:t>252</w:t>
              </w:r>
            </w:ins>
          </w:p>
        </w:tc>
        <w:tc>
          <w:tcPr>
            <w:tcW w:w="454" w:type="dxa"/>
            <w:vAlign w:val="center"/>
            <w:tcPrChange w:id="15219" w:author="Στάθης Καπ" w:date="2023-03-09T07:09:00Z">
              <w:tcPr>
                <w:tcW w:w="454" w:type="dxa"/>
                <w:gridSpan w:val="2"/>
                <w:vAlign w:val="center"/>
              </w:tcPr>
            </w:tcPrChange>
          </w:tcPr>
          <w:p w14:paraId="7932AEEC" w14:textId="284B34BB" w:rsidR="00494D04" w:rsidRPr="007E0F91" w:rsidRDefault="00494D04" w:rsidP="00494D04">
            <w:pPr>
              <w:jc w:val="center"/>
              <w:rPr>
                <w:ins w:id="15220" w:author="Στάθης Καπ" w:date="2023-03-09T06:08:00Z"/>
                <w:sz w:val="16"/>
                <w:szCs w:val="16"/>
              </w:rPr>
            </w:pPr>
            <w:ins w:id="15221" w:author="Στάθης Καπ" w:date="2023-03-09T07:09:00Z">
              <w:r>
                <w:rPr>
                  <w:rFonts w:ascii="Calibri" w:hAnsi="Calibri" w:cs="Calibri"/>
                  <w:color w:val="000000"/>
                  <w:sz w:val="16"/>
                  <w:szCs w:val="16"/>
                </w:rPr>
                <w:t>0.79</w:t>
              </w:r>
            </w:ins>
          </w:p>
        </w:tc>
        <w:tc>
          <w:tcPr>
            <w:tcW w:w="454" w:type="dxa"/>
            <w:vAlign w:val="center"/>
            <w:tcPrChange w:id="15222" w:author="Στάθης Καπ" w:date="2023-03-09T07:09:00Z">
              <w:tcPr>
                <w:tcW w:w="454" w:type="dxa"/>
                <w:gridSpan w:val="2"/>
                <w:vAlign w:val="bottom"/>
              </w:tcPr>
            </w:tcPrChange>
          </w:tcPr>
          <w:p w14:paraId="286D9882" w14:textId="791E1331" w:rsidR="00494D04" w:rsidRPr="007E0F91" w:rsidRDefault="00494D04" w:rsidP="00494D04">
            <w:pPr>
              <w:jc w:val="center"/>
              <w:rPr>
                <w:ins w:id="15223" w:author="Στάθης Καπ" w:date="2023-03-09T06:08:00Z"/>
                <w:sz w:val="16"/>
                <w:szCs w:val="16"/>
              </w:rPr>
            </w:pPr>
            <w:ins w:id="15224"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5225"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5226" w:author="Στάθης Καπ" w:date="2023-03-09T06:08:00Z"/>
                <w:sz w:val="16"/>
                <w:szCs w:val="16"/>
              </w:rPr>
            </w:pPr>
            <w:ins w:id="15227"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5228"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5229" w:author="Στάθης Καπ" w:date="2023-03-09T06:08:00Z"/>
                <w:sz w:val="16"/>
                <w:szCs w:val="16"/>
              </w:rPr>
            </w:pPr>
            <w:ins w:id="15230" w:author="Στάθης Καπ" w:date="2023-03-09T07:09:00Z">
              <w:r>
                <w:rPr>
                  <w:rFonts w:ascii="Calibri" w:hAnsi="Calibri" w:cs="Calibri"/>
                  <w:color w:val="000000"/>
                  <w:sz w:val="16"/>
                  <w:szCs w:val="16"/>
                </w:rPr>
                <w:t>214</w:t>
              </w:r>
            </w:ins>
          </w:p>
        </w:tc>
        <w:tc>
          <w:tcPr>
            <w:tcW w:w="454" w:type="dxa"/>
            <w:vAlign w:val="center"/>
            <w:tcPrChange w:id="15231" w:author="Στάθης Καπ" w:date="2023-03-09T07:09:00Z">
              <w:tcPr>
                <w:tcW w:w="454" w:type="dxa"/>
                <w:gridSpan w:val="2"/>
                <w:vAlign w:val="center"/>
              </w:tcPr>
            </w:tcPrChange>
          </w:tcPr>
          <w:p w14:paraId="33E3BBA8" w14:textId="65C80C07" w:rsidR="00494D04" w:rsidRPr="007E0F91" w:rsidRDefault="00494D04" w:rsidP="00494D04">
            <w:pPr>
              <w:jc w:val="center"/>
              <w:rPr>
                <w:ins w:id="15232" w:author="Στάθης Καπ" w:date="2023-03-09T06:08:00Z"/>
                <w:sz w:val="16"/>
                <w:szCs w:val="16"/>
              </w:rPr>
            </w:pPr>
            <w:ins w:id="15233" w:author="Στάθης Καπ" w:date="2023-03-09T07:09:00Z">
              <w:r>
                <w:rPr>
                  <w:rFonts w:ascii="Calibri" w:hAnsi="Calibri" w:cs="Calibri"/>
                  <w:color w:val="000000"/>
                  <w:sz w:val="16"/>
                  <w:szCs w:val="16"/>
                </w:rPr>
                <w:t>15.75</w:t>
              </w:r>
            </w:ins>
          </w:p>
        </w:tc>
        <w:tc>
          <w:tcPr>
            <w:tcW w:w="454" w:type="dxa"/>
            <w:vAlign w:val="center"/>
            <w:tcPrChange w:id="15234" w:author="Στάθης Καπ" w:date="2023-03-09T07:09:00Z">
              <w:tcPr>
                <w:tcW w:w="454" w:type="dxa"/>
                <w:gridSpan w:val="2"/>
                <w:vAlign w:val="bottom"/>
              </w:tcPr>
            </w:tcPrChange>
          </w:tcPr>
          <w:p w14:paraId="42A2F725" w14:textId="113618E0" w:rsidR="00494D04" w:rsidRPr="007E0F91" w:rsidRDefault="00494D04" w:rsidP="00494D04">
            <w:pPr>
              <w:jc w:val="center"/>
              <w:rPr>
                <w:ins w:id="15235" w:author="Στάθης Καπ" w:date="2023-03-09T06:08:00Z"/>
                <w:sz w:val="16"/>
                <w:szCs w:val="16"/>
              </w:rPr>
            </w:pPr>
            <w:ins w:id="15236"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5237"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5238" w:author="Στάθης Καπ" w:date="2023-03-09T06:08:00Z"/>
                <w:sz w:val="16"/>
                <w:szCs w:val="16"/>
              </w:rPr>
            </w:pPr>
            <w:ins w:id="15239"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41" w:author="Στάθης Καπ" w:date="2023-03-09T06:08:00Z"/>
          <w:trPrChange w:id="1524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24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5244" w:author="Στάθης Καπ" w:date="2023-03-09T06:08:00Z"/>
                <w:sz w:val="16"/>
                <w:szCs w:val="16"/>
              </w:rPr>
            </w:pPr>
            <w:ins w:id="15245"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5246"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5247" w:author="Στάθης Καπ" w:date="2023-03-09T06:08:00Z"/>
                <w:sz w:val="16"/>
                <w:szCs w:val="16"/>
              </w:rPr>
            </w:pPr>
            <w:ins w:id="15248"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5249"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5250" w:author="Στάθης Καπ" w:date="2023-03-09T06:08:00Z"/>
                <w:sz w:val="16"/>
                <w:szCs w:val="16"/>
              </w:rPr>
            </w:pPr>
            <w:ins w:id="15251"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5252"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5253" w:author="Στάθης Καπ" w:date="2023-03-09T06:08:00Z"/>
                <w:sz w:val="16"/>
                <w:szCs w:val="16"/>
              </w:rPr>
            </w:pPr>
            <w:ins w:id="15254" w:author="Στάθης Καπ" w:date="2023-03-09T07:09:00Z">
              <w:r>
                <w:rPr>
                  <w:rFonts w:ascii="Calibri" w:hAnsi="Calibri" w:cs="Calibri"/>
                  <w:color w:val="000000"/>
                  <w:sz w:val="16"/>
                  <w:szCs w:val="16"/>
                </w:rPr>
                <w:t>195</w:t>
              </w:r>
            </w:ins>
          </w:p>
        </w:tc>
        <w:tc>
          <w:tcPr>
            <w:tcW w:w="708" w:type="dxa"/>
            <w:vAlign w:val="center"/>
            <w:tcPrChange w:id="15255"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5256" w:author="Στάθης Καπ" w:date="2023-03-09T06:08:00Z"/>
                <w:sz w:val="16"/>
                <w:szCs w:val="16"/>
              </w:rPr>
            </w:pPr>
            <w:ins w:id="15257"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5258"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5259" w:author="Στάθης Καπ" w:date="2023-03-09T06:08:00Z"/>
                <w:sz w:val="16"/>
                <w:szCs w:val="16"/>
              </w:rPr>
            </w:pPr>
            <w:ins w:id="15260"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5261"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5262" w:author="Στάθης Καπ" w:date="2023-03-09T06:08:00Z"/>
                <w:sz w:val="16"/>
                <w:szCs w:val="16"/>
              </w:rPr>
            </w:pPr>
            <w:ins w:id="15263" w:author="Στάθης Καπ" w:date="2023-03-09T07:09:00Z">
              <w:r>
                <w:rPr>
                  <w:rFonts w:ascii="Calibri" w:hAnsi="Calibri" w:cs="Calibri"/>
                  <w:color w:val="000000"/>
                  <w:sz w:val="16"/>
                  <w:szCs w:val="16"/>
                </w:rPr>
                <w:t>195</w:t>
              </w:r>
            </w:ins>
          </w:p>
        </w:tc>
        <w:tc>
          <w:tcPr>
            <w:tcW w:w="454" w:type="dxa"/>
            <w:vAlign w:val="center"/>
            <w:tcPrChange w:id="15264"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5265" w:author="Στάθης Καπ" w:date="2023-03-09T06:08:00Z"/>
                <w:sz w:val="16"/>
                <w:szCs w:val="16"/>
              </w:rPr>
            </w:pPr>
            <w:ins w:id="15266" w:author="Στάθης Καπ" w:date="2023-03-09T07:09:00Z">
              <w:r>
                <w:rPr>
                  <w:rFonts w:ascii="Calibri" w:hAnsi="Calibri" w:cs="Calibri"/>
                  <w:color w:val="000000"/>
                  <w:sz w:val="16"/>
                  <w:szCs w:val="16"/>
                </w:rPr>
                <w:t>0</w:t>
              </w:r>
            </w:ins>
          </w:p>
        </w:tc>
        <w:tc>
          <w:tcPr>
            <w:tcW w:w="454" w:type="dxa"/>
            <w:vAlign w:val="center"/>
            <w:tcPrChange w:id="15267"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5268" w:author="Στάθης Καπ" w:date="2023-03-09T06:08:00Z"/>
                <w:sz w:val="16"/>
                <w:szCs w:val="16"/>
              </w:rPr>
            </w:pPr>
            <w:ins w:id="15269"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5270"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5271" w:author="Στάθης Καπ" w:date="2023-03-09T06:08:00Z"/>
                <w:sz w:val="16"/>
                <w:szCs w:val="16"/>
              </w:rPr>
            </w:pPr>
            <w:ins w:id="15272"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5273"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5274" w:author="Στάθης Καπ" w:date="2023-03-09T06:08:00Z"/>
                <w:sz w:val="16"/>
                <w:szCs w:val="16"/>
              </w:rPr>
            </w:pPr>
            <w:ins w:id="15275" w:author="Στάθης Καπ" w:date="2023-03-09T07:09:00Z">
              <w:r>
                <w:rPr>
                  <w:rFonts w:ascii="Calibri" w:hAnsi="Calibri" w:cs="Calibri"/>
                  <w:color w:val="000000"/>
                  <w:sz w:val="16"/>
                  <w:szCs w:val="16"/>
                </w:rPr>
                <w:t>175</w:t>
              </w:r>
            </w:ins>
          </w:p>
        </w:tc>
        <w:tc>
          <w:tcPr>
            <w:tcW w:w="454" w:type="dxa"/>
            <w:vAlign w:val="center"/>
            <w:tcPrChange w:id="15276"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5277" w:author="Στάθης Καπ" w:date="2023-03-09T06:08:00Z"/>
                <w:sz w:val="16"/>
                <w:szCs w:val="16"/>
              </w:rPr>
            </w:pPr>
            <w:ins w:id="15278" w:author="Στάθης Καπ" w:date="2023-03-09T07:09:00Z">
              <w:r>
                <w:rPr>
                  <w:rFonts w:ascii="Calibri" w:hAnsi="Calibri" w:cs="Calibri"/>
                  <w:color w:val="000000"/>
                  <w:sz w:val="16"/>
                  <w:szCs w:val="16"/>
                </w:rPr>
                <w:t>10.26</w:t>
              </w:r>
            </w:ins>
          </w:p>
        </w:tc>
        <w:tc>
          <w:tcPr>
            <w:tcW w:w="454" w:type="dxa"/>
            <w:vAlign w:val="center"/>
            <w:tcPrChange w:id="15279"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5280" w:author="Στάθης Καπ" w:date="2023-03-09T06:08:00Z"/>
                <w:sz w:val="16"/>
                <w:szCs w:val="16"/>
              </w:rPr>
            </w:pPr>
            <w:ins w:id="15281"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5282"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5283" w:author="Στάθης Καπ" w:date="2023-03-09T06:08:00Z"/>
                <w:sz w:val="16"/>
                <w:szCs w:val="16"/>
              </w:rPr>
            </w:pPr>
            <w:ins w:id="15284"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5285"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5286" w:author="Στάθης Καπ" w:date="2023-03-09T06:08:00Z"/>
                <w:sz w:val="16"/>
                <w:szCs w:val="16"/>
              </w:rPr>
            </w:pPr>
            <w:ins w:id="15287" w:author="Στάθης Καπ" w:date="2023-03-09T07:09:00Z">
              <w:r>
                <w:rPr>
                  <w:rFonts w:ascii="Calibri" w:hAnsi="Calibri" w:cs="Calibri"/>
                  <w:color w:val="000000"/>
                  <w:sz w:val="16"/>
                  <w:szCs w:val="16"/>
                </w:rPr>
                <w:t>163</w:t>
              </w:r>
            </w:ins>
          </w:p>
        </w:tc>
        <w:tc>
          <w:tcPr>
            <w:tcW w:w="454" w:type="dxa"/>
            <w:vAlign w:val="center"/>
            <w:tcPrChange w:id="15288"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5289" w:author="Στάθης Καπ" w:date="2023-03-09T06:08:00Z"/>
                <w:sz w:val="16"/>
                <w:szCs w:val="16"/>
              </w:rPr>
            </w:pPr>
            <w:ins w:id="15290" w:author="Στάθης Καπ" w:date="2023-03-09T07:09:00Z">
              <w:r>
                <w:rPr>
                  <w:rFonts w:ascii="Calibri" w:hAnsi="Calibri" w:cs="Calibri"/>
                  <w:color w:val="000000"/>
                  <w:sz w:val="16"/>
                  <w:szCs w:val="16"/>
                </w:rPr>
                <w:t>16.41</w:t>
              </w:r>
            </w:ins>
          </w:p>
        </w:tc>
        <w:tc>
          <w:tcPr>
            <w:tcW w:w="454" w:type="dxa"/>
            <w:vAlign w:val="center"/>
            <w:tcPrChange w:id="15291"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5292" w:author="Στάθης Καπ" w:date="2023-03-09T06:08:00Z"/>
                <w:sz w:val="16"/>
                <w:szCs w:val="16"/>
              </w:rPr>
            </w:pPr>
            <w:ins w:id="15293"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5294"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5295" w:author="Στάθης Καπ" w:date="2023-03-09T06:08:00Z"/>
                <w:sz w:val="16"/>
                <w:szCs w:val="16"/>
              </w:rPr>
            </w:pPr>
            <w:ins w:id="15296"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9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98" w:author="Στάθης Καπ" w:date="2023-03-09T06:08:00Z"/>
          <w:trPrChange w:id="1529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0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5301" w:author="Στάθης Καπ" w:date="2023-03-09T06:08:00Z"/>
                <w:sz w:val="16"/>
                <w:szCs w:val="16"/>
              </w:rPr>
            </w:pPr>
            <w:ins w:id="15302"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5303"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5304" w:author="Στάθης Καπ" w:date="2023-03-09T06:08:00Z"/>
                <w:sz w:val="16"/>
                <w:szCs w:val="16"/>
              </w:rPr>
            </w:pPr>
            <w:ins w:id="15305"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5306"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5307" w:author="Στάθης Καπ" w:date="2023-03-09T06:08:00Z"/>
                <w:sz w:val="16"/>
                <w:szCs w:val="16"/>
              </w:rPr>
            </w:pPr>
            <w:ins w:id="15308"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5309"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5310" w:author="Στάθης Καπ" w:date="2023-03-09T06:08:00Z"/>
                <w:sz w:val="16"/>
                <w:szCs w:val="16"/>
              </w:rPr>
            </w:pPr>
            <w:ins w:id="15311" w:author="Στάθης Καπ" w:date="2023-03-09T07:09:00Z">
              <w:r>
                <w:rPr>
                  <w:rFonts w:ascii="Calibri" w:hAnsi="Calibri" w:cs="Calibri"/>
                  <w:color w:val="000000"/>
                  <w:sz w:val="16"/>
                  <w:szCs w:val="16"/>
                </w:rPr>
                <w:t>265</w:t>
              </w:r>
            </w:ins>
          </w:p>
        </w:tc>
        <w:tc>
          <w:tcPr>
            <w:tcW w:w="708" w:type="dxa"/>
            <w:vAlign w:val="center"/>
            <w:tcPrChange w:id="15312"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5313" w:author="Στάθης Καπ" w:date="2023-03-09T06:08:00Z"/>
                <w:sz w:val="16"/>
                <w:szCs w:val="16"/>
              </w:rPr>
            </w:pPr>
            <w:ins w:id="15314"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5315"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5316" w:author="Στάθης Καπ" w:date="2023-03-09T06:08:00Z"/>
                <w:sz w:val="16"/>
                <w:szCs w:val="16"/>
              </w:rPr>
            </w:pPr>
            <w:ins w:id="15317"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5318"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5319" w:author="Στάθης Καπ" w:date="2023-03-09T06:08:00Z"/>
                <w:sz w:val="16"/>
                <w:szCs w:val="16"/>
              </w:rPr>
            </w:pPr>
            <w:ins w:id="15320" w:author="Στάθης Καπ" w:date="2023-03-09T07:09:00Z">
              <w:r>
                <w:rPr>
                  <w:rFonts w:ascii="Calibri" w:hAnsi="Calibri" w:cs="Calibri"/>
                  <w:color w:val="000000"/>
                  <w:sz w:val="16"/>
                  <w:szCs w:val="16"/>
                </w:rPr>
                <w:t>251</w:t>
              </w:r>
            </w:ins>
          </w:p>
        </w:tc>
        <w:tc>
          <w:tcPr>
            <w:tcW w:w="454" w:type="dxa"/>
            <w:vAlign w:val="center"/>
            <w:tcPrChange w:id="15321"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5322" w:author="Στάθης Καπ" w:date="2023-03-09T06:08:00Z"/>
                <w:sz w:val="16"/>
                <w:szCs w:val="16"/>
              </w:rPr>
            </w:pPr>
            <w:ins w:id="15323" w:author="Στάθης Καπ" w:date="2023-03-09T07:09:00Z">
              <w:r>
                <w:rPr>
                  <w:rFonts w:ascii="Calibri" w:hAnsi="Calibri" w:cs="Calibri"/>
                  <w:color w:val="000000"/>
                  <w:sz w:val="16"/>
                  <w:szCs w:val="16"/>
                </w:rPr>
                <w:t>5.28</w:t>
              </w:r>
            </w:ins>
          </w:p>
        </w:tc>
        <w:tc>
          <w:tcPr>
            <w:tcW w:w="454" w:type="dxa"/>
            <w:vAlign w:val="center"/>
            <w:tcPrChange w:id="15324"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5325" w:author="Στάθης Καπ" w:date="2023-03-09T06:08:00Z"/>
                <w:sz w:val="16"/>
                <w:szCs w:val="16"/>
              </w:rPr>
            </w:pPr>
            <w:ins w:id="15326"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5327"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5328" w:author="Στάθης Καπ" w:date="2023-03-09T06:08:00Z"/>
                <w:sz w:val="16"/>
                <w:szCs w:val="16"/>
              </w:rPr>
            </w:pPr>
            <w:ins w:id="15329"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5330"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5331" w:author="Στάθης Καπ" w:date="2023-03-09T06:08:00Z"/>
                <w:sz w:val="16"/>
                <w:szCs w:val="16"/>
              </w:rPr>
            </w:pPr>
            <w:ins w:id="15332" w:author="Στάθης Καπ" w:date="2023-03-09T07:09:00Z">
              <w:r>
                <w:rPr>
                  <w:rFonts w:ascii="Calibri" w:hAnsi="Calibri" w:cs="Calibri"/>
                  <w:color w:val="000000"/>
                  <w:sz w:val="16"/>
                  <w:szCs w:val="16"/>
                </w:rPr>
                <w:t>254</w:t>
              </w:r>
            </w:ins>
          </w:p>
        </w:tc>
        <w:tc>
          <w:tcPr>
            <w:tcW w:w="454" w:type="dxa"/>
            <w:vAlign w:val="center"/>
            <w:tcPrChange w:id="15333"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5334" w:author="Στάθης Καπ" w:date="2023-03-09T06:08:00Z"/>
                <w:sz w:val="16"/>
                <w:szCs w:val="16"/>
              </w:rPr>
            </w:pPr>
            <w:ins w:id="15335" w:author="Στάθης Καπ" w:date="2023-03-09T07:09:00Z">
              <w:r>
                <w:rPr>
                  <w:rFonts w:ascii="Calibri" w:hAnsi="Calibri" w:cs="Calibri"/>
                  <w:color w:val="000000"/>
                  <w:sz w:val="16"/>
                  <w:szCs w:val="16"/>
                </w:rPr>
                <w:t>4.15</w:t>
              </w:r>
            </w:ins>
          </w:p>
        </w:tc>
        <w:tc>
          <w:tcPr>
            <w:tcW w:w="454" w:type="dxa"/>
            <w:vAlign w:val="center"/>
            <w:tcPrChange w:id="15336"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5337" w:author="Στάθης Καπ" w:date="2023-03-09T06:08:00Z"/>
                <w:sz w:val="16"/>
                <w:szCs w:val="16"/>
              </w:rPr>
            </w:pPr>
            <w:ins w:id="15338"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5339"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5340" w:author="Στάθης Καπ" w:date="2023-03-09T06:08:00Z"/>
                <w:sz w:val="16"/>
                <w:szCs w:val="16"/>
              </w:rPr>
            </w:pPr>
            <w:ins w:id="15341"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5342"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5343" w:author="Στάθης Καπ" w:date="2023-03-09T06:08:00Z"/>
                <w:sz w:val="16"/>
                <w:szCs w:val="16"/>
              </w:rPr>
            </w:pPr>
            <w:ins w:id="15344" w:author="Στάθης Καπ" w:date="2023-03-09T07:09:00Z">
              <w:r>
                <w:rPr>
                  <w:rFonts w:ascii="Calibri" w:hAnsi="Calibri" w:cs="Calibri"/>
                  <w:color w:val="000000"/>
                  <w:sz w:val="16"/>
                  <w:szCs w:val="16"/>
                </w:rPr>
                <w:t>257</w:t>
              </w:r>
            </w:ins>
          </w:p>
        </w:tc>
        <w:tc>
          <w:tcPr>
            <w:tcW w:w="454" w:type="dxa"/>
            <w:vAlign w:val="center"/>
            <w:tcPrChange w:id="15345"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5346" w:author="Στάθης Καπ" w:date="2023-03-09T06:08:00Z"/>
                <w:sz w:val="16"/>
                <w:szCs w:val="16"/>
              </w:rPr>
            </w:pPr>
            <w:ins w:id="15347" w:author="Στάθης Καπ" w:date="2023-03-09T07:09:00Z">
              <w:r>
                <w:rPr>
                  <w:rFonts w:ascii="Calibri" w:hAnsi="Calibri" w:cs="Calibri"/>
                  <w:color w:val="000000"/>
                  <w:sz w:val="16"/>
                  <w:szCs w:val="16"/>
                </w:rPr>
                <w:t>3.02</w:t>
              </w:r>
            </w:ins>
          </w:p>
        </w:tc>
        <w:tc>
          <w:tcPr>
            <w:tcW w:w="454" w:type="dxa"/>
            <w:vAlign w:val="center"/>
            <w:tcPrChange w:id="15348"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5349" w:author="Στάθης Καπ" w:date="2023-03-09T06:08:00Z"/>
                <w:sz w:val="16"/>
                <w:szCs w:val="16"/>
              </w:rPr>
            </w:pPr>
            <w:ins w:id="15350"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5351"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5352" w:author="Στάθης Καπ" w:date="2023-03-09T06:08:00Z"/>
                <w:sz w:val="16"/>
                <w:szCs w:val="16"/>
              </w:rPr>
            </w:pPr>
            <w:ins w:id="15353"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35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355" w:author="Στάθης Καπ" w:date="2023-03-09T06:09:00Z"/>
          <w:trPrChange w:id="1535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35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5358" w:author="Στάθης Καπ" w:date="2023-03-09T06:09:00Z"/>
                <w:sz w:val="16"/>
                <w:szCs w:val="16"/>
              </w:rPr>
            </w:pPr>
            <w:ins w:id="15359"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5360"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5361" w:author="Στάθης Καπ" w:date="2023-03-09T06:09:00Z"/>
                <w:sz w:val="16"/>
                <w:szCs w:val="16"/>
              </w:rPr>
            </w:pPr>
            <w:ins w:id="15362"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5363"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5364" w:author="Στάθης Καπ" w:date="2023-03-09T06:09:00Z"/>
                <w:sz w:val="16"/>
                <w:szCs w:val="16"/>
              </w:rPr>
            </w:pPr>
            <w:ins w:id="15365"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5366"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5367" w:author="Στάθης Καπ" w:date="2023-03-09T06:09:00Z"/>
                <w:sz w:val="16"/>
                <w:szCs w:val="16"/>
              </w:rPr>
            </w:pPr>
            <w:ins w:id="15368" w:author="Στάθης Καπ" w:date="2023-03-09T07:09:00Z">
              <w:r>
                <w:rPr>
                  <w:rFonts w:ascii="Calibri" w:hAnsi="Calibri" w:cs="Calibri"/>
                  <w:color w:val="000000"/>
                  <w:sz w:val="16"/>
                  <w:szCs w:val="16"/>
                </w:rPr>
                <w:t>275</w:t>
              </w:r>
            </w:ins>
          </w:p>
        </w:tc>
        <w:tc>
          <w:tcPr>
            <w:tcW w:w="708" w:type="dxa"/>
            <w:vAlign w:val="center"/>
            <w:tcPrChange w:id="15369"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5370" w:author="Στάθης Καπ" w:date="2023-03-09T06:09:00Z"/>
                <w:sz w:val="16"/>
                <w:szCs w:val="16"/>
              </w:rPr>
            </w:pPr>
            <w:ins w:id="15371"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5372"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5373" w:author="Στάθης Καπ" w:date="2023-03-09T06:09:00Z"/>
                <w:sz w:val="16"/>
                <w:szCs w:val="16"/>
              </w:rPr>
            </w:pPr>
            <w:ins w:id="15374"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5375"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5376" w:author="Στάθης Καπ" w:date="2023-03-09T06:09:00Z"/>
                <w:sz w:val="16"/>
                <w:szCs w:val="16"/>
              </w:rPr>
            </w:pPr>
            <w:ins w:id="15377" w:author="Στάθης Καπ" w:date="2023-03-09T07:09:00Z">
              <w:r>
                <w:rPr>
                  <w:rFonts w:ascii="Calibri" w:hAnsi="Calibri" w:cs="Calibri"/>
                  <w:color w:val="000000"/>
                  <w:sz w:val="16"/>
                  <w:szCs w:val="16"/>
                </w:rPr>
                <w:t>265</w:t>
              </w:r>
            </w:ins>
          </w:p>
        </w:tc>
        <w:tc>
          <w:tcPr>
            <w:tcW w:w="454" w:type="dxa"/>
            <w:vAlign w:val="center"/>
            <w:tcPrChange w:id="15378"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5379" w:author="Στάθης Καπ" w:date="2023-03-09T06:09:00Z"/>
                <w:sz w:val="16"/>
                <w:szCs w:val="16"/>
              </w:rPr>
            </w:pPr>
            <w:ins w:id="15380" w:author="Στάθης Καπ" w:date="2023-03-09T07:09:00Z">
              <w:r>
                <w:rPr>
                  <w:rFonts w:ascii="Calibri" w:hAnsi="Calibri" w:cs="Calibri"/>
                  <w:color w:val="000000"/>
                  <w:sz w:val="16"/>
                  <w:szCs w:val="16"/>
                </w:rPr>
                <w:t>3.64</w:t>
              </w:r>
            </w:ins>
          </w:p>
        </w:tc>
        <w:tc>
          <w:tcPr>
            <w:tcW w:w="454" w:type="dxa"/>
            <w:vAlign w:val="center"/>
            <w:tcPrChange w:id="15381"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5382" w:author="Στάθης Καπ" w:date="2023-03-09T06:09:00Z"/>
                <w:sz w:val="16"/>
                <w:szCs w:val="16"/>
              </w:rPr>
            </w:pPr>
            <w:ins w:id="15383"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5384"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5385" w:author="Στάθης Καπ" w:date="2023-03-09T06:09:00Z"/>
                <w:sz w:val="16"/>
                <w:szCs w:val="16"/>
              </w:rPr>
            </w:pPr>
            <w:ins w:id="15386"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5387"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5388" w:author="Στάθης Καπ" w:date="2023-03-09T06:09:00Z"/>
                <w:sz w:val="16"/>
                <w:szCs w:val="16"/>
              </w:rPr>
            </w:pPr>
            <w:ins w:id="15389" w:author="Στάθης Καπ" w:date="2023-03-09T07:09:00Z">
              <w:r>
                <w:rPr>
                  <w:rFonts w:ascii="Calibri" w:hAnsi="Calibri" w:cs="Calibri"/>
                  <w:color w:val="000000"/>
                  <w:sz w:val="16"/>
                  <w:szCs w:val="16"/>
                </w:rPr>
                <w:t>235</w:t>
              </w:r>
            </w:ins>
          </w:p>
        </w:tc>
        <w:tc>
          <w:tcPr>
            <w:tcW w:w="454" w:type="dxa"/>
            <w:vAlign w:val="center"/>
            <w:tcPrChange w:id="15390"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5391" w:author="Στάθης Καπ" w:date="2023-03-09T06:09:00Z"/>
                <w:sz w:val="16"/>
                <w:szCs w:val="16"/>
              </w:rPr>
            </w:pPr>
            <w:ins w:id="15392" w:author="Στάθης Καπ" w:date="2023-03-09T07:09:00Z">
              <w:r>
                <w:rPr>
                  <w:rFonts w:ascii="Calibri" w:hAnsi="Calibri" w:cs="Calibri"/>
                  <w:color w:val="000000"/>
                  <w:sz w:val="16"/>
                  <w:szCs w:val="16"/>
                </w:rPr>
                <w:t>14.55</w:t>
              </w:r>
            </w:ins>
          </w:p>
        </w:tc>
        <w:tc>
          <w:tcPr>
            <w:tcW w:w="454" w:type="dxa"/>
            <w:vAlign w:val="center"/>
            <w:tcPrChange w:id="15393"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5394" w:author="Στάθης Καπ" w:date="2023-03-09T06:09:00Z"/>
                <w:sz w:val="16"/>
                <w:szCs w:val="16"/>
              </w:rPr>
            </w:pPr>
            <w:ins w:id="15395"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5396"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5397" w:author="Στάθης Καπ" w:date="2023-03-09T06:09:00Z"/>
                <w:sz w:val="16"/>
                <w:szCs w:val="16"/>
              </w:rPr>
            </w:pPr>
            <w:ins w:id="15398"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5399"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5400" w:author="Στάθης Καπ" w:date="2023-03-09T06:09:00Z"/>
                <w:sz w:val="16"/>
                <w:szCs w:val="16"/>
              </w:rPr>
            </w:pPr>
            <w:ins w:id="15401" w:author="Στάθης Καπ" w:date="2023-03-09T07:09:00Z">
              <w:r>
                <w:rPr>
                  <w:rFonts w:ascii="Calibri" w:hAnsi="Calibri" w:cs="Calibri"/>
                  <w:color w:val="000000"/>
                  <w:sz w:val="16"/>
                  <w:szCs w:val="16"/>
                </w:rPr>
                <w:t>214</w:t>
              </w:r>
            </w:ins>
          </w:p>
        </w:tc>
        <w:tc>
          <w:tcPr>
            <w:tcW w:w="454" w:type="dxa"/>
            <w:vAlign w:val="center"/>
            <w:tcPrChange w:id="15402"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5403" w:author="Στάθης Καπ" w:date="2023-03-09T06:09:00Z"/>
                <w:sz w:val="16"/>
                <w:szCs w:val="16"/>
              </w:rPr>
            </w:pPr>
            <w:ins w:id="15404" w:author="Στάθης Καπ" w:date="2023-03-09T07:09:00Z">
              <w:r>
                <w:rPr>
                  <w:rFonts w:ascii="Calibri" w:hAnsi="Calibri" w:cs="Calibri"/>
                  <w:color w:val="000000"/>
                  <w:sz w:val="16"/>
                  <w:szCs w:val="16"/>
                </w:rPr>
                <w:t>22.18</w:t>
              </w:r>
            </w:ins>
          </w:p>
        </w:tc>
        <w:tc>
          <w:tcPr>
            <w:tcW w:w="454" w:type="dxa"/>
            <w:vAlign w:val="center"/>
            <w:tcPrChange w:id="15405"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5406" w:author="Στάθης Καπ" w:date="2023-03-09T06:09:00Z"/>
                <w:sz w:val="16"/>
                <w:szCs w:val="16"/>
              </w:rPr>
            </w:pPr>
            <w:ins w:id="15407"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5408"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5409" w:author="Στάθης Καπ" w:date="2023-03-09T06:09:00Z"/>
                <w:sz w:val="16"/>
                <w:szCs w:val="16"/>
              </w:rPr>
            </w:pPr>
            <w:ins w:id="15410"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1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12" w:author="Στάθης Καπ" w:date="2023-03-09T06:09:00Z"/>
          <w:trPrChange w:id="1541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1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5415" w:author="Στάθης Καπ" w:date="2023-03-09T06:09:00Z"/>
                <w:sz w:val="16"/>
                <w:szCs w:val="16"/>
              </w:rPr>
            </w:pPr>
            <w:ins w:id="15416"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5417"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5418" w:author="Στάθης Καπ" w:date="2023-03-09T06:09:00Z"/>
                <w:sz w:val="16"/>
                <w:szCs w:val="16"/>
              </w:rPr>
            </w:pPr>
            <w:ins w:id="15419"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5420"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5421" w:author="Στάθης Καπ" w:date="2023-03-09T06:09:00Z"/>
                <w:sz w:val="16"/>
                <w:szCs w:val="16"/>
              </w:rPr>
            </w:pPr>
            <w:ins w:id="15422"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5423"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5424" w:author="Στάθης Καπ" w:date="2023-03-09T06:09:00Z"/>
                <w:sz w:val="16"/>
                <w:szCs w:val="16"/>
              </w:rPr>
            </w:pPr>
            <w:ins w:id="15425" w:author="Στάθης Καπ" w:date="2023-03-09T07:09:00Z">
              <w:r>
                <w:rPr>
                  <w:rFonts w:ascii="Calibri" w:hAnsi="Calibri" w:cs="Calibri"/>
                  <w:color w:val="000000"/>
                  <w:sz w:val="16"/>
                  <w:szCs w:val="16"/>
                </w:rPr>
                <w:t>254</w:t>
              </w:r>
            </w:ins>
          </w:p>
        </w:tc>
        <w:tc>
          <w:tcPr>
            <w:tcW w:w="708" w:type="dxa"/>
            <w:vAlign w:val="center"/>
            <w:tcPrChange w:id="15426"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5427" w:author="Στάθης Καπ" w:date="2023-03-09T06:09:00Z"/>
                <w:sz w:val="16"/>
                <w:szCs w:val="16"/>
              </w:rPr>
            </w:pPr>
            <w:ins w:id="15428"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5429"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5430" w:author="Στάθης Καπ" w:date="2023-03-09T06:09:00Z"/>
                <w:sz w:val="16"/>
                <w:szCs w:val="16"/>
              </w:rPr>
            </w:pPr>
            <w:ins w:id="15431"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432"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5433" w:author="Στάθης Καπ" w:date="2023-03-09T06:09:00Z"/>
                <w:sz w:val="16"/>
                <w:szCs w:val="16"/>
              </w:rPr>
            </w:pPr>
            <w:ins w:id="15434" w:author="Στάθης Καπ" w:date="2023-03-09T07:09:00Z">
              <w:r>
                <w:rPr>
                  <w:rFonts w:ascii="Calibri" w:hAnsi="Calibri" w:cs="Calibri"/>
                  <w:color w:val="000000"/>
                  <w:sz w:val="16"/>
                  <w:szCs w:val="16"/>
                </w:rPr>
                <w:t>281</w:t>
              </w:r>
            </w:ins>
          </w:p>
        </w:tc>
        <w:tc>
          <w:tcPr>
            <w:tcW w:w="454" w:type="dxa"/>
            <w:vAlign w:val="center"/>
            <w:tcPrChange w:id="15435"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5436" w:author="Στάθης Καπ" w:date="2023-03-09T06:09:00Z"/>
                <w:sz w:val="16"/>
                <w:szCs w:val="16"/>
              </w:rPr>
            </w:pPr>
            <w:ins w:id="15437" w:author="Στάθης Καπ" w:date="2023-03-09T07:09:00Z">
              <w:r>
                <w:rPr>
                  <w:rFonts w:ascii="Calibri" w:hAnsi="Calibri" w:cs="Calibri"/>
                  <w:color w:val="000000"/>
                  <w:sz w:val="16"/>
                  <w:szCs w:val="16"/>
                </w:rPr>
                <w:t>-10.63</w:t>
              </w:r>
            </w:ins>
          </w:p>
        </w:tc>
        <w:tc>
          <w:tcPr>
            <w:tcW w:w="454" w:type="dxa"/>
            <w:vAlign w:val="center"/>
            <w:tcPrChange w:id="15438"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5439" w:author="Στάθης Καπ" w:date="2023-03-09T06:09:00Z"/>
                <w:sz w:val="16"/>
                <w:szCs w:val="16"/>
              </w:rPr>
            </w:pPr>
            <w:ins w:id="15440"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5441"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5442" w:author="Στάθης Καπ" w:date="2023-03-09T06:09:00Z"/>
                <w:sz w:val="16"/>
                <w:szCs w:val="16"/>
              </w:rPr>
            </w:pPr>
            <w:ins w:id="15443"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5444"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5445" w:author="Στάθης Καπ" w:date="2023-03-09T06:09:00Z"/>
                <w:sz w:val="16"/>
                <w:szCs w:val="16"/>
              </w:rPr>
            </w:pPr>
            <w:ins w:id="15446" w:author="Στάθης Καπ" w:date="2023-03-09T07:09:00Z">
              <w:r>
                <w:rPr>
                  <w:rFonts w:ascii="Calibri" w:hAnsi="Calibri" w:cs="Calibri"/>
                  <w:color w:val="000000"/>
                  <w:sz w:val="16"/>
                  <w:szCs w:val="16"/>
                </w:rPr>
                <w:t>249</w:t>
              </w:r>
            </w:ins>
          </w:p>
        </w:tc>
        <w:tc>
          <w:tcPr>
            <w:tcW w:w="454" w:type="dxa"/>
            <w:vAlign w:val="center"/>
            <w:tcPrChange w:id="15447"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5448" w:author="Στάθης Καπ" w:date="2023-03-09T06:09:00Z"/>
                <w:sz w:val="16"/>
                <w:szCs w:val="16"/>
              </w:rPr>
            </w:pPr>
            <w:ins w:id="15449" w:author="Στάθης Καπ" w:date="2023-03-09T07:09:00Z">
              <w:r>
                <w:rPr>
                  <w:rFonts w:ascii="Calibri" w:hAnsi="Calibri" w:cs="Calibri"/>
                  <w:color w:val="000000"/>
                  <w:sz w:val="16"/>
                  <w:szCs w:val="16"/>
                </w:rPr>
                <w:t>1.97</w:t>
              </w:r>
            </w:ins>
          </w:p>
        </w:tc>
        <w:tc>
          <w:tcPr>
            <w:tcW w:w="454" w:type="dxa"/>
            <w:vAlign w:val="center"/>
            <w:tcPrChange w:id="15450"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5451" w:author="Στάθης Καπ" w:date="2023-03-09T06:09:00Z"/>
                <w:sz w:val="16"/>
                <w:szCs w:val="16"/>
              </w:rPr>
            </w:pPr>
            <w:ins w:id="15452"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5453"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5454" w:author="Στάθης Καπ" w:date="2023-03-09T06:09:00Z"/>
                <w:sz w:val="16"/>
                <w:szCs w:val="16"/>
              </w:rPr>
            </w:pPr>
            <w:ins w:id="15455"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5456"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5457" w:author="Στάθης Καπ" w:date="2023-03-09T06:09:00Z"/>
                <w:sz w:val="16"/>
                <w:szCs w:val="16"/>
              </w:rPr>
            </w:pPr>
            <w:ins w:id="15458" w:author="Στάθης Καπ" w:date="2023-03-09T07:09:00Z">
              <w:r>
                <w:rPr>
                  <w:rFonts w:ascii="Calibri" w:hAnsi="Calibri" w:cs="Calibri"/>
                  <w:color w:val="000000"/>
                  <w:sz w:val="16"/>
                  <w:szCs w:val="16"/>
                </w:rPr>
                <w:t>254</w:t>
              </w:r>
            </w:ins>
          </w:p>
        </w:tc>
        <w:tc>
          <w:tcPr>
            <w:tcW w:w="454" w:type="dxa"/>
            <w:vAlign w:val="center"/>
            <w:tcPrChange w:id="15459"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5460" w:author="Στάθης Καπ" w:date="2023-03-09T06:09:00Z"/>
                <w:sz w:val="16"/>
                <w:szCs w:val="16"/>
              </w:rPr>
            </w:pPr>
            <w:ins w:id="15461" w:author="Στάθης Καπ" w:date="2023-03-09T07:09:00Z">
              <w:r>
                <w:rPr>
                  <w:rFonts w:ascii="Calibri" w:hAnsi="Calibri" w:cs="Calibri"/>
                  <w:color w:val="000000"/>
                  <w:sz w:val="16"/>
                  <w:szCs w:val="16"/>
                </w:rPr>
                <w:t>0</w:t>
              </w:r>
            </w:ins>
          </w:p>
        </w:tc>
        <w:tc>
          <w:tcPr>
            <w:tcW w:w="454" w:type="dxa"/>
            <w:vAlign w:val="center"/>
            <w:tcPrChange w:id="15462"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5463" w:author="Στάθης Καπ" w:date="2023-03-09T06:09:00Z"/>
                <w:sz w:val="16"/>
                <w:szCs w:val="16"/>
              </w:rPr>
            </w:pPr>
            <w:ins w:id="15464"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5465"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5466" w:author="Στάθης Καπ" w:date="2023-03-09T06:09:00Z"/>
                <w:sz w:val="16"/>
                <w:szCs w:val="16"/>
              </w:rPr>
            </w:pPr>
            <w:ins w:id="15467"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69" w:author="Στάθης Καπ" w:date="2023-03-09T06:09:00Z"/>
          <w:trPrChange w:id="1547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47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5472" w:author="Στάθης Καπ" w:date="2023-03-09T06:09:00Z"/>
                <w:sz w:val="16"/>
                <w:szCs w:val="16"/>
              </w:rPr>
            </w:pPr>
            <w:ins w:id="15473"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5474"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5475" w:author="Στάθης Καπ" w:date="2023-03-09T06:09:00Z"/>
                <w:sz w:val="16"/>
                <w:szCs w:val="16"/>
              </w:rPr>
            </w:pPr>
            <w:ins w:id="15476"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5477"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5478" w:author="Στάθης Καπ" w:date="2023-03-09T06:09:00Z"/>
                <w:sz w:val="16"/>
                <w:szCs w:val="16"/>
              </w:rPr>
            </w:pPr>
            <w:ins w:id="15479"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5480"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5481" w:author="Στάθης Καπ" w:date="2023-03-09T06:09:00Z"/>
                <w:sz w:val="16"/>
                <w:szCs w:val="16"/>
              </w:rPr>
            </w:pPr>
            <w:ins w:id="15482" w:author="Στάθης Καπ" w:date="2023-03-09T07:09:00Z">
              <w:r>
                <w:rPr>
                  <w:rFonts w:ascii="Calibri" w:hAnsi="Calibri" w:cs="Calibri"/>
                  <w:color w:val="000000"/>
                  <w:sz w:val="16"/>
                  <w:szCs w:val="16"/>
                </w:rPr>
                <w:t>239</w:t>
              </w:r>
            </w:ins>
          </w:p>
        </w:tc>
        <w:tc>
          <w:tcPr>
            <w:tcW w:w="708" w:type="dxa"/>
            <w:vAlign w:val="center"/>
            <w:tcPrChange w:id="15483"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5484" w:author="Στάθης Καπ" w:date="2023-03-09T06:09:00Z"/>
                <w:sz w:val="16"/>
                <w:szCs w:val="16"/>
              </w:rPr>
            </w:pPr>
            <w:ins w:id="15485"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5486"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5487" w:author="Στάθης Καπ" w:date="2023-03-09T06:09:00Z"/>
                <w:sz w:val="16"/>
                <w:szCs w:val="16"/>
              </w:rPr>
            </w:pPr>
            <w:ins w:id="15488"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5489"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5490" w:author="Στάθης Καπ" w:date="2023-03-09T06:09:00Z"/>
                <w:sz w:val="16"/>
                <w:szCs w:val="16"/>
              </w:rPr>
            </w:pPr>
            <w:ins w:id="15491" w:author="Στάθης Καπ" w:date="2023-03-09T07:09:00Z">
              <w:r>
                <w:rPr>
                  <w:rFonts w:ascii="Calibri" w:hAnsi="Calibri" w:cs="Calibri"/>
                  <w:color w:val="000000"/>
                  <w:sz w:val="16"/>
                  <w:szCs w:val="16"/>
                </w:rPr>
                <w:t>251</w:t>
              </w:r>
            </w:ins>
          </w:p>
        </w:tc>
        <w:tc>
          <w:tcPr>
            <w:tcW w:w="454" w:type="dxa"/>
            <w:vAlign w:val="center"/>
            <w:tcPrChange w:id="15492"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5493" w:author="Στάθης Καπ" w:date="2023-03-09T06:09:00Z"/>
                <w:sz w:val="16"/>
                <w:szCs w:val="16"/>
              </w:rPr>
            </w:pPr>
            <w:ins w:id="15494" w:author="Στάθης Καπ" w:date="2023-03-09T07:09:00Z">
              <w:r>
                <w:rPr>
                  <w:rFonts w:ascii="Calibri" w:hAnsi="Calibri" w:cs="Calibri"/>
                  <w:color w:val="000000"/>
                  <w:sz w:val="16"/>
                  <w:szCs w:val="16"/>
                </w:rPr>
                <w:t>-5.02</w:t>
              </w:r>
            </w:ins>
          </w:p>
        </w:tc>
        <w:tc>
          <w:tcPr>
            <w:tcW w:w="454" w:type="dxa"/>
            <w:vAlign w:val="center"/>
            <w:tcPrChange w:id="15495"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5496" w:author="Στάθης Καπ" w:date="2023-03-09T06:09:00Z"/>
                <w:sz w:val="16"/>
                <w:szCs w:val="16"/>
              </w:rPr>
            </w:pPr>
            <w:ins w:id="15497"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5498"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5499" w:author="Στάθης Καπ" w:date="2023-03-09T06:09:00Z"/>
                <w:sz w:val="16"/>
                <w:szCs w:val="16"/>
              </w:rPr>
            </w:pPr>
            <w:ins w:id="15500"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5501"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5502" w:author="Στάθης Καπ" w:date="2023-03-09T06:09:00Z"/>
                <w:sz w:val="16"/>
                <w:szCs w:val="16"/>
              </w:rPr>
            </w:pPr>
            <w:ins w:id="15503" w:author="Στάθης Καπ" w:date="2023-03-09T07:09:00Z">
              <w:r>
                <w:rPr>
                  <w:rFonts w:ascii="Calibri" w:hAnsi="Calibri" w:cs="Calibri"/>
                  <w:color w:val="000000"/>
                  <w:sz w:val="16"/>
                  <w:szCs w:val="16"/>
                </w:rPr>
                <w:t>246</w:t>
              </w:r>
            </w:ins>
          </w:p>
        </w:tc>
        <w:tc>
          <w:tcPr>
            <w:tcW w:w="454" w:type="dxa"/>
            <w:vAlign w:val="center"/>
            <w:tcPrChange w:id="15504"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5505" w:author="Στάθης Καπ" w:date="2023-03-09T06:09:00Z"/>
                <w:sz w:val="16"/>
                <w:szCs w:val="16"/>
              </w:rPr>
            </w:pPr>
            <w:ins w:id="15506" w:author="Στάθης Καπ" w:date="2023-03-09T07:09:00Z">
              <w:r>
                <w:rPr>
                  <w:rFonts w:ascii="Calibri" w:hAnsi="Calibri" w:cs="Calibri"/>
                  <w:color w:val="000000"/>
                  <w:sz w:val="16"/>
                  <w:szCs w:val="16"/>
                </w:rPr>
                <w:t>-2.93</w:t>
              </w:r>
            </w:ins>
          </w:p>
        </w:tc>
        <w:tc>
          <w:tcPr>
            <w:tcW w:w="454" w:type="dxa"/>
            <w:vAlign w:val="center"/>
            <w:tcPrChange w:id="15507"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5508" w:author="Στάθης Καπ" w:date="2023-03-09T06:09:00Z"/>
                <w:sz w:val="16"/>
                <w:szCs w:val="16"/>
              </w:rPr>
            </w:pPr>
            <w:ins w:id="15509"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5510"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5511" w:author="Στάθης Καπ" w:date="2023-03-09T06:09:00Z"/>
                <w:sz w:val="16"/>
                <w:szCs w:val="16"/>
              </w:rPr>
            </w:pPr>
            <w:ins w:id="15512"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5513"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5514" w:author="Στάθης Καπ" w:date="2023-03-09T06:09:00Z"/>
                <w:sz w:val="16"/>
                <w:szCs w:val="16"/>
              </w:rPr>
            </w:pPr>
            <w:ins w:id="15515" w:author="Στάθης Καπ" w:date="2023-03-09T07:09:00Z">
              <w:r>
                <w:rPr>
                  <w:rFonts w:ascii="Calibri" w:hAnsi="Calibri" w:cs="Calibri"/>
                  <w:color w:val="000000"/>
                  <w:sz w:val="16"/>
                  <w:szCs w:val="16"/>
                </w:rPr>
                <w:t>216</w:t>
              </w:r>
            </w:ins>
          </w:p>
        </w:tc>
        <w:tc>
          <w:tcPr>
            <w:tcW w:w="454" w:type="dxa"/>
            <w:vAlign w:val="center"/>
            <w:tcPrChange w:id="15516"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5517" w:author="Στάθης Καπ" w:date="2023-03-09T06:09:00Z"/>
                <w:sz w:val="16"/>
                <w:szCs w:val="16"/>
              </w:rPr>
            </w:pPr>
            <w:ins w:id="15518" w:author="Στάθης Καπ" w:date="2023-03-09T07:09:00Z">
              <w:r>
                <w:rPr>
                  <w:rFonts w:ascii="Calibri" w:hAnsi="Calibri" w:cs="Calibri"/>
                  <w:color w:val="000000"/>
                  <w:sz w:val="16"/>
                  <w:szCs w:val="16"/>
                </w:rPr>
                <w:t>9.62</w:t>
              </w:r>
            </w:ins>
          </w:p>
        </w:tc>
        <w:tc>
          <w:tcPr>
            <w:tcW w:w="454" w:type="dxa"/>
            <w:vAlign w:val="center"/>
            <w:tcPrChange w:id="15519"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5520" w:author="Στάθης Καπ" w:date="2023-03-09T06:09:00Z"/>
                <w:sz w:val="16"/>
                <w:szCs w:val="16"/>
              </w:rPr>
            </w:pPr>
            <w:ins w:id="15521"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5522"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5523" w:author="Στάθης Καπ" w:date="2023-03-09T06:09:00Z"/>
                <w:sz w:val="16"/>
                <w:szCs w:val="16"/>
              </w:rPr>
            </w:pPr>
            <w:ins w:id="15524"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26" w:author="Στάθης Καπ" w:date="2023-03-09T06:09:00Z"/>
          <w:trPrChange w:id="1552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2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5529" w:author="Στάθης Καπ" w:date="2023-03-09T06:09:00Z"/>
                <w:sz w:val="16"/>
                <w:szCs w:val="16"/>
              </w:rPr>
            </w:pPr>
            <w:ins w:id="15530"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5531"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5532" w:author="Στάθης Καπ" w:date="2023-03-09T06:09:00Z"/>
                <w:sz w:val="16"/>
                <w:szCs w:val="16"/>
              </w:rPr>
            </w:pPr>
            <w:ins w:id="15533"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5534"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5535" w:author="Στάθης Καπ" w:date="2023-03-09T06:09:00Z"/>
                <w:sz w:val="16"/>
                <w:szCs w:val="16"/>
              </w:rPr>
            </w:pPr>
            <w:ins w:id="15536"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5537"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5538" w:author="Στάθης Καπ" w:date="2023-03-09T06:09:00Z"/>
                <w:sz w:val="16"/>
                <w:szCs w:val="16"/>
              </w:rPr>
            </w:pPr>
            <w:ins w:id="15539" w:author="Στάθης Καπ" w:date="2023-03-09T07:09:00Z">
              <w:r>
                <w:rPr>
                  <w:rFonts w:ascii="Calibri" w:hAnsi="Calibri" w:cs="Calibri"/>
                  <w:color w:val="000000"/>
                  <w:sz w:val="16"/>
                  <w:szCs w:val="16"/>
                </w:rPr>
                <w:t>255</w:t>
              </w:r>
            </w:ins>
          </w:p>
        </w:tc>
        <w:tc>
          <w:tcPr>
            <w:tcW w:w="708" w:type="dxa"/>
            <w:vAlign w:val="center"/>
            <w:tcPrChange w:id="15540"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5541" w:author="Στάθης Καπ" w:date="2023-03-09T06:09:00Z"/>
                <w:sz w:val="16"/>
                <w:szCs w:val="16"/>
              </w:rPr>
            </w:pPr>
            <w:ins w:id="15542"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5543"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5544" w:author="Στάθης Καπ" w:date="2023-03-09T06:09:00Z"/>
                <w:sz w:val="16"/>
                <w:szCs w:val="16"/>
              </w:rPr>
            </w:pPr>
            <w:ins w:id="15545"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5546"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5547" w:author="Στάθης Καπ" w:date="2023-03-09T06:09:00Z"/>
                <w:sz w:val="16"/>
                <w:szCs w:val="16"/>
              </w:rPr>
            </w:pPr>
            <w:ins w:id="15548" w:author="Στάθης Καπ" w:date="2023-03-09T07:09:00Z">
              <w:r>
                <w:rPr>
                  <w:rFonts w:ascii="Calibri" w:hAnsi="Calibri" w:cs="Calibri"/>
                  <w:color w:val="000000"/>
                  <w:sz w:val="16"/>
                  <w:szCs w:val="16"/>
                </w:rPr>
                <w:t>256</w:t>
              </w:r>
            </w:ins>
          </w:p>
        </w:tc>
        <w:tc>
          <w:tcPr>
            <w:tcW w:w="454" w:type="dxa"/>
            <w:vAlign w:val="center"/>
            <w:tcPrChange w:id="15549"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5550" w:author="Στάθης Καπ" w:date="2023-03-09T06:09:00Z"/>
                <w:sz w:val="16"/>
                <w:szCs w:val="16"/>
              </w:rPr>
            </w:pPr>
            <w:ins w:id="15551" w:author="Στάθης Καπ" w:date="2023-03-09T07:09:00Z">
              <w:r>
                <w:rPr>
                  <w:rFonts w:ascii="Calibri" w:hAnsi="Calibri" w:cs="Calibri"/>
                  <w:color w:val="000000"/>
                  <w:sz w:val="16"/>
                  <w:szCs w:val="16"/>
                </w:rPr>
                <w:t>-0.39</w:t>
              </w:r>
            </w:ins>
          </w:p>
        </w:tc>
        <w:tc>
          <w:tcPr>
            <w:tcW w:w="454" w:type="dxa"/>
            <w:vAlign w:val="center"/>
            <w:tcPrChange w:id="15552"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5553" w:author="Στάθης Καπ" w:date="2023-03-09T06:09:00Z"/>
                <w:sz w:val="16"/>
                <w:szCs w:val="16"/>
              </w:rPr>
            </w:pPr>
            <w:ins w:id="15554"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5555"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5556" w:author="Στάθης Καπ" w:date="2023-03-09T06:09:00Z"/>
                <w:sz w:val="16"/>
                <w:szCs w:val="16"/>
              </w:rPr>
            </w:pPr>
            <w:ins w:id="15557"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5558"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5559" w:author="Στάθης Καπ" w:date="2023-03-09T06:09:00Z"/>
                <w:sz w:val="16"/>
                <w:szCs w:val="16"/>
              </w:rPr>
            </w:pPr>
            <w:ins w:id="15560" w:author="Στάθης Καπ" w:date="2023-03-09T07:09:00Z">
              <w:r>
                <w:rPr>
                  <w:rFonts w:ascii="Calibri" w:hAnsi="Calibri" w:cs="Calibri"/>
                  <w:color w:val="000000"/>
                  <w:sz w:val="16"/>
                  <w:szCs w:val="16"/>
                </w:rPr>
                <w:t>225</w:t>
              </w:r>
            </w:ins>
          </w:p>
        </w:tc>
        <w:tc>
          <w:tcPr>
            <w:tcW w:w="454" w:type="dxa"/>
            <w:vAlign w:val="center"/>
            <w:tcPrChange w:id="15561"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5562" w:author="Στάθης Καπ" w:date="2023-03-09T06:09:00Z"/>
                <w:sz w:val="16"/>
                <w:szCs w:val="16"/>
              </w:rPr>
            </w:pPr>
            <w:ins w:id="15563" w:author="Στάθης Καπ" w:date="2023-03-09T07:09:00Z">
              <w:r>
                <w:rPr>
                  <w:rFonts w:ascii="Calibri" w:hAnsi="Calibri" w:cs="Calibri"/>
                  <w:color w:val="000000"/>
                  <w:sz w:val="16"/>
                  <w:szCs w:val="16"/>
                </w:rPr>
                <w:t>11.76</w:t>
              </w:r>
            </w:ins>
          </w:p>
        </w:tc>
        <w:tc>
          <w:tcPr>
            <w:tcW w:w="454" w:type="dxa"/>
            <w:vAlign w:val="center"/>
            <w:tcPrChange w:id="15564"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5565" w:author="Στάθης Καπ" w:date="2023-03-09T06:09:00Z"/>
                <w:sz w:val="16"/>
                <w:szCs w:val="16"/>
              </w:rPr>
            </w:pPr>
            <w:ins w:id="15566"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5567"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5568" w:author="Στάθης Καπ" w:date="2023-03-09T06:09:00Z"/>
                <w:sz w:val="16"/>
                <w:szCs w:val="16"/>
              </w:rPr>
            </w:pPr>
            <w:ins w:id="15569"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5570"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5571" w:author="Στάθης Καπ" w:date="2023-03-09T06:09:00Z"/>
                <w:sz w:val="16"/>
                <w:szCs w:val="16"/>
              </w:rPr>
            </w:pPr>
            <w:ins w:id="15572" w:author="Στάθης Καπ" w:date="2023-03-09T07:09:00Z">
              <w:r>
                <w:rPr>
                  <w:rFonts w:ascii="Calibri" w:hAnsi="Calibri" w:cs="Calibri"/>
                  <w:color w:val="000000"/>
                  <w:sz w:val="16"/>
                  <w:szCs w:val="16"/>
                </w:rPr>
                <w:t>223</w:t>
              </w:r>
            </w:ins>
          </w:p>
        </w:tc>
        <w:tc>
          <w:tcPr>
            <w:tcW w:w="454" w:type="dxa"/>
            <w:vAlign w:val="center"/>
            <w:tcPrChange w:id="15573"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5574" w:author="Στάθης Καπ" w:date="2023-03-09T06:09:00Z"/>
                <w:sz w:val="16"/>
                <w:szCs w:val="16"/>
              </w:rPr>
            </w:pPr>
            <w:ins w:id="15575" w:author="Στάθης Καπ" w:date="2023-03-09T07:09:00Z">
              <w:r>
                <w:rPr>
                  <w:rFonts w:ascii="Calibri" w:hAnsi="Calibri" w:cs="Calibri"/>
                  <w:color w:val="000000"/>
                  <w:sz w:val="16"/>
                  <w:szCs w:val="16"/>
                </w:rPr>
                <w:t>12.55</w:t>
              </w:r>
            </w:ins>
          </w:p>
        </w:tc>
        <w:tc>
          <w:tcPr>
            <w:tcW w:w="454" w:type="dxa"/>
            <w:vAlign w:val="center"/>
            <w:tcPrChange w:id="15576"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5577" w:author="Στάθης Καπ" w:date="2023-03-09T06:09:00Z"/>
                <w:sz w:val="16"/>
                <w:szCs w:val="16"/>
              </w:rPr>
            </w:pPr>
            <w:ins w:id="15578"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579"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5580" w:author="Στάθης Καπ" w:date="2023-03-09T06:09:00Z"/>
                <w:sz w:val="16"/>
                <w:szCs w:val="16"/>
              </w:rPr>
            </w:pPr>
            <w:ins w:id="15581"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5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583" w:author="Στάθης Καπ" w:date="2023-03-09T06:09:00Z"/>
          <w:trPrChange w:id="1558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58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5586" w:author="Στάθης Καπ" w:date="2023-03-09T06:09:00Z"/>
                <w:sz w:val="16"/>
                <w:szCs w:val="16"/>
              </w:rPr>
            </w:pPr>
            <w:ins w:id="15587"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5588"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5589" w:author="Στάθης Καπ" w:date="2023-03-09T06:09:00Z"/>
                <w:sz w:val="16"/>
                <w:szCs w:val="16"/>
              </w:rPr>
            </w:pPr>
            <w:ins w:id="15590"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5591"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5592" w:author="Στάθης Καπ" w:date="2023-03-09T06:09:00Z"/>
                <w:sz w:val="16"/>
                <w:szCs w:val="16"/>
              </w:rPr>
            </w:pPr>
            <w:ins w:id="15593"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594"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5595" w:author="Στάθης Καπ" w:date="2023-03-09T06:09:00Z"/>
                <w:sz w:val="16"/>
                <w:szCs w:val="16"/>
              </w:rPr>
            </w:pPr>
            <w:ins w:id="15596" w:author="Στάθης Καπ" w:date="2023-03-09T07:09:00Z">
              <w:r>
                <w:rPr>
                  <w:rFonts w:ascii="Calibri" w:hAnsi="Calibri" w:cs="Calibri"/>
                  <w:color w:val="000000"/>
                  <w:sz w:val="16"/>
                  <w:szCs w:val="16"/>
                </w:rPr>
                <w:t>259</w:t>
              </w:r>
            </w:ins>
          </w:p>
        </w:tc>
        <w:tc>
          <w:tcPr>
            <w:tcW w:w="708" w:type="dxa"/>
            <w:vAlign w:val="center"/>
            <w:tcPrChange w:id="15597"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5598" w:author="Στάθης Καπ" w:date="2023-03-09T06:09:00Z"/>
                <w:sz w:val="16"/>
                <w:szCs w:val="16"/>
              </w:rPr>
            </w:pPr>
            <w:ins w:id="15599"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5600"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5601" w:author="Στάθης Καπ" w:date="2023-03-09T06:09:00Z"/>
                <w:sz w:val="16"/>
                <w:szCs w:val="16"/>
              </w:rPr>
            </w:pPr>
            <w:ins w:id="15602"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5603"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5604" w:author="Στάθης Καπ" w:date="2023-03-09T06:09:00Z"/>
                <w:sz w:val="16"/>
                <w:szCs w:val="16"/>
              </w:rPr>
            </w:pPr>
            <w:ins w:id="15605" w:author="Στάθης Καπ" w:date="2023-03-09T07:09:00Z">
              <w:r>
                <w:rPr>
                  <w:rFonts w:ascii="Calibri" w:hAnsi="Calibri" w:cs="Calibri"/>
                  <w:color w:val="000000"/>
                  <w:sz w:val="16"/>
                  <w:szCs w:val="16"/>
                </w:rPr>
                <w:t>260</w:t>
              </w:r>
            </w:ins>
          </w:p>
        </w:tc>
        <w:tc>
          <w:tcPr>
            <w:tcW w:w="454" w:type="dxa"/>
            <w:vAlign w:val="center"/>
            <w:tcPrChange w:id="15606"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5607" w:author="Στάθης Καπ" w:date="2023-03-09T06:09:00Z"/>
                <w:sz w:val="16"/>
                <w:szCs w:val="16"/>
              </w:rPr>
            </w:pPr>
            <w:ins w:id="15608" w:author="Στάθης Καπ" w:date="2023-03-09T07:09:00Z">
              <w:r>
                <w:rPr>
                  <w:rFonts w:ascii="Calibri" w:hAnsi="Calibri" w:cs="Calibri"/>
                  <w:color w:val="000000"/>
                  <w:sz w:val="16"/>
                  <w:szCs w:val="16"/>
                </w:rPr>
                <w:t>-0.39</w:t>
              </w:r>
            </w:ins>
          </w:p>
        </w:tc>
        <w:tc>
          <w:tcPr>
            <w:tcW w:w="454" w:type="dxa"/>
            <w:vAlign w:val="center"/>
            <w:tcPrChange w:id="15609"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5610" w:author="Στάθης Καπ" w:date="2023-03-09T06:09:00Z"/>
                <w:sz w:val="16"/>
                <w:szCs w:val="16"/>
              </w:rPr>
            </w:pPr>
            <w:ins w:id="15611"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5612"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5613" w:author="Στάθης Καπ" w:date="2023-03-09T06:09:00Z"/>
                <w:sz w:val="16"/>
                <w:szCs w:val="16"/>
              </w:rPr>
            </w:pPr>
            <w:ins w:id="15614"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5615"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5616" w:author="Στάθης Καπ" w:date="2023-03-09T06:09:00Z"/>
                <w:sz w:val="16"/>
                <w:szCs w:val="16"/>
              </w:rPr>
            </w:pPr>
            <w:ins w:id="15617" w:author="Στάθης Καπ" w:date="2023-03-09T07:09:00Z">
              <w:r>
                <w:rPr>
                  <w:rFonts w:ascii="Calibri" w:hAnsi="Calibri" w:cs="Calibri"/>
                  <w:color w:val="000000"/>
                  <w:sz w:val="16"/>
                  <w:szCs w:val="16"/>
                </w:rPr>
                <w:t>235</w:t>
              </w:r>
            </w:ins>
          </w:p>
        </w:tc>
        <w:tc>
          <w:tcPr>
            <w:tcW w:w="454" w:type="dxa"/>
            <w:vAlign w:val="center"/>
            <w:tcPrChange w:id="15618"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5619" w:author="Στάθης Καπ" w:date="2023-03-09T06:09:00Z"/>
                <w:sz w:val="16"/>
                <w:szCs w:val="16"/>
              </w:rPr>
            </w:pPr>
            <w:ins w:id="15620" w:author="Στάθης Καπ" w:date="2023-03-09T07:09:00Z">
              <w:r>
                <w:rPr>
                  <w:rFonts w:ascii="Calibri" w:hAnsi="Calibri" w:cs="Calibri"/>
                  <w:color w:val="000000"/>
                  <w:sz w:val="16"/>
                  <w:szCs w:val="16"/>
                </w:rPr>
                <w:t>9.27</w:t>
              </w:r>
            </w:ins>
          </w:p>
        </w:tc>
        <w:tc>
          <w:tcPr>
            <w:tcW w:w="454" w:type="dxa"/>
            <w:vAlign w:val="center"/>
            <w:tcPrChange w:id="15621"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5622" w:author="Στάθης Καπ" w:date="2023-03-09T06:09:00Z"/>
                <w:sz w:val="16"/>
                <w:szCs w:val="16"/>
              </w:rPr>
            </w:pPr>
            <w:ins w:id="15623"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5624"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5625" w:author="Στάθης Καπ" w:date="2023-03-09T06:09:00Z"/>
                <w:sz w:val="16"/>
                <w:szCs w:val="16"/>
              </w:rPr>
            </w:pPr>
            <w:ins w:id="15626"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5627"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5628" w:author="Στάθης Καπ" w:date="2023-03-09T06:09:00Z"/>
                <w:sz w:val="16"/>
                <w:szCs w:val="16"/>
              </w:rPr>
            </w:pPr>
            <w:ins w:id="15629" w:author="Στάθης Καπ" w:date="2023-03-09T07:09:00Z">
              <w:r>
                <w:rPr>
                  <w:rFonts w:ascii="Calibri" w:hAnsi="Calibri" w:cs="Calibri"/>
                  <w:color w:val="000000"/>
                  <w:sz w:val="16"/>
                  <w:szCs w:val="16"/>
                </w:rPr>
                <w:t>200</w:t>
              </w:r>
            </w:ins>
          </w:p>
        </w:tc>
        <w:tc>
          <w:tcPr>
            <w:tcW w:w="454" w:type="dxa"/>
            <w:vAlign w:val="center"/>
            <w:tcPrChange w:id="15630"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5631" w:author="Στάθης Καπ" w:date="2023-03-09T06:09:00Z"/>
                <w:sz w:val="16"/>
                <w:szCs w:val="16"/>
              </w:rPr>
            </w:pPr>
            <w:ins w:id="15632" w:author="Στάθης Καπ" w:date="2023-03-09T07:09:00Z">
              <w:r>
                <w:rPr>
                  <w:rFonts w:ascii="Calibri" w:hAnsi="Calibri" w:cs="Calibri"/>
                  <w:color w:val="000000"/>
                  <w:sz w:val="16"/>
                  <w:szCs w:val="16"/>
                </w:rPr>
                <w:t>22.78</w:t>
              </w:r>
            </w:ins>
          </w:p>
        </w:tc>
        <w:tc>
          <w:tcPr>
            <w:tcW w:w="454" w:type="dxa"/>
            <w:vAlign w:val="center"/>
            <w:tcPrChange w:id="15633"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5634" w:author="Στάθης Καπ" w:date="2023-03-09T06:09:00Z"/>
                <w:sz w:val="16"/>
                <w:szCs w:val="16"/>
              </w:rPr>
            </w:pPr>
            <w:ins w:id="15635"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5636"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5637" w:author="Στάθης Καπ" w:date="2023-03-09T06:09:00Z"/>
                <w:sz w:val="16"/>
                <w:szCs w:val="16"/>
              </w:rPr>
            </w:pPr>
            <w:ins w:id="15638"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40" w:author="Στάθης Καπ" w:date="2023-03-09T06:09:00Z"/>
          <w:trPrChange w:id="1564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4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5643" w:author="Στάθης Καπ" w:date="2023-03-09T06:09:00Z"/>
                <w:sz w:val="16"/>
                <w:szCs w:val="16"/>
              </w:rPr>
            </w:pPr>
            <w:ins w:id="15644"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5645"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5646" w:author="Στάθης Καπ" w:date="2023-03-09T06:09:00Z"/>
                <w:sz w:val="16"/>
                <w:szCs w:val="16"/>
              </w:rPr>
            </w:pPr>
            <w:ins w:id="15647"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5648"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5649" w:author="Στάθης Καπ" w:date="2023-03-09T06:09:00Z"/>
                <w:sz w:val="16"/>
                <w:szCs w:val="16"/>
              </w:rPr>
            </w:pPr>
            <w:ins w:id="15650"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5651"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5652" w:author="Στάθης Καπ" w:date="2023-03-09T06:09:00Z"/>
                <w:sz w:val="16"/>
                <w:szCs w:val="16"/>
              </w:rPr>
            </w:pPr>
            <w:ins w:id="15653" w:author="Στάθης Καπ" w:date="2023-03-09T07:09:00Z">
              <w:r>
                <w:rPr>
                  <w:rFonts w:ascii="Calibri" w:hAnsi="Calibri" w:cs="Calibri"/>
                  <w:color w:val="000000"/>
                  <w:sz w:val="16"/>
                  <w:szCs w:val="16"/>
                </w:rPr>
                <w:t>274</w:t>
              </w:r>
            </w:ins>
          </w:p>
        </w:tc>
        <w:tc>
          <w:tcPr>
            <w:tcW w:w="708" w:type="dxa"/>
            <w:vAlign w:val="center"/>
            <w:tcPrChange w:id="15654"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5655" w:author="Στάθης Καπ" w:date="2023-03-09T06:09:00Z"/>
                <w:sz w:val="16"/>
                <w:szCs w:val="16"/>
              </w:rPr>
            </w:pPr>
            <w:ins w:id="15656"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5657"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5658" w:author="Στάθης Καπ" w:date="2023-03-09T06:09:00Z"/>
                <w:sz w:val="16"/>
                <w:szCs w:val="16"/>
              </w:rPr>
            </w:pPr>
            <w:ins w:id="15659"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5660"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5661" w:author="Στάθης Καπ" w:date="2023-03-09T06:09:00Z"/>
                <w:sz w:val="16"/>
                <w:szCs w:val="16"/>
              </w:rPr>
            </w:pPr>
            <w:ins w:id="15662" w:author="Στάθης Καπ" w:date="2023-03-09T07:09:00Z">
              <w:r>
                <w:rPr>
                  <w:rFonts w:ascii="Calibri" w:hAnsi="Calibri" w:cs="Calibri"/>
                  <w:color w:val="000000"/>
                  <w:sz w:val="16"/>
                  <w:szCs w:val="16"/>
                </w:rPr>
                <w:t>269</w:t>
              </w:r>
            </w:ins>
          </w:p>
        </w:tc>
        <w:tc>
          <w:tcPr>
            <w:tcW w:w="454" w:type="dxa"/>
            <w:vAlign w:val="center"/>
            <w:tcPrChange w:id="15663"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5664" w:author="Στάθης Καπ" w:date="2023-03-09T06:09:00Z"/>
                <w:sz w:val="16"/>
                <w:szCs w:val="16"/>
              </w:rPr>
            </w:pPr>
            <w:ins w:id="15665" w:author="Στάθης Καπ" w:date="2023-03-09T07:09:00Z">
              <w:r>
                <w:rPr>
                  <w:rFonts w:ascii="Calibri" w:hAnsi="Calibri" w:cs="Calibri"/>
                  <w:color w:val="000000"/>
                  <w:sz w:val="16"/>
                  <w:szCs w:val="16"/>
                </w:rPr>
                <w:t>1.82</w:t>
              </w:r>
            </w:ins>
          </w:p>
        </w:tc>
        <w:tc>
          <w:tcPr>
            <w:tcW w:w="454" w:type="dxa"/>
            <w:vAlign w:val="center"/>
            <w:tcPrChange w:id="15666"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5667" w:author="Στάθης Καπ" w:date="2023-03-09T06:09:00Z"/>
                <w:sz w:val="16"/>
                <w:szCs w:val="16"/>
              </w:rPr>
            </w:pPr>
            <w:ins w:id="15668"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5669"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5670" w:author="Στάθης Καπ" w:date="2023-03-09T06:09:00Z"/>
                <w:sz w:val="16"/>
                <w:szCs w:val="16"/>
              </w:rPr>
            </w:pPr>
            <w:ins w:id="15671"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5672"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5673" w:author="Στάθης Καπ" w:date="2023-03-09T06:09:00Z"/>
                <w:sz w:val="16"/>
                <w:szCs w:val="16"/>
              </w:rPr>
            </w:pPr>
            <w:ins w:id="15674" w:author="Στάθης Καπ" w:date="2023-03-09T07:09:00Z">
              <w:r>
                <w:rPr>
                  <w:rFonts w:ascii="Calibri" w:hAnsi="Calibri" w:cs="Calibri"/>
                  <w:color w:val="000000"/>
                  <w:sz w:val="16"/>
                  <w:szCs w:val="16"/>
                </w:rPr>
                <w:t>244</w:t>
              </w:r>
            </w:ins>
          </w:p>
        </w:tc>
        <w:tc>
          <w:tcPr>
            <w:tcW w:w="454" w:type="dxa"/>
            <w:vAlign w:val="center"/>
            <w:tcPrChange w:id="15675"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5676" w:author="Στάθης Καπ" w:date="2023-03-09T06:09:00Z"/>
                <w:sz w:val="16"/>
                <w:szCs w:val="16"/>
              </w:rPr>
            </w:pPr>
            <w:ins w:id="15677" w:author="Στάθης Καπ" w:date="2023-03-09T07:09:00Z">
              <w:r>
                <w:rPr>
                  <w:rFonts w:ascii="Calibri" w:hAnsi="Calibri" w:cs="Calibri"/>
                  <w:color w:val="000000"/>
                  <w:sz w:val="16"/>
                  <w:szCs w:val="16"/>
                </w:rPr>
                <w:t>10.95</w:t>
              </w:r>
            </w:ins>
          </w:p>
        </w:tc>
        <w:tc>
          <w:tcPr>
            <w:tcW w:w="454" w:type="dxa"/>
            <w:vAlign w:val="center"/>
            <w:tcPrChange w:id="15678"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5679" w:author="Στάθης Καπ" w:date="2023-03-09T06:09:00Z"/>
                <w:sz w:val="16"/>
                <w:szCs w:val="16"/>
              </w:rPr>
            </w:pPr>
            <w:ins w:id="15680"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5681"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5682" w:author="Στάθης Καπ" w:date="2023-03-09T06:09:00Z"/>
                <w:sz w:val="16"/>
                <w:szCs w:val="16"/>
              </w:rPr>
            </w:pPr>
            <w:ins w:id="15683"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5684"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5685" w:author="Στάθης Καπ" w:date="2023-03-09T06:09:00Z"/>
                <w:sz w:val="16"/>
                <w:szCs w:val="16"/>
              </w:rPr>
            </w:pPr>
            <w:ins w:id="15686" w:author="Στάθης Καπ" w:date="2023-03-09T07:09:00Z">
              <w:r>
                <w:rPr>
                  <w:rFonts w:ascii="Calibri" w:hAnsi="Calibri" w:cs="Calibri"/>
                  <w:color w:val="000000"/>
                  <w:sz w:val="16"/>
                  <w:szCs w:val="16"/>
                </w:rPr>
                <w:t>243</w:t>
              </w:r>
            </w:ins>
          </w:p>
        </w:tc>
        <w:tc>
          <w:tcPr>
            <w:tcW w:w="454" w:type="dxa"/>
            <w:vAlign w:val="center"/>
            <w:tcPrChange w:id="15687"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5688" w:author="Στάθης Καπ" w:date="2023-03-09T06:09:00Z"/>
                <w:sz w:val="16"/>
                <w:szCs w:val="16"/>
              </w:rPr>
            </w:pPr>
            <w:ins w:id="15689" w:author="Στάθης Καπ" w:date="2023-03-09T07:09:00Z">
              <w:r>
                <w:rPr>
                  <w:rFonts w:ascii="Calibri" w:hAnsi="Calibri" w:cs="Calibri"/>
                  <w:color w:val="000000"/>
                  <w:sz w:val="16"/>
                  <w:szCs w:val="16"/>
                </w:rPr>
                <w:t>11.31</w:t>
              </w:r>
            </w:ins>
          </w:p>
        </w:tc>
        <w:tc>
          <w:tcPr>
            <w:tcW w:w="454" w:type="dxa"/>
            <w:vAlign w:val="center"/>
            <w:tcPrChange w:id="15690"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5691" w:author="Στάθης Καπ" w:date="2023-03-09T06:09:00Z"/>
                <w:sz w:val="16"/>
                <w:szCs w:val="16"/>
              </w:rPr>
            </w:pPr>
            <w:ins w:id="15692"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5693"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5694" w:author="Στάθης Καπ" w:date="2023-03-09T06:09:00Z"/>
                <w:sz w:val="16"/>
                <w:szCs w:val="16"/>
              </w:rPr>
            </w:pPr>
            <w:ins w:id="15695"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6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697" w:author="Στάθης Καπ" w:date="2023-03-09T06:09:00Z"/>
          <w:trPrChange w:id="1569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69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5700" w:author="Στάθης Καπ" w:date="2023-03-09T06:09:00Z"/>
                <w:sz w:val="16"/>
                <w:szCs w:val="16"/>
              </w:rPr>
            </w:pPr>
            <w:ins w:id="15701"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5702"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5703" w:author="Στάθης Καπ" w:date="2023-03-09T06:09:00Z"/>
                <w:sz w:val="16"/>
                <w:szCs w:val="16"/>
              </w:rPr>
            </w:pPr>
            <w:ins w:id="15704"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5705"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5706" w:author="Στάθης Καπ" w:date="2023-03-09T06:09:00Z"/>
                <w:sz w:val="16"/>
                <w:szCs w:val="16"/>
              </w:rPr>
            </w:pPr>
            <w:ins w:id="15707"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5708"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5709" w:author="Στάθης Καπ" w:date="2023-03-09T06:09:00Z"/>
                <w:sz w:val="16"/>
                <w:szCs w:val="16"/>
              </w:rPr>
            </w:pPr>
            <w:ins w:id="15710" w:author="Στάθης Καπ" w:date="2023-03-09T07:09:00Z">
              <w:r>
                <w:rPr>
                  <w:rFonts w:ascii="Calibri" w:hAnsi="Calibri" w:cs="Calibri"/>
                  <w:color w:val="000000"/>
                  <w:sz w:val="16"/>
                  <w:szCs w:val="16"/>
                </w:rPr>
                <w:t>765</w:t>
              </w:r>
            </w:ins>
          </w:p>
        </w:tc>
        <w:tc>
          <w:tcPr>
            <w:tcW w:w="708" w:type="dxa"/>
            <w:vAlign w:val="center"/>
            <w:tcPrChange w:id="15711"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5712" w:author="Στάθης Καπ" w:date="2023-03-09T06:09:00Z"/>
                <w:sz w:val="16"/>
                <w:szCs w:val="16"/>
              </w:rPr>
            </w:pPr>
            <w:ins w:id="15713"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5714"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5715" w:author="Στάθης Καπ" w:date="2023-03-09T06:09:00Z"/>
                <w:sz w:val="16"/>
                <w:szCs w:val="16"/>
              </w:rPr>
            </w:pPr>
            <w:ins w:id="15716"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5717"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5718" w:author="Στάθης Καπ" w:date="2023-03-09T06:09:00Z"/>
                <w:sz w:val="16"/>
                <w:szCs w:val="16"/>
              </w:rPr>
            </w:pPr>
            <w:ins w:id="15719" w:author="Στάθης Καπ" w:date="2023-03-09T07:09:00Z">
              <w:r>
                <w:rPr>
                  <w:rFonts w:ascii="Calibri" w:hAnsi="Calibri" w:cs="Calibri"/>
                  <w:color w:val="000000"/>
                  <w:sz w:val="16"/>
                  <w:szCs w:val="16"/>
                </w:rPr>
                <w:t>736</w:t>
              </w:r>
            </w:ins>
          </w:p>
        </w:tc>
        <w:tc>
          <w:tcPr>
            <w:tcW w:w="454" w:type="dxa"/>
            <w:vAlign w:val="center"/>
            <w:tcPrChange w:id="15720"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5721" w:author="Στάθης Καπ" w:date="2023-03-09T06:09:00Z"/>
                <w:sz w:val="16"/>
                <w:szCs w:val="16"/>
              </w:rPr>
            </w:pPr>
            <w:ins w:id="15722" w:author="Στάθης Καπ" w:date="2023-03-09T07:09:00Z">
              <w:r>
                <w:rPr>
                  <w:rFonts w:ascii="Calibri" w:hAnsi="Calibri" w:cs="Calibri"/>
                  <w:color w:val="000000"/>
                  <w:sz w:val="16"/>
                  <w:szCs w:val="16"/>
                </w:rPr>
                <w:t>3.79</w:t>
              </w:r>
            </w:ins>
          </w:p>
        </w:tc>
        <w:tc>
          <w:tcPr>
            <w:tcW w:w="454" w:type="dxa"/>
            <w:vAlign w:val="center"/>
            <w:tcPrChange w:id="15723"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5724" w:author="Στάθης Καπ" w:date="2023-03-09T06:09:00Z"/>
                <w:sz w:val="16"/>
                <w:szCs w:val="16"/>
              </w:rPr>
            </w:pPr>
            <w:ins w:id="15725"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5726"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5727" w:author="Στάθης Καπ" w:date="2023-03-09T06:09:00Z"/>
                <w:sz w:val="16"/>
                <w:szCs w:val="16"/>
              </w:rPr>
            </w:pPr>
            <w:ins w:id="15728"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5729"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5730" w:author="Στάθης Καπ" w:date="2023-03-09T06:09:00Z"/>
                <w:sz w:val="16"/>
                <w:szCs w:val="16"/>
              </w:rPr>
            </w:pPr>
            <w:ins w:id="15731" w:author="Στάθης Καπ" w:date="2023-03-09T07:09:00Z">
              <w:r>
                <w:rPr>
                  <w:rFonts w:ascii="Calibri" w:hAnsi="Calibri" w:cs="Calibri"/>
                  <w:color w:val="000000"/>
                  <w:sz w:val="16"/>
                  <w:szCs w:val="16"/>
                </w:rPr>
                <w:t>757</w:t>
              </w:r>
            </w:ins>
          </w:p>
        </w:tc>
        <w:tc>
          <w:tcPr>
            <w:tcW w:w="454" w:type="dxa"/>
            <w:vAlign w:val="center"/>
            <w:tcPrChange w:id="15732"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5733" w:author="Στάθης Καπ" w:date="2023-03-09T06:09:00Z"/>
                <w:sz w:val="16"/>
                <w:szCs w:val="16"/>
              </w:rPr>
            </w:pPr>
            <w:ins w:id="15734" w:author="Στάθης Καπ" w:date="2023-03-09T07:09:00Z">
              <w:r>
                <w:rPr>
                  <w:rFonts w:ascii="Calibri" w:hAnsi="Calibri" w:cs="Calibri"/>
                  <w:color w:val="000000"/>
                  <w:sz w:val="16"/>
                  <w:szCs w:val="16"/>
                </w:rPr>
                <w:t>1.05</w:t>
              </w:r>
            </w:ins>
          </w:p>
        </w:tc>
        <w:tc>
          <w:tcPr>
            <w:tcW w:w="454" w:type="dxa"/>
            <w:vAlign w:val="center"/>
            <w:tcPrChange w:id="15735"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5736" w:author="Στάθης Καπ" w:date="2023-03-09T06:09:00Z"/>
                <w:sz w:val="16"/>
                <w:szCs w:val="16"/>
              </w:rPr>
            </w:pPr>
            <w:ins w:id="15737"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5738"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5739" w:author="Στάθης Καπ" w:date="2023-03-09T06:09:00Z"/>
                <w:sz w:val="16"/>
                <w:szCs w:val="16"/>
              </w:rPr>
            </w:pPr>
            <w:ins w:id="15740"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5741"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5742" w:author="Στάθης Καπ" w:date="2023-03-09T06:09:00Z"/>
                <w:sz w:val="16"/>
                <w:szCs w:val="16"/>
              </w:rPr>
            </w:pPr>
            <w:ins w:id="15743" w:author="Στάθης Καπ" w:date="2023-03-09T07:09:00Z">
              <w:r>
                <w:rPr>
                  <w:rFonts w:ascii="Calibri" w:hAnsi="Calibri" w:cs="Calibri"/>
                  <w:color w:val="000000"/>
                  <w:sz w:val="16"/>
                  <w:szCs w:val="16"/>
                </w:rPr>
                <w:t>715</w:t>
              </w:r>
            </w:ins>
          </w:p>
        </w:tc>
        <w:tc>
          <w:tcPr>
            <w:tcW w:w="454" w:type="dxa"/>
            <w:vAlign w:val="center"/>
            <w:tcPrChange w:id="15744"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5745" w:author="Στάθης Καπ" w:date="2023-03-09T06:09:00Z"/>
                <w:sz w:val="16"/>
                <w:szCs w:val="16"/>
              </w:rPr>
            </w:pPr>
            <w:ins w:id="15746" w:author="Στάθης Καπ" w:date="2023-03-09T07:09:00Z">
              <w:r>
                <w:rPr>
                  <w:rFonts w:ascii="Calibri" w:hAnsi="Calibri" w:cs="Calibri"/>
                  <w:color w:val="000000"/>
                  <w:sz w:val="16"/>
                  <w:szCs w:val="16"/>
                </w:rPr>
                <w:t>6.54</w:t>
              </w:r>
            </w:ins>
          </w:p>
        </w:tc>
        <w:tc>
          <w:tcPr>
            <w:tcW w:w="454" w:type="dxa"/>
            <w:vAlign w:val="center"/>
            <w:tcPrChange w:id="15747"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5748" w:author="Στάθης Καπ" w:date="2023-03-09T06:09:00Z"/>
                <w:sz w:val="16"/>
                <w:szCs w:val="16"/>
              </w:rPr>
            </w:pPr>
            <w:ins w:id="15749"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5750"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5751" w:author="Στάθης Καπ" w:date="2023-03-09T06:09:00Z"/>
                <w:sz w:val="16"/>
                <w:szCs w:val="16"/>
              </w:rPr>
            </w:pPr>
            <w:ins w:id="15752"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7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754" w:author="Στάθης Καπ" w:date="2023-03-09T06:09:00Z"/>
          <w:trPrChange w:id="1575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75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5757" w:author="Στάθης Καπ" w:date="2023-03-09T06:09:00Z"/>
                <w:sz w:val="16"/>
                <w:szCs w:val="16"/>
              </w:rPr>
            </w:pPr>
            <w:ins w:id="15758"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5759"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5760" w:author="Στάθης Καπ" w:date="2023-03-09T06:09:00Z"/>
                <w:sz w:val="16"/>
                <w:szCs w:val="16"/>
              </w:rPr>
            </w:pPr>
            <w:ins w:id="15761"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5762"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5763" w:author="Στάθης Καπ" w:date="2023-03-09T06:09:00Z"/>
                <w:sz w:val="16"/>
                <w:szCs w:val="16"/>
              </w:rPr>
            </w:pPr>
            <w:ins w:id="15764"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5765"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5766" w:author="Στάθης Καπ" w:date="2023-03-09T06:09:00Z"/>
                <w:sz w:val="16"/>
                <w:szCs w:val="16"/>
              </w:rPr>
            </w:pPr>
            <w:ins w:id="15767" w:author="Στάθης Καπ" w:date="2023-03-09T07:09:00Z">
              <w:r>
                <w:rPr>
                  <w:rFonts w:ascii="Calibri" w:hAnsi="Calibri" w:cs="Calibri"/>
                  <w:color w:val="000000"/>
                  <w:sz w:val="16"/>
                  <w:szCs w:val="16"/>
                </w:rPr>
                <w:t>855</w:t>
              </w:r>
            </w:ins>
          </w:p>
        </w:tc>
        <w:tc>
          <w:tcPr>
            <w:tcW w:w="708" w:type="dxa"/>
            <w:vAlign w:val="center"/>
            <w:tcPrChange w:id="15768"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5769" w:author="Στάθης Καπ" w:date="2023-03-09T06:09:00Z"/>
                <w:sz w:val="16"/>
                <w:szCs w:val="16"/>
              </w:rPr>
            </w:pPr>
            <w:ins w:id="15770"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5771"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5772" w:author="Στάθης Καπ" w:date="2023-03-09T06:09:00Z"/>
                <w:sz w:val="16"/>
                <w:szCs w:val="16"/>
              </w:rPr>
            </w:pPr>
            <w:ins w:id="15773"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5774"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5775" w:author="Στάθης Καπ" w:date="2023-03-09T06:09:00Z"/>
                <w:sz w:val="16"/>
                <w:szCs w:val="16"/>
              </w:rPr>
            </w:pPr>
            <w:ins w:id="15776" w:author="Στάθης Καπ" w:date="2023-03-09T07:09:00Z">
              <w:r>
                <w:rPr>
                  <w:rFonts w:ascii="Calibri" w:hAnsi="Calibri" w:cs="Calibri"/>
                  <w:color w:val="000000"/>
                  <w:sz w:val="16"/>
                  <w:szCs w:val="16"/>
                </w:rPr>
                <w:t>877</w:t>
              </w:r>
            </w:ins>
          </w:p>
        </w:tc>
        <w:tc>
          <w:tcPr>
            <w:tcW w:w="454" w:type="dxa"/>
            <w:vAlign w:val="center"/>
            <w:tcPrChange w:id="15777"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5778" w:author="Στάθης Καπ" w:date="2023-03-09T06:09:00Z"/>
                <w:sz w:val="16"/>
                <w:szCs w:val="16"/>
              </w:rPr>
            </w:pPr>
            <w:ins w:id="15779" w:author="Στάθης Καπ" w:date="2023-03-09T07:09:00Z">
              <w:r>
                <w:rPr>
                  <w:rFonts w:ascii="Calibri" w:hAnsi="Calibri" w:cs="Calibri"/>
                  <w:color w:val="000000"/>
                  <w:sz w:val="16"/>
                  <w:szCs w:val="16"/>
                </w:rPr>
                <w:t>-2.57</w:t>
              </w:r>
            </w:ins>
          </w:p>
        </w:tc>
        <w:tc>
          <w:tcPr>
            <w:tcW w:w="454" w:type="dxa"/>
            <w:vAlign w:val="center"/>
            <w:tcPrChange w:id="15780"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5781" w:author="Στάθης Καπ" w:date="2023-03-09T06:09:00Z"/>
                <w:sz w:val="16"/>
                <w:szCs w:val="16"/>
              </w:rPr>
            </w:pPr>
            <w:ins w:id="15782"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5783"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5784" w:author="Στάθης Καπ" w:date="2023-03-09T06:09:00Z"/>
                <w:sz w:val="16"/>
                <w:szCs w:val="16"/>
              </w:rPr>
            </w:pPr>
            <w:ins w:id="15785"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5786"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5787" w:author="Στάθης Καπ" w:date="2023-03-09T06:09:00Z"/>
                <w:sz w:val="16"/>
                <w:szCs w:val="16"/>
              </w:rPr>
            </w:pPr>
            <w:ins w:id="15788" w:author="Στάθης Καπ" w:date="2023-03-09T07:09:00Z">
              <w:r>
                <w:rPr>
                  <w:rFonts w:ascii="Calibri" w:hAnsi="Calibri" w:cs="Calibri"/>
                  <w:color w:val="000000"/>
                  <w:sz w:val="16"/>
                  <w:szCs w:val="16"/>
                </w:rPr>
                <w:t>792</w:t>
              </w:r>
            </w:ins>
          </w:p>
        </w:tc>
        <w:tc>
          <w:tcPr>
            <w:tcW w:w="454" w:type="dxa"/>
            <w:vAlign w:val="center"/>
            <w:tcPrChange w:id="15789"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5790" w:author="Στάθης Καπ" w:date="2023-03-09T06:09:00Z"/>
                <w:sz w:val="16"/>
                <w:szCs w:val="16"/>
              </w:rPr>
            </w:pPr>
            <w:ins w:id="15791" w:author="Στάθης Καπ" w:date="2023-03-09T07:09:00Z">
              <w:r>
                <w:rPr>
                  <w:rFonts w:ascii="Calibri" w:hAnsi="Calibri" w:cs="Calibri"/>
                  <w:color w:val="000000"/>
                  <w:sz w:val="16"/>
                  <w:szCs w:val="16"/>
                </w:rPr>
                <w:t>7.37</w:t>
              </w:r>
            </w:ins>
          </w:p>
        </w:tc>
        <w:tc>
          <w:tcPr>
            <w:tcW w:w="454" w:type="dxa"/>
            <w:vAlign w:val="center"/>
            <w:tcPrChange w:id="15792"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5793" w:author="Στάθης Καπ" w:date="2023-03-09T06:09:00Z"/>
                <w:sz w:val="16"/>
                <w:szCs w:val="16"/>
              </w:rPr>
            </w:pPr>
            <w:ins w:id="15794"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5795"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5796" w:author="Στάθης Καπ" w:date="2023-03-09T06:09:00Z"/>
                <w:sz w:val="16"/>
                <w:szCs w:val="16"/>
              </w:rPr>
            </w:pPr>
            <w:ins w:id="15797"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5798"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5799" w:author="Στάθης Καπ" w:date="2023-03-09T06:09:00Z"/>
                <w:sz w:val="16"/>
                <w:szCs w:val="16"/>
              </w:rPr>
            </w:pPr>
            <w:ins w:id="15800" w:author="Στάθης Καπ" w:date="2023-03-09T07:09:00Z">
              <w:r>
                <w:rPr>
                  <w:rFonts w:ascii="Calibri" w:hAnsi="Calibri" w:cs="Calibri"/>
                  <w:color w:val="000000"/>
                  <w:sz w:val="16"/>
                  <w:szCs w:val="16"/>
                </w:rPr>
                <w:t>844</w:t>
              </w:r>
            </w:ins>
          </w:p>
        </w:tc>
        <w:tc>
          <w:tcPr>
            <w:tcW w:w="454" w:type="dxa"/>
            <w:vAlign w:val="center"/>
            <w:tcPrChange w:id="15801"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5802" w:author="Στάθης Καπ" w:date="2023-03-09T06:09:00Z"/>
                <w:sz w:val="16"/>
                <w:szCs w:val="16"/>
              </w:rPr>
            </w:pPr>
            <w:ins w:id="15803" w:author="Στάθης Καπ" w:date="2023-03-09T07:09:00Z">
              <w:r>
                <w:rPr>
                  <w:rFonts w:ascii="Calibri" w:hAnsi="Calibri" w:cs="Calibri"/>
                  <w:color w:val="000000"/>
                  <w:sz w:val="16"/>
                  <w:szCs w:val="16"/>
                </w:rPr>
                <w:t>1.29</w:t>
              </w:r>
            </w:ins>
          </w:p>
        </w:tc>
        <w:tc>
          <w:tcPr>
            <w:tcW w:w="454" w:type="dxa"/>
            <w:vAlign w:val="center"/>
            <w:tcPrChange w:id="15804"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5805" w:author="Στάθης Καπ" w:date="2023-03-09T06:09:00Z"/>
                <w:sz w:val="16"/>
                <w:szCs w:val="16"/>
              </w:rPr>
            </w:pPr>
            <w:ins w:id="15806"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5807"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5808" w:author="Στάθης Καπ" w:date="2023-03-09T06:09:00Z"/>
                <w:sz w:val="16"/>
                <w:szCs w:val="16"/>
              </w:rPr>
            </w:pPr>
            <w:ins w:id="15809"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11" w:author="Στάθης Καπ" w:date="2023-03-09T06:09:00Z"/>
          <w:trPrChange w:id="1581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1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5814" w:author="Στάθης Καπ" w:date="2023-03-09T06:09:00Z"/>
                <w:sz w:val="16"/>
                <w:szCs w:val="16"/>
              </w:rPr>
            </w:pPr>
            <w:ins w:id="15815"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5816"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5817" w:author="Στάθης Καπ" w:date="2023-03-09T06:09:00Z"/>
                <w:sz w:val="16"/>
                <w:szCs w:val="16"/>
              </w:rPr>
            </w:pPr>
            <w:ins w:id="15818"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5819"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5820" w:author="Στάθης Καπ" w:date="2023-03-09T06:09:00Z"/>
                <w:sz w:val="16"/>
                <w:szCs w:val="16"/>
              </w:rPr>
            </w:pPr>
            <w:ins w:id="15821"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5822"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5823" w:author="Στάθης Καπ" w:date="2023-03-09T06:09:00Z"/>
                <w:sz w:val="16"/>
                <w:szCs w:val="16"/>
              </w:rPr>
            </w:pPr>
            <w:ins w:id="15824" w:author="Στάθης Καπ" w:date="2023-03-09T07:09:00Z">
              <w:r>
                <w:rPr>
                  <w:rFonts w:ascii="Calibri" w:hAnsi="Calibri" w:cs="Calibri"/>
                  <w:color w:val="000000"/>
                  <w:sz w:val="16"/>
                  <w:szCs w:val="16"/>
                </w:rPr>
                <w:t>986</w:t>
              </w:r>
            </w:ins>
          </w:p>
        </w:tc>
        <w:tc>
          <w:tcPr>
            <w:tcW w:w="708" w:type="dxa"/>
            <w:vAlign w:val="center"/>
            <w:tcPrChange w:id="15825"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5826" w:author="Στάθης Καπ" w:date="2023-03-09T06:09:00Z"/>
                <w:sz w:val="16"/>
                <w:szCs w:val="16"/>
              </w:rPr>
            </w:pPr>
            <w:ins w:id="15827"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5828"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5829" w:author="Στάθης Καπ" w:date="2023-03-09T06:09:00Z"/>
                <w:sz w:val="16"/>
                <w:szCs w:val="16"/>
              </w:rPr>
            </w:pPr>
            <w:ins w:id="15830"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5831"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5832" w:author="Στάθης Καπ" w:date="2023-03-09T06:09:00Z"/>
                <w:sz w:val="16"/>
                <w:szCs w:val="16"/>
              </w:rPr>
            </w:pPr>
            <w:ins w:id="15833" w:author="Στάθης Καπ" w:date="2023-03-09T07:09:00Z">
              <w:r>
                <w:rPr>
                  <w:rFonts w:ascii="Calibri" w:hAnsi="Calibri" w:cs="Calibri"/>
                  <w:color w:val="000000"/>
                  <w:sz w:val="16"/>
                  <w:szCs w:val="16"/>
                </w:rPr>
                <w:t>926</w:t>
              </w:r>
            </w:ins>
          </w:p>
        </w:tc>
        <w:tc>
          <w:tcPr>
            <w:tcW w:w="454" w:type="dxa"/>
            <w:vAlign w:val="center"/>
            <w:tcPrChange w:id="15834"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5835" w:author="Στάθης Καπ" w:date="2023-03-09T06:09:00Z"/>
                <w:sz w:val="16"/>
                <w:szCs w:val="16"/>
              </w:rPr>
            </w:pPr>
            <w:ins w:id="15836" w:author="Στάθης Καπ" w:date="2023-03-09T07:09:00Z">
              <w:r>
                <w:rPr>
                  <w:rFonts w:ascii="Calibri" w:hAnsi="Calibri" w:cs="Calibri"/>
                  <w:color w:val="000000"/>
                  <w:sz w:val="16"/>
                  <w:szCs w:val="16"/>
                </w:rPr>
                <w:t>6.09</w:t>
              </w:r>
            </w:ins>
          </w:p>
        </w:tc>
        <w:tc>
          <w:tcPr>
            <w:tcW w:w="454" w:type="dxa"/>
            <w:vAlign w:val="center"/>
            <w:tcPrChange w:id="15837"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5838" w:author="Στάθης Καπ" w:date="2023-03-09T06:09:00Z"/>
                <w:sz w:val="16"/>
                <w:szCs w:val="16"/>
              </w:rPr>
            </w:pPr>
            <w:ins w:id="15839"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5840"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5841" w:author="Στάθης Καπ" w:date="2023-03-09T06:09:00Z"/>
                <w:sz w:val="16"/>
                <w:szCs w:val="16"/>
              </w:rPr>
            </w:pPr>
            <w:ins w:id="15842"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5843"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5844" w:author="Στάθης Καπ" w:date="2023-03-09T06:09:00Z"/>
                <w:sz w:val="16"/>
                <w:szCs w:val="16"/>
              </w:rPr>
            </w:pPr>
            <w:ins w:id="15845" w:author="Στάθης Καπ" w:date="2023-03-09T07:09:00Z">
              <w:r>
                <w:rPr>
                  <w:rFonts w:ascii="Calibri" w:hAnsi="Calibri" w:cs="Calibri"/>
                  <w:color w:val="000000"/>
                  <w:sz w:val="16"/>
                  <w:szCs w:val="16"/>
                </w:rPr>
                <w:t>919</w:t>
              </w:r>
            </w:ins>
          </w:p>
        </w:tc>
        <w:tc>
          <w:tcPr>
            <w:tcW w:w="454" w:type="dxa"/>
            <w:vAlign w:val="center"/>
            <w:tcPrChange w:id="15846"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5847" w:author="Στάθης Καπ" w:date="2023-03-09T06:09:00Z"/>
                <w:sz w:val="16"/>
                <w:szCs w:val="16"/>
              </w:rPr>
            </w:pPr>
            <w:ins w:id="15848" w:author="Στάθης Καπ" w:date="2023-03-09T07:09:00Z">
              <w:r>
                <w:rPr>
                  <w:rFonts w:ascii="Calibri" w:hAnsi="Calibri" w:cs="Calibri"/>
                  <w:color w:val="000000"/>
                  <w:sz w:val="16"/>
                  <w:szCs w:val="16"/>
                </w:rPr>
                <w:t>6.8</w:t>
              </w:r>
            </w:ins>
          </w:p>
        </w:tc>
        <w:tc>
          <w:tcPr>
            <w:tcW w:w="454" w:type="dxa"/>
            <w:vAlign w:val="center"/>
            <w:tcPrChange w:id="15849"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5850" w:author="Στάθης Καπ" w:date="2023-03-09T06:09:00Z"/>
                <w:sz w:val="16"/>
                <w:szCs w:val="16"/>
              </w:rPr>
            </w:pPr>
            <w:ins w:id="15851"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5852"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5853" w:author="Στάθης Καπ" w:date="2023-03-09T06:09:00Z"/>
                <w:sz w:val="16"/>
                <w:szCs w:val="16"/>
              </w:rPr>
            </w:pPr>
            <w:ins w:id="15854"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5855"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5856" w:author="Στάθης Καπ" w:date="2023-03-09T06:09:00Z"/>
                <w:sz w:val="16"/>
                <w:szCs w:val="16"/>
              </w:rPr>
            </w:pPr>
            <w:ins w:id="15857" w:author="Στάθης Καπ" w:date="2023-03-09T07:09:00Z">
              <w:r>
                <w:rPr>
                  <w:rFonts w:ascii="Calibri" w:hAnsi="Calibri" w:cs="Calibri"/>
                  <w:color w:val="000000"/>
                  <w:sz w:val="16"/>
                  <w:szCs w:val="16"/>
                </w:rPr>
                <w:t>925</w:t>
              </w:r>
            </w:ins>
          </w:p>
        </w:tc>
        <w:tc>
          <w:tcPr>
            <w:tcW w:w="454" w:type="dxa"/>
            <w:vAlign w:val="center"/>
            <w:tcPrChange w:id="15858"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5859" w:author="Στάθης Καπ" w:date="2023-03-09T06:09:00Z"/>
                <w:sz w:val="16"/>
                <w:szCs w:val="16"/>
              </w:rPr>
            </w:pPr>
            <w:ins w:id="15860" w:author="Στάθης Καπ" w:date="2023-03-09T07:09:00Z">
              <w:r>
                <w:rPr>
                  <w:rFonts w:ascii="Calibri" w:hAnsi="Calibri" w:cs="Calibri"/>
                  <w:color w:val="000000"/>
                  <w:sz w:val="16"/>
                  <w:szCs w:val="16"/>
                </w:rPr>
                <w:t>6.19</w:t>
              </w:r>
            </w:ins>
          </w:p>
        </w:tc>
        <w:tc>
          <w:tcPr>
            <w:tcW w:w="454" w:type="dxa"/>
            <w:vAlign w:val="center"/>
            <w:tcPrChange w:id="15861"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5862" w:author="Στάθης Καπ" w:date="2023-03-09T06:09:00Z"/>
                <w:sz w:val="16"/>
                <w:szCs w:val="16"/>
              </w:rPr>
            </w:pPr>
            <w:ins w:id="15863"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5864"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5865" w:author="Στάθης Καπ" w:date="2023-03-09T06:09:00Z"/>
                <w:sz w:val="16"/>
                <w:szCs w:val="16"/>
              </w:rPr>
            </w:pPr>
            <w:ins w:id="15866"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8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868" w:author="Στάθης Καπ" w:date="2023-03-09T06:09:00Z"/>
          <w:trPrChange w:id="1586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87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5871" w:author="Στάθης Καπ" w:date="2023-03-09T06:09:00Z"/>
                <w:sz w:val="16"/>
                <w:szCs w:val="16"/>
              </w:rPr>
            </w:pPr>
            <w:ins w:id="15872"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5873"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5874" w:author="Στάθης Καπ" w:date="2023-03-09T06:09:00Z"/>
                <w:sz w:val="16"/>
                <w:szCs w:val="16"/>
              </w:rPr>
            </w:pPr>
            <w:ins w:id="15875"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5876"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5877" w:author="Στάθης Καπ" w:date="2023-03-09T06:09:00Z"/>
                <w:sz w:val="16"/>
                <w:szCs w:val="16"/>
              </w:rPr>
            </w:pPr>
            <w:ins w:id="15878"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5879"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5880" w:author="Στάθης Καπ" w:date="2023-03-09T06:09:00Z"/>
                <w:sz w:val="16"/>
                <w:szCs w:val="16"/>
              </w:rPr>
            </w:pPr>
            <w:ins w:id="15881" w:author="Στάθης Καπ" w:date="2023-03-09T07:09:00Z">
              <w:r>
                <w:rPr>
                  <w:rFonts w:ascii="Calibri" w:hAnsi="Calibri" w:cs="Calibri"/>
                  <w:color w:val="000000"/>
                  <w:sz w:val="16"/>
                  <w:szCs w:val="16"/>
                </w:rPr>
                <w:t>1055</w:t>
              </w:r>
            </w:ins>
          </w:p>
        </w:tc>
        <w:tc>
          <w:tcPr>
            <w:tcW w:w="708" w:type="dxa"/>
            <w:vAlign w:val="center"/>
            <w:tcPrChange w:id="15882"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5883" w:author="Στάθης Καπ" w:date="2023-03-09T06:09:00Z"/>
                <w:sz w:val="16"/>
                <w:szCs w:val="16"/>
              </w:rPr>
            </w:pPr>
            <w:ins w:id="15884"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5885"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5886" w:author="Στάθης Καπ" w:date="2023-03-09T06:09:00Z"/>
                <w:sz w:val="16"/>
                <w:szCs w:val="16"/>
              </w:rPr>
            </w:pPr>
            <w:ins w:id="15887"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5888"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5889" w:author="Στάθης Καπ" w:date="2023-03-09T06:09:00Z"/>
                <w:sz w:val="16"/>
                <w:szCs w:val="16"/>
              </w:rPr>
            </w:pPr>
            <w:ins w:id="15890" w:author="Στάθης Καπ" w:date="2023-03-09T07:09:00Z">
              <w:r>
                <w:rPr>
                  <w:rFonts w:ascii="Calibri" w:hAnsi="Calibri" w:cs="Calibri"/>
                  <w:color w:val="000000"/>
                  <w:sz w:val="16"/>
                  <w:szCs w:val="16"/>
                </w:rPr>
                <w:t>980</w:t>
              </w:r>
            </w:ins>
          </w:p>
        </w:tc>
        <w:tc>
          <w:tcPr>
            <w:tcW w:w="454" w:type="dxa"/>
            <w:vAlign w:val="center"/>
            <w:tcPrChange w:id="15891"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5892" w:author="Στάθης Καπ" w:date="2023-03-09T06:09:00Z"/>
                <w:sz w:val="16"/>
                <w:szCs w:val="16"/>
              </w:rPr>
            </w:pPr>
            <w:ins w:id="15893" w:author="Στάθης Καπ" w:date="2023-03-09T07:09:00Z">
              <w:r>
                <w:rPr>
                  <w:rFonts w:ascii="Calibri" w:hAnsi="Calibri" w:cs="Calibri"/>
                  <w:color w:val="000000"/>
                  <w:sz w:val="16"/>
                  <w:szCs w:val="16"/>
                </w:rPr>
                <w:t>7.11</w:t>
              </w:r>
            </w:ins>
          </w:p>
        </w:tc>
        <w:tc>
          <w:tcPr>
            <w:tcW w:w="454" w:type="dxa"/>
            <w:vAlign w:val="center"/>
            <w:tcPrChange w:id="15894"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5895" w:author="Στάθης Καπ" w:date="2023-03-09T06:09:00Z"/>
                <w:sz w:val="16"/>
                <w:szCs w:val="16"/>
              </w:rPr>
            </w:pPr>
            <w:ins w:id="15896"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5897"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5898" w:author="Στάθης Καπ" w:date="2023-03-09T06:09:00Z"/>
                <w:sz w:val="16"/>
                <w:szCs w:val="16"/>
              </w:rPr>
            </w:pPr>
            <w:ins w:id="15899"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5900"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5901" w:author="Στάθης Καπ" w:date="2023-03-09T06:09:00Z"/>
                <w:sz w:val="16"/>
                <w:szCs w:val="16"/>
              </w:rPr>
            </w:pPr>
            <w:ins w:id="15902" w:author="Στάθης Καπ" w:date="2023-03-09T07:09:00Z">
              <w:r>
                <w:rPr>
                  <w:rFonts w:ascii="Calibri" w:hAnsi="Calibri" w:cs="Calibri"/>
                  <w:color w:val="000000"/>
                  <w:sz w:val="16"/>
                  <w:szCs w:val="16"/>
                </w:rPr>
                <w:t>983</w:t>
              </w:r>
            </w:ins>
          </w:p>
        </w:tc>
        <w:tc>
          <w:tcPr>
            <w:tcW w:w="454" w:type="dxa"/>
            <w:vAlign w:val="center"/>
            <w:tcPrChange w:id="15903"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5904" w:author="Στάθης Καπ" w:date="2023-03-09T06:09:00Z"/>
                <w:sz w:val="16"/>
                <w:szCs w:val="16"/>
              </w:rPr>
            </w:pPr>
            <w:ins w:id="15905" w:author="Στάθης Καπ" w:date="2023-03-09T07:09:00Z">
              <w:r>
                <w:rPr>
                  <w:rFonts w:ascii="Calibri" w:hAnsi="Calibri" w:cs="Calibri"/>
                  <w:color w:val="000000"/>
                  <w:sz w:val="16"/>
                  <w:szCs w:val="16"/>
                </w:rPr>
                <w:t>6.82</w:t>
              </w:r>
            </w:ins>
          </w:p>
        </w:tc>
        <w:tc>
          <w:tcPr>
            <w:tcW w:w="454" w:type="dxa"/>
            <w:vAlign w:val="center"/>
            <w:tcPrChange w:id="15906"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5907" w:author="Στάθης Καπ" w:date="2023-03-09T06:09:00Z"/>
                <w:sz w:val="16"/>
                <w:szCs w:val="16"/>
              </w:rPr>
            </w:pPr>
            <w:ins w:id="15908"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5909"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5910" w:author="Στάθης Καπ" w:date="2023-03-09T06:09:00Z"/>
                <w:sz w:val="16"/>
                <w:szCs w:val="16"/>
              </w:rPr>
            </w:pPr>
            <w:ins w:id="15911"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5912"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5913" w:author="Στάθης Καπ" w:date="2023-03-09T06:09:00Z"/>
                <w:sz w:val="16"/>
                <w:szCs w:val="16"/>
              </w:rPr>
            </w:pPr>
            <w:ins w:id="15914" w:author="Στάθης Καπ" w:date="2023-03-09T07:09:00Z">
              <w:r>
                <w:rPr>
                  <w:rFonts w:ascii="Calibri" w:hAnsi="Calibri" w:cs="Calibri"/>
                  <w:color w:val="000000"/>
                  <w:sz w:val="16"/>
                  <w:szCs w:val="16"/>
                </w:rPr>
                <w:t>981</w:t>
              </w:r>
            </w:ins>
          </w:p>
        </w:tc>
        <w:tc>
          <w:tcPr>
            <w:tcW w:w="454" w:type="dxa"/>
            <w:vAlign w:val="center"/>
            <w:tcPrChange w:id="15915"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5916" w:author="Στάθης Καπ" w:date="2023-03-09T06:09:00Z"/>
                <w:sz w:val="16"/>
                <w:szCs w:val="16"/>
              </w:rPr>
            </w:pPr>
            <w:ins w:id="15917" w:author="Στάθης Καπ" w:date="2023-03-09T07:09:00Z">
              <w:r>
                <w:rPr>
                  <w:rFonts w:ascii="Calibri" w:hAnsi="Calibri" w:cs="Calibri"/>
                  <w:color w:val="000000"/>
                  <w:sz w:val="16"/>
                  <w:szCs w:val="16"/>
                </w:rPr>
                <w:t>7.01</w:t>
              </w:r>
            </w:ins>
          </w:p>
        </w:tc>
        <w:tc>
          <w:tcPr>
            <w:tcW w:w="454" w:type="dxa"/>
            <w:vAlign w:val="center"/>
            <w:tcPrChange w:id="15918"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5919" w:author="Στάθης Καπ" w:date="2023-03-09T06:09:00Z"/>
                <w:sz w:val="16"/>
                <w:szCs w:val="16"/>
              </w:rPr>
            </w:pPr>
            <w:ins w:id="15920"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5921"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5922" w:author="Στάθης Καπ" w:date="2023-03-09T06:09:00Z"/>
                <w:sz w:val="16"/>
                <w:szCs w:val="16"/>
              </w:rPr>
            </w:pPr>
            <w:ins w:id="15923"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25" w:author="Στάθης Καπ" w:date="2023-03-09T06:09:00Z"/>
          <w:trPrChange w:id="1592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2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5928" w:author="Στάθης Καπ" w:date="2023-03-09T06:09:00Z"/>
                <w:sz w:val="16"/>
                <w:szCs w:val="16"/>
              </w:rPr>
            </w:pPr>
            <w:ins w:id="15929"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5930"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5931" w:author="Στάθης Καπ" w:date="2023-03-09T06:09:00Z"/>
                <w:sz w:val="16"/>
                <w:szCs w:val="16"/>
              </w:rPr>
            </w:pPr>
            <w:ins w:id="15932"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5933"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5934" w:author="Στάθης Καπ" w:date="2023-03-09T06:09:00Z"/>
                <w:sz w:val="16"/>
                <w:szCs w:val="16"/>
              </w:rPr>
            </w:pPr>
            <w:ins w:id="15935"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5936"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5937" w:author="Στάθης Καπ" w:date="2023-03-09T06:09:00Z"/>
                <w:sz w:val="16"/>
                <w:szCs w:val="16"/>
              </w:rPr>
            </w:pPr>
            <w:ins w:id="15938" w:author="Στάθης Καπ" w:date="2023-03-09T07:09:00Z">
              <w:r>
                <w:rPr>
                  <w:rFonts w:ascii="Calibri" w:hAnsi="Calibri" w:cs="Calibri"/>
                  <w:color w:val="000000"/>
                  <w:sz w:val="16"/>
                  <w:szCs w:val="16"/>
                </w:rPr>
                <w:t>885</w:t>
              </w:r>
            </w:ins>
          </w:p>
        </w:tc>
        <w:tc>
          <w:tcPr>
            <w:tcW w:w="708" w:type="dxa"/>
            <w:vAlign w:val="center"/>
            <w:tcPrChange w:id="15939"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5940" w:author="Στάθης Καπ" w:date="2023-03-09T06:09:00Z"/>
                <w:sz w:val="16"/>
                <w:szCs w:val="16"/>
              </w:rPr>
            </w:pPr>
            <w:ins w:id="15941"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5942"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5943" w:author="Στάθης Καπ" w:date="2023-03-09T06:09:00Z"/>
                <w:sz w:val="16"/>
                <w:szCs w:val="16"/>
              </w:rPr>
            </w:pPr>
            <w:ins w:id="15944"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5945"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5946" w:author="Στάθης Καπ" w:date="2023-03-09T06:09:00Z"/>
                <w:sz w:val="16"/>
                <w:szCs w:val="16"/>
              </w:rPr>
            </w:pPr>
            <w:ins w:id="15947" w:author="Στάθης Καπ" w:date="2023-03-09T07:09:00Z">
              <w:r>
                <w:rPr>
                  <w:rFonts w:ascii="Calibri" w:hAnsi="Calibri" w:cs="Calibri"/>
                  <w:color w:val="000000"/>
                  <w:sz w:val="16"/>
                  <w:szCs w:val="16"/>
                </w:rPr>
                <w:t>906</w:t>
              </w:r>
            </w:ins>
          </w:p>
        </w:tc>
        <w:tc>
          <w:tcPr>
            <w:tcW w:w="454" w:type="dxa"/>
            <w:vAlign w:val="center"/>
            <w:tcPrChange w:id="15948"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5949" w:author="Στάθης Καπ" w:date="2023-03-09T06:09:00Z"/>
                <w:sz w:val="16"/>
                <w:szCs w:val="16"/>
              </w:rPr>
            </w:pPr>
            <w:ins w:id="15950" w:author="Στάθης Καπ" w:date="2023-03-09T07:09:00Z">
              <w:r>
                <w:rPr>
                  <w:rFonts w:ascii="Calibri" w:hAnsi="Calibri" w:cs="Calibri"/>
                  <w:color w:val="000000"/>
                  <w:sz w:val="16"/>
                  <w:szCs w:val="16"/>
                </w:rPr>
                <w:t>-2.37</w:t>
              </w:r>
            </w:ins>
          </w:p>
        </w:tc>
        <w:tc>
          <w:tcPr>
            <w:tcW w:w="454" w:type="dxa"/>
            <w:vAlign w:val="center"/>
            <w:tcPrChange w:id="15951"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5952" w:author="Στάθης Καπ" w:date="2023-03-09T06:09:00Z"/>
                <w:sz w:val="16"/>
                <w:szCs w:val="16"/>
              </w:rPr>
            </w:pPr>
            <w:ins w:id="15953"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5954"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5955" w:author="Στάθης Καπ" w:date="2023-03-09T06:09:00Z"/>
                <w:sz w:val="16"/>
                <w:szCs w:val="16"/>
              </w:rPr>
            </w:pPr>
            <w:ins w:id="15956"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5957"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5958" w:author="Στάθης Καπ" w:date="2023-03-09T06:09:00Z"/>
                <w:sz w:val="16"/>
                <w:szCs w:val="16"/>
              </w:rPr>
            </w:pPr>
            <w:ins w:id="15959" w:author="Στάθης Καπ" w:date="2023-03-09T07:09:00Z">
              <w:r>
                <w:rPr>
                  <w:rFonts w:ascii="Calibri" w:hAnsi="Calibri" w:cs="Calibri"/>
                  <w:color w:val="000000"/>
                  <w:sz w:val="16"/>
                  <w:szCs w:val="16"/>
                </w:rPr>
                <w:t>856</w:t>
              </w:r>
            </w:ins>
          </w:p>
        </w:tc>
        <w:tc>
          <w:tcPr>
            <w:tcW w:w="454" w:type="dxa"/>
            <w:vAlign w:val="center"/>
            <w:tcPrChange w:id="15960"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5961" w:author="Στάθης Καπ" w:date="2023-03-09T06:09:00Z"/>
                <w:sz w:val="16"/>
                <w:szCs w:val="16"/>
              </w:rPr>
            </w:pPr>
            <w:ins w:id="15962" w:author="Στάθης Καπ" w:date="2023-03-09T07:09:00Z">
              <w:r>
                <w:rPr>
                  <w:rFonts w:ascii="Calibri" w:hAnsi="Calibri" w:cs="Calibri"/>
                  <w:color w:val="000000"/>
                  <w:sz w:val="16"/>
                  <w:szCs w:val="16"/>
                </w:rPr>
                <w:t>3.28</w:t>
              </w:r>
            </w:ins>
          </w:p>
        </w:tc>
        <w:tc>
          <w:tcPr>
            <w:tcW w:w="454" w:type="dxa"/>
            <w:vAlign w:val="center"/>
            <w:tcPrChange w:id="15963"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5964" w:author="Στάθης Καπ" w:date="2023-03-09T06:09:00Z"/>
                <w:sz w:val="16"/>
                <w:szCs w:val="16"/>
              </w:rPr>
            </w:pPr>
            <w:ins w:id="15965"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5966"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5967" w:author="Στάθης Καπ" w:date="2023-03-09T06:09:00Z"/>
                <w:sz w:val="16"/>
                <w:szCs w:val="16"/>
              </w:rPr>
            </w:pPr>
            <w:ins w:id="15968"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5969"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5970" w:author="Στάθης Καπ" w:date="2023-03-09T06:09:00Z"/>
                <w:sz w:val="16"/>
                <w:szCs w:val="16"/>
              </w:rPr>
            </w:pPr>
            <w:ins w:id="15971" w:author="Στάθης Καπ" w:date="2023-03-09T07:09:00Z">
              <w:r>
                <w:rPr>
                  <w:rFonts w:ascii="Calibri" w:hAnsi="Calibri" w:cs="Calibri"/>
                  <w:color w:val="000000"/>
                  <w:sz w:val="16"/>
                  <w:szCs w:val="16"/>
                </w:rPr>
                <w:t>862</w:t>
              </w:r>
            </w:ins>
          </w:p>
        </w:tc>
        <w:tc>
          <w:tcPr>
            <w:tcW w:w="454" w:type="dxa"/>
            <w:vAlign w:val="center"/>
            <w:tcPrChange w:id="15972"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5973" w:author="Στάθης Καπ" w:date="2023-03-09T06:09:00Z"/>
                <w:sz w:val="16"/>
                <w:szCs w:val="16"/>
              </w:rPr>
            </w:pPr>
            <w:ins w:id="15974" w:author="Στάθης Καπ" w:date="2023-03-09T07:09:00Z">
              <w:r>
                <w:rPr>
                  <w:rFonts w:ascii="Calibri" w:hAnsi="Calibri" w:cs="Calibri"/>
                  <w:color w:val="000000"/>
                  <w:sz w:val="16"/>
                  <w:szCs w:val="16"/>
                </w:rPr>
                <w:t>2.6</w:t>
              </w:r>
            </w:ins>
          </w:p>
        </w:tc>
        <w:tc>
          <w:tcPr>
            <w:tcW w:w="454" w:type="dxa"/>
            <w:vAlign w:val="center"/>
            <w:tcPrChange w:id="15975"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5976" w:author="Στάθης Καπ" w:date="2023-03-09T06:09:00Z"/>
                <w:sz w:val="16"/>
                <w:szCs w:val="16"/>
              </w:rPr>
            </w:pPr>
            <w:ins w:id="15977"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5978"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5979" w:author="Στάθης Καπ" w:date="2023-03-09T06:09:00Z"/>
                <w:sz w:val="16"/>
                <w:szCs w:val="16"/>
              </w:rPr>
            </w:pPr>
            <w:ins w:id="15980"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9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982" w:author="Στάθης Καπ" w:date="2023-03-09T06:09:00Z"/>
          <w:trPrChange w:id="1598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598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5985" w:author="Στάθης Καπ" w:date="2023-03-09T06:09:00Z"/>
                <w:sz w:val="16"/>
                <w:szCs w:val="16"/>
              </w:rPr>
            </w:pPr>
            <w:ins w:id="15986"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5987"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5988" w:author="Στάθης Καπ" w:date="2023-03-09T06:09:00Z"/>
                <w:sz w:val="16"/>
                <w:szCs w:val="16"/>
              </w:rPr>
            </w:pPr>
            <w:ins w:id="15989"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5990"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5991" w:author="Στάθης Καπ" w:date="2023-03-09T06:09:00Z"/>
                <w:sz w:val="16"/>
                <w:szCs w:val="16"/>
              </w:rPr>
            </w:pPr>
            <w:ins w:id="15992"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5993"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5994" w:author="Στάθης Καπ" w:date="2023-03-09T06:09:00Z"/>
                <w:sz w:val="16"/>
                <w:szCs w:val="16"/>
              </w:rPr>
            </w:pPr>
            <w:ins w:id="15995" w:author="Στάθης Καπ" w:date="2023-03-09T07:09:00Z">
              <w:r>
                <w:rPr>
                  <w:rFonts w:ascii="Calibri" w:hAnsi="Calibri" w:cs="Calibri"/>
                  <w:color w:val="000000"/>
                  <w:sz w:val="16"/>
                  <w:szCs w:val="16"/>
                </w:rPr>
                <w:t>961</w:t>
              </w:r>
            </w:ins>
          </w:p>
        </w:tc>
        <w:tc>
          <w:tcPr>
            <w:tcW w:w="708" w:type="dxa"/>
            <w:vAlign w:val="center"/>
            <w:tcPrChange w:id="15996"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5997" w:author="Στάθης Καπ" w:date="2023-03-09T06:09:00Z"/>
                <w:sz w:val="16"/>
                <w:szCs w:val="16"/>
              </w:rPr>
            </w:pPr>
            <w:ins w:id="15998"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5999"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000" w:author="Στάθης Καπ" w:date="2023-03-09T06:09:00Z"/>
                <w:sz w:val="16"/>
                <w:szCs w:val="16"/>
              </w:rPr>
            </w:pPr>
            <w:ins w:id="16001"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002"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003" w:author="Στάθης Καπ" w:date="2023-03-09T06:09:00Z"/>
                <w:sz w:val="16"/>
                <w:szCs w:val="16"/>
              </w:rPr>
            </w:pPr>
            <w:ins w:id="16004" w:author="Στάθης Καπ" w:date="2023-03-09T07:09:00Z">
              <w:r>
                <w:rPr>
                  <w:rFonts w:ascii="Calibri" w:hAnsi="Calibri" w:cs="Calibri"/>
                  <w:color w:val="000000"/>
                  <w:sz w:val="16"/>
                  <w:szCs w:val="16"/>
                </w:rPr>
                <w:t>964</w:t>
              </w:r>
            </w:ins>
          </w:p>
        </w:tc>
        <w:tc>
          <w:tcPr>
            <w:tcW w:w="454" w:type="dxa"/>
            <w:vAlign w:val="center"/>
            <w:tcPrChange w:id="16005"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006" w:author="Στάθης Καπ" w:date="2023-03-09T06:09:00Z"/>
                <w:sz w:val="16"/>
                <w:szCs w:val="16"/>
              </w:rPr>
            </w:pPr>
            <w:ins w:id="16007" w:author="Στάθης Καπ" w:date="2023-03-09T07:09:00Z">
              <w:r>
                <w:rPr>
                  <w:rFonts w:ascii="Calibri" w:hAnsi="Calibri" w:cs="Calibri"/>
                  <w:color w:val="000000"/>
                  <w:sz w:val="16"/>
                  <w:szCs w:val="16"/>
                </w:rPr>
                <w:t>-0.31</w:t>
              </w:r>
            </w:ins>
          </w:p>
        </w:tc>
        <w:tc>
          <w:tcPr>
            <w:tcW w:w="454" w:type="dxa"/>
            <w:vAlign w:val="center"/>
            <w:tcPrChange w:id="16008"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009" w:author="Στάθης Καπ" w:date="2023-03-09T06:09:00Z"/>
                <w:sz w:val="16"/>
                <w:szCs w:val="16"/>
              </w:rPr>
            </w:pPr>
            <w:ins w:id="16010"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011"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012" w:author="Στάθης Καπ" w:date="2023-03-09T06:09:00Z"/>
                <w:sz w:val="16"/>
                <w:szCs w:val="16"/>
              </w:rPr>
            </w:pPr>
            <w:ins w:id="16013"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6014"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6015" w:author="Στάθης Καπ" w:date="2023-03-09T06:09:00Z"/>
                <w:sz w:val="16"/>
                <w:szCs w:val="16"/>
              </w:rPr>
            </w:pPr>
            <w:ins w:id="16016" w:author="Στάθης Καπ" w:date="2023-03-09T07:09:00Z">
              <w:r>
                <w:rPr>
                  <w:rFonts w:ascii="Calibri" w:hAnsi="Calibri" w:cs="Calibri"/>
                  <w:color w:val="000000"/>
                  <w:sz w:val="16"/>
                  <w:szCs w:val="16"/>
                </w:rPr>
                <w:t>958</w:t>
              </w:r>
            </w:ins>
          </w:p>
        </w:tc>
        <w:tc>
          <w:tcPr>
            <w:tcW w:w="454" w:type="dxa"/>
            <w:vAlign w:val="center"/>
            <w:tcPrChange w:id="16017"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6018" w:author="Στάθης Καπ" w:date="2023-03-09T06:09:00Z"/>
                <w:sz w:val="16"/>
                <w:szCs w:val="16"/>
              </w:rPr>
            </w:pPr>
            <w:ins w:id="16019" w:author="Στάθης Καπ" w:date="2023-03-09T07:09:00Z">
              <w:r>
                <w:rPr>
                  <w:rFonts w:ascii="Calibri" w:hAnsi="Calibri" w:cs="Calibri"/>
                  <w:color w:val="000000"/>
                  <w:sz w:val="16"/>
                  <w:szCs w:val="16"/>
                </w:rPr>
                <w:t>0.31</w:t>
              </w:r>
            </w:ins>
          </w:p>
        </w:tc>
        <w:tc>
          <w:tcPr>
            <w:tcW w:w="454" w:type="dxa"/>
            <w:vAlign w:val="center"/>
            <w:tcPrChange w:id="16020"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6021" w:author="Στάθης Καπ" w:date="2023-03-09T06:09:00Z"/>
                <w:sz w:val="16"/>
                <w:szCs w:val="16"/>
              </w:rPr>
            </w:pPr>
            <w:ins w:id="16022"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6023"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6024" w:author="Στάθης Καπ" w:date="2023-03-09T06:09:00Z"/>
                <w:sz w:val="16"/>
                <w:szCs w:val="16"/>
              </w:rPr>
            </w:pPr>
            <w:ins w:id="16025"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6026"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6027" w:author="Στάθης Καπ" w:date="2023-03-09T06:09:00Z"/>
                <w:sz w:val="16"/>
                <w:szCs w:val="16"/>
              </w:rPr>
            </w:pPr>
            <w:ins w:id="16028" w:author="Στάθης Καπ" w:date="2023-03-09T07:09:00Z">
              <w:r>
                <w:rPr>
                  <w:rFonts w:ascii="Calibri" w:hAnsi="Calibri" w:cs="Calibri"/>
                  <w:color w:val="000000"/>
                  <w:sz w:val="16"/>
                  <w:szCs w:val="16"/>
                </w:rPr>
                <w:t>917</w:t>
              </w:r>
            </w:ins>
          </w:p>
        </w:tc>
        <w:tc>
          <w:tcPr>
            <w:tcW w:w="454" w:type="dxa"/>
            <w:vAlign w:val="center"/>
            <w:tcPrChange w:id="16029"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6030" w:author="Στάθης Καπ" w:date="2023-03-09T06:09:00Z"/>
                <w:sz w:val="16"/>
                <w:szCs w:val="16"/>
              </w:rPr>
            </w:pPr>
            <w:ins w:id="16031" w:author="Στάθης Καπ" w:date="2023-03-09T07:09:00Z">
              <w:r>
                <w:rPr>
                  <w:rFonts w:ascii="Calibri" w:hAnsi="Calibri" w:cs="Calibri"/>
                  <w:color w:val="000000"/>
                  <w:sz w:val="16"/>
                  <w:szCs w:val="16"/>
                </w:rPr>
                <w:t>4.58</w:t>
              </w:r>
            </w:ins>
          </w:p>
        </w:tc>
        <w:tc>
          <w:tcPr>
            <w:tcW w:w="454" w:type="dxa"/>
            <w:vAlign w:val="center"/>
            <w:tcPrChange w:id="16032"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6033" w:author="Στάθης Καπ" w:date="2023-03-09T06:09:00Z"/>
                <w:sz w:val="16"/>
                <w:szCs w:val="16"/>
              </w:rPr>
            </w:pPr>
            <w:ins w:id="16034"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6035"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6036" w:author="Στάθης Καπ" w:date="2023-03-09T06:09:00Z"/>
                <w:sz w:val="16"/>
                <w:szCs w:val="16"/>
              </w:rPr>
            </w:pPr>
            <w:ins w:id="16037"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3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39" w:author="Στάθης Καπ" w:date="2023-03-09T06:09:00Z"/>
          <w:trPrChange w:id="1604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4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6042" w:author="Στάθης Καπ" w:date="2023-03-09T06:09:00Z"/>
                <w:sz w:val="16"/>
                <w:szCs w:val="16"/>
              </w:rPr>
            </w:pPr>
            <w:ins w:id="16043"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6044"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6045" w:author="Στάθης Καπ" w:date="2023-03-09T06:09:00Z"/>
                <w:sz w:val="16"/>
                <w:szCs w:val="16"/>
              </w:rPr>
            </w:pPr>
            <w:ins w:id="16046"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6047"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6048" w:author="Στάθης Καπ" w:date="2023-03-09T06:09:00Z"/>
                <w:sz w:val="16"/>
                <w:szCs w:val="16"/>
              </w:rPr>
            </w:pPr>
            <w:ins w:id="16049"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6050"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6051" w:author="Στάθης Καπ" w:date="2023-03-09T06:09:00Z"/>
                <w:sz w:val="16"/>
                <w:szCs w:val="16"/>
              </w:rPr>
            </w:pPr>
            <w:ins w:id="16052" w:author="Στάθης Καπ" w:date="2023-03-09T07:09:00Z">
              <w:r>
                <w:rPr>
                  <w:rFonts w:ascii="Calibri" w:hAnsi="Calibri" w:cs="Calibri"/>
                  <w:color w:val="000000"/>
                  <w:sz w:val="16"/>
                  <w:szCs w:val="16"/>
                </w:rPr>
                <w:t>1032</w:t>
              </w:r>
            </w:ins>
          </w:p>
        </w:tc>
        <w:tc>
          <w:tcPr>
            <w:tcW w:w="708" w:type="dxa"/>
            <w:vAlign w:val="center"/>
            <w:tcPrChange w:id="16053"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6054" w:author="Στάθης Καπ" w:date="2023-03-09T06:09:00Z"/>
                <w:sz w:val="16"/>
                <w:szCs w:val="16"/>
              </w:rPr>
            </w:pPr>
            <w:ins w:id="16055"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6056"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6057" w:author="Στάθης Καπ" w:date="2023-03-09T06:09:00Z"/>
                <w:sz w:val="16"/>
                <w:szCs w:val="16"/>
              </w:rPr>
            </w:pPr>
            <w:ins w:id="16058"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6059"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6060" w:author="Στάθης Καπ" w:date="2023-03-09T06:09:00Z"/>
                <w:sz w:val="16"/>
                <w:szCs w:val="16"/>
              </w:rPr>
            </w:pPr>
            <w:ins w:id="16061" w:author="Στάθης Καπ" w:date="2023-03-09T07:09:00Z">
              <w:r>
                <w:rPr>
                  <w:rFonts w:ascii="Calibri" w:hAnsi="Calibri" w:cs="Calibri"/>
                  <w:color w:val="000000"/>
                  <w:sz w:val="16"/>
                  <w:szCs w:val="16"/>
                </w:rPr>
                <w:t>998</w:t>
              </w:r>
            </w:ins>
          </w:p>
        </w:tc>
        <w:tc>
          <w:tcPr>
            <w:tcW w:w="454" w:type="dxa"/>
            <w:vAlign w:val="center"/>
            <w:tcPrChange w:id="16062"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6063" w:author="Στάθης Καπ" w:date="2023-03-09T06:09:00Z"/>
                <w:sz w:val="16"/>
                <w:szCs w:val="16"/>
              </w:rPr>
            </w:pPr>
            <w:ins w:id="16064" w:author="Στάθης Καπ" w:date="2023-03-09T07:09:00Z">
              <w:r>
                <w:rPr>
                  <w:rFonts w:ascii="Calibri" w:hAnsi="Calibri" w:cs="Calibri"/>
                  <w:color w:val="000000"/>
                  <w:sz w:val="16"/>
                  <w:szCs w:val="16"/>
                </w:rPr>
                <w:t>3.29</w:t>
              </w:r>
            </w:ins>
          </w:p>
        </w:tc>
        <w:tc>
          <w:tcPr>
            <w:tcW w:w="454" w:type="dxa"/>
            <w:vAlign w:val="center"/>
            <w:tcPrChange w:id="16065"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6066" w:author="Στάθης Καπ" w:date="2023-03-09T06:09:00Z"/>
                <w:sz w:val="16"/>
                <w:szCs w:val="16"/>
              </w:rPr>
            </w:pPr>
            <w:ins w:id="16067"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6068"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6069" w:author="Στάθης Καπ" w:date="2023-03-09T06:09:00Z"/>
                <w:sz w:val="16"/>
                <w:szCs w:val="16"/>
              </w:rPr>
            </w:pPr>
            <w:ins w:id="16070"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6071"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6072" w:author="Στάθης Καπ" w:date="2023-03-09T06:09:00Z"/>
                <w:sz w:val="16"/>
                <w:szCs w:val="16"/>
              </w:rPr>
            </w:pPr>
            <w:ins w:id="16073" w:author="Στάθης Καπ" w:date="2023-03-09T07:09:00Z">
              <w:r>
                <w:rPr>
                  <w:rFonts w:ascii="Calibri" w:hAnsi="Calibri" w:cs="Calibri"/>
                  <w:color w:val="000000"/>
                  <w:sz w:val="16"/>
                  <w:szCs w:val="16"/>
                </w:rPr>
                <w:t>995</w:t>
              </w:r>
            </w:ins>
          </w:p>
        </w:tc>
        <w:tc>
          <w:tcPr>
            <w:tcW w:w="454" w:type="dxa"/>
            <w:vAlign w:val="center"/>
            <w:tcPrChange w:id="16074"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6075" w:author="Στάθης Καπ" w:date="2023-03-09T06:09:00Z"/>
                <w:sz w:val="16"/>
                <w:szCs w:val="16"/>
              </w:rPr>
            </w:pPr>
            <w:ins w:id="16076" w:author="Στάθης Καπ" w:date="2023-03-09T07:09:00Z">
              <w:r>
                <w:rPr>
                  <w:rFonts w:ascii="Calibri" w:hAnsi="Calibri" w:cs="Calibri"/>
                  <w:color w:val="000000"/>
                  <w:sz w:val="16"/>
                  <w:szCs w:val="16"/>
                </w:rPr>
                <w:t>3.59</w:t>
              </w:r>
            </w:ins>
          </w:p>
        </w:tc>
        <w:tc>
          <w:tcPr>
            <w:tcW w:w="454" w:type="dxa"/>
            <w:vAlign w:val="center"/>
            <w:tcPrChange w:id="16077"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6078" w:author="Στάθης Καπ" w:date="2023-03-09T06:09:00Z"/>
                <w:sz w:val="16"/>
                <w:szCs w:val="16"/>
              </w:rPr>
            </w:pPr>
            <w:ins w:id="16079"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6080"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6081" w:author="Στάθης Καπ" w:date="2023-03-09T06:09:00Z"/>
                <w:sz w:val="16"/>
                <w:szCs w:val="16"/>
              </w:rPr>
            </w:pPr>
            <w:ins w:id="16082"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6083"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6084" w:author="Στάθης Καπ" w:date="2023-03-09T06:09:00Z"/>
                <w:sz w:val="16"/>
                <w:szCs w:val="16"/>
              </w:rPr>
            </w:pPr>
            <w:ins w:id="16085" w:author="Στάθης Καπ" w:date="2023-03-09T07:09:00Z">
              <w:r>
                <w:rPr>
                  <w:rFonts w:ascii="Calibri" w:hAnsi="Calibri" w:cs="Calibri"/>
                  <w:color w:val="000000"/>
                  <w:sz w:val="16"/>
                  <w:szCs w:val="16"/>
                </w:rPr>
                <w:t>944</w:t>
              </w:r>
            </w:ins>
          </w:p>
        </w:tc>
        <w:tc>
          <w:tcPr>
            <w:tcW w:w="454" w:type="dxa"/>
            <w:vAlign w:val="center"/>
            <w:tcPrChange w:id="16086"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6087" w:author="Στάθης Καπ" w:date="2023-03-09T06:09:00Z"/>
                <w:sz w:val="16"/>
                <w:szCs w:val="16"/>
              </w:rPr>
            </w:pPr>
            <w:ins w:id="16088" w:author="Στάθης Καπ" w:date="2023-03-09T07:09:00Z">
              <w:r>
                <w:rPr>
                  <w:rFonts w:ascii="Calibri" w:hAnsi="Calibri" w:cs="Calibri"/>
                  <w:color w:val="000000"/>
                  <w:sz w:val="16"/>
                  <w:szCs w:val="16"/>
                </w:rPr>
                <w:t>8.53</w:t>
              </w:r>
            </w:ins>
          </w:p>
        </w:tc>
        <w:tc>
          <w:tcPr>
            <w:tcW w:w="454" w:type="dxa"/>
            <w:vAlign w:val="center"/>
            <w:tcPrChange w:id="16089"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6090" w:author="Στάθης Καπ" w:date="2023-03-09T06:09:00Z"/>
                <w:sz w:val="16"/>
                <w:szCs w:val="16"/>
              </w:rPr>
            </w:pPr>
            <w:ins w:id="16091"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6092"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6093" w:author="Στάθης Καπ" w:date="2023-03-09T06:09:00Z"/>
                <w:sz w:val="16"/>
                <w:szCs w:val="16"/>
              </w:rPr>
            </w:pPr>
            <w:ins w:id="16094"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09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096" w:author="Στάθης Καπ" w:date="2023-03-09T06:09:00Z"/>
          <w:trPrChange w:id="1609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09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6099" w:author="Στάθης Καπ" w:date="2023-03-09T06:09:00Z"/>
                <w:sz w:val="16"/>
                <w:szCs w:val="16"/>
              </w:rPr>
            </w:pPr>
            <w:ins w:id="16100"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6101"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6102" w:author="Στάθης Καπ" w:date="2023-03-09T06:09:00Z"/>
                <w:sz w:val="16"/>
                <w:szCs w:val="16"/>
              </w:rPr>
            </w:pPr>
            <w:ins w:id="16103"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6104"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6105" w:author="Στάθης Καπ" w:date="2023-03-09T06:09:00Z"/>
                <w:sz w:val="16"/>
                <w:szCs w:val="16"/>
              </w:rPr>
            </w:pPr>
            <w:ins w:id="16106"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6107"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6108" w:author="Στάθης Καπ" w:date="2023-03-09T06:09:00Z"/>
                <w:sz w:val="16"/>
                <w:szCs w:val="16"/>
              </w:rPr>
            </w:pPr>
            <w:ins w:id="16109" w:author="Στάθης Καπ" w:date="2023-03-09T07:09:00Z">
              <w:r>
                <w:rPr>
                  <w:rFonts w:ascii="Calibri" w:hAnsi="Calibri" w:cs="Calibri"/>
                  <w:color w:val="000000"/>
                  <w:sz w:val="16"/>
                  <w:szCs w:val="16"/>
                </w:rPr>
                <w:t>1080</w:t>
              </w:r>
            </w:ins>
          </w:p>
        </w:tc>
        <w:tc>
          <w:tcPr>
            <w:tcW w:w="708" w:type="dxa"/>
            <w:vAlign w:val="center"/>
            <w:tcPrChange w:id="16110"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6111" w:author="Στάθης Καπ" w:date="2023-03-09T06:09:00Z"/>
                <w:sz w:val="16"/>
                <w:szCs w:val="16"/>
              </w:rPr>
            </w:pPr>
            <w:ins w:id="16112"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6113"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6114" w:author="Στάθης Καπ" w:date="2023-03-09T06:09:00Z"/>
                <w:sz w:val="16"/>
                <w:szCs w:val="16"/>
              </w:rPr>
            </w:pPr>
            <w:ins w:id="16115"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6116"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6117" w:author="Στάθης Καπ" w:date="2023-03-09T06:09:00Z"/>
                <w:sz w:val="16"/>
                <w:szCs w:val="16"/>
              </w:rPr>
            </w:pPr>
            <w:ins w:id="16118" w:author="Στάθης Καπ" w:date="2023-03-09T07:09:00Z">
              <w:r>
                <w:rPr>
                  <w:rFonts w:ascii="Calibri" w:hAnsi="Calibri" w:cs="Calibri"/>
                  <w:color w:val="000000"/>
                  <w:sz w:val="16"/>
                  <w:szCs w:val="16"/>
                </w:rPr>
                <w:t>1018</w:t>
              </w:r>
            </w:ins>
          </w:p>
        </w:tc>
        <w:tc>
          <w:tcPr>
            <w:tcW w:w="454" w:type="dxa"/>
            <w:vAlign w:val="center"/>
            <w:tcPrChange w:id="16119"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6120" w:author="Στάθης Καπ" w:date="2023-03-09T06:09:00Z"/>
                <w:sz w:val="16"/>
                <w:szCs w:val="16"/>
              </w:rPr>
            </w:pPr>
            <w:ins w:id="16121" w:author="Στάθης Καπ" w:date="2023-03-09T07:09:00Z">
              <w:r>
                <w:rPr>
                  <w:rFonts w:ascii="Calibri" w:hAnsi="Calibri" w:cs="Calibri"/>
                  <w:color w:val="000000"/>
                  <w:sz w:val="16"/>
                  <w:szCs w:val="16"/>
                </w:rPr>
                <w:t>5.74</w:t>
              </w:r>
            </w:ins>
          </w:p>
        </w:tc>
        <w:tc>
          <w:tcPr>
            <w:tcW w:w="454" w:type="dxa"/>
            <w:vAlign w:val="center"/>
            <w:tcPrChange w:id="16122"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6123" w:author="Στάθης Καπ" w:date="2023-03-09T06:09:00Z"/>
                <w:sz w:val="16"/>
                <w:szCs w:val="16"/>
              </w:rPr>
            </w:pPr>
            <w:ins w:id="16124"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6125"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6126" w:author="Στάθης Καπ" w:date="2023-03-09T06:09:00Z"/>
                <w:sz w:val="16"/>
                <w:szCs w:val="16"/>
              </w:rPr>
            </w:pPr>
            <w:ins w:id="16127"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6128"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6129" w:author="Στάθης Καπ" w:date="2023-03-09T06:09:00Z"/>
                <w:sz w:val="16"/>
                <w:szCs w:val="16"/>
              </w:rPr>
            </w:pPr>
            <w:ins w:id="16130" w:author="Στάθης Καπ" w:date="2023-03-09T07:09:00Z">
              <w:r>
                <w:rPr>
                  <w:rFonts w:ascii="Calibri" w:hAnsi="Calibri" w:cs="Calibri"/>
                  <w:color w:val="000000"/>
                  <w:sz w:val="16"/>
                  <w:szCs w:val="16"/>
                </w:rPr>
                <w:t>1027</w:t>
              </w:r>
            </w:ins>
          </w:p>
        </w:tc>
        <w:tc>
          <w:tcPr>
            <w:tcW w:w="454" w:type="dxa"/>
            <w:vAlign w:val="center"/>
            <w:tcPrChange w:id="16131"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6132" w:author="Στάθης Καπ" w:date="2023-03-09T06:09:00Z"/>
                <w:sz w:val="16"/>
                <w:szCs w:val="16"/>
              </w:rPr>
            </w:pPr>
            <w:ins w:id="16133" w:author="Στάθης Καπ" w:date="2023-03-09T07:09:00Z">
              <w:r>
                <w:rPr>
                  <w:rFonts w:ascii="Calibri" w:hAnsi="Calibri" w:cs="Calibri"/>
                  <w:color w:val="000000"/>
                  <w:sz w:val="16"/>
                  <w:szCs w:val="16"/>
                </w:rPr>
                <w:t>4.91</w:t>
              </w:r>
            </w:ins>
          </w:p>
        </w:tc>
        <w:tc>
          <w:tcPr>
            <w:tcW w:w="454" w:type="dxa"/>
            <w:vAlign w:val="center"/>
            <w:tcPrChange w:id="16134"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6135" w:author="Στάθης Καπ" w:date="2023-03-09T06:09:00Z"/>
                <w:sz w:val="16"/>
                <w:szCs w:val="16"/>
              </w:rPr>
            </w:pPr>
            <w:ins w:id="16136"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6137"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6138" w:author="Στάθης Καπ" w:date="2023-03-09T06:09:00Z"/>
                <w:sz w:val="16"/>
                <w:szCs w:val="16"/>
              </w:rPr>
            </w:pPr>
            <w:ins w:id="16139"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6140"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6141" w:author="Στάθης Καπ" w:date="2023-03-09T06:09:00Z"/>
                <w:sz w:val="16"/>
                <w:szCs w:val="16"/>
              </w:rPr>
            </w:pPr>
            <w:ins w:id="16142" w:author="Στάθης Καπ" w:date="2023-03-09T07:09:00Z">
              <w:r>
                <w:rPr>
                  <w:rFonts w:ascii="Calibri" w:hAnsi="Calibri" w:cs="Calibri"/>
                  <w:color w:val="000000"/>
                  <w:sz w:val="16"/>
                  <w:szCs w:val="16"/>
                </w:rPr>
                <w:t>1036</w:t>
              </w:r>
            </w:ins>
          </w:p>
        </w:tc>
        <w:tc>
          <w:tcPr>
            <w:tcW w:w="454" w:type="dxa"/>
            <w:vAlign w:val="center"/>
            <w:tcPrChange w:id="16143"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6144" w:author="Στάθης Καπ" w:date="2023-03-09T06:09:00Z"/>
                <w:sz w:val="16"/>
                <w:szCs w:val="16"/>
              </w:rPr>
            </w:pPr>
            <w:ins w:id="16145" w:author="Στάθης Καπ" w:date="2023-03-09T07:09:00Z">
              <w:r>
                <w:rPr>
                  <w:rFonts w:ascii="Calibri" w:hAnsi="Calibri" w:cs="Calibri"/>
                  <w:color w:val="000000"/>
                  <w:sz w:val="16"/>
                  <w:szCs w:val="16"/>
                </w:rPr>
                <w:t>4.07</w:t>
              </w:r>
            </w:ins>
          </w:p>
        </w:tc>
        <w:tc>
          <w:tcPr>
            <w:tcW w:w="454" w:type="dxa"/>
            <w:vAlign w:val="center"/>
            <w:tcPrChange w:id="16146"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6147" w:author="Στάθης Καπ" w:date="2023-03-09T06:09:00Z"/>
                <w:sz w:val="16"/>
                <w:szCs w:val="16"/>
              </w:rPr>
            </w:pPr>
            <w:ins w:id="16148"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6149"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6150" w:author="Στάθης Καπ" w:date="2023-03-09T06:09:00Z"/>
                <w:sz w:val="16"/>
                <w:szCs w:val="16"/>
              </w:rPr>
            </w:pPr>
            <w:ins w:id="16151"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5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53" w:author="Στάθης Καπ" w:date="2023-03-09T06:09:00Z"/>
          <w:trPrChange w:id="1615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5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6156" w:author="Στάθης Καπ" w:date="2023-03-09T06:09:00Z"/>
                <w:sz w:val="16"/>
                <w:szCs w:val="16"/>
              </w:rPr>
            </w:pPr>
            <w:ins w:id="16157"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6158"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6159" w:author="Στάθης Καπ" w:date="2023-03-09T06:09:00Z"/>
                <w:sz w:val="16"/>
                <w:szCs w:val="16"/>
              </w:rPr>
            </w:pPr>
            <w:ins w:id="16160"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6161"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6162" w:author="Στάθης Καπ" w:date="2023-03-09T06:09:00Z"/>
                <w:sz w:val="16"/>
                <w:szCs w:val="16"/>
              </w:rPr>
            </w:pPr>
            <w:ins w:id="16163"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6164"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6165" w:author="Στάθης Καπ" w:date="2023-03-09T06:09:00Z"/>
                <w:sz w:val="16"/>
                <w:szCs w:val="16"/>
              </w:rPr>
            </w:pPr>
            <w:ins w:id="16166" w:author="Στάθης Καπ" w:date="2023-03-09T07:09:00Z">
              <w:r>
                <w:rPr>
                  <w:rFonts w:ascii="Calibri" w:hAnsi="Calibri" w:cs="Calibri"/>
                  <w:color w:val="000000"/>
                  <w:sz w:val="16"/>
                  <w:szCs w:val="16"/>
                </w:rPr>
                <w:t>907</w:t>
              </w:r>
            </w:ins>
          </w:p>
        </w:tc>
        <w:tc>
          <w:tcPr>
            <w:tcW w:w="708" w:type="dxa"/>
            <w:vAlign w:val="center"/>
            <w:tcPrChange w:id="16167"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6168" w:author="Στάθης Καπ" w:date="2023-03-09T06:09:00Z"/>
                <w:sz w:val="16"/>
                <w:szCs w:val="16"/>
              </w:rPr>
            </w:pPr>
            <w:ins w:id="16169"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6170"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6171" w:author="Στάθης Καπ" w:date="2023-03-09T06:09:00Z"/>
                <w:sz w:val="16"/>
                <w:szCs w:val="16"/>
              </w:rPr>
            </w:pPr>
            <w:ins w:id="16172"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6173"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6174" w:author="Στάθης Καπ" w:date="2023-03-09T06:09:00Z"/>
                <w:sz w:val="16"/>
                <w:szCs w:val="16"/>
              </w:rPr>
            </w:pPr>
            <w:ins w:id="16175" w:author="Στάθης Καπ" w:date="2023-03-09T07:09:00Z">
              <w:r>
                <w:rPr>
                  <w:rFonts w:ascii="Calibri" w:hAnsi="Calibri" w:cs="Calibri"/>
                  <w:color w:val="000000"/>
                  <w:sz w:val="16"/>
                  <w:szCs w:val="16"/>
                </w:rPr>
                <w:t>910</w:t>
              </w:r>
            </w:ins>
          </w:p>
        </w:tc>
        <w:tc>
          <w:tcPr>
            <w:tcW w:w="454" w:type="dxa"/>
            <w:vAlign w:val="center"/>
            <w:tcPrChange w:id="16176"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6177" w:author="Στάθης Καπ" w:date="2023-03-09T06:09:00Z"/>
                <w:sz w:val="16"/>
                <w:szCs w:val="16"/>
              </w:rPr>
            </w:pPr>
            <w:ins w:id="16178" w:author="Στάθης Καπ" w:date="2023-03-09T07:09:00Z">
              <w:r>
                <w:rPr>
                  <w:rFonts w:ascii="Calibri" w:hAnsi="Calibri" w:cs="Calibri"/>
                  <w:color w:val="000000"/>
                  <w:sz w:val="16"/>
                  <w:szCs w:val="16"/>
                </w:rPr>
                <w:t>-0.33</w:t>
              </w:r>
            </w:ins>
          </w:p>
        </w:tc>
        <w:tc>
          <w:tcPr>
            <w:tcW w:w="454" w:type="dxa"/>
            <w:vAlign w:val="center"/>
            <w:tcPrChange w:id="16179"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6180" w:author="Στάθης Καπ" w:date="2023-03-09T06:09:00Z"/>
                <w:sz w:val="16"/>
                <w:szCs w:val="16"/>
              </w:rPr>
            </w:pPr>
            <w:ins w:id="16181"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6182"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6183" w:author="Στάθης Καπ" w:date="2023-03-09T06:09:00Z"/>
                <w:sz w:val="16"/>
                <w:szCs w:val="16"/>
              </w:rPr>
            </w:pPr>
            <w:ins w:id="16184"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6185"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6186" w:author="Στάθης Καπ" w:date="2023-03-09T06:09:00Z"/>
                <w:sz w:val="16"/>
                <w:szCs w:val="16"/>
              </w:rPr>
            </w:pPr>
            <w:ins w:id="16187" w:author="Στάθης Καπ" w:date="2023-03-09T07:09:00Z">
              <w:r>
                <w:rPr>
                  <w:rFonts w:ascii="Calibri" w:hAnsi="Calibri" w:cs="Calibri"/>
                  <w:color w:val="000000"/>
                  <w:sz w:val="16"/>
                  <w:szCs w:val="16"/>
                </w:rPr>
                <w:t>870</w:t>
              </w:r>
            </w:ins>
          </w:p>
        </w:tc>
        <w:tc>
          <w:tcPr>
            <w:tcW w:w="454" w:type="dxa"/>
            <w:vAlign w:val="center"/>
            <w:tcPrChange w:id="16188"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6189" w:author="Στάθης Καπ" w:date="2023-03-09T06:09:00Z"/>
                <w:sz w:val="16"/>
                <w:szCs w:val="16"/>
              </w:rPr>
            </w:pPr>
            <w:ins w:id="16190" w:author="Στάθης Καπ" w:date="2023-03-09T07:09:00Z">
              <w:r>
                <w:rPr>
                  <w:rFonts w:ascii="Calibri" w:hAnsi="Calibri" w:cs="Calibri"/>
                  <w:color w:val="000000"/>
                  <w:sz w:val="16"/>
                  <w:szCs w:val="16"/>
                </w:rPr>
                <w:t>4.08</w:t>
              </w:r>
            </w:ins>
          </w:p>
        </w:tc>
        <w:tc>
          <w:tcPr>
            <w:tcW w:w="454" w:type="dxa"/>
            <w:vAlign w:val="center"/>
            <w:tcPrChange w:id="16191"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6192" w:author="Στάθης Καπ" w:date="2023-03-09T06:09:00Z"/>
                <w:sz w:val="16"/>
                <w:szCs w:val="16"/>
              </w:rPr>
            </w:pPr>
            <w:ins w:id="16193"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6194"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6195" w:author="Στάθης Καπ" w:date="2023-03-09T06:09:00Z"/>
                <w:sz w:val="16"/>
                <w:szCs w:val="16"/>
              </w:rPr>
            </w:pPr>
            <w:ins w:id="16196"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6197"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6198" w:author="Στάθης Καπ" w:date="2023-03-09T06:09:00Z"/>
                <w:sz w:val="16"/>
                <w:szCs w:val="16"/>
              </w:rPr>
            </w:pPr>
            <w:ins w:id="16199" w:author="Στάθης Καπ" w:date="2023-03-09T07:09:00Z">
              <w:r>
                <w:rPr>
                  <w:rFonts w:ascii="Calibri" w:hAnsi="Calibri" w:cs="Calibri"/>
                  <w:color w:val="000000"/>
                  <w:sz w:val="16"/>
                  <w:szCs w:val="16"/>
                </w:rPr>
                <w:t>878</w:t>
              </w:r>
            </w:ins>
          </w:p>
        </w:tc>
        <w:tc>
          <w:tcPr>
            <w:tcW w:w="454" w:type="dxa"/>
            <w:vAlign w:val="center"/>
            <w:tcPrChange w:id="16200"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6201" w:author="Στάθης Καπ" w:date="2023-03-09T06:09:00Z"/>
                <w:sz w:val="16"/>
                <w:szCs w:val="16"/>
              </w:rPr>
            </w:pPr>
            <w:ins w:id="16202" w:author="Στάθης Καπ" w:date="2023-03-09T07:09:00Z">
              <w:r>
                <w:rPr>
                  <w:rFonts w:ascii="Calibri" w:hAnsi="Calibri" w:cs="Calibri"/>
                  <w:color w:val="000000"/>
                  <w:sz w:val="16"/>
                  <w:szCs w:val="16"/>
                </w:rPr>
                <w:t>3.2</w:t>
              </w:r>
            </w:ins>
          </w:p>
        </w:tc>
        <w:tc>
          <w:tcPr>
            <w:tcW w:w="454" w:type="dxa"/>
            <w:vAlign w:val="center"/>
            <w:tcPrChange w:id="16203"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6204" w:author="Στάθης Καπ" w:date="2023-03-09T06:09:00Z"/>
                <w:sz w:val="16"/>
                <w:szCs w:val="16"/>
              </w:rPr>
            </w:pPr>
            <w:ins w:id="16205"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6206"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6207" w:author="Στάθης Καπ" w:date="2023-03-09T06:09:00Z"/>
                <w:sz w:val="16"/>
                <w:szCs w:val="16"/>
              </w:rPr>
            </w:pPr>
            <w:ins w:id="16208"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0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10" w:author="Στάθης Καπ" w:date="2023-03-09T06:09:00Z"/>
          <w:trPrChange w:id="1621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1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6213" w:author="Στάθης Καπ" w:date="2023-03-09T06:09:00Z"/>
                <w:sz w:val="16"/>
                <w:szCs w:val="16"/>
              </w:rPr>
            </w:pPr>
            <w:ins w:id="16214"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6215"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6216" w:author="Στάθης Καπ" w:date="2023-03-09T06:09:00Z"/>
                <w:sz w:val="16"/>
                <w:szCs w:val="16"/>
              </w:rPr>
            </w:pPr>
            <w:ins w:id="16217"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6218"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6219" w:author="Στάθης Καπ" w:date="2023-03-09T06:09:00Z"/>
                <w:sz w:val="16"/>
                <w:szCs w:val="16"/>
              </w:rPr>
            </w:pPr>
            <w:ins w:id="16220"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6221"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6222" w:author="Στάθης Καπ" w:date="2023-03-09T06:09:00Z"/>
                <w:sz w:val="16"/>
                <w:szCs w:val="16"/>
              </w:rPr>
            </w:pPr>
            <w:ins w:id="16223" w:author="Στάθης Καπ" w:date="2023-03-09T07:09:00Z">
              <w:r>
                <w:rPr>
                  <w:rFonts w:ascii="Calibri" w:hAnsi="Calibri" w:cs="Calibri"/>
                  <w:color w:val="000000"/>
                  <w:sz w:val="16"/>
                  <w:szCs w:val="16"/>
                </w:rPr>
                <w:t>913</w:t>
              </w:r>
            </w:ins>
          </w:p>
        </w:tc>
        <w:tc>
          <w:tcPr>
            <w:tcW w:w="708" w:type="dxa"/>
            <w:vAlign w:val="center"/>
            <w:tcPrChange w:id="16224"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6225" w:author="Στάθης Καπ" w:date="2023-03-09T06:09:00Z"/>
                <w:sz w:val="16"/>
                <w:szCs w:val="16"/>
              </w:rPr>
            </w:pPr>
            <w:ins w:id="16226"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6227"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6228" w:author="Στάθης Καπ" w:date="2023-03-09T06:09:00Z"/>
                <w:sz w:val="16"/>
                <w:szCs w:val="16"/>
              </w:rPr>
            </w:pPr>
            <w:ins w:id="16229"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6230"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6231" w:author="Στάθης Καπ" w:date="2023-03-09T06:09:00Z"/>
                <w:sz w:val="16"/>
                <w:szCs w:val="16"/>
              </w:rPr>
            </w:pPr>
            <w:ins w:id="16232" w:author="Στάθης Καπ" w:date="2023-03-09T07:09:00Z">
              <w:r>
                <w:rPr>
                  <w:rFonts w:ascii="Calibri" w:hAnsi="Calibri" w:cs="Calibri"/>
                  <w:color w:val="000000"/>
                  <w:sz w:val="16"/>
                  <w:szCs w:val="16"/>
                </w:rPr>
                <w:t>931</w:t>
              </w:r>
            </w:ins>
          </w:p>
        </w:tc>
        <w:tc>
          <w:tcPr>
            <w:tcW w:w="454" w:type="dxa"/>
            <w:vAlign w:val="center"/>
            <w:tcPrChange w:id="16233"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6234" w:author="Στάθης Καπ" w:date="2023-03-09T06:09:00Z"/>
                <w:sz w:val="16"/>
                <w:szCs w:val="16"/>
              </w:rPr>
            </w:pPr>
            <w:ins w:id="16235" w:author="Στάθης Καπ" w:date="2023-03-09T07:09:00Z">
              <w:r>
                <w:rPr>
                  <w:rFonts w:ascii="Calibri" w:hAnsi="Calibri" w:cs="Calibri"/>
                  <w:color w:val="000000"/>
                  <w:sz w:val="16"/>
                  <w:szCs w:val="16"/>
                </w:rPr>
                <w:t>-1.97</w:t>
              </w:r>
            </w:ins>
          </w:p>
        </w:tc>
        <w:tc>
          <w:tcPr>
            <w:tcW w:w="454" w:type="dxa"/>
            <w:vAlign w:val="center"/>
            <w:tcPrChange w:id="16236"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6237" w:author="Στάθης Καπ" w:date="2023-03-09T06:09:00Z"/>
                <w:sz w:val="16"/>
                <w:szCs w:val="16"/>
              </w:rPr>
            </w:pPr>
            <w:ins w:id="16238"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6239"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6240" w:author="Στάθης Καπ" w:date="2023-03-09T06:09:00Z"/>
                <w:sz w:val="16"/>
                <w:szCs w:val="16"/>
              </w:rPr>
            </w:pPr>
            <w:ins w:id="16241"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6242"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6243" w:author="Στάθης Καπ" w:date="2023-03-09T06:09:00Z"/>
                <w:sz w:val="16"/>
                <w:szCs w:val="16"/>
              </w:rPr>
            </w:pPr>
            <w:ins w:id="16244" w:author="Στάθης Καπ" w:date="2023-03-09T07:09:00Z">
              <w:r>
                <w:rPr>
                  <w:rFonts w:ascii="Calibri" w:hAnsi="Calibri" w:cs="Calibri"/>
                  <w:color w:val="000000"/>
                  <w:sz w:val="16"/>
                  <w:szCs w:val="16"/>
                </w:rPr>
                <w:t>897</w:t>
              </w:r>
            </w:ins>
          </w:p>
        </w:tc>
        <w:tc>
          <w:tcPr>
            <w:tcW w:w="454" w:type="dxa"/>
            <w:vAlign w:val="center"/>
            <w:tcPrChange w:id="16245"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6246" w:author="Στάθης Καπ" w:date="2023-03-09T06:09:00Z"/>
                <w:sz w:val="16"/>
                <w:szCs w:val="16"/>
              </w:rPr>
            </w:pPr>
            <w:ins w:id="16247" w:author="Στάθης Καπ" w:date="2023-03-09T07:09:00Z">
              <w:r>
                <w:rPr>
                  <w:rFonts w:ascii="Calibri" w:hAnsi="Calibri" w:cs="Calibri"/>
                  <w:color w:val="000000"/>
                  <w:sz w:val="16"/>
                  <w:szCs w:val="16"/>
                </w:rPr>
                <w:t>1.75</w:t>
              </w:r>
            </w:ins>
          </w:p>
        </w:tc>
        <w:tc>
          <w:tcPr>
            <w:tcW w:w="454" w:type="dxa"/>
            <w:vAlign w:val="center"/>
            <w:tcPrChange w:id="16248"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6249" w:author="Στάθης Καπ" w:date="2023-03-09T06:09:00Z"/>
                <w:sz w:val="16"/>
                <w:szCs w:val="16"/>
              </w:rPr>
            </w:pPr>
            <w:ins w:id="16250"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6251"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6252" w:author="Στάθης Καπ" w:date="2023-03-09T06:09:00Z"/>
                <w:sz w:val="16"/>
                <w:szCs w:val="16"/>
              </w:rPr>
            </w:pPr>
            <w:ins w:id="16253"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6254"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6255" w:author="Στάθης Καπ" w:date="2023-03-09T06:09:00Z"/>
                <w:sz w:val="16"/>
                <w:szCs w:val="16"/>
              </w:rPr>
            </w:pPr>
            <w:ins w:id="16256" w:author="Στάθης Καπ" w:date="2023-03-09T07:09:00Z">
              <w:r>
                <w:rPr>
                  <w:rFonts w:ascii="Calibri" w:hAnsi="Calibri" w:cs="Calibri"/>
                  <w:color w:val="000000"/>
                  <w:sz w:val="16"/>
                  <w:szCs w:val="16"/>
                </w:rPr>
                <w:t>897</w:t>
              </w:r>
            </w:ins>
          </w:p>
        </w:tc>
        <w:tc>
          <w:tcPr>
            <w:tcW w:w="454" w:type="dxa"/>
            <w:vAlign w:val="center"/>
            <w:tcPrChange w:id="16257"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6258" w:author="Στάθης Καπ" w:date="2023-03-09T06:09:00Z"/>
                <w:sz w:val="16"/>
                <w:szCs w:val="16"/>
              </w:rPr>
            </w:pPr>
            <w:ins w:id="16259" w:author="Στάθης Καπ" w:date="2023-03-09T07:09:00Z">
              <w:r>
                <w:rPr>
                  <w:rFonts w:ascii="Calibri" w:hAnsi="Calibri" w:cs="Calibri"/>
                  <w:color w:val="000000"/>
                  <w:sz w:val="16"/>
                  <w:szCs w:val="16"/>
                </w:rPr>
                <w:t>1.75</w:t>
              </w:r>
            </w:ins>
          </w:p>
        </w:tc>
        <w:tc>
          <w:tcPr>
            <w:tcW w:w="454" w:type="dxa"/>
            <w:vAlign w:val="center"/>
            <w:tcPrChange w:id="16260"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6261" w:author="Στάθης Καπ" w:date="2023-03-09T06:09:00Z"/>
                <w:sz w:val="16"/>
                <w:szCs w:val="16"/>
              </w:rPr>
            </w:pPr>
            <w:ins w:id="16262"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6263"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6264" w:author="Στάθης Καπ" w:date="2023-03-09T06:09:00Z"/>
                <w:sz w:val="16"/>
                <w:szCs w:val="16"/>
              </w:rPr>
            </w:pPr>
            <w:ins w:id="16265"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6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67" w:author="Στάθης Καπ" w:date="2023-03-09T06:09:00Z"/>
          <w:trPrChange w:id="1626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6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6270" w:author="Στάθης Καπ" w:date="2023-03-09T06:09:00Z"/>
                <w:sz w:val="16"/>
                <w:szCs w:val="16"/>
              </w:rPr>
            </w:pPr>
            <w:ins w:id="16271"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6272"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6273" w:author="Στάθης Καπ" w:date="2023-03-09T06:09:00Z"/>
                <w:sz w:val="16"/>
                <w:szCs w:val="16"/>
              </w:rPr>
            </w:pPr>
            <w:ins w:id="16274"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6275"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6276" w:author="Στάθης Καπ" w:date="2023-03-09T06:09:00Z"/>
                <w:sz w:val="16"/>
                <w:szCs w:val="16"/>
              </w:rPr>
            </w:pPr>
            <w:ins w:id="16277"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6278"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6279" w:author="Στάθης Καπ" w:date="2023-03-09T06:09:00Z"/>
                <w:sz w:val="16"/>
                <w:szCs w:val="16"/>
              </w:rPr>
            </w:pPr>
            <w:ins w:id="16280" w:author="Στάθης Καπ" w:date="2023-03-09T07:09:00Z">
              <w:r>
                <w:rPr>
                  <w:rFonts w:ascii="Calibri" w:hAnsi="Calibri" w:cs="Calibri"/>
                  <w:color w:val="000000"/>
                  <w:sz w:val="16"/>
                  <w:szCs w:val="16"/>
                </w:rPr>
                <w:t>1001</w:t>
              </w:r>
            </w:ins>
          </w:p>
        </w:tc>
        <w:tc>
          <w:tcPr>
            <w:tcW w:w="708" w:type="dxa"/>
            <w:vAlign w:val="center"/>
            <w:tcPrChange w:id="16281"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6282" w:author="Στάθης Καπ" w:date="2023-03-09T06:09:00Z"/>
                <w:sz w:val="16"/>
                <w:szCs w:val="16"/>
              </w:rPr>
            </w:pPr>
            <w:ins w:id="16283"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6284"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6285" w:author="Στάθης Καπ" w:date="2023-03-09T06:09:00Z"/>
                <w:sz w:val="16"/>
                <w:szCs w:val="16"/>
              </w:rPr>
            </w:pPr>
            <w:ins w:id="16286"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6287"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6288" w:author="Στάθης Καπ" w:date="2023-03-09T06:09:00Z"/>
                <w:sz w:val="16"/>
                <w:szCs w:val="16"/>
              </w:rPr>
            </w:pPr>
            <w:ins w:id="16289" w:author="Στάθης Καπ" w:date="2023-03-09T07:09:00Z">
              <w:r>
                <w:rPr>
                  <w:rFonts w:ascii="Calibri" w:hAnsi="Calibri" w:cs="Calibri"/>
                  <w:color w:val="000000"/>
                  <w:sz w:val="16"/>
                  <w:szCs w:val="16"/>
                </w:rPr>
                <w:t>962</w:t>
              </w:r>
            </w:ins>
          </w:p>
        </w:tc>
        <w:tc>
          <w:tcPr>
            <w:tcW w:w="454" w:type="dxa"/>
            <w:vAlign w:val="center"/>
            <w:tcPrChange w:id="16290"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6291" w:author="Στάθης Καπ" w:date="2023-03-09T06:09:00Z"/>
                <w:sz w:val="16"/>
                <w:szCs w:val="16"/>
              </w:rPr>
            </w:pPr>
            <w:ins w:id="16292" w:author="Στάθης Καπ" w:date="2023-03-09T07:09:00Z">
              <w:r>
                <w:rPr>
                  <w:rFonts w:ascii="Calibri" w:hAnsi="Calibri" w:cs="Calibri"/>
                  <w:color w:val="000000"/>
                  <w:sz w:val="16"/>
                  <w:szCs w:val="16"/>
                </w:rPr>
                <w:t>3.9</w:t>
              </w:r>
            </w:ins>
          </w:p>
        </w:tc>
        <w:tc>
          <w:tcPr>
            <w:tcW w:w="454" w:type="dxa"/>
            <w:vAlign w:val="center"/>
            <w:tcPrChange w:id="16293"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6294" w:author="Στάθης Καπ" w:date="2023-03-09T06:09:00Z"/>
                <w:sz w:val="16"/>
                <w:szCs w:val="16"/>
              </w:rPr>
            </w:pPr>
            <w:ins w:id="16295"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6296"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6297" w:author="Στάθης Καπ" w:date="2023-03-09T06:09:00Z"/>
                <w:sz w:val="16"/>
                <w:szCs w:val="16"/>
              </w:rPr>
            </w:pPr>
            <w:ins w:id="16298"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6299"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6300" w:author="Στάθης Καπ" w:date="2023-03-09T06:09:00Z"/>
                <w:sz w:val="16"/>
                <w:szCs w:val="16"/>
              </w:rPr>
            </w:pPr>
            <w:ins w:id="16301" w:author="Στάθης Καπ" w:date="2023-03-09T07:09:00Z">
              <w:r>
                <w:rPr>
                  <w:rFonts w:ascii="Calibri" w:hAnsi="Calibri" w:cs="Calibri"/>
                  <w:color w:val="000000"/>
                  <w:sz w:val="16"/>
                  <w:szCs w:val="16"/>
                </w:rPr>
                <w:t>960</w:t>
              </w:r>
            </w:ins>
          </w:p>
        </w:tc>
        <w:tc>
          <w:tcPr>
            <w:tcW w:w="454" w:type="dxa"/>
            <w:vAlign w:val="center"/>
            <w:tcPrChange w:id="16302"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6303" w:author="Στάθης Καπ" w:date="2023-03-09T06:09:00Z"/>
                <w:sz w:val="16"/>
                <w:szCs w:val="16"/>
              </w:rPr>
            </w:pPr>
            <w:ins w:id="16304" w:author="Στάθης Καπ" w:date="2023-03-09T07:09:00Z">
              <w:r>
                <w:rPr>
                  <w:rFonts w:ascii="Calibri" w:hAnsi="Calibri" w:cs="Calibri"/>
                  <w:color w:val="000000"/>
                  <w:sz w:val="16"/>
                  <w:szCs w:val="16"/>
                </w:rPr>
                <w:t>4.1</w:t>
              </w:r>
            </w:ins>
          </w:p>
        </w:tc>
        <w:tc>
          <w:tcPr>
            <w:tcW w:w="454" w:type="dxa"/>
            <w:vAlign w:val="center"/>
            <w:tcPrChange w:id="16305"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6306" w:author="Στάθης Καπ" w:date="2023-03-09T06:09:00Z"/>
                <w:sz w:val="16"/>
                <w:szCs w:val="16"/>
              </w:rPr>
            </w:pPr>
            <w:ins w:id="16307"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6308"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6309" w:author="Στάθης Καπ" w:date="2023-03-09T06:09:00Z"/>
                <w:sz w:val="16"/>
                <w:szCs w:val="16"/>
              </w:rPr>
            </w:pPr>
            <w:ins w:id="16310"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6311"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6312" w:author="Στάθης Καπ" w:date="2023-03-09T06:09:00Z"/>
                <w:sz w:val="16"/>
                <w:szCs w:val="16"/>
              </w:rPr>
            </w:pPr>
            <w:ins w:id="16313" w:author="Στάθης Καπ" w:date="2023-03-09T07:09:00Z">
              <w:r>
                <w:rPr>
                  <w:rFonts w:ascii="Calibri" w:hAnsi="Calibri" w:cs="Calibri"/>
                  <w:color w:val="000000"/>
                  <w:sz w:val="16"/>
                  <w:szCs w:val="16"/>
                </w:rPr>
                <w:t>985</w:t>
              </w:r>
            </w:ins>
          </w:p>
        </w:tc>
        <w:tc>
          <w:tcPr>
            <w:tcW w:w="454" w:type="dxa"/>
            <w:vAlign w:val="center"/>
            <w:tcPrChange w:id="16314"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6315" w:author="Στάθης Καπ" w:date="2023-03-09T06:09:00Z"/>
                <w:sz w:val="16"/>
                <w:szCs w:val="16"/>
              </w:rPr>
            </w:pPr>
            <w:ins w:id="16316" w:author="Στάθης Καπ" w:date="2023-03-09T07:09:00Z">
              <w:r>
                <w:rPr>
                  <w:rFonts w:ascii="Calibri" w:hAnsi="Calibri" w:cs="Calibri"/>
                  <w:color w:val="000000"/>
                  <w:sz w:val="16"/>
                  <w:szCs w:val="16"/>
                </w:rPr>
                <w:t>1.6</w:t>
              </w:r>
            </w:ins>
          </w:p>
        </w:tc>
        <w:tc>
          <w:tcPr>
            <w:tcW w:w="454" w:type="dxa"/>
            <w:vAlign w:val="center"/>
            <w:tcPrChange w:id="16317"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6318" w:author="Στάθης Καπ" w:date="2023-03-09T06:09:00Z"/>
                <w:sz w:val="16"/>
                <w:szCs w:val="16"/>
              </w:rPr>
            </w:pPr>
            <w:ins w:id="16319"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6320"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6321" w:author="Στάθης Καπ" w:date="2023-03-09T06:09:00Z"/>
                <w:sz w:val="16"/>
                <w:szCs w:val="16"/>
              </w:rPr>
            </w:pPr>
            <w:ins w:id="16322"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24" w:author="Στάθης Καπ" w:date="2023-03-09T06:09:00Z"/>
          <w:trPrChange w:id="1632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2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6327" w:author="Στάθης Καπ" w:date="2023-03-09T06:09:00Z"/>
                <w:sz w:val="16"/>
                <w:szCs w:val="16"/>
              </w:rPr>
            </w:pPr>
            <w:ins w:id="16328"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6329"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6330" w:author="Στάθης Καπ" w:date="2023-03-09T06:09:00Z"/>
                <w:sz w:val="16"/>
                <w:szCs w:val="16"/>
              </w:rPr>
            </w:pPr>
            <w:ins w:id="16331"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6332"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6333" w:author="Στάθης Καπ" w:date="2023-03-09T06:09:00Z"/>
                <w:sz w:val="16"/>
                <w:szCs w:val="16"/>
              </w:rPr>
            </w:pPr>
            <w:ins w:id="16334"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6335"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6336" w:author="Στάθης Καπ" w:date="2023-03-09T06:09:00Z"/>
                <w:sz w:val="16"/>
                <w:szCs w:val="16"/>
              </w:rPr>
            </w:pPr>
            <w:ins w:id="16337" w:author="Στάθης Καπ" w:date="2023-03-09T07:09:00Z">
              <w:r>
                <w:rPr>
                  <w:rFonts w:ascii="Calibri" w:hAnsi="Calibri" w:cs="Calibri"/>
                  <w:color w:val="000000"/>
                  <w:sz w:val="16"/>
                  <w:szCs w:val="16"/>
                </w:rPr>
                <w:t>193</w:t>
              </w:r>
            </w:ins>
          </w:p>
        </w:tc>
        <w:tc>
          <w:tcPr>
            <w:tcW w:w="708" w:type="dxa"/>
            <w:vAlign w:val="center"/>
            <w:tcPrChange w:id="16338"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6339" w:author="Στάθης Καπ" w:date="2023-03-09T06:09:00Z"/>
                <w:sz w:val="16"/>
                <w:szCs w:val="16"/>
              </w:rPr>
            </w:pPr>
            <w:ins w:id="16340"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6341"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6342" w:author="Στάθης Καπ" w:date="2023-03-09T06:09:00Z"/>
                <w:sz w:val="16"/>
                <w:szCs w:val="16"/>
              </w:rPr>
            </w:pPr>
            <w:ins w:id="16343"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344"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6345" w:author="Στάθης Καπ" w:date="2023-03-09T06:09:00Z"/>
                <w:sz w:val="16"/>
                <w:szCs w:val="16"/>
              </w:rPr>
            </w:pPr>
            <w:ins w:id="16346" w:author="Στάθης Καπ" w:date="2023-03-09T07:09:00Z">
              <w:r>
                <w:rPr>
                  <w:rFonts w:ascii="Calibri" w:hAnsi="Calibri" w:cs="Calibri"/>
                  <w:color w:val="000000"/>
                  <w:sz w:val="16"/>
                  <w:szCs w:val="16"/>
                </w:rPr>
                <w:t>176</w:t>
              </w:r>
            </w:ins>
          </w:p>
        </w:tc>
        <w:tc>
          <w:tcPr>
            <w:tcW w:w="454" w:type="dxa"/>
            <w:vAlign w:val="center"/>
            <w:tcPrChange w:id="16347"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6348" w:author="Στάθης Καπ" w:date="2023-03-09T06:09:00Z"/>
                <w:sz w:val="16"/>
                <w:szCs w:val="16"/>
              </w:rPr>
            </w:pPr>
            <w:ins w:id="16349" w:author="Στάθης Καπ" w:date="2023-03-09T07:09:00Z">
              <w:r>
                <w:rPr>
                  <w:rFonts w:ascii="Calibri" w:hAnsi="Calibri" w:cs="Calibri"/>
                  <w:color w:val="000000"/>
                  <w:sz w:val="16"/>
                  <w:szCs w:val="16"/>
                </w:rPr>
                <w:t>8.81</w:t>
              </w:r>
            </w:ins>
          </w:p>
        </w:tc>
        <w:tc>
          <w:tcPr>
            <w:tcW w:w="454" w:type="dxa"/>
            <w:vAlign w:val="center"/>
            <w:tcPrChange w:id="16350"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6351" w:author="Στάθης Καπ" w:date="2023-03-09T06:09:00Z"/>
                <w:sz w:val="16"/>
                <w:szCs w:val="16"/>
              </w:rPr>
            </w:pPr>
            <w:ins w:id="16352"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6353"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6354" w:author="Στάθης Καπ" w:date="2023-03-09T06:09:00Z"/>
                <w:sz w:val="16"/>
                <w:szCs w:val="16"/>
              </w:rPr>
            </w:pPr>
            <w:ins w:id="16355"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6356"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6357" w:author="Στάθης Καπ" w:date="2023-03-09T06:09:00Z"/>
                <w:sz w:val="16"/>
                <w:szCs w:val="16"/>
              </w:rPr>
            </w:pPr>
            <w:ins w:id="16358" w:author="Στάθης Καπ" w:date="2023-03-09T07:09:00Z">
              <w:r>
                <w:rPr>
                  <w:rFonts w:ascii="Calibri" w:hAnsi="Calibri" w:cs="Calibri"/>
                  <w:color w:val="000000"/>
                  <w:sz w:val="16"/>
                  <w:szCs w:val="16"/>
                </w:rPr>
                <w:t>173</w:t>
              </w:r>
            </w:ins>
          </w:p>
        </w:tc>
        <w:tc>
          <w:tcPr>
            <w:tcW w:w="454" w:type="dxa"/>
            <w:vAlign w:val="center"/>
            <w:tcPrChange w:id="16359"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6360" w:author="Στάθης Καπ" w:date="2023-03-09T06:09:00Z"/>
                <w:sz w:val="16"/>
                <w:szCs w:val="16"/>
              </w:rPr>
            </w:pPr>
            <w:ins w:id="16361" w:author="Στάθης Καπ" w:date="2023-03-09T07:09:00Z">
              <w:r>
                <w:rPr>
                  <w:rFonts w:ascii="Calibri" w:hAnsi="Calibri" w:cs="Calibri"/>
                  <w:color w:val="000000"/>
                  <w:sz w:val="16"/>
                  <w:szCs w:val="16"/>
                </w:rPr>
                <w:t>10.36</w:t>
              </w:r>
            </w:ins>
          </w:p>
        </w:tc>
        <w:tc>
          <w:tcPr>
            <w:tcW w:w="454" w:type="dxa"/>
            <w:vAlign w:val="center"/>
            <w:tcPrChange w:id="16362"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6363" w:author="Στάθης Καπ" w:date="2023-03-09T06:09:00Z"/>
                <w:sz w:val="16"/>
                <w:szCs w:val="16"/>
              </w:rPr>
            </w:pPr>
            <w:ins w:id="16364"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365"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6366" w:author="Στάθης Καπ" w:date="2023-03-09T06:09:00Z"/>
                <w:sz w:val="16"/>
                <w:szCs w:val="16"/>
              </w:rPr>
            </w:pPr>
            <w:ins w:id="16367"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6368"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6369" w:author="Στάθης Καπ" w:date="2023-03-09T06:09:00Z"/>
                <w:sz w:val="16"/>
                <w:szCs w:val="16"/>
              </w:rPr>
            </w:pPr>
            <w:ins w:id="16370" w:author="Στάθης Καπ" w:date="2023-03-09T07:09:00Z">
              <w:r>
                <w:rPr>
                  <w:rFonts w:ascii="Calibri" w:hAnsi="Calibri" w:cs="Calibri"/>
                  <w:color w:val="000000"/>
                  <w:sz w:val="16"/>
                  <w:szCs w:val="16"/>
                </w:rPr>
                <w:t>163</w:t>
              </w:r>
            </w:ins>
          </w:p>
        </w:tc>
        <w:tc>
          <w:tcPr>
            <w:tcW w:w="454" w:type="dxa"/>
            <w:vAlign w:val="center"/>
            <w:tcPrChange w:id="16371"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6372" w:author="Στάθης Καπ" w:date="2023-03-09T06:09:00Z"/>
                <w:sz w:val="16"/>
                <w:szCs w:val="16"/>
              </w:rPr>
            </w:pPr>
            <w:ins w:id="16373" w:author="Στάθης Καπ" w:date="2023-03-09T07:09:00Z">
              <w:r>
                <w:rPr>
                  <w:rFonts w:ascii="Calibri" w:hAnsi="Calibri" w:cs="Calibri"/>
                  <w:color w:val="000000"/>
                  <w:sz w:val="16"/>
                  <w:szCs w:val="16"/>
                </w:rPr>
                <w:t>15.54</w:t>
              </w:r>
            </w:ins>
          </w:p>
        </w:tc>
        <w:tc>
          <w:tcPr>
            <w:tcW w:w="454" w:type="dxa"/>
            <w:vAlign w:val="center"/>
            <w:tcPrChange w:id="16374"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6375" w:author="Στάθης Καπ" w:date="2023-03-09T06:09:00Z"/>
                <w:sz w:val="16"/>
                <w:szCs w:val="16"/>
              </w:rPr>
            </w:pPr>
            <w:ins w:id="16376"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377"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6378" w:author="Στάθης Καπ" w:date="2023-03-09T06:09:00Z"/>
                <w:sz w:val="16"/>
                <w:szCs w:val="16"/>
              </w:rPr>
            </w:pPr>
            <w:ins w:id="16379"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81" w:author="Στάθης Καπ" w:date="2023-03-09T06:09:00Z"/>
          <w:trPrChange w:id="1638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8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6384" w:author="Στάθης Καπ" w:date="2023-03-09T06:09:00Z"/>
                <w:sz w:val="16"/>
                <w:szCs w:val="16"/>
              </w:rPr>
            </w:pPr>
            <w:ins w:id="16385"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6386"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6387" w:author="Στάθης Καπ" w:date="2023-03-09T06:09:00Z"/>
                <w:sz w:val="16"/>
                <w:szCs w:val="16"/>
              </w:rPr>
            </w:pPr>
            <w:ins w:id="16388"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389"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6390" w:author="Στάθης Καπ" w:date="2023-03-09T06:09:00Z"/>
                <w:sz w:val="16"/>
                <w:szCs w:val="16"/>
              </w:rPr>
            </w:pPr>
            <w:ins w:id="16391"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6392"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6393" w:author="Στάθης Καπ" w:date="2023-03-09T06:09:00Z"/>
                <w:sz w:val="16"/>
                <w:szCs w:val="16"/>
              </w:rPr>
            </w:pPr>
            <w:ins w:id="16394" w:author="Στάθης Καπ" w:date="2023-03-09T07:09:00Z">
              <w:r>
                <w:rPr>
                  <w:rFonts w:ascii="Calibri" w:hAnsi="Calibri" w:cs="Calibri"/>
                  <w:color w:val="000000"/>
                  <w:sz w:val="16"/>
                  <w:szCs w:val="16"/>
                </w:rPr>
                <w:t>236</w:t>
              </w:r>
            </w:ins>
          </w:p>
        </w:tc>
        <w:tc>
          <w:tcPr>
            <w:tcW w:w="708" w:type="dxa"/>
            <w:vAlign w:val="center"/>
            <w:tcPrChange w:id="16395"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6396" w:author="Στάθης Καπ" w:date="2023-03-09T06:09:00Z"/>
                <w:sz w:val="16"/>
                <w:szCs w:val="16"/>
              </w:rPr>
            </w:pPr>
            <w:ins w:id="16397"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6398"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6399" w:author="Στάθης Καπ" w:date="2023-03-09T06:09:00Z"/>
                <w:sz w:val="16"/>
                <w:szCs w:val="16"/>
              </w:rPr>
            </w:pPr>
            <w:ins w:id="16400"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6401"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6402" w:author="Στάθης Καπ" w:date="2023-03-09T06:09:00Z"/>
                <w:sz w:val="16"/>
                <w:szCs w:val="16"/>
              </w:rPr>
            </w:pPr>
            <w:ins w:id="16403" w:author="Στάθης Καπ" w:date="2023-03-09T07:09:00Z">
              <w:r>
                <w:rPr>
                  <w:rFonts w:ascii="Calibri" w:hAnsi="Calibri" w:cs="Calibri"/>
                  <w:color w:val="000000"/>
                  <w:sz w:val="16"/>
                  <w:szCs w:val="16"/>
                </w:rPr>
                <w:t>205</w:t>
              </w:r>
            </w:ins>
          </w:p>
        </w:tc>
        <w:tc>
          <w:tcPr>
            <w:tcW w:w="454" w:type="dxa"/>
            <w:vAlign w:val="center"/>
            <w:tcPrChange w:id="16404"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6405" w:author="Στάθης Καπ" w:date="2023-03-09T06:09:00Z"/>
                <w:sz w:val="16"/>
                <w:szCs w:val="16"/>
              </w:rPr>
            </w:pPr>
            <w:ins w:id="16406" w:author="Στάθης Καπ" w:date="2023-03-09T07:09:00Z">
              <w:r>
                <w:rPr>
                  <w:rFonts w:ascii="Calibri" w:hAnsi="Calibri" w:cs="Calibri"/>
                  <w:color w:val="000000"/>
                  <w:sz w:val="16"/>
                  <w:szCs w:val="16"/>
                </w:rPr>
                <w:t>13.14</w:t>
              </w:r>
            </w:ins>
          </w:p>
        </w:tc>
        <w:tc>
          <w:tcPr>
            <w:tcW w:w="454" w:type="dxa"/>
            <w:vAlign w:val="center"/>
            <w:tcPrChange w:id="16407"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6408" w:author="Στάθης Καπ" w:date="2023-03-09T06:09:00Z"/>
                <w:sz w:val="16"/>
                <w:szCs w:val="16"/>
              </w:rPr>
            </w:pPr>
            <w:ins w:id="16409"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6410"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6411" w:author="Στάθης Καπ" w:date="2023-03-09T06:09:00Z"/>
                <w:sz w:val="16"/>
                <w:szCs w:val="16"/>
              </w:rPr>
            </w:pPr>
            <w:ins w:id="16412"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6413"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6414" w:author="Στάθης Καπ" w:date="2023-03-09T06:09:00Z"/>
                <w:sz w:val="16"/>
                <w:szCs w:val="16"/>
              </w:rPr>
            </w:pPr>
            <w:ins w:id="16415" w:author="Στάθης Καπ" w:date="2023-03-09T07:09:00Z">
              <w:r>
                <w:rPr>
                  <w:rFonts w:ascii="Calibri" w:hAnsi="Calibri" w:cs="Calibri"/>
                  <w:color w:val="000000"/>
                  <w:sz w:val="16"/>
                  <w:szCs w:val="16"/>
                </w:rPr>
                <w:t>196</w:t>
              </w:r>
            </w:ins>
          </w:p>
        </w:tc>
        <w:tc>
          <w:tcPr>
            <w:tcW w:w="454" w:type="dxa"/>
            <w:vAlign w:val="center"/>
            <w:tcPrChange w:id="16416"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6417" w:author="Στάθης Καπ" w:date="2023-03-09T06:09:00Z"/>
                <w:sz w:val="16"/>
                <w:szCs w:val="16"/>
              </w:rPr>
            </w:pPr>
            <w:ins w:id="16418" w:author="Στάθης Καπ" w:date="2023-03-09T07:09:00Z">
              <w:r>
                <w:rPr>
                  <w:rFonts w:ascii="Calibri" w:hAnsi="Calibri" w:cs="Calibri"/>
                  <w:color w:val="000000"/>
                  <w:sz w:val="16"/>
                  <w:szCs w:val="16"/>
                </w:rPr>
                <w:t>16.95</w:t>
              </w:r>
            </w:ins>
          </w:p>
        </w:tc>
        <w:tc>
          <w:tcPr>
            <w:tcW w:w="454" w:type="dxa"/>
            <w:vAlign w:val="center"/>
            <w:tcPrChange w:id="16419"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6420" w:author="Στάθης Καπ" w:date="2023-03-09T06:09:00Z"/>
                <w:sz w:val="16"/>
                <w:szCs w:val="16"/>
              </w:rPr>
            </w:pPr>
            <w:ins w:id="16421"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6422"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6423" w:author="Στάθης Καπ" w:date="2023-03-09T06:09:00Z"/>
                <w:sz w:val="16"/>
                <w:szCs w:val="16"/>
              </w:rPr>
            </w:pPr>
            <w:ins w:id="16424"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6425"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6426" w:author="Στάθης Καπ" w:date="2023-03-09T06:09:00Z"/>
                <w:sz w:val="16"/>
                <w:szCs w:val="16"/>
              </w:rPr>
            </w:pPr>
            <w:ins w:id="16427" w:author="Στάθης Καπ" w:date="2023-03-09T07:09:00Z">
              <w:r>
                <w:rPr>
                  <w:rFonts w:ascii="Calibri" w:hAnsi="Calibri" w:cs="Calibri"/>
                  <w:color w:val="000000"/>
                  <w:sz w:val="16"/>
                  <w:szCs w:val="16"/>
                </w:rPr>
                <w:t>213</w:t>
              </w:r>
            </w:ins>
          </w:p>
        </w:tc>
        <w:tc>
          <w:tcPr>
            <w:tcW w:w="454" w:type="dxa"/>
            <w:vAlign w:val="center"/>
            <w:tcPrChange w:id="16428"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6429" w:author="Στάθης Καπ" w:date="2023-03-09T06:09:00Z"/>
                <w:sz w:val="16"/>
                <w:szCs w:val="16"/>
              </w:rPr>
            </w:pPr>
            <w:ins w:id="16430" w:author="Στάθης Καπ" w:date="2023-03-09T07:09:00Z">
              <w:r>
                <w:rPr>
                  <w:rFonts w:ascii="Calibri" w:hAnsi="Calibri" w:cs="Calibri"/>
                  <w:color w:val="000000"/>
                  <w:sz w:val="16"/>
                  <w:szCs w:val="16"/>
                </w:rPr>
                <w:t>9.75</w:t>
              </w:r>
            </w:ins>
          </w:p>
        </w:tc>
        <w:tc>
          <w:tcPr>
            <w:tcW w:w="454" w:type="dxa"/>
            <w:vAlign w:val="center"/>
            <w:tcPrChange w:id="16431"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6432" w:author="Στάθης Καπ" w:date="2023-03-09T06:09:00Z"/>
                <w:sz w:val="16"/>
                <w:szCs w:val="16"/>
              </w:rPr>
            </w:pPr>
            <w:ins w:id="16433"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434"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6435" w:author="Στάθης Καπ" w:date="2023-03-09T06:09:00Z"/>
                <w:sz w:val="16"/>
                <w:szCs w:val="16"/>
              </w:rPr>
            </w:pPr>
            <w:ins w:id="16436"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38" w:author="Στάθης Καπ" w:date="2023-03-09T06:09:00Z"/>
          <w:trPrChange w:id="1643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4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6441" w:author="Στάθης Καπ" w:date="2023-03-09T06:09:00Z"/>
                <w:sz w:val="16"/>
                <w:szCs w:val="16"/>
              </w:rPr>
            </w:pPr>
            <w:ins w:id="16442"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6443"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6444" w:author="Στάθης Καπ" w:date="2023-03-09T06:09:00Z"/>
                <w:sz w:val="16"/>
                <w:szCs w:val="16"/>
              </w:rPr>
            </w:pPr>
            <w:ins w:id="16445"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6446"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6447" w:author="Στάθης Καπ" w:date="2023-03-09T06:09:00Z"/>
                <w:sz w:val="16"/>
                <w:szCs w:val="16"/>
              </w:rPr>
            </w:pPr>
            <w:ins w:id="16448"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6449"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6450" w:author="Στάθης Καπ" w:date="2023-03-09T06:09:00Z"/>
                <w:sz w:val="16"/>
                <w:szCs w:val="16"/>
              </w:rPr>
            </w:pPr>
            <w:ins w:id="16451" w:author="Στάθης Καπ" w:date="2023-03-09T07:09:00Z">
              <w:r>
                <w:rPr>
                  <w:rFonts w:ascii="Calibri" w:hAnsi="Calibri" w:cs="Calibri"/>
                  <w:color w:val="000000"/>
                  <w:sz w:val="16"/>
                  <w:szCs w:val="16"/>
                </w:rPr>
                <w:t>226</w:t>
              </w:r>
            </w:ins>
          </w:p>
        </w:tc>
        <w:tc>
          <w:tcPr>
            <w:tcW w:w="708" w:type="dxa"/>
            <w:vAlign w:val="center"/>
            <w:tcPrChange w:id="16452"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6453" w:author="Στάθης Καπ" w:date="2023-03-09T06:09:00Z"/>
                <w:sz w:val="16"/>
                <w:szCs w:val="16"/>
              </w:rPr>
            </w:pPr>
            <w:ins w:id="16454"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6455"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6456" w:author="Στάθης Καπ" w:date="2023-03-09T06:09:00Z"/>
                <w:sz w:val="16"/>
                <w:szCs w:val="16"/>
              </w:rPr>
            </w:pPr>
            <w:ins w:id="16457"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6458"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6459" w:author="Στάθης Καπ" w:date="2023-03-09T06:09:00Z"/>
                <w:sz w:val="16"/>
                <w:szCs w:val="16"/>
              </w:rPr>
            </w:pPr>
            <w:ins w:id="16460" w:author="Στάθης Καπ" w:date="2023-03-09T07:09:00Z">
              <w:r>
                <w:rPr>
                  <w:rFonts w:ascii="Calibri" w:hAnsi="Calibri" w:cs="Calibri"/>
                  <w:color w:val="000000"/>
                  <w:sz w:val="16"/>
                  <w:szCs w:val="16"/>
                </w:rPr>
                <w:t>221</w:t>
              </w:r>
            </w:ins>
          </w:p>
        </w:tc>
        <w:tc>
          <w:tcPr>
            <w:tcW w:w="454" w:type="dxa"/>
            <w:vAlign w:val="center"/>
            <w:tcPrChange w:id="16461"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6462" w:author="Στάθης Καπ" w:date="2023-03-09T06:09:00Z"/>
                <w:sz w:val="16"/>
                <w:szCs w:val="16"/>
              </w:rPr>
            </w:pPr>
            <w:ins w:id="16463" w:author="Στάθης Καπ" w:date="2023-03-09T07:09:00Z">
              <w:r>
                <w:rPr>
                  <w:rFonts w:ascii="Calibri" w:hAnsi="Calibri" w:cs="Calibri"/>
                  <w:color w:val="000000"/>
                  <w:sz w:val="16"/>
                  <w:szCs w:val="16"/>
                </w:rPr>
                <w:t>2.21</w:t>
              </w:r>
            </w:ins>
          </w:p>
        </w:tc>
        <w:tc>
          <w:tcPr>
            <w:tcW w:w="454" w:type="dxa"/>
            <w:vAlign w:val="center"/>
            <w:tcPrChange w:id="16464"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6465" w:author="Στάθης Καπ" w:date="2023-03-09T06:09:00Z"/>
                <w:sz w:val="16"/>
                <w:szCs w:val="16"/>
              </w:rPr>
            </w:pPr>
            <w:ins w:id="16466"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6467"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6468" w:author="Στάθης Καπ" w:date="2023-03-09T06:09:00Z"/>
                <w:sz w:val="16"/>
                <w:szCs w:val="16"/>
              </w:rPr>
            </w:pPr>
            <w:ins w:id="16469"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6470"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6471" w:author="Στάθης Καπ" w:date="2023-03-09T06:09:00Z"/>
                <w:sz w:val="16"/>
                <w:szCs w:val="16"/>
              </w:rPr>
            </w:pPr>
            <w:ins w:id="16472" w:author="Στάθης Καπ" w:date="2023-03-09T07:09:00Z">
              <w:r>
                <w:rPr>
                  <w:rFonts w:ascii="Calibri" w:hAnsi="Calibri" w:cs="Calibri"/>
                  <w:color w:val="000000"/>
                  <w:sz w:val="16"/>
                  <w:szCs w:val="16"/>
                </w:rPr>
                <w:t>217</w:t>
              </w:r>
            </w:ins>
          </w:p>
        </w:tc>
        <w:tc>
          <w:tcPr>
            <w:tcW w:w="454" w:type="dxa"/>
            <w:vAlign w:val="center"/>
            <w:tcPrChange w:id="16473"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6474" w:author="Στάθης Καπ" w:date="2023-03-09T06:09:00Z"/>
                <w:sz w:val="16"/>
                <w:szCs w:val="16"/>
              </w:rPr>
            </w:pPr>
            <w:ins w:id="16475" w:author="Στάθης Καπ" w:date="2023-03-09T07:09:00Z">
              <w:r>
                <w:rPr>
                  <w:rFonts w:ascii="Calibri" w:hAnsi="Calibri" w:cs="Calibri"/>
                  <w:color w:val="000000"/>
                  <w:sz w:val="16"/>
                  <w:szCs w:val="16"/>
                </w:rPr>
                <w:t>3.98</w:t>
              </w:r>
            </w:ins>
          </w:p>
        </w:tc>
        <w:tc>
          <w:tcPr>
            <w:tcW w:w="454" w:type="dxa"/>
            <w:vAlign w:val="center"/>
            <w:tcPrChange w:id="16476"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6477" w:author="Στάθης Καπ" w:date="2023-03-09T06:09:00Z"/>
                <w:sz w:val="16"/>
                <w:szCs w:val="16"/>
              </w:rPr>
            </w:pPr>
            <w:ins w:id="16478"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6479"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6480" w:author="Στάθης Καπ" w:date="2023-03-09T06:09:00Z"/>
                <w:sz w:val="16"/>
                <w:szCs w:val="16"/>
              </w:rPr>
            </w:pPr>
            <w:ins w:id="16481"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6482"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6483" w:author="Στάθης Καπ" w:date="2023-03-09T06:09:00Z"/>
                <w:sz w:val="16"/>
                <w:szCs w:val="16"/>
              </w:rPr>
            </w:pPr>
            <w:ins w:id="16484" w:author="Στάθης Καπ" w:date="2023-03-09T07:09:00Z">
              <w:r>
                <w:rPr>
                  <w:rFonts w:ascii="Calibri" w:hAnsi="Calibri" w:cs="Calibri"/>
                  <w:color w:val="000000"/>
                  <w:sz w:val="16"/>
                  <w:szCs w:val="16"/>
                </w:rPr>
                <w:t>165</w:t>
              </w:r>
            </w:ins>
          </w:p>
        </w:tc>
        <w:tc>
          <w:tcPr>
            <w:tcW w:w="454" w:type="dxa"/>
            <w:vAlign w:val="center"/>
            <w:tcPrChange w:id="16485"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6486" w:author="Στάθης Καπ" w:date="2023-03-09T06:09:00Z"/>
                <w:sz w:val="16"/>
                <w:szCs w:val="16"/>
              </w:rPr>
            </w:pPr>
            <w:ins w:id="16487" w:author="Στάθης Καπ" w:date="2023-03-09T07:09:00Z">
              <w:r>
                <w:rPr>
                  <w:rFonts w:ascii="Calibri" w:hAnsi="Calibri" w:cs="Calibri"/>
                  <w:color w:val="000000"/>
                  <w:sz w:val="16"/>
                  <w:szCs w:val="16"/>
                </w:rPr>
                <w:t>26.99</w:t>
              </w:r>
            </w:ins>
          </w:p>
        </w:tc>
        <w:tc>
          <w:tcPr>
            <w:tcW w:w="454" w:type="dxa"/>
            <w:vAlign w:val="center"/>
            <w:tcPrChange w:id="16488"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6489" w:author="Στάθης Καπ" w:date="2023-03-09T06:09:00Z"/>
                <w:sz w:val="16"/>
                <w:szCs w:val="16"/>
              </w:rPr>
            </w:pPr>
            <w:ins w:id="16490"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491"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6492" w:author="Στάθης Καπ" w:date="2023-03-09T06:09:00Z"/>
                <w:sz w:val="16"/>
                <w:szCs w:val="16"/>
              </w:rPr>
            </w:pPr>
            <w:ins w:id="16493"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95" w:author="Στάθης Καπ" w:date="2023-03-09T06:09:00Z"/>
          <w:trPrChange w:id="1649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9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6498" w:author="Στάθης Καπ" w:date="2023-03-09T06:09:00Z"/>
                <w:sz w:val="16"/>
                <w:szCs w:val="16"/>
              </w:rPr>
            </w:pPr>
            <w:ins w:id="16499"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6500"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6501" w:author="Στάθης Καπ" w:date="2023-03-09T06:09:00Z"/>
                <w:sz w:val="16"/>
                <w:szCs w:val="16"/>
              </w:rPr>
            </w:pPr>
            <w:ins w:id="16502"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6503"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6504" w:author="Στάθης Καπ" w:date="2023-03-09T06:09:00Z"/>
                <w:sz w:val="16"/>
                <w:szCs w:val="16"/>
              </w:rPr>
            </w:pPr>
            <w:ins w:id="16505"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506"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6507" w:author="Στάθης Καπ" w:date="2023-03-09T06:09:00Z"/>
                <w:sz w:val="16"/>
                <w:szCs w:val="16"/>
              </w:rPr>
            </w:pPr>
            <w:ins w:id="16508" w:author="Στάθης Καπ" w:date="2023-03-09T07:09:00Z">
              <w:r>
                <w:rPr>
                  <w:rFonts w:ascii="Calibri" w:hAnsi="Calibri" w:cs="Calibri"/>
                  <w:color w:val="000000"/>
                  <w:sz w:val="16"/>
                  <w:szCs w:val="16"/>
                </w:rPr>
                <w:t>241</w:t>
              </w:r>
            </w:ins>
          </w:p>
        </w:tc>
        <w:tc>
          <w:tcPr>
            <w:tcW w:w="708" w:type="dxa"/>
            <w:vAlign w:val="center"/>
            <w:tcPrChange w:id="16509"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6510" w:author="Στάθης Καπ" w:date="2023-03-09T06:09:00Z"/>
                <w:sz w:val="16"/>
                <w:szCs w:val="16"/>
              </w:rPr>
            </w:pPr>
            <w:ins w:id="16511"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6512"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6513" w:author="Στάθης Καπ" w:date="2023-03-09T06:09:00Z"/>
                <w:sz w:val="16"/>
                <w:szCs w:val="16"/>
              </w:rPr>
            </w:pPr>
            <w:ins w:id="16514"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6515"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6516" w:author="Στάθης Καπ" w:date="2023-03-09T06:09:00Z"/>
                <w:sz w:val="16"/>
                <w:szCs w:val="16"/>
              </w:rPr>
            </w:pPr>
            <w:ins w:id="16517" w:author="Στάθης Καπ" w:date="2023-03-09T07:09:00Z">
              <w:r>
                <w:rPr>
                  <w:rFonts w:ascii="Calibri" w:hAnsi="Calibri" w:cs="Calibri"/>
                  <w:color w:val="000000"/>
                  <w:sz w:val="16"/>
                  <w:szCs w:val="16"/>
                </w:rPr>
                <w:t>234</w:t>
              </w:r>
            </w:ins>
          </w:p>
        </w:tc>
        <w:tc>
          <w:tcPr>
            <w:tcW w:w="454" w:type="dxa"/>
            <w:vAlign w:val="center"/>
            <w:tcPrChange w:id="16518"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6519" w:author="Στάθης Καπ" w:date="2023-03-09T06:09:00Z"/>
                <w:sz w:val="16"/>
                <w:szCs w:val="16"/>
              </w:rPr>
            </w:pPr>
            <w:ins w:id="16520" w:author="Στάθης Καπ" w:date="2023-03-09T07:09:00Z">
              <w:r>
                <w:rPr>
                  <w:rFonts w:ascii="Calibri" w:hAnsi="Calibri" w:cs="Calibri"/>
                  <w:color w:val="000000"/>
                  <w:sz w:val="16"/>
                  <w:szCs w:val="16"/>
                </w:rPr>
                <w:t>2.9</w:t>
              </w:r>
            </w:ins>
          </w:p>
        </w:tc>
        <w:tc>
          <w:tcPr>
            <w:tcW w:w="454" w:type="dxa"/>
            <w:vAlign w:val="center"/>
            <w:tcPrChange w:id="16521"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6522" w:author="Στάθης Καπ" w:date="2023-03-09T06:09:00Z"/>
                <w:sz w:val="16"/>
                <w:szCs w:val="16"/>
              </w:rPr>
            </w:pPr>
            <w:ins w:id="16523"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6524"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6525" w:author="Στάθης Καπ" w:date="2023-03-09T06:09:00Z"/>
                <w:sz w:val="16"/>
                <w:szCs w:val="16"/>
              </w:rPr>
            </w:pPr>
            <w:ins w:id="16526"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6527"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6528" w:author="Στάθης Καπ" w:date="2023-03-09T06:09:00Z"/>
                <w:sz w:val="16"/>
                <w:szCs w:val="16"/>
              </w:rPr>
            </w:pPr>
            <w:ins w:id="16529" w:author="Στάθης Καπ" w:date="2023-03-09T07:09:00Z">
              <w:r>
                <w:rPr>
                  <w:rFonts w:ascii="Calibri" w:hAnsi="Calibri" w:cs="Calibri"/>
                  <w:color w:val="000000"/>
                  <w:sz w:val="16"/>
                  <w:szCs w:val="16"/>
                </w:rPr>
                <w:t>211</w:t>
              </w:r>
            </w:ins>
          </w:p>
        </w:tc>
        <w:tc>
          <w:tcPr>
            <w:tcW w:w="454" w:type="dxa"/>
            <w:vAlign w:val="center"/>
            <w:tcPrChange w:id="16530"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6531" w:author="Στάθης Καπ" w:date="2023-03-09T06:09:00Z"/>
                <w:sz w:val="16"/>
                <w:szCs w:val="16"/>
              </w:rPr>
            </w:pPr>
            <w:ins w:id="16532" w:author="Στάθης Καπ" w:date="2023-03-09T07:09:00Z">
              <w:r>
                <w:rPr>
                  <w:rFonts w:ascii="Calibri" w:hAnsi="Calibri" w:cs="Calibri"/>
                  <w:color w:val="000000"/>
                  <w:sz w:val="16"/>
                  <w:szCs w:val="16"/>
                </w:rPr>
                <w:t>12.45</w:t>
              </w:r>
            </w:ins>
          </w:p>
        </w:tc>
        <w:tc>
          <w:tcPr>
            <w:tcW w:w="454" w:type="dxa"/>
            <w:vAlign w:val="center"/>
            <w:tcPrChange w:id="16533"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6534" w:author="Στάθης Καπ" w:date="2023-03-09T06:09:00Z"/>
                <w:sz w:val="16"/>
                <w:szCs w:val="16"/>
              </w:rPr>
            </w:pPr>
            <w:ins w:id="16535"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536"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6537" w:author="Στάθης Καπ" w:date="2023-03-09T06:09:00Z"/>
                <w:sz w:val="16"/>
                <w:szCs w:val="16"/>
              </w:rPr>
            </w:pPr>
            <w:ins w:id="16538"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6539"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6540" w:author="Στάθης Καπ" w:date="2023-03-09T06:09:00Z"/>
                <w:sz w:val="16"/>
                <w:szCs w:val="16"/>
              </w:rPr>
            </w:pPr>
            <w:ins w:id="16541" w:author="Στάθης Καπ" w:date="2023-03-09T07:09:00Z">
              <w:r>
                <w:rPr>
                  <w:rFonts w:ascii="Calibri" w:hAnsi="Calibri" w:cs="Calibri"/>
                  <w:color w:val="000000"/>
                  <w:sz w:val="16"/>
                  <w:szCs w:val="16"/>
                </w:rPr>
                <w:t>217</w:t>
              </w:r>
            </w:ins>
          </w:p>
        </w:tc>
        <w:tc>
          <w:tcPr>
            <w:tcW w:w="454" w:type="dxa"/>
            <w:vAlign w:val="center"/>
            <w:tcPrChange w:id="16542"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6543" w:author="Στάθης Καπ" w:date="2023-03-09T06:09:00Z"/>
                <w:sz w:val="16"/>
                <w:szCs w:val="16"/>
              </w:rPr>
            </w:pPr>
            <w:ins w:id="16544" w:author="Στάθης Καπ" w:date="2023-03-09T07:09:00Z">
              <w:r>
                <w:rPr>
                  <w:rFonts w:ascii="Calibri" w:hAnsi="Calibri" w:cs="Calibri"/>
                  <w:color w:val="000000"/>
                  <w:sz w:val="16"/>
                  <w:szCs w:val="16"/>
                </w:rPr>
                <w:t>9.96</w:t>
              </w:r>
            </w:ins>
          </w:p>
        </w:tc>
        <w:tc>
          <w:tcPr>
            <w:tcW w:w="454" w:type="dxa"/>
            <w:vAlign w:val="center"/>
            <w:tcPrChange w:id="16545"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6546" w:author="Στάθης Καπ" w:date="2023-03-09T06:09:00Z"/>
                <w:sz w:val="16"/>
                <w:szCs w:val="16"/>
              </w:rPr>
            </w:pPr>
            <w:ins w:id="16547"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6548"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6549" w:author="Στάθης Καπ" w:date="2023-03-09T06:09:00Z"/>
                <w:sz w:val="16"/>
                <w:szCs w:val="16"/>
              </w:rPr>
            </w:pPr>
            <w:ins w:id="16550"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52" w:author="Στάθης Καπ" w:date="2023-03-09T06:09:00Z"/>
          <w:trPrChange w:id="1655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5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6555" w:author="Στάθης Καπ" w:date="2023-03-09T06:09:00Z"/>
                <w:sz w:val="16"/>
                <w:szCs w:val="16"/>
              </w:rPr>
            </w:pPr>
            <w:ins w:id="16556"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6557"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6558" w:author="Στάθης Καπ" w:date="2023-03-09T06:09:00Z"/>
                <w:sz w:val="16"/>
                <w:szCs w:val="16"/>
              </w:rPr>
            </w:pPr>
            <w:ins w:id="16559"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6560"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6561" w:author="Στάθης Καπ" w:date="2023-03-09T06:09:00Z"/>
                <w:sz w:val="16"/>
                <w:szCs w:val="16"/>
              </w:rPr>
            </w:pPr>
            <w:ins w:id="16562"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6563"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6564" w:author="Στάθης Καπ" w:date="2023-03-09T06:09:00Z"/>
                <w:sz w:val="16"/>
                <w:szCs w:val="16"/>
              </w:rPr>
            </w:pPr>
            <w:ins w:id="16565" w:author="Στάθης Καπ" w:date="2023-03-09T07:09:00Z">
              <w:r>
                <w:rPr>
                  <w:rFonts w:ascii="Calibri" w:hAnsi="Calibri" w:cs="Calibri"/>
                  <w:color w:val="000000"/>
                  <w:sz w:val="16"/>
                  <w:szCs w:val="16"/>
                </w:rPr>
                <w:t>203</w:t>
              </w:r>
            </w:ins>
          </w:p>
        </w:tc>
        <w:tc>
          <w:tcPr>
            <w:tcW w:w="708" w:type="dxa"/>
            <w:vAlign w:val="center"/>
            <w:tcPrChange w:id="16566"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6567" w:author="Στάθης Καπ" w:date="2023-03-09T06:09:00Z"/>
                <w:sz w:val="16"/>
                <w:szCs w:val="16"/>
              </w:rPr>
            </w:pPr>
            <w:ins w:id="16568"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6569"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6570" w:author="Στάθης Καπ" w:date="2023-03-09T06:09:00Z"/>
                <w:sz w:val="16"/>
                <w:szCs w:val="16"/>
              </w:rPr>
            </w:pPr>
            <w:ins w:id="16571"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6572"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6573" w:author="Στάθης Καπ" w:date="2023-03-09T06:09:00Z"/>
                <w:sz w:val="16"/>
                <w:szCs w:val="16"/>
              </w:rPr>
            </w:pPr>
            <w:ins w:id="16574" w:author="Στάθης Καπ" w:date="2023-03-09T07:09:00Z">
              <w:r>
                <w:rPr>
                  <w:rFonts w:ascii="Calibri" w:hAnsi="Calibri" w:cs="Calibri"/>
                  <w:color w:val="000000"/>
                  <w:sz w:val="16"/>
                  <w:szCs w:val="16"/>
                </w:rPr>
                <w:t>165</w:t>
              </w:r>
            </w:ins>
          </w:p>
        </w:tc>
        <w:tc>
          <w:tcPr>
            <w:tcW w:w="454" w:type="dxa"/>
            <w:vAlign w:val="center"/>
            <w:tcPrChange w:id="16575"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6576" w:author="Στάθης Καπ" w:date="2023-03-09T06:09:00Z"/>
                <w:sz w:val="16"/>
                <w:szCs w:val="16"/>
              </w:rPr>
            </w:pPr>
            <w:ins w:id="16577" w:author="Στάθης Καπ" w:date="2023-03-09T07:09:00Z">
              <w:r>
                <w:rPr>
                  <w:rFonts w:ascii="Calibri" w:hAnsi="Calibri" w:cs="Calibri"/>
                  <w:color w:val="000000"/>
                  <w:sz w:val="16"/>
                  <w:szCs w:val="16"/>
                </w:rPr>
                <w:t>18.72</w:t>
              </w:r>
            </w:ins>
          </w:p>
        </w:tc>
        <w:tc>
          <w:tcPr>
            <w:tcW w:w="454" w:type="dxa"/>
            <w:vAlign w:val="center"/>
            <w:tcPrChange w:id="16578"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6579" w:author="Στάθης Καπ" w:date="2023-03-09T06:09:00Z"/>
                <w:sz w:val="16"/>
                <w:szCs w:val="16"/>
              </w:rPr>
            </w:pPr>
            <w:ins w:id="16580"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6581"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6582" w:author="Στάθης Καπ" w:date="2023-03-09T06:09:00Z"/>
                <w:sz w:val="16"/>
                <w:szCs w:val="16"/>
              </w:rPr>
            </w:pPr>
            <w:ins w:id="16583"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6584"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6585" w:author="Στάθης Καπ" w:date="2023-03-09T06:09:00Z"/>
                <w:sz w:val="16"/>
                <w:szCs w:val="16"/>
              </w:rPr>
            </w:pPr>
            <w:ins w:id="16586" w:author="Στάθης Καπ" w:date="2023-03-09T07:09:00Z">
              <w:r>
                <w:rPr>
                  <w:rFonts w:ascii="Calibri" w:hAnsi="Calibri" w:cs="Calibri"/>
                  <w:color w:val="000000"/>
                  <w:sz w:val="16"/>
                  <w:szCs w:val="16"/>
                </w:rPr>
                <w:t>202</w:t>
              </w:r>
            </w:ins>
          </w:p>
        </w:tc>
        <w:tc>
          <w:tcPr>
            <w:tcW w:w="454" w:type="dxa"/>
            <w:vAlign w:val="center"/>
            <w:tcPrChange w:id="16587"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6588" w:author="Στάθης Καπ" w:date="2023-03-09T06:09:00Z"/>
                <w:sz w:val="16"/>
                <w:szCs w:val="16"/>
              </w:rPr>
            </w:pPr>
            <w:ins w:id="16589" w:author="Στάθης Καπ" w:date="2023-03-09T07:09:00Z">
              <w:r>
                <w:rPr>
                  <w:rFonts w:ascii="Calibri" w:hAnsi="Calibri" w:cs="Calibri"/>
                  <w:color w:val="000000"/>
                  <w:sz w:val="16"/>
                  <w:szCs w:val="16"/>
                </w:rPr>
                <w:t>0.49</w:t>
              </w:r>
            </w:ins>
          </w:p>
        </w:tc>
        <w:tc>
          <w:tcPr>
            <w:tcW w:w="454" w:type="dxa"/>
            <w:vAlign w:val="center"/>
            <w:tcPrChange w:id="16590"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6591" w:author="Στάθης Καπ" w:date="2023-03-09T06:09:00Z"/>
                <w:sz w:val="16"/>
                <w:szCs w:val="16"/>
              </w:rPr>
            </w:pPr>
            <w:ins w:id="16592"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593"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6594" w:author="Στάθης Καπ" w:date="2023-03-09T06:09:00Z"/>
                <w:sz w:val="16"/>
                <w:szCs w:val="16"/>
              </w:rPr>
            </w:pPr>
            <w:ins w:id="16595"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6596"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6597" w:author="Στάθης Καπ" w:date="2023-03-09T06:09:00Z"/>
                <w:sz w:val="16"/>
                <w:szCs w:val="16"/>
              </w:rPr>
            </w:pPr>
            <w:ins w:id="16598" w:author="Στάθης Καπ" w:date="2023-03-09T07:09:00Z">
              <w:r>
                <w:rPr>
                  <w:rFonts w:ascii="Calibri" w:hAnsi="Calibri" w:cs="Calibri"/>
                  <w:color w:val="000000"/>
                  <w:sz w:val="16"/>
                  <w:szCs w:val="16"/>
                </w:rPr>
                <w:t>187</w:t>
              </w:r>
            </w:ins>
          </w:p>
        </w:tc>
        <w:tc>
          <w:tcPr>
            <w:tcW w:w="454" w:type="dxa"/>
            <w:vAlign w:val="center"/>
            <w:tcPrChange w:id="16599"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6600" w:author="Στάθης Καπ" w:date="2023-03-09T06:09:00Z"/>
                <w:sz w:val="16"/>
                <w:szCs w:val="16"/>
              </w:rPr>
            </w:pPr>
            <w:ins w:id="16601" w:author="Στάθης Καπ" w:date="2023-03-09T07:09:00Z">
              <w:r>
                <w:rPr>
                  <w:rFonts w:ascii="Calibri" w:hAnsi="Calibri" w:cs="Calibri"/>
                  <w:color w:val="000000"/>
                  <w:sz w:val="16"/>
                  <w:szCs w:val="16"/>
                </w:rPr>
                <w:t>7.88</w:t>
              </w:r>
            </w:ins>
          </w:p>
        </w:tc>
        <w:tc>
          <w:tcPr>
            <w:tcW w:w="454" w:type="dxa"/>
            <w:vAlign w:val="center"/>
            <w:tcPrChange w:id="16602"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6603" w:author="Στάθης Καπ" w:date="2023-03-09T06:09:00Z"/>
                <w:sz w:val="16"/>
                <w:szCs w:val="16"/>
              </w:rPr>
            </w:pPr>
            <w:ins w:id="16604"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6605"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6606" w:author="Στάθης Καπ" w:date="2023-03-09T06:09:00Z"/>
                <w:sz w:val="16"/>
                <w:szCs w:val="16"/>
              </w:rPr>
            </w:pPr>
            <w:ins w:id="16607"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09" w:author="Στάθης Καπ" w:date="2023-03-09T06:09:00Z"/>
          <w:trPrChange w:id="1661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1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6612" w:author="Στάθης Καπ" w:date="2023-03-09T06:09:00Z"/>
                <w:sz w:val="16"/>
                <w:szCs w:val="16"/>
              </w:rPr>
            </w:pPr>
            <w:ins w:id="16613"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6614"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6615" w:author="Στάθης Καπ" w:date="2023-03-09T06:09:00Z"/>
                <w:sz w:val="16"/>
                <w:szCs w:val="16"/>
              </w:rPr>
            </w:pPr>
            <w:ins w:id="16616"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6617"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6618" w:author="Στάθης Καπ" w:date="2023-03-09T06:09:00Z"/>
                <w:sz w:val="16"/>
                <w:szCs w:val="16"/>
              </w:rPr>
            </w:pPr>
            <w:ins w:id="16619"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6620"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6621" w:author="Στάθης Καπ" w:date="2023-03-09T06:09:00Z"/>
                <w:sz w:val="16"/>
                <w:szCs w:val="16"/>
              </w:rPr>
            </w:pPr>
            <w:ins w:id="16622" w:author="Στάθης Καπ" w:date="2023-03-09T07:09:00Z">
              <w:r>
                <w:rPr>
                  <w:rFonts w:ascii="Calibri" w:hAnsi="Calibri" w:cs="Calibri"/>
                  <w:color w:val="000000"/>
                  <w:sz w:val="16"/>
                  <w:szCs w:val="16"/>
                </w:rPr>
                <w:t>225</w:t>
              </w:r>
            </w:ins>
          </w:p>
        </w:tc>
        <w:tc>
          <w:tcPr>
            <w:tcW w:w="708" w:type="dxa"/>
            <w:vAlign w:val="center"/>
            <w:tcPrChange w:id="16623"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6624" w:author="Στάθης Καπ" w:date="2023-03-09T06:09:00Z"/>
                <w:sz w:val="16"/>
                <w:szCs w:val="16"/>
              </w:rPr>
            </w:pPr>
            <w:ins w:id="16625"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6626"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6627" w:author="Στάθης Καπ" w:date="2023-03-09T06:09:00Z"/>
                <w:sz w:val="16"/>
                <w:szCs w:val="16"/>
              </w:rPr>
            </w:pPr>
            <w:ins w:id="16628"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629"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6630" w:author="Στάθης Καπ" w:date="2023-03-09T06:09:00Z"/>
                <w:sz w:val="16"/>
                <w:szCs w:val="16"/>
              </w:rPr>
            </w:pPr>
            <w:ins w:id="16631" w:author="Στάθης Καπ" w:date="2023-03-09T07:09:00Z">
              <w:r>
                <w:rPr>
                  <w:rFonts w:ascii="Calibri" w:hAnsi="Calibri" w:cs="Calibri"/>
                  <w:color w:val="000000"/>
                  <w:sz w:val="16"/>
                  <w:szCs w:val="16"/>
                </w:rPr>
                <w:t>197</w:t>
              </w:r>
            </w:ins>
          </w:p>
        </w:tc>
        <w:tc>
          <w:tcPr>
            <w:tcW w:w="454" w:type="dxa"/>
            <w:vAlign w:val="center"/>
            <w:tcPrChange w:id="16632"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6633" w:author="Στάθης Καπ" w:date="2023-03-09T06:09:00Z"/>
                <w:sz w:val="16"/>
                <w:szCs w:val="16"/>
              </w:rPr>
            </w:pPr>
            <w:ins w:id="16634" w:author="Στάθης Καπ" w:date="2023-03-09T07:09:00Z">
              <w:r>
                <w:rPr>
                  <w:rFonts w:ascii="Calibri" w:hAnsi="Calibri" w:cs="Calibri"/>
                  <w:color w:val="000000"/>
                  <w:sz w:val="16"/>
                  <w:szCs w:val="16"/>
                </w:rPr>
                <w:t>12.44</w:t>
              </w:r>
            </w:ins>
          </w:p>
        </w:tc>
        <w:tc>
          <w:tcPr>
            <w:tcW w:w="454" w:type="dxa"/>
            <w:vAlign w:val="center"/>
            <w:tcPrChange w:id="16635"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6636" w:author="Στάθης Καπ" w:date="2023-03-09T06:09:00Z"/>
                <w:sz w:val="16"/>
                <w:szCs w:val="16"/>
              </w:rPr>
            </w:pPr>
            <w:ins w:id="16637"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6638"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6639" w:author="Στάθης Καπ" w:date="2023-03-09T06:09:00Z"/>
                <w:sz w:val="16"/>
                <w:szCs w:val="16"/>
              </w:rPr>
            </w:pPr>
            <w:ins w:id="16640"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6641"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6642" w:author="Στάθης Καπ" w:date="2023-03-09T06:09:00Z"/>
                <w:sz w:val="16"/>
                <w:szCs w:val="16"/>
              </w:rPr>
            </w:pPr>
            <w:ins w:id="16643" w:author="Στάθης Καπ" w:date="2023-03-09T07:09:00Z">
              <w:r>
                <w:rPr>
                  <w:rFonts w:ascii="Calibri" w:hAnsi="Calibri" w:cs="Calibri"/>
                  <w:color w:val="000000"/>
                  <w:sz w:val="16"/>
                  <w:szCs w:val="16"/>
                </w:rPr>
                <w:t>210</w:t>
              </w:r>
            </w:ins>
          </w:p>
        </w:tc>
        <w:tc>
          <w:tcPr>
            <w:tcW w:w="454" w:type="dxa"/>
            <w:vAlign w:val="center"/>
            <w:tcPrChange w:id="16644"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6645" w:author="Στάθης Καπ" w:date="2023-03-09T06:09:00Z"/>
                <w:sz w:val="16"/>
                <w:szCs w:val="16"/>
              </w:rPr>
            </w:pPr>
            <w:ins w:id="16646" w:author="Στάθης Καπ" w:date="2023-03-09T07:09:00Z">
              <w:r>
                <w:rPr>
                  <w:rFonts w:ascii="Calibri" w:hAnsi="Calibri" w:cs="Calibri"/>
                  <w:color w:val="000000"/>
                  <w:sz w:val="16"/>
                  <w:szCs w:val="16"/>
                </w:rPr>
                <w:t>6.67</w:t>
              </w:r>
            </w:ins>
          </w:p>
        </w:tc>
        <w:tc>
          <w:tcPr>
            <w:tcW w:w="454" w:type="dxa"/>
            <w:vAlign w:val="center"/>
            <w:tcPrChange w:id="16647"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6648" w:author="Στάθης Καπ" w:date="2023-03-09T06:09:00Z"/>
                <w:sz w:val="16"/>
                <w:szCs w:val="16"/>
              </w:rPr>
            </w:pPr>
            <w:ins w:id="16649"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6650"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6651" w:author="Στάθης Καπ" w:date="2023-03-09T06:09:00Z"/>
                <w:sz w:val="16"/>
                <w:szCs w:val="16"/>
              </w:rPr>
            </w:pPr>
            <w:ins w:id="16652"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6653"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6654" w:author="Στάθης Καπ" w:date="2023-03-09T06:09:00Z"/>
                <w:sz w:val="16"/>
                <w:szCs w:val="16"/>
              </w:rPr>
            </w:pPr>
            <w:ins w:id="16655" w:author="Στάθης Καπ" w:date="2023-03-09T07:09:00Z">
              <w:r>
                <w:rPr>
                  <w:rFonts w:ascii="Calibri" w:hAnsi="Calibri" w:cs="Calibri"/>
                  <w:color w:val="000000"/>
                  <w:sz w:val="16"/>
                  <w:szCs w:val="16"/>
                </w:rPr>
                <w:t>184</w:t>
              </w:r>
            </w:ins>
          </w:p>
        </w:tc>
        <w:tc>
          <w:tcPr>
            <w:tcW w:w="454" w:type="dxa"/>
            <w:vAlign w:val="center"/>
            <w:tcPrChange w:id="16656"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6657" w:author="Στάθης Καπ" w:date="2023-03-09T06:09:00Z"/>
                <w:sz w:val="16"/>
                <w:szCs w:val="16"/>
              </w:rPr>
            </w:pPr>
            <w:ins w:id="16658" w:author="Στάθης Καπ" w:date="2023-03-09T07:09:00Z">
              <w:r>
                <w:rPr>
                  <w:rFonts w:ascii="Calibri" w:hAnsi="Calibri" w:cs="Calibri"/>
                  <w:color w:val="000000"/>
                  <w:sz w:val="16"/>
                  <w:szCs w:val="16"/>
                </w:rPr>
                <w:t>18.22</w:t>
              </w:r>
            </w:ins>
          </w:p>
        </w:tc>
        <w:tc>
          <w:tcPr>
            <w:tcW w:w="454" w:type="dxa"/>
            <w:vAlign w:val="center"/>
            <w:tcPrChange w:id="16659"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6660" w:author="Στάθης Καπ" w:date="2023-03-09T06:09:00Z"/>
                <w:sz w:val="16"/>
                <w:szCs w:val="16"/>
              </w:rPr>
            </w:pPr>
            <w:ins w:id="16661"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6662"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6663" w:author="Στάθης Καπ" w:date="2023-03-09T06:09:00Z"/>
                <w:sz w:val="16"/>
                <w:szCs w:val="16"/>
              </w:rPr>
            </w:pPr>
            <w:ins w:id="16664"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66" w:author="Στάθης Καπ" w:date="2023-03-09T06:09:00Z"/>
          <w:trPrChange w:id="1666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6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6669" w:author="Στάθης Καπ" w:date="2023-03-09T06:09:00Z"/>
                <w:sz w:val="16"/>
                <w:szCs w:val="16"/>
              </w:rPr>
            </w:pPr>
            <w:ins w:id="16670"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6671"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6672" w:author="Στάθης Καπ" w:date="2023-03-09T06:09:00Z"/>
                <w:sz w:val="16"/>
                <w:szCs w:val="16"/>
              </w:rPr>
            </w:pPr>
            <w:ins w:id="16673"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674"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6675" w:author="Στάθης Καπ" w:date="2023-03-09T06:09:00Z"/>
                <w:sz w:val="16"/>
                <w:szCs w:val="16"/>
              </w:rPr>
            </w:pPr>
            <w:ins w:id="16676"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6677"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6678" w:author="Στάθης Καπ" w:date="2023-03-09T06:09:00Z"/>
                <w:sz w:val="16"/>
                <w:szCs w:val="16"/>
              </w:rPr>
            </w:pPr>
            <w:ins w:id="16679" w:author="Στάθης Καπ" w:date="2023-03-09T07:09:00Z">
              <w:r>
                <w:rPr>
                  <w:rFonts w:ascii="Calibri" w:hAnsi="Calibri" w:cs="Calibri"/>
                  <w:color w:val="000000"/>
                  <w:sz w:val="16"/>
                  <w:szCs w:val="16"/>
                </w:rPr>
                <w:t>257</w:t>
              </w:r>
            </w:ins>
          </w:p>
        </w:tc>
        <w:tc>
          <w:tcPr>
            <w:tcW w:w="708" w:type="dxa"/>
            <w:vAlign w:val="center"/>
            <w:tcPrChange w:id="16680"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6681" w:author="Στάθης Καπ" w:date="2023-03-09T06:09:00Z"/>
                <w:sz w:val="16"/>
                <w:szCs w:val="16"/>
              </w:rPr>
            </w:pPr>
            <w:ins w:id="16682"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6683"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6684" w:author="Στάθης Καπ" w:date="2023-03-09T06:09:00Z"/>
                <w:sz w:val="16"/>
                <w:szCs w:val="16"/>
              </w:rPr>
            </w:pPr>
            <w:ins w:id="16685"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6686"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6687" w:author="Στάθης Καπ" w:date="2023-03-09T06:09:00Z"/>
                <w:sz w:val="16"/>
                <w:szCs w:val="16"/>
              </w:rPr>
            </w:pPr>
            <w:ins w:id="16688" w:author="Στάθης Καπ" w:date="2023-03-09T07:09:00Z">
              <w:r>
                <w:rPr>
                  <w:rFonts w:ascii="Calibri" w:hAnsi="Calibri" w:cs="Calibri"/>
                  <w:color w:val="000000"/>
                  <w:sz w:val="16"/>
                  <w:szCs w:val="16"/>
                </w:rPr>
                <w:t>240</w:t>
              </w:r>
            </w:ins>
          </w:p>
        </w:tc>
        <w:tc>
          <w:tcPr>
            <w:tcW w:w="454" w:type="dxa"/>
            <w:vAlign w:val="center"/>
            <w:tcPrChange w:id="16689"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6690" w:author="Στάθης Καπ" w:date="2023-03-09T06:09:00Z"/>
                <w:sz w:val="16"/>
                <w:szCs w:val="16"/>
              </w:rPr>
            </w:pPr>
            <w:ins w:id="16691" w:author="Στάθης Καπ" w:date="2023-03-09T07:09:00Z">
              <w:r>
                <w:rPr>
                  <w:rFonts w:ascii="Calibri" w:hAnsi="Calibri" w:cs="Calibri"/>
                  <w:color w:val="000000"/>
                  <w:sz w:val="16"/>
                  <w:szCs w:val="16"/>
                </w:rPr>
                <w:t>6.61</w:t>
              </w:r>
            </w:ins>
          </w:p>
        </w:tc>
        <w:tc>
          <w:tcPr>
            <w:tcW w:w="454" w:type="dxa"/>
            <w:vAlign w:val="center"/>
            <w:tcPrChange w:id="16692"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6693" w:author="Στάθης Καπ" w:date="2023-03-09T06:09:00Z"/>
                <w:sz w:val="16"/>
                <w:szCs w:val="16"/>
              </w:rPr>
            </w:pPr>
            <w:ins w:id="16694"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6695"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6696" w:author="Στάθης Καπ" w:date="2023-03-09T06:09:00Z"/>
                <w:sz w:val="16"/>
                <w:szCs w:val="16"/>
              </w:rPr>
            </w:pPr>
            <w:ins w:id="16697"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6698"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6699" w:author="Στάθης Καπ" w:date="2023-03-09T06:09:00Z"/>
                <w:sz w:val="16"/>
                <w:szCs w:val="16"/>
              </w:rPr>
            </w:pPr>
            <w:ins w:id="16700" w:author="Στάθης Καπ" w:date="2023-03-09T07:09:00Z">
              <w:r>
                <w:rPr>
                  <w:rFonts w:ascii="Calibri" w:hAnsi="Calibri" w:cs="Calibri"/>
                  <w:color w:val="000000"/>
                  <w:sz w:val="16"/>
                  <w:szCs w:val="16"/>
                </w:rPr>
                <w:t>216</w:t>
              </w:r>
            </w:ins>
          </w:p>
        </w:tc>
        <w:tc>
          <w:tcPr>
            <w:tcW w:w="454" w:type="dxa"/>
            <w:vAlign w:val="center"/>
            <w:tcPrChange w:id="16701"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6702" w:author="Στάθης Καπ" w:date="2023-03-09T06:09:00Z"/>
                <w:sz w:val="16"/>
                <w:szCs w:val="16"/>
              </w:rPr>
            </w:pPr>
            <w:ins w:id="16703" w:author="Στάθης Καπ" w:date="2023-03-09T07:09:00Z">
              <w:r>
                <w:rPr>
                  <w:rFonts w:ascii="Calibri" w:hAnsi="Calibri" w:cs="Calibri"/>
                  <w:color w:val="000000"/>
                  <w:sz w:val="16"/>
                  <w:szCs w:val="16"/>
                </w:rPr>
                <w:t>15.95</w:t>
              </w:r>
            </w:ins>
          </w:p>
        </w:tc>
        <w:tc>
          <w:tcPr>
            <w:tcW w:w="454" w:type="dxa"/>
            <w:vAlign w:val="center"/>
            <w:tcPrChange w:id="16704"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6705" w:author="Στάθης Καπ" w:date="2023-03-09T06:09:00Z"/>
                <w:sz w:val="16"/>
                <w:szCs w:val="16"/>
              </w:rPr>
            </w:pPr>
            <w:ins w:id="16706"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6707"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6708" w:author="Στάθης Καπ" w:date="2023-03-09T06:09:00Z"/>
                <w:sz w:val="16"/>
                <w:szCs w:val="16"/>
              </w:rPr>
            </w:pPr>
            <w:ins w:id="16709"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6710"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6711" w:author="Στάθης Καπ" w:date="2023-03-09T06:09:00Z"/>
                <w:sz w:val="16"/>
                <w:szCs w:val="16"/>
              </w:rPr>
            </w:pPr>
            <w:ins w:id="16712" w:author="Στάθης Καπ" w:date="2023-03-09T07:09:00Z">
              <w:r>
                <w:rPr>
                  <w:rFonts w:ascii="Calibri" w:hAnsi="Calibri" w:cs="Calibri"/>
                  <w:color w:val="000000"/>
                  <w:sz w:val="16"/>
                  <w:szCs w:val="16"/>
                </w:rPr>
                <w:t>197</w:t>
              </w:r>
            </w:ins>
          </w:p>
        </w:tc>
        <w:tc>
          <w:tcPr>
            <w:tcW w:w="454" w:type="dxa"/>
            <w:vAlign w:val="center"/>
            <w:tcPrChange w:id="16713"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6714" w:author="Στάθης Καπ" w:date="2023-03-09T06:09:00Z"/>
                <w:sz w:val="16"/>
                <w:szCs w:val="16"/>
              </w:rPr>
            </w:pPr>
            <w:ins w:id="16715" w:author="Στάθης Καπ" w:date="2023-03-09T07:09:00Z">
              <w:r>
                <w:rPr>
                  <w:rFonts w:ascii="Calibri" w:hAnsi="Calibri" w:cs="Calibri"/>
                  <w:color w:val="000000"/>
                  <w:sz w:val="16"/>
                  <w:szCs w:val="16"/>
                </w:rPr>
                <w:t>23.35</w:t>
              </w:r>
            </w:ins>
          </w:p>
        </w:tc>
        <w:tc>
          <w:tcPr>
            <w:tcW w:w="454" w:type="dxa"/>
            <w:vAlign w:val="center"/>
            <w:tcPrChange w:id="16716"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6717" w:author="Στάθης Καπ" w:date="2023-03-09T06:09:00Z"/>
                <w:sz w:val="16"/>
                <w:szCs w:val="16"/>
              </w:rPr>
            </w:pPr>
            <w:ins w:id="16718"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719"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6720" w:author="Στάθης Καπ" w:date="2023-03-09T06:09:00Z"/>
                <w:sz w:val="16"/>
                <w:szCs w:val="16"/>
              </w:rPr>
            </w:pPr>
            <w:ins w:id="16721"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2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23" w:author="Στάθης Καπ" w:date="2023-03-09T06:09:00Z"/>
          <w:trPrChange w:id="1672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2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6726" w:author="Στάθης Καπ" w:date="2023-03-09T06:09:00Z"/>
                <w:sz w:val="16"/>
                <w:szCs w:val="16"/>
              </w:rPr>
            </w:pPr>
            <w:ins w:id="16727"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6728"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6729" w:author="Στάθης Καπ" w:date="2023-03-09T06:09:00Z"/>
                <w:sz w:val="16"/>
                <w:szCs w:val="16"/>
              </w:rPr>
            </w:pPr>
            <w:ins w:id="16730"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731"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6732" w:author="Στάθης Καπ" w:date="2023-03-09T06:09:00Z"/>
                <w:sz w:val="16"/>
                <w:szCs w:val="16"/>
              </w:rPr>
            </w:pPr>
            <w:ins w:id="16733"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734"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6735" w:author="Στάθης Καπ" w:date="2023-03-09T06:09:00Z"/>
                <w:sz w:val="16"/>
                <w:szCs w:val="16"/>
              </w:rPr>
            </w:pPr>
            <w:ins w:id="16736" w:author="Στάθης Καπ" w:date="2023-03-09T07:09:00Z">
              <w:r>
                <w:rPr>
                  <w:rFonts w:ascii="Calibri" w:hAnsi="Calibri" w:cs="Calibri"/>
                  <w:color w:val="000000"/>
                  <w:sz w:val="16"/>
                  <w:szCs w:val="16"/>
                </w:rPr>
                <w:t>278</w:t>
              </w:r>
            </w:ins>
          </w:p>
        </w:tc>
        <w:tc>
          <w:tcPr>
            <w:tcW w:w="708" w:type="dxa"/>
            <w:vAlign w:val="center"/>
            <w:tcPrChange w:id="16737"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6738" w:author="Στάθης Καπ" w:date="2023-03-09T06:09:00Z"/>
                <w:sz w:val="16"/>
                <w:szCs w:val="16"/>
              </w:rPr>
            </w:pPr>
            <w:ins w:id="16739"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6740"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6741" w:author="Στάθης Καπ" w:date="2023-03-09T06:09:00Z"/>
                <w:sz w:val="16"/>
                <w:szCs w:val="16"/>
              </w:rPr>
            </w:pPr>
            <w:ins w:id="16742"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6743"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6744" w:author="Στάθης Καπ" w:date="2023-03-09T06:09:00Z"/>
                <w:sz w:val="16"/>
                <w:szCs w:val="16"/>
              </w:rPr>
            </w:pPr>
            <w:ins w:id="16745" w:author="Στάθης Καπ" w:date="2023-03-09T07:09:00Z">
              <w:r>
                <w:rPr>
                  <w:rFonts w:ascii="Calibri" w:hAnsi="Calibri" w:cs="Calibri"/>
                  <w:color w:val="000000"/>
                  <w:sz w:val="16"/>
                  <w:szCs w:val="16"/>
                </w:rPr>
                <w:t>256</w:t>
              </w:r>
            </w:ins>
          </w:p>
        </w:tc>
        <w:tc>
          <w:tcPr>
            <w:tcW w:w="454" w:type="dxa"/>
            <w:vAlign w:val="center"/>
            <w:tcPrChange w:id="16746"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6747" w:author="Στάθης Καπ" w:date="2023-03-09T06:09:00Z"/>
                <w:sz w:val="16"/>
                <w:szCs w:val="16"/>
              </w:rPr>
            </w:pPr>
            <w:ins w:id="16748" w:author="Στάθης Καπ" w:date="2023-03-09T07:09:00Z">
              <w:r>
                <w:rPr>
                  <w:rFonts w:ascii="Calibri" w:hAnsi="Calibri" w:cs="Calibri"/>
                  <w:color w:val="000000"/>
                  <w:sz w:val="16"/>
                  <w:szCs w:val="16"/>
                </w:rPr>
                <w:t>7.91</w:t>
              </w:r>
            </w:ins>
          </w:p>
        </w:tc>
        <w:tc>
          <w:tcPr>
            <w:tcW w:w="454" w:type="dxa"/>
            <w:vAlign w:val="center"/>
            <w:tcPrChange w:id="16749"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6750" w:author="Στάθης Καπ" w:date="2023-03-09T06:09:00Z"/>
                <w:sz w:val="16"/>
                <w:szCs w:val="16"/>
              </w:rPr>
            </w:pPr>
            <w:ins w:id="16751"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6752"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6753" w:author="Στάθης Καπ" w:date="2023-03-09T06:09:00Z"/>
                <w:sz w:val="16"/>
                <w:szCs w:val="16"/>
              </w:rPr>
            </w:pPr>
            <w:ins w:id="16754"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755"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6756" w:author="Στάθης Καπ" w:date="2023-03-09T06:09:00Z"/>
                <w:sz w:val="16"/>
                <w:szCs w:val="16"/>
              </w:rPr>
            </w:pPr>
            <w:ins w:id="16757" w:author="Στάθης Καπ" w:date="2023-03-09T07:09:00Z">
              <w:r>
                <w:rPr>
                  <w:rFonts w:ascii="Calibri" w:hAnsi="Calibri" w:cs="Calibri"/>
                  <w:color w:val="000000"/>
                  <w:sz w:val="16"/>
                  <w:szCs w:val="16"/>
                </w:rPr>
                <w:t>223</w:t>
              </w:r>
            </w:ins>
          </w:p>
        </w:tc>
        <w:tc>
          <w:tcPr>
            <w:tcW w:w="454" w:type="dxa"/>
            <w:vAlign w:val="center"/>
            <w:tcPrChange w:id="16758"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6759" w:author="Στάθης Καπ" w:date="2023-03-09T06:09:00Z"/>
                <w:sz w:val="16"/>
                <w:szCs w:val="16"/>
              </w:rPr>
            </w:pPr>
            <w:ins w:id="16760" w:author="Στάθης Καπ" w:date="2023-03-09T07:09:00Z">
              <w:r>
                <w:rPr>
                  <w:rFonts w:ascii="Calibri" w:hAnsi="Calibri" w:cs="Calibri"/>
                  <w:color w:val="000000"/>
                  <w:sz w:val="16"/>
                  <w:szCs w:val="16"/>
                </w:rPr>
                <w:t>19.78</w:t>
              </w:r>
            </w:ins>
          </w:p>
        </w:tc>
        <w:tc>
          <w:tcPr>
            <w:tcW w:w="454" w:type="dxa"/>
            <w:vAlign w:val="center"/>
            <w:tcPrChange w:id="16761"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6762" w:author="Στάθης Καπ" w:date="2023-03-09T06:09:00Z"/>
                <w:sz w:val="16"/>
                <w:szCs w:val="16"/>
              </w:rPr>
            </w:pPr>
            <w:ins w:id="16763"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6764"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6765" w:author="Στάθης Καπ" w:date="2023-03-09T06:09:00Z"/>
                <w:sz w:val="16"/>
                <w:szCs w:val="16"/>
              </w:rPr>
            </w:pPr>
            <w:ins w:id="16766"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6767"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6768" w:author="Στάθης Καπ" w:date="2023-03-09T06:09:00Z"/>
                <w:sz w:val="16"/>
                <w:szCs w:val="16"/>
              </w:rPr>
            </w:pPr>
            <w:ins w:id="16769" w:author="Στάθης Καπ" w:date="2023-03-09T07:09:00Z">
              <w:r>
                <w:rPr>
                  <w:rFonts w:ascii="Calibri" w:hAnsi="Calibri" w:cs="Calibri"/>
                  <w:color w:val="000000"/>
                  <w:sz w:val="16"/>
                  <w:szCs w:val="16"/>
                </w:rPr>
                <w:t>211</w:t>
              </w:r>
            </w:ins>
          </w:p>
        </w:tc>
        <w:tc>
          <w:tcPr>
            <w:tcW w:w="454" w:type="dxa"/>
            <w:vAlign w:val="center"/>
            <w:tcPrChange w:id="16770"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6771" w:author="Στάθης Καπ" w:date="2023-03-09T06:09:00Z"/>
                <w:sz w:val="16"/>
                <w:szCs w:val="16"/>
              </w:rPr>
            </w:pPr>
            <w:ins w:id="16772" w:author="Στάθης Καπ" w:date="2023-03-09T07:09:00Z">
              <w:r>
                <w:rPr>
                  <w:rFonts w:ascii="Calibri" w:hAnsi="Calibri" w:cs="Calibri"/>
                  <w:color w:val="000000"/>
                  <w:sz w:val="16"/>
                  <w:szCs w:val="16"/>
                </w:rPr>
                <w:t>24.1</w:t>
              </w:r>
            </w:ins>
          </w:p>
        </w:tc>
        <w:tc>
          <w:tcPr>
            <w:tcW w:w="454" w:type="dxa"/>
            <w:vAlign w:val="center"/>
            <w:tcPrChange w:id="16773"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6774" w:author="Στάθης Καπ" w:date="2023-03-09T06:09:00Z"/>
                <w:sz w:val="16"/>
                <w:szCs w:val="16"/>
              </w:rPr>
            </w:pPr>
            <w:ins w:id="16775"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6776"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6777" w:author="Στάθης Καπ" w:date="2023-03-09T06:09:00Z"/>
                <w:sz w:val="16"/>
                <w:szCs w:val="16"/>
              </w:rPr>
            </w:pPr>
            <w:ins w:id="16778"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7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80" w:author="Στάθης Καπ" w:date="2023-03-09T06:09:00Z"/>
          <w:trPrChange w:id="1678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8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6783" w:author="Στάθης Καπ" w:date="2023-03-09T06:09:00Z"/>
                <w:sz w:val="16"/>
                <w:szCs w:val="16"/>
              </w:rPr>
            </w:pPr>
            <w:ins w:id="16784"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6785"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6786" w:author="Στάθης Καπ" w:date="2023-03-09T06:09:00Z"/>
                <w:sz w:val="16"/>
                <w:szCs w:val="16"/>
              </w:rPr>
            </w:pPr>
            <w:ins w:id="16787"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6788"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6789" w:author="Στάθης Καπ" w:date="2023-03-09T06:09:00Z"/>
                <w:sz w:val="16"/>
                <w:szCs w:val="16"/>
              </w:rPr>
            </w:pPr>
            <w:ins w:id="16790"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6791"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6792" w:author="Στάθης Καπ" w:date="2023-03-09T06:09:00Z"/>
                <w:sz w:val="16"/>
                <w:szCs w:val="16"/>
              </w:rPr>
            </w:pPr>
            <w:ins w:id="16793" w:author="Στάθης Καπ" w:date="2023-03-09T07:09:00Z">
              <w:r>
                <w:rPr>
                  <w:rFonts w:ascii="Calibri" w:hAnsi="Calibri" w:cs="Calibri"/>
                  <w:color w:val="000000"/>
                  <w:sz w:val="16"/>
                  <w:szCs w:val="16"/>
                </w:rPr>
                <w:t>771</w:t>
              </w:r>
            </w:ins>
          </w:p>
        </w:tc>
        <w:tc>
          <w:tcPr>
            <w:tcW w:w="708" w:type="dxa"/>
            <w:vAlign w:val="center"/>
            <w:tcPrChange w:id="16794"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6795" w:author="Στάθης Καπ" w:date="2023-03-09T06:09:00Z"/>
                <w:sz w:val="16"/>
                <w:szCs w:val="16"/>
              </w:rPr>
            </w:pPr>
            <w:ins w:id="16796"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6797"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6798" w:author="Στάθης Καπ" w:date="2023-03-09T06:09:00Z"/>
                <w:sz w:val="16"/>
                <w:szCs w:val="16"/>
              </w:rPr>
            </w:pPr>
            <w:ins w:id="16799"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6800"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6801" w:author="Στάθης Καπ" w:date="2023-03-09T06:09:00Z"/>
                <w:sz w:val="16"/>
                <w:szCs w:val="16"/>
              </w:rPr>
            </w:pPr>
            <w:ins w:id="16802" w:author="Στάθης Καπ" w:date="2023-03-09T07:09:00Z">
              <w:r>
                <w:rPr>
                  <w:rFonts w:ascii="Calibri" w:hAnsi="Calibri" w:cs="Calibri"/>
                  <w:color w:val="000000"/>
                  <w:sz w:val="16"/>
                  <w:szCs w:val="16"/>
                </w:rPr>
                <w:t>762</w:t>
              </w:r>
            </w:ins>
          </w:p>
        </w:tc>
        <w:tc>
          <w:tcPr>
            <w:tcW w:w="454" w:type="dxa"/>
            <w:vAlign w:val="center"/>
            <w:tcPrChange w:id="16803"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6804" w:author="Στάθης Καπ" w:date="2023-03-09T06:09:00Z"/>
                <w:sz w:val="16"/>
                <w:szCs w:val="16"/>
              </w:rPr>
            </w:pPr>
            <w:ins w:id="16805" w:author="Στάθης Καπ" w:date="2023-03-09T07:09:00Z">
              <w:r>
                <w:rPr>
                  <w:rFonts w:ascii="Calibri" w:hAnsi="Calibri" w:cs="Calibri"/>
                  <w:color w:val="000000"/>
                  <w:sz w:val="16"/>
                  <w:szCs w:val="16"/>
                </w:rPr>
                <w:t>1.17</w:t>
              </w:r>
            </w:ins>
          </w:p>
        </w:tc>
        <w:tc>
          <w:tcPr>
            <w:tcW w:w="454" w:type="dxa"/>
            <w:vAlign w:val="center"/>
            <w:tcPrChange w:id="16806"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6807" w:author="Στάθης Καπ" w:date="2023-03-09T06:09:00Z"/>
                <w:sz w:val="16"/>
                <w:szCs w:val="16"/>
              </w:rPr>
            </w:pPr>
            <w:ins w:id="16808"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6809"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6810" w:author="Στάθης Καπ" w:date="2023-03-09T06:09:00Z"/>
                <w:sz w:val="16"/>
                <w:szCs w:val="16"/>
              </w:rPr>
            </w:pPr>
            <w:ins w:id="16811"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6812"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6813" w:author="Στάθης Καπ" w:date="2023-03-09T06:09:00Z"/>
                <w:sz w:val="16"/>
                <w:szCs w:val="16"/>
              </w:rPr>
            </w:pPr>
            <w:ins w:id="16814" w:author="Στάθης Καπ" w:date="2023-03-09T07:09:00Z">
              <w:r>
                <w:rPr>
                  <w:rFonts w:ascii="Calibri" w:hAnsi="Calibri" w:cs="Calibri"/>
                  <w:color w:val="000000"/>
                  <w:sz w:val="16"/>
                  <w:szCs w:val="16"/>
                </w:rPr>
                <w:t>756</w:t>
              </w:r>
            </w:ins>
          </w:p>
        </w:tc>
        <w:tc>
          <w:tcPr>
            <w:tcW w:w="454" w:type="dxa"/>
            <w:vAlign w:val="center"/>
            <w:tcPrChange w:id="16815"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6816" w:author="Στάθης Καπ" w:date="2023-03-09T06:09:00Z"/>
                <w:sz w:val="16"/>
                <w:szCs w:val="16"/>
              </w:rPr>
            </w:pPr>
            <w:ins w:id="16817" w:author="Στάθης Καπ" w:date="2023-03-09T07:09:00Z">
              <w:r>
                <w:rPr>
                  <w:rFonts w:ascii="Calibri" w:hAnsi="Calibri" w:cs="Calibri"/>
                  <w:color w:val="000000"/>
                  <w:sz w:val="16"/>
                  <w:szCs w:val="16"/>
                </w:rPr>
                <w:t>1.95</w:t>
              </w:r>
            </w:ins>
          </w:p>
        </w:tc>
        <w:tc>
          <w:tcPr>
            <w:tcW w:w="454" w:type="dxa"/>
            <w:vAlign w:val="center"/>
            <w:tcPrChange w:id="16818"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6819" w:author="Στάθης Καπ" w:date="2023-03-09T06:09:00Z"/>
                <w:sz w:val="16"/>
                <w:szCs w:val="16"/>
              </w:rPr>
            </w:pPr>
            <w:ins w:id="16820"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6821"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6822" w:author="Στάθης Καπ" w:date="2023-03-09T06:09:00Z"/>
                <w:sz w:val="16"/>
                <w:szCs w:val="16"/>
              </w:rPr>
            </w:pPr>
            <w:ins w:id="16823"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6824"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6825" w:author="Στάθης Καπ" w:date="2023-03-09T06:09:00Z"/>
                <w:sz w:val="16"/>
                <w:szCs w:val="16"/>
              </w:rPr>
            </w:pPr>
            <w:ins w:id="16826" w:author="Στάθης Καπ" w:date="2023-03-09T07:09:00Z">
              <w:r>
                <w:rPr>
                  <w:rFonts w:ascii="Calibri" w:hAnsi="Calibri" w:cs="Calibri"/>
                  <w:color w:val="000000"/>
                  <w:sz w:val="16"/>
                  <w:szCs w:val="16"/>
                </w:rPr>
                <w:t>665</w:t>
              </w:r>
            </w:ins>
          </w:p>
        </w:tc>
        <w:tc>
          <w:tcPr>
            <w:tcW w:w="454" w:type="dxa"/>
            <w:vAlign w:val="center"/>
            <w:tcPrChange w:id="16827"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6828" w:author="Στάθης Καπ" w:date="2023-03-09T06:09:00Z"/>
                <w:sz w:val="16"/>
                <w:szCs w:val="16"/>
              </w:rPr>
            </w:pPr>
            <w:ins w:id="16829" w:author="Στάθης Καπ" w:date="2023-03-09T07:09:00Z">
              <w:r>
                <w:rPr>
                  <w:rFonts w:ascii="Calibri" w:hAnsi="Calibri" w:cs="Calibri"/>
                  <w:color w:val="000000"/>
                  <w:sz w:val="16"/>
                  <w:szCs w:val="16"/>
                </w:rPr>
                <w:t>13.75</w:t>
              </w:r>
            </w:ins>
          </w:p>
        </w:tc>
        <w:tc>
          <w:tcPr>
            <w:tcW w:w="454" w:type="dxa"/>
            <w:vAlign w:val="center"/>
            <w:tcPrChange w:id="16830"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6831" w:author="Στάθης Καπ" w:date="2023-03-09T06:09:00Z"/>
                <w:sz w:val="16"/>
                <w:szCs w:val="16"/>
              </w:rPr>
            </w:pPr>
            <w:ins w:id="16832"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6833"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6834" w:author="Στάθης Καπ" w:date="2023-03-09T06:09:00Z"/>
                <w:sz w:val="16"/>
                <w:szCs w:val="16"/>
              </w:rPr>
            </w:pPr>
            <w:ins w:id="16835"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3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37" w:author="Στάθης Καπ" w:date="2023-03-09T06:09:00Z"/>
          <w:trPrChange w:id="1683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3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6840" w:author="Στάθης Καπ" w:date="2023-03-09T06:09:00Z"/>
                <w:sz w:val="16"/>
                <w:szCs w:val="16"/>
              </w:rPr>
            </w:pPr>
            <w:ins w:id="16841"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6842"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6843" w:author="Στάθης Καπ" w:date="2023-03-09T06:09:00Z"/>
                <w:sz w:val="16"/>
                <w:szCs w:val="16"/>
              </w:rPr>
            </w:pPr>
            <w:ins w:id="16844"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6845"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6846" w:author="Στάθης Καπ" w:date="2023-03-09T06:09:00Z"/>
                <w:sz w:val="16"/>
                <w:szCs w:val="16"/>
              </w:rPr>
            </w:pPr>
            <w:ins w:id="16847"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6848"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6849" w:author="Στάθης Καπ" w:date="2023-03-09T06:09:00Z"/>
                <w:sz w:val="16"/>
                <w:szCs w:val="16"/>
              </w:rPr>
            </w:pPr>
            <w:ins w:id="16850" w:author="Στάθης Καπ" w:date="2023-03-09T07:09:00Z">
              <w:r>
                <w:rPr>
                  <w:rFonts w:ascii="Calibri" w:hAnsi="Calibri" w:cs="Calibri"/>
                  <w:color w:val="000000"/>
                  <w:sz w:val="16"/>
                  <w:szCs w:val="16"/>
                </w:rPr>
                <w:t>856</w:t>
              </w:r>
            </w:ins>
          </w:p>
        </w:tc>
        <w:tc>
          <w:tcPr>
            <w:tcW w:w="708" w:type="dxa"/>
            <w:vAlign w:val="center"/>
            <w:tcPrChange w:id="16851"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6852" w:author="Στάθης Καπ" w:date="2023-03-09T06:09:00Z"/>
                <w:sz w:val="16"/>
                <w:szCs w:val="16"/>
              </w:rPr>
            </w:pPr>
            <w:ins w:id="16853"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6854"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6855" w:author="Στάθης Καπ" w:date="2023-03-09T06:09:00Z"/>
                <w:sz w:val="16"/>
                <w:szCs w:val="16"/>
              </w:rPr>
            </w:pPr>
            <w:ins w:id="16856"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6857"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6858" w:author="Στάθης Καπ" w:date="2023-03-09T06:09:00Z"/>
                <w:sz w:val="16"/>
                <w:szCs w:val="16"/>
              </w:rPr>
            </w:pPr>
            <w:ins w:id="16859" w:author="Στάθης Καπ" w:date="2023-03-09T07:09:00Z">
              <w:r>
                <w:rPr>
                  <w:rFonts w:ascii="Calibri" w:hAnsi="Calibri" w:cs="Calibri"/>
                  <w:color w:val="000000"/>
                  <w:sz w:val="16"/>
                  <w:szCs w:val="16"/>
                </w:rPr>
                <w:t>857</w:t>
              </w:r>
            </w:ins>
          </w:p>
        </w:tc>
        <w:tc>
          <w:tcPr>
            <w:tcW w:w="454" w:type="dxa"/>
            <w:vAlign w:val="center"/>
            <w:tcPrChange w:id="16860"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6861" w:author="Στάθης Καπ" w:date="2023-03-09T06:09:00Z"/>
                <w:sz w:val="16"/>
                <w:szCs w:val="16"/>
              </w:rPr>
            </w:pPr>
            <w:ins w:id="16862" w:author="Στάθης Καπ" w:date="2023-03-09T07:09:00Z">
              <w:r>
                <w:rPr>
                  <w:rFonts w:ascii="Calibri" w:hAnsi="Calibri" w:cs="Calibri"/>
                  <w:color w:val="000000"/>
                  <w:sz w:val="16"/>
                  <w:szCs w:val="16"/>
                </w:rPr>
                <w:t>-0.12</w:t>
              </w:r>
            </w:ins>
          </w:p>
        </w:tc>
        <w:tc>
          <w:tcPr>
            <w:tcW w:w="454" w:type="dxa"/>
            <w:vAlign w:val="center"/>
            <w:tcPrChange w:id="16863"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6864" w:author="Στάθης Καπ" w:date="2023-03-09T06:09:00Z"/>
                <w:sz w:val="16"/>
                <w:szCs w:val="16"/>
              </w:rPr>
            </w:pPr>
            <w:ins w:id="16865"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6866"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6867" w:author="Στάθης Καπ" w:date="2023-03-09T06:09:00Z"/>
                <w:sz w:val="16"/>
                <w:szCs w:val="16"/>
              </w:rPr>
            </w:pPr>
            <w:ins w:id="16868"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6869"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6870" w:author="Στάθης Καπ" w:date="2023-03-09T06:09:00Z"/>
                <w:sz w:val="16"/>
                <w:szCs w:val="16"/>
              </w:rPr>
            </w:pPr>
            <w:ins w:id="16871" w:author="Στάθης Καπ" w:date="2023-03-09T07:09:00Z">
              <w:r>
                <w:rPr>
                  <w:rFonts w:ascii="Calibri" w:hAnsi="Calibri" w:cs="Calibri"/>
                  <w:color w:val="000000"/>
                  <w:sz w:val="16"/>
                  <w:szCs w:val="16"/>
                </w:rPr>
                <w:t>792</w:t>
              </w:r>
            </w:ins>
          </w:p>
        </w:tc>
        <w:tc>
          <w:tcPr>
            <w:tcW w:w="454" w:type="dxa"/>
            <w:vAlign w:val="center"/>
            <w:tcPrChange w:id="16872"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6873" w:author="Στάθης Καπ" w:date="2023-03-09T06:09:00Z"/>
                <w:sz w:val="16"/>
                <w:szCs w:val="16"/>
              </w:rPr>
            </w:pPr>
            <w:ins w:id="16874" w:author="Στάθης Καπ" w:date="2023-03-09T07:09:00Z">
              <w:r>
                <w:rPr>
                  <w:rFonts w:ascii="Calibri" w:hAnsi="Calibri" w:cs="Calibri"/>
                  <w:color w:val="000000"/>
                  <w:sz w:val="16"/>
                  <w:szCs w:val="16"/>
                </w:rPr>
                <w:t>7.48</w:t>
              </w:r>
            </w:ins>
          </w:p>
        </w:tc>
        <w:tc>
          <w:tcPr>
            <w:tcW w:w="454" w:type="dxa"/>
            <w:vAlign w:val="center"/>
            <w:tcPrChange w:id="16875"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6876" w:author="Στάθης Καπ" w:date="2023-03-09T06:09:00Z"/>
                <w:sz w:val="16"/>
                <w:szCs w:val="16"/>
              </w:rPr>
            </w:pPr>
            <w:ins w:id="16877"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6878"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6879" w:author="Στάθης Καπ" w:date="2023-03-09T06:09:00Z"/>
                <w:sz w:val="16"/>
                <w:szCs w:val="16"/>
              </w:rPr>
            </w:pPr>
            <w:ins w:id="16880"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6881"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6882" w:author="Στάθης Καπ" w:date="2023-03-09T06:09:00Z"/>
                <w:sz w:val="16"/>
                <w:szCs w:val="16"/>
              </w:rPr>
            </w:pPr>
            <w:ins w:id="16883" w:author="Στάθης Καπ" w:date="2023-03-09T07:09:00Z">
              <w:r>
                <w:rPr>
                  <w:rFonts w:ascii="Calibri" w:hAnsi="Calibri" w:cs="Calibri"/>
                  <w:color w:val="000000"/>
                  <w:sz w:val="16"/>
                  <w:szCs w:val="16"/>
                </w:rPr>
                <w:t>872</w:t>
              </w:r>
            </w:ins>
          </w:p>
        </w:tc>
        <w:tc>
          <w:tcPr>
            <w:tcW w:w="454" w:type="dxa"/>
            <w:vAlign w:val="center"/>
            <w:tcPrChange w:id="16884"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6885" w:author="Στάθης Καπ" w:date="2023-03-09T06:09:00Z"/>
                <w:sz w:val="16"/>
                <w:szCs w:val="16"/>
              </w:rPr>
            </w:pPr>
            <w:ins w:id="16886" w:author="Στάθης Καπ" w:date="2023-03-09T07:09:00Z">
              <w:r>
                <w:rPr>
                  <w:rFonts w:ascii="Calibri" w:hAnsi="Calibri" w:cs="Calibri"/>
                  <w:color w:val="000000"/>
                  <w:sz w:val="16"/>
                  <w:szCs w:val="16"/>
                </w:rPr>
                <w:t>-1.87</w:t>
              </w:r>
            </w:ins>
          </w:p>
        </w:tc>
        <w:tc>
          <w:tcPr>
            <w:tcW w:w="454" w:type="dxa"/>
            <w:vAlign w:val="center"/>
            <w:tcPrChange w:id="16887"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6888" w:author="Στάθης Καπ" w:date="2023-03-09T06:09:00Z"/>
                <w:sz w:val="16"/>
                <w:szCs w:val="16"/>
              </w:rPr>
            </w:pPr>
            <w:ins w:id="16889"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6890"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6891" w:author="Στάθης Καπ" w:date="2023-03-09T06:09:00Z"/>
                <w:sz w:val="16"/>
                <w:szCs w:val="16"/>
              </w:rPr>
            </w:pPr>
            <w:ins w:id="16892"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9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94" w:author="Στάθης Καπ" w:date="2023-03-09T06:09:00Z"/>
          <w:trPrChange w:id="1689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9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6897" w:author="Στάθης Καπ" w:date="2023-03-09T06:09:00Z"/>
                <w:sz w:val="16"/>
                <w:szCs w:val="16"/>
              </w:rPr>
            </w:pPr>
            <w:ins w:id="16898"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6899"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6900" w:author="Στάθης Καπ" w:date="2023-03-09T06:09:00Z"/>
                <w:sz w:val="16"/>
                <w:szCs w:val="16"/>
              </w:rPr>
            </w:pPr>
            <w:ins w:id="16901"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6902"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6903" w:author="Στάθης Καπ" w:date="2023-03-09T06:09:00Z"/>
                <w:sz w:val="16"/>
                <w:szCs w:val="16"/>
              </w:rPr>
            </w:pPr>
            <w:ins w:id="16904"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6905"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6906" w:author="Στάθης Καπ" w:date="2023-03-09T06:09:00Z"/>
                <w:sz w:val="16"/>
                <w:szCs w:val="16"/>
              </w:rPr>
            </w:pPr>
            <w:ins w:id="16907" w:author="Στάθης Καπ" w:date="2023-03-09T07:09:00Z">
              <w:r>
                <w:rPr>
                  <w:rFonts w:ascii="Calibri" w:hAnsi="Calibri" w:cs="Calibri"/>
                  <w:color w:val="000000"/>
                  <w:sz w:val="16"/>
                  <w:szCs w:val="16"/>
                </w:rPr>
                <w:t>946</w:t>
              </w:r>
            </w:ins>
          </w:p>
        </w:tc>
        <w:tc>
          <w:tcPr>
            <w:tcW w:w="708" w:type="dxa"/>
            <w:vAlign w:val="center"/>
            <w:tcPrChange w:id="16908"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6909" w:author="Στάθης Καπ" w:date="2023-03-09T06:09:00Z"/>
                <w:sz w:val="16"/>
                <w:szCs w:val="16"/>
              </w:rPr>
            </w:pPr>
            <w:ins w:id="16910"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6911"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6912" w:author="Στάθης Καπ" w:date="2023-03-09T06:09:00Z"/>
                <w:sz w:val="16"/>
                <w:szCs w:val="16"/>
              </w:rPr>
            </w:pPr>
            <w:ins w:id="16913"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6914"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6915" w:author="Στάθης Καπ" w:date="2023-03-09T06:09:00Z"/>
                <w:sz w:val="16"/>
                <w:szCs w:val="16"/>
              </w:rPr>
            </w:pPr>
            <w:ins w:id="16916" w:author="Στάθης Καπ" w:date="2023-03-09T07:09:00Z">
              <w:r>
                <w:rPr>
                  <w:rFonts w:ascii="Calibri" w:hAnsi="Calibri" w:cs="Calibri"/>
                  <w:color w:val="000000"/>
                  <w:sz w:val="16"/>
                  <w:szCs w:val="16"/>
                </w:rPr>
                <w:t>915</w:t>
              </w:r>
            </w:ins>
          </w:p>
        </w:tc>
        <w:tc>
          <w:tcPr>
            <w:tcW w:w="454" w:type="dxa"/>
            <w:vAlign w:val="center"/>
            <w:tcPrChange w:id="16917"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6918" w:author="Στάθης Καπ" w:date="2023-03-09T06:09:00Z"/>
                <w:sz w:val="16"/>
                <w:szCs w:val="16"/>
              </w:rPr>
            </w:pPr>
            <w:ins w:id="16919" w:author="Στάθης Καπ" w:date="2023-03-09T07:09:00Z">
              <w:r>
                <w:rPr>
                  <w:rFonts w:ascii="Calibri" w:hAnsi="Calibri" w:cs="Calibri"/>
                  <w:color w:val="000000"/>
                  <w:sz w:val="16"/>
                  <w:szCs w:val="16"/>
                </w:rPr>
                <w:t>3.28</w:t>
              </w:r>
            </w:ins>
          </w:p>
        </w:tc>
        <w:tc>
          <w:tcPr>
            <w:tcW w:w="454" w:type="dxa"/>
            <w:vAlign w:val="center"/>
            <w:tcPrChange w:id="16920"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6921" w:author="Στάθης Καπ" w:date="2023-03-09T06:09:00Z"/>
                <w:sz w:val="16"/>
                <w:szCs w:val="16"/>
              </w:rPr>
            </w:pPr>
            <w:ins w:id="16922"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923"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6924" w:author="Στάθης Καπ" w:date="2023-03-09T06:09:00Z"/>
                <w:sz w:val="16"/>
                <w:szCs w:val="16"/>
              </w:rPr>
            </w:pPr>
            <w:ins w:id="16925"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6926"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6927" w:author="Στάθης Καπ" w:date="2023-03-09T06:09:00Z"/>
                <w:sz w:val="16"/>
                <w:szCs w:val="16"/>
              </w:rPr>
            </w:pPr>
            <w:ins w:id="16928" w:author="Στάθης Καπ" w:date="2023-03-09T07:09:00Z">
              <w:r>
                <w:rPr>
                  <w:rFonts w:ascii="Calibri" w:hAnsi="Calibri" w:cs="Calibri"/>
                  <w:color w:val="000000"/>
                  <w:sz w:val="16"/>
                  <w:szCs w:val="16"/>
                </w:rPr>
                <w:t>903</w:t>
              </w:r>
            </w:ins>
          </w:p>
        </w:tc>
        <w:tc>
          <w:tcPr>
            <w:tcW w:w="454" w:type="dxa"/>
            <w:vAlign w:val="center"/>
            <w:tcPrChange w:id="16929"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6930" w:author="Στάθης Καπ" w:date="2023-03-09T06:09:00Z"/>
                <w:sz w:val="16"/>
                <w:szCs w:val="16"/>
              </w:rPr>
            </w:pPr>
            <w:ins w:id="16931" w:author="Στάθης Καπ" w:date="2023-03-09T07:09:00Z">
              <w:r>
                <w:rPr>
                  <w:rFonts w:ascii="Calibri" w:hAnsi="Calibri" w:cs="Calibri"/>
                  <w:color w:val="000000"/>
                  <w:sz w:val="16"/>
                  <w:szCs w:val="16"/>
                </w:rPr>
                <w:t>4.55</w:t>
              </w:r>
            </w:ins>
          </w:p>
        </w:tc>
        <w:tc>
          <w:tcPr>
            <w:tcW w:w="454" w:type="dxa"/>
            <w:vAlign w:val="center"/>
            <w:tcPrChange w:id="16932"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6933" w:author="Στάθης Καπ" w:date="2023-03-09T06:09:00Z"/>
                <w:sz w:val="16"/>
                <w:szCs w:val="16"/>
              </w:rPr>
            </w:pPr>
            <w:ins w:id="16934"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6935"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6936" w:author="Στάθης Καπ" w:date="2023-03-09T06:09:00Z"/>
                <w:sz w:val="16"/>
                <w:szCs w:val="16"/>
              </w:rPr>
            </w:pPr>
            <w:ins w:id="16937"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6938"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6939" w:author="Στάθης Καπ" w:date="2023-03-09T06:09:00Z"/>
                <w:sz w:val="16"/>
                <w:szCs w:val="16"/>
              </w:rPr>
            </w:pPr>
            <w:ins w:id="16940" w:author="Στάθης Καπ" w:date="2023-03-09T07:09:00Z">
              <w:r>
                <w:rPr>
                  <w:rFonts w:ascii="Calibri" w:hAnsi="Calibri" w:cs="Calibri"/>
                  <w:color w:val="000000"/>
                  <w:sz w:val="16"/>
                  <w:szCs w:val="16"/>
                </w:rPr>
                <w:t>892</w:t>
              </w:r>
            </w:ins>
          </w:p>
        </w:tc>
        <w:tc>
          <w:tcPr>
            <w:tcW w:w="454" w:type="dxa"/>
            <w:vAlign w:val="center"/>
            <w:tcPrChange w:id="16941"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6942" w:author="Στάθης Καπ" w:date="2023-03-09T06:09:00Z"/>
                <w:sz w:val="16"/>
                <w:szCs w:val="16"/>
              </w:rPr>
            </w:pPr>
            <w:ins w:id="16943" w:author="Στάθης Καπ" w:date="2023-03-09T07:09:00Z">
              <w:r>
                <w:rPr>
                  <w:rFonts w:ascii="Calibri" w:hAnsi="Calibri" w:cs="Calibri"/>
                  <w:color w:val="000000"/>
                  <w:sz w:val="16"/>
                  <w:szCs w:val="16"/>
                </w:rPr>
                <w:t>5.71</w:t>
              </w:r>
            </w:ins>
          </w:p>
        </w:tc>
        <w:tc>
          <w:tcPr>
            <w:tcW w:w="454" w:type="dxa"/>
            <w:vAlign w:val="center"/>
            <w:tcPrChange w:id="16944"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6945" w:author="Στάθης Καπ" w:date="2023-03-09T06:09:00Z"/>
                <w:sz w:val="16"/>
                <w:szCs w:val="16"/>
              </w:rPr>
            </w:pPr>
            <w:ins w:id="16946"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6947"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6948" w:author="Στάθης Καπ" w:date="2023-03-09T06:09:00Z"/>
                <w:sz w:val="16"/>
                <w:szCs w:val="16"/>
              </w:rPr>
            </w:pPr>
            <w:ins w:id="16949"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5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51" w:author="Στάθης Καπ" w:date="2023-03-09T06:10:00Z"/>
          <w:trPrChange w:id="1695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5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6954" w:author="Στάθης Καπ" w:date="2023-03-09T06:10:00Z"/>
                <w:rFonts w:ascii="Calibri" w:hAnsi="Calibri" w:cs="Calibri"/>
                <w:color w:val="000000"/>
                <w:sz w:val="16"/>
                <w:szCs w:val="16"/>
              </w:rPr>
            </w:pPr>
            <w:ins w:id="16955"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6956"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6957" w:author="Στάθης Καπ" w:date="2023-03-09T06:10:00Z"/>
                <w:sz w:val="16"/>
                <w:szCs w:val="16"/>
              </w:rPr>
            </w:pPr>
            <w:ins w:id="16958"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6959"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6960" w:author="Στάθης Καπ" w:date="2023-03-09T06:10:00Z"/>
                <w:sz w:val="16"/>
                <w:szCs w:val="16"/>
              </w:rPr>
            </w:pPr>
            <w:ins w:id="16961"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6962"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6963" w:author="Στάθης Καπ" w:date="2023-03-09T06:10:00Z"/>
                <w:sz w:val="16"/>
                <w:szCs w:val="16"/>
              </w:rPr>
            </w:pPr>
            <w:ins w:id="16964" w:author="Στάθης Καπ" w:date="2023-03-09T07:09:00Z">
              <w:r>
                <w:rPr>
                  <w:rFonts w:ascii="Calibri" w:hAnsi="Calibri" w:cs="Calibri"/>
                  <w:color w:val="000000"/>
                  <w:sz w:val="16"/>
                  <w:szCs w:val="16"/>
                </w:rPr>
                <w:t>1099</w:t>
              </w:r>
            </w:ins>
          </w:p>
        </w:tc>
        <w:tc>
          <w:tcPr>
            <w:tcW w:w="708" w:type="dxa"/>
            <w:vAlign w:val="center"/>
            <w:tcPrChange w:id="16965"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6966" w:author="Στάθης Καπ" w:date="2023-03-09T06:10:00Z"/>
                <w:sz w:val="16"/>
                <w:szCs w:val="16"/>
              </w:rPr>
            </w:pPr>
            <w:ins w:id="16967"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6968"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6969" w:author="Στάθης Καπ" w:date="2023-03-09T06:10:00Z"/>
                <w:sz w:val="16"/>
                <w:szCs w:val="16"/>
              </w:rPr>
            </w:pPr>
            <w:ins w:id="16970"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6971"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6972" w:author="Στάθης Καπ" w:date="2023-03-09T06:10:00Z"/>
                <w:sz w:val="16"/>
                <w:szCs w:val="16"/>
              </w:rPr>
            </w:pPr>
            <w:ins w:id="16973" w:author="Στάθης Καπ" w:date="2023-03-09T07:09:00Z">
              <w:r>
                <w:rPr>
                  <w:rFonts w:ascii="Calibri" w:hAnsi="Calibri" w:cs="Calibri"/>
                  <w:color w:val="000000"/>
                  <w:sz w:val="16"/>
                  <w:szCs w:val="16"/>
                </w:rPr>
                <w:t>1009</w:t>
              </w:r>
            </w:ins>
          </w:p>
        </w:tc>
        <w:tc>
          <w:tcPr>
            <w:tcW w:w="454" w:type="dxa"/>
            <w:vAlign w:val="center"/>
            <w:tcPrChange w:id="16974"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6975" w:author="Στάθης Καπ" w:date="2023-03-09T06:10:00Z"/>
                <w:sz w:val="16"/>
                <w:szCs w:val="16"/>
              </w:rPr>
            </w:pPr>
            <w:ins w:id="16976" w:author="Στάθης Καπ" w:date="2023-03-09T07:09:00Z">
              <w:r>
                <w:rPr>
                  <w:rFonts w:ascii="Calibri" w:hAnsi="Calibri" w:cs="Calibri"/>
                  <w:color w:val="000000"/>
                  <w:sz w:val="16"/>
                  <w:szCs w:val="16"/>
                </w:rPr>
                <w:t>8.19</w:t>
              </w:r>
            </w:ins>
          </w:p>
        </w:tc>
        <w:tc>
          <w:tcPr>
            <w:tcW w:w="454" w:type="dxa"/>
            <w:vAlign w:val="center"/>
            <w:tcPrChange w:id="16977"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6978" w:author="Στάθης Καπ" w:date="2023-03-09T06:10:00Z"/>
                <w:sz w:val="16"/>
                <w:szCs w:val="16"/>
              </w:rPr>
            </w:pPr>
            <w:ins w:id="16979"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6980"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6981" w:author="Στάθης Καπ" w:date="2023-03-09T06:10:00Z"/>
                <w:sz w:val="16"/>
                <w:szCs w:val="16"/>
              </w:rPr>
            </w:pPr>
            <w:ins w:id="16982"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6983"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6984" w:author="Στάθης Καπ" w:date="2023-03-09T06:10:00Z"/>
                <w:sz w:val="16"/>
                <w:szCs w:val="16"/>
              </w:rPr>
            </w:pPr>
            <w:ins w:id="16985" w:author="Στάθης Καπ" w:date="2023-03-09T07:09:00Z">
              <w:r>
                <w:rPr>
                  <w:rFonts w:ascii="Calibri" w:hAnsi="Calibri" w:cs="Calibri"/>
                  <w:color w:val="000000"/>
                  <w:sz w:val="16"/>
                  <w:szCs w:val="16"/>
                </w:rPr>
                <w:t>1023</w:t>
              </w:r>
            </w:ins>
          </w:p>
        </w:tc>
        <w:tc>
          <w:tcPr>
            <w:tcW w:w="454" w:type="dxa"/>
            <w:vAlign w:val="center"/>
            <w:tcPrChange w:id="16986"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6987" w:author="Στάθης Καπ" w:date="2023-03-09T06:10:00Z"/>
                <w:sz w:val="16"/>
                <w:szCs w:val="16"/>
              </w:rPr>
            </w:pPr>
            <w:ins w:id="16988" w:author="Στάθης Καπ" w:date="2023-03-09T07:09:00Z">
              <w:r>
                <w:rPr>
                  <w:rFonts w:ascii="Calibri" w:hAnsi="Calibri" w:cs="Calibri"/>
                  <w:color w:val="000000"/>
                  <w:sz w:val="16"/>
                  <w:szCs w:val="16"/>
                </w:rPr>
                <w:t>6.92</w:t>
              </w:r>
            </w:ins>
          </w:p>
        </w:tc>
        <w:tc>
          <w:tcPr>
            <w:tcW w:w="454" w:type="dxa"/>
            <w:vAlign w:val="center"/>
            <w:tcPrChange w:id="16989"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6990" w:author="Στάθης Καπ" w:date="2023-03-09T06:10:00Z"/>
                <w:sz w:val="16"/>
                <w:szCs w:val="16"/>
              </w:rPr>
            </w:pPr>
            <w:ins w:id="16991"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6992"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6993" w:author="Στάθης Καπ" w:date="2023-03-09T06:10:00Z"/>
                <w:sz w:val="16"/>
                <w:szCs w:val="16"/>
              </w:rPr>
            </w:pPr>
            <w:ins w:id="16994"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6995"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6996" w:author="Στάθης Καπ" w:date="2023-03-09T06:10:00Z"/>
                <w:sz w:val="16"/>
                <w:szCs w:val="16"/>
              </w:rPr>
            </w:pPr>
            <w:ins w:id="16997" w:author="Στάθης Καπ" w:date="2023-03-09T07:09:00Z">
              <w:r>
                <w:rPr>
                  <w:rFonts w:ascii="Calibri" w:hAnsi="Calibri" w:cs="Calibri"/>
                  <w:color w:val="000000"/>
                  <w:sz w:val="16"/>
                  <w:szCs w:val="16"/>
                </w:rPr>
                <w:t>982</w:t>
              </w:r>
            </w:ins>
          </w:p>
        </w:tc>
        <w:tc>
          <w:tcPr>
            <w:tcW w:w="454" w:type="dxa"/>
            <w:vAlign w:val="center"/>
            <w:tcPrChange w:id="16998"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6999" w:author="Στάθης Καπ" w:date="2023-03-09T06:10:00Z"/>
                <w:sz w:val="16"/>
                <w:szCs w:val="16"/>
              </w:rPr>
            </w:pPr>
            <w:ins w:id="17000" w:author="Στάθης Καπ" w:date="2023-03-09T07:09:00Z">
              <w:r>
                <w:rPr>
                  <w:rFonts w:ascii="Calibri" w:hAnsi="Calibri" w:cs="Calibri"/>
                  <w:color w:val="000000"/>
                  <w:sz w:val="16"/>
                  <w:szCs w:val="16"/>
                </w:rPr>
                <w:t>10.65</w:t>
              </w:r>
            </w:ins>
          </w:p>
        </w:tc>
        <w:tc>
          <w:tcPr>
            <w:tcW w:w="454" w:type="dxa"/>
            <w:vAlign w:val="center"/>
            <w:tcPrChange w:id="17001"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002" w:author="Στάθης Καπ" w:date="2023-03-09T06:10:00Z"/>
                <w:sz w:val="16"/>
                <w:szCs w:val="16"/>
              </w:rPr>
            </w:pPr>
            <w:ins w:id="17003"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004"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005" w:author="Στάθης Καπ" w:date="2023-03-09T06:10:00Z"/>
                <w:sz w:val="16"/>
                <w:szCs w:val="16"/>
              </w:rPr>
            </w:pPr>
            <w:ins w:id="17006"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0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08" w:author="Στάθης Καπ" w:date="2023-03-09T06:10:00Z"/>
          <w:trPrChange w:id="1700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1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011" w:author="Στάθης Καπ" w:date="2023-03-09T06:10:00Z"/>
                <w:rFonts w:ascii="Calibri" w:hAnsi="Calibri" w:cs="Calibri"/>
                <w:color w:val="000000"/>
                <w:sz w:val="16"/>
                <w:szCs w:val="16"/>
              </w:rPr>
            </w:pPr>
            <w:ins w:id="17012"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7013"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7014" w:author="Στάθης Καπ" w:date="2023-03-09T06:10:00Z"/>
                <w:sz w:val="16"/>
                <w:szCs w:val="16"/>
              </w:rPr>
            </w:pPr>
            <w:ins w:id="17015"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7016"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7017" w:author="Στάθης Καπ" w:date="2023-03-09T06:10:00Z"/>
                <w:sz w:val="16"/>
                <w:szCs w:val="16"/>
              </w:rPr>
            </w:pPr>
            <w:ins w:id="17018"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7019"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7020" w:author="Στάθης Καπ" w:date="2023-03-09T06:10:00Z"/>
                <w:sz w:val="16"/>
                <w:szCs w:val="16"/>
              </w:rPr>
            </w:pPr>
            <w:ins w:id="17021" w:author="Στάθης Καπ" w:date="2023-03-09T07:09:00Z">
              <w:r>
                <w:rPr>
                  <w:rFonts w:ascii="Calibri" w:hAnsi="Calibri" w:cs="Calibri"/>
                  <w:color w:val="000000"/>
                  <w:sz w:val="16"/>
                  <w:szCs w:val="16"/>
                </w:rPr>
                <w:t>819</w:t>
              </w:r>
            </w:ins>
          </w:p>
        </w:tc>
        <w:tc>
          <w:tcPr>
            <w:tcW w:w="708" w:type="dxa"/>
            <w:vAlign w:val="center"/>
            <w:tcPrChange w:id="17022"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7023" w:author="Στάθης Καπ" w:date="2023-03-09T06:10:00Z"/>
                <w:sz w:val="16"/>
                <w:szCs w:val="16"/>
              </w:rPr>
            </w:pPr>
            <w:ins w:id="17024"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7025"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7026" w:author="Στάθης Καπ" w:date="2023-03-09T06:10:00Z"/>
                <w:sz w:val="16"/>
                <w:szCs w:val="16"/>
              </w:rPr>
            </w:pPr>
            <w:ins w:id="17027"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7028"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7029" w:author="Στάθης Καπ" w:date="2023-03-09T06:10:00Z"/>
                <w:sz w:val="16"/>
                <w:szCs w:val="16"/>
              </w:rPr>
            </w:pPr>
            <w:ins w:id="17030" w:author="Στάθης Καπ" w:date="2023-03-09T07:09:00Z">
              <w:r>
                <w:rPr>
                  <w:rFonts w:ascii="Calibri" w:hAnsi="Calibri" w:cs="Calibri"/>
                  <w:color w:val="000000"/>
                  <w:sz w:val="16"/>
                  <w:szCs w:val="16"/>
                </w:rPr>
                <w:t>813</w:t>
              </w:r>
            </w:ins>
          </w:p>
        </w:tc>
        <w:tc>
          <w:tcPr>
            <w:tcW w:w="454" w:type="dxa"/>
            <w:vAlign w:val="center"/>
            <w:tcPrChange w:id="17031"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7032" w:author="Στάθης Καπ" w:date="2023-03-09T06:10:00Z"/>
                <w:sz w:val="16"/>
                <w:szCs w:val="16"/>
              </w:rPr>
            </w:pPr>
            <w:ins w:id="17033" w:author="Στάθης Καπ" w:date="2023-03-09T07:09:00Z">
              <w:r>
                <w:rPr>
                  <w:rFonts w:ascii="Calibri" w:hAnsi="Calibri" w:cs="Calibri"/>
                  <w:color w:val="000000"/>
                  <w:sz w:val="16"/>
                  <w:szCs w:val="16"/>
                </w:rPr>
                <w:t>0.73</w:t>
              </w:r>
            </w:ins>
          </w:p>
        </w:tc>
        <w:tc>
          <w:tcPr>
            <w:tcW w:w="454" w:type="dxa"/>
            <w:vAlign w:val="center"/>
            <w:tcPrChange w:id="17034"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7035" w:author="Στάθης Καπ" w:date="2023-03-09T06:10:00Z"/>
                <w:sz w:val="16"/>
                <w:szCs w:val="16"/>
              </w:rPr>
            </w:pPr>
            <w:ins w:id="17036"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7037"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7038" w:author="Στάθης Καπ" w:date="2023-03-09T06:10:00Z"/>
                <w:sz w:val="16"/>
                <w:szCs w:val="16"/>
              </w:rPr>
            </w:pPr>
            <w:ins w:id="17039"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7040"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7041" w:author="Στάθης Καπ" w:date="2023-03-09T06:10:00Z"/>
                <w:sz w:val="16"/>
                <w:szCs w:val="16"/>
              </w:rPr>
            </w:pPr>
            <w:ins w:id="17042" w:author="Στάθης Καπ" w:date="2023-03-09T07:09:00Z">
              <w:r>
                <w:rPr>
                  <w:rFonts w:ascii="Calibri" w:hAnsi="Calibri" w:cs="Calibri"/>
                  <w:color w:val="000000"/>
                  <w:sz w:val="16"/>
                  <w:szCs w:val="16"/>
                </w:rPr>
                <w:t>796</w:t>
              </w:r>
            </w:ins>
          </w:p>
        </w:tc>
        <w:tc>
          <w:tcPr>
            <w:tcW w:w="454" w:type="dxa"/>
            <w:vAlign w:val="center"/>
            <w:tcPrChange w:id="17043"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7044" w:author="Στάθης Καπ" w:date="2023-03-09T06:10:00Z"/>
                <w:sz w:val="16"/>
                <w:szCs w:val="16"/>
              </w:rPr>
            </w:pPr>
            <w:ins w:id="17045" w:author="Στάθης Καπ" w:date="2023-03-09T07:09:00Z">
              <w:r>
                <w:rPr>
                  <w:rFonts w:ascii="Calibri" w:hAnsi="Calibri" w:cs="Calibri"/>
                  <w:color w:val="000000"/>
                  <w:sz w:val="16"/>
                  <w:szCs w:val="16"/>
                </w:rPr>
                <w:t>2.81</w:t>
              </w:r>
            </w:ins>
          </w:p>
        </w:tc>
        <w:tc>
          <w:tcPr>
            <w:tcW w:w="454" w:type="dxa"/>
            <w:vAlign w:val="center"/>
            <w:tcPrChange w:id="17046"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7047" w:author="Στάθης Καπ" w:date="2023-03-09T06:10:00Z"/>
                <w:sz w:val="16"/>
                <w:szCs w:val="16"/>
              </w:rPr>
            </w:pPr>
            <w:ins w:id="17048"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7049"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7050" w:author="Στάθης Καπ" w:date="2023-03-09T06:10:00Z"/>
                <w:sz w:val="16"/>
                <w:szCs w:val="16"/>
              </w:rPr>
            </w:pPr>
            <w:ins w:id="17051"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7052"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7053" w:author="Στάθης Καπ" w:date="2023-03-09T06:10:00Z"/>
                <w:sz w:val="16"/>
                <w:szCs w:val="16"/>
              </w:rPr>
            </w:pPr>
            <w:ins w:id="17054" w:author="Στάθης Καπ" w:date="2023-03-09T07:09:00Z">
              <w:r>
                <w:rPr>
                  <w:rFonts w:ascii="Calibri" w:hAnsi="Calibri" w:cs="Calibri"/>
                  <w:color w:val="000000"/>
                  <w:sz w:val="16"/>
                  <w:szCs w:val="16"/>
                </w:rPr>
                <w:t>716</w:t>
              </w:r>
            </w:ins>
          </w:p>
        </w:tc>
        <w:tc>
          <w:tcPr>
            <w:tcW w:w="454" w:type="dxa"/>
            <w:vAlign w:val="center"/>
            <w:tcPrChange w:id="17055"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7056" w:author="Στάθης Καπ" w:date="2023-03-09T06:10:00Z"/>
                <w:sz w:val="16"/>
                <w:szCs w:val="16"/>
              </w:rPr>
            </w:pPr>
            <w:ins w:id="17057" w:author="Στάθης Καπ" w:date="2023-03-09T07:09:00Z">
              <w:r>
                <w:rPr>
                  <w:rFonts w:ascii="Calibri" w:hAnsi="Calibri" w:cs="Calibri"/>
                  <w:color w:val="000000"/>
                  <w:sz w:val="16"/>
                  <w:szCs w:val="16"/>
                </w:rPr>
                <w:t>12.58</w:t>
              </w:r>
            </w:ins>
          </w:p>
        </w:tc>
        <w:tc>
          <w:tcPr>
            <w:tcW w:w="454" w:type="dxa"/>
            <w:vAlign w:val="center"/>
            <w:tcPrChange w:id="17058"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7059" w:author="Στάθης Καπ" w:date="2023-03-09T06:10:00Z"/>
                <w:sz w:val="16"/>
                <w:szCs w:val="16"/>
              </w:rPr>
            </w:pPr>
            <w:ins w:id="17060"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061"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7062" w:author="Στάθης Καπ" w:date="2023-03-09T06:10:00Z"/>
                <w:sz w:val="16"/>
                <w:szCs w:val="16"/>
              </w:rPr>
            </w:pPr>
            <w:ins w:id="17063"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6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65" w:author="Στάθης Καπ" w:date="2023-03-09T06:10:00Z"/>
          <w:trPrChange w:id="1706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6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7068" w:author="Στάθης Καπ" w:date="2023-03-09T06:10:00Z"/>
                <w:rFonts w:ascii="Calibri" w:hAnsi="Calibri" w:cs="Calibri"/>
                <w:color w:val="000000"/>
                <w:sz w:val="16"/>
                <w:szCs w:val="16"/>
              </w:rPr>
            </w:pPr>
            <w:ins w:id="17069"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7070"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7071" w:author="Στάθης Καπ" w:date="2023-03-09T06:10:00Z"/>
                <w:sz w:val="16"/>
                <w:szCs w:val="16"/>
              </w:rPr>
            </w:pPr>
            <w:ins w:id="17072"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7073"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7074" w:author="Στάθης Καπ" w:date="2023-03-09T06:10:00Z"/>
                <w:sz w:val="16"/>
                <w:szCs w:val="16"/>
              </w:rPr>
            </w:pPr>
            <w:ins w:id="17075"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7076"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7077" w:author="Στάθης Καπ" w:date="2023-03-09T06:10:00Z"/>
                <w:sz w:val="16"/>
                <w:szCs w:val="16"/>
              </w:rPr>
            </w:pPr>
            <w:ins w:id="17078" w:author="Στάθης Καπ" w:date="2023-03-09T07:09:00Z">
              <w:r>
                <w:rPr>
                  <w:rFonts w:ascii="Calibri" w:hAnsi="Calibri" w:cs="Calibri"/>
                  <w:color w:val="000000"/>
                  <w:sz w:val="16"/>
                  <w:szCs w:val="16"/>
                </w:rPr>
                <w:t>841</w:t>
              </w:r>
            </w:ins>
          </w:p>
        </w:tc>
        <w:tc>
          <w:tcPr>
            <w:tcW w:w="708" w:type="dxa"/>
            <w:vAlign w:val="center"/>
            <w:tcPrChange w:id="17079"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7080" w:author="Στάθης Καπ" w:date="2023-03-09T06:10:00Z"/>
                <w:sz w:val="16"/>
                <w:szCs w:val="16"/>
              </w:rPr>
            </w:pPr>
            <w:ins w:id="17081"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7082"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7083" w:author="Στάθης Καπ" w:date="2023-03-09T06:10:00Z"/>
                <w:sz w:val="16"/>
                <w:szCs w:val="16"/>
              </w:rPr>
            </w:pPr>
            <w:ins w:id="17084"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7085"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7086" w:author="Στάθης Καπ" w:date="2023-03-09T06:10:00Z"/>
                <w:sz w:val="16"/>
                <w:szCs w:val="16"/>
              </w:rPr>
            </w:pPr>
            <w:ins w:id="17087" w:author="Στάθης Καπ" w:date="2023-03-09T07:09:00Z">
              <w:r>
                <w:rPr>
                  <w:rFonts w:ascii="Calibri" w:hAnsi="Calibri" w:cs="Calibri"/>
                  <w:color w:val="000000"/>
                  <w:sz w:val="16"/>
                  <w:szCs w:val="16"/>
                </w:rPr>
                <w:t>832</w:t>
              </w:r>
            </w:ins>
          </w:p>
        </w:tc>
        <w:tc>
          <w:tcPr>
            <w:tcW w:w="454" w:type="dxa"/>
            <w:vAlign w:val="center"/>
            <w:tcPrChange w:id="17088"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7089" w:author="Στάθης Καπ" w:date="2023-03-09T06:10:00Z"/>
                <w:sz w:val="16"/>
                <w:szCs w:val="16"/>
              </w:rPr>
            </w:pPr>
            <w:ins w:id="17090" w:author="Στάθης Καπ" w:date="2023-03-09T07:09:00Z">
              <w:r>
                <w:rPr>
                  <w:rFonts w:ascii="Calibri" w:hAnsi="Calibri" w:cs="Calibri"/>
                  <w:color w:val="000000"/>
                  <w:sz w:val="16"/>
                  <w:szCs w:val="16"/>
                </w:rPr>
                <w:t>1.07</w:t>
              </w:r>
            </w:ins>
          </w:p>
        </w:tc>
        <w:tc>
          <w:tcPr>
            <w:tcW w:w="454" w:type="dxa"/>
            <w:vAlign w:val="center"/>
            <w:tcPrChange w:id="17091"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7092" w:author="Στάθης Καπ" w:date="2023-03-09T06:10:00Z"/>
                <w:sz w:val="16"/>
                <w:szCs w:val="16"/>
              </w:rPr>
            </w:pPr>
            <w:ins w:id="17093"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7094"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7095" w:author="Στάθης Καπ" w:date="2023-03-09T06:10:00Z"/>
                <w:sz w:val="16"/>
                <w:szCs w:val="16"/>
              </w:rPr>
            </w:pPr>
            <w:ins w:id="17096"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7097"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7098" w:author="Στάθης Καπ" w:date="2023-03-09T06:10:00Z"/>
                <w:sz w:val="16"/>
                <w:szCs w:val="16"/>
              </w:rPr>
            </w:pPr>
            <w:ins w:id="17099" w:author="Στάθης Καπ" w:date="2023-03-09T07:09:00Z">
              <w:r>
                <w:rPr>
                  <w:rFonts w:ascii="Calibri" w:hAnsi="Calibri" w:cs="Calibri"/>
                  <w:color w:val="000000"/>
                  <w:sz w:val="16"/>
                  <w:szCs w:val="16"/>
                </w:rPr>
                <w:t>828</w:t>
              </w:r>
            </w:ins>
          </w:p>
        </w:tc>
        <w:tc>
          <w:tcPr>
            <w:tcW w:w="454" w:type="dxa"/>
            <w:vAlign w:val="center"/>
            <w:tcPrChange w:id="17100"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7101" w:author="Στάθης Καπ" w:date="2023-03-09T06:10:00Z"/>
                <w:sz w:val="16"/>
                <w:szCs w:val="16"/>
              </w:rPr>
            </w:pPr>
            <w:ins w:id="17102" w:author="Στάθης Καπ" w:date="2023-03-09T07:09:00Z">
              <w:r>
                <w:rPr>
                  <w:rFonts w:ascii="Calibri" w:hAnsi="Calibri" w:cs="Calibri"/>
                  <w:color w:val="000000"/>
                  <w:sz w:val="16"/>
                  <w:szCs w:val="16"/>
                </w:rPr>
                <w:t>1.55</w:t>
              </w:r>
            </w:ins>
          </w:p>
        </w:tc>
        <w:tc>
          <w:tcPr>
            <w:tcW w:w="454" w:type="dxa"/>
            <w:vAlign w:val="center"/>
            <w:tcPrChange w:id="17103"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7104" w:author="Στάθης Καπ" w:date="2023-03-09T06:10:00Z"/>
                <w:sz w:val="16"/>
                <w:szCs w:val="16"/>
              </w:rPr>
            </w:pPr>
            <w:ins w:id="17105"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7106"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7107" w:author="Στάθης Καπ" w:date="2023-03-09T06:10:00Z"/>
                <w:sz w:val="16"/>
                <w:szCs w:val="16"/>
              </w:rPr>
            </w:pPr>
            <w:ins w:id="17108"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7109"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7110" w:author="Στάθης Καπ" w:date="2023-03-09T06:10:00Z"/>
                <w:sz w:val="16"/>
                <w:szCs w:val="16"/>
              </w:rPr>
            </w:pPr>
            <w:ins w:id="17111" w:author="Στάθης Καπ" w:date="2023-03-09T07:09:00Z">
              <w:r>
                <w:rPr>
                  <w:rFonts w:ascii="Calibri" w:hAnsi="Calibri" w:cs="Calibri"/>
                  <w:color w:val="000000"/>
                  <w:sz w:val="16"/>
                  <w:szCs w:val="16"/>
                </w:rPr>
                <w:t>813</w:t>
              </w:r>
            </w:ins>
          </w:p>
        </w:tc>
        <w:tc>
          <w:tcPr>
            <w:tcW w:w="454" w:type="dxa"/>
            <w:vAlign w:val="center"/>
            <w:tcPrChange w:id="17112"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7113" w:author="Στάθης Καπ" w:date="2023-03-09T06:10:00Z"/>
                <w:sz w:val="16"/>
                <w:szCs w:val="16"/>
              </w:rPr>
            </w:pPr>
            <w:ins w:id="17114" w:author="Στάθης Καπ" w:date="2023-03-09T07:09:00Z">
              <w:r>
                <w:rPr>
                  <w:rFonts w:ascii="Calibri" w:hAnsi="Calibri" w:cs="Calibri"/>
                  <w:color w:val="000000"/>
                  <w:sz w:val="16"/>
                  <w:szCs w:val="16"/>
                </w:rPr>
                <w:t>3.33</w:t>
              </w:r>
            </w:ins>
          </w:p>
        </w:tc>
        <w:tc>
          <w:tcPr>
            <w:tcW w:w="454" w:type="dxa"/>
            <w:vAlign w:val="center"/>
            <w:tcPrChange w:id="17115"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7116" w:author="Στάθης Καπ" w:date="2023-03-09T06:10:00Z"/>
                <w:sz w:val="16"/>
                <w:szCs w:val="16"/>
              </w:rPr>
            </w:pPr>
            <w:ins w:id="17117"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7118"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7119" w:author="Στάθης Καπ" w:date="2023-03-09T06:10:00Z"/>
                <w:sz w:val="16"/>
                <w:szCs w:val="16"/>
              </w:rPr>
            </w:pPr>
            <w:ins w:id="17120"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2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22" w:author="Στάθης Καπ" w:date="2023-03-09T06:10:00Z"/>
          <w:trPrChange w:id="1712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2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7125" w:author="Στάθης Καπ" w:date="2023-03-09T06:10:00Z"/>
                <w:rFonts w:ascii="Calibri" w:hAnsi="Calibri" w:cs="Calibri"/>
                <w:color w:val="000000"/>
                <w:sz w:val="16"/>
                <w:szCs w:val="16"/>
              </w:rPr>
            </w:pPr>
            <w:ins w:id="17126"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7127"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7128" w:author="Στάθης Καπ" w:date="2023-03-09T06:10:00Z"/>
                <w:sz w:val="16"/>
                <w:szCs w:val="16"/>
              </w:rPr>
            </w:pPr>
            <w:ins w:id="17129"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7130"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7131" w:author="Στάθης Καπ" w:date="2023-03-09T06:10:00Z"/>
                <w:sz w:val="16"/>
                <w:szCs w:val="16"/>
              </w:rPr>
            </w:pPr>
            <w:ins w:id="17132"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133"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7134" w:author="Στάθης Καπ" w:date="2023-03-09T06:10:00Z"/>
                <w:sz w:val="16"/>
                <w:szCs w:val="16"/>
              </w:rPr>
            </w:pPr>
            <w:ins w:id="17135" w:author="Στάθης Καπ" w:date="2023-03-09T07:09:00Z">
              <w:r>
                <w:rPr>
                  <w:rFonts w:ascii="Calibri" w:hAnsi="Calibri" w:cs="Calibri"/>
                  <w:color w:val="000000"/>
                  <w:sz w:val="16"/>
                  <w:szCs w:val="16"/>
                </w:rPr>
                <w:t>903</w:t>
              </w:r>
            </w:ins>
          </w:p>
        </w:tc>
        <w:tc>
          <w:tcPr>
            <w:tcW w:w="708" w:type="dxa"/>
            <w:vAlign w:val="center"/>
            <w:tcPrChange w:id="17136"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7137" w:author="Στάθης Καπ" w:date="2023-03-09T06:10:00Z"/>
                <w:sz w:val="16"/>
                <w:szCs w:val="16"/>
              </w:rPr>
            </w:pPr>
            <w:ins w:id="17138"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7139"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7140" w:author="Στάθης Καπ" w:date="2023-03-09T06:10:00Z"/>
                <w:sz w:val="16"/>
                <w:szCs w:val="16"/>
              </w:rPr>
            </w:pPr>
            <w:ins w:id="17141"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7142"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7143" w:author="Στάθης Καπ" w:date="2023-03-09T06:10:00Z"/>
                <w:sz w:val="16"/>
                <w:szCs w:val="16"/>
              </w:rPr>
            </w:pPr>
            <w:ins w:id="17144" w:author="Στάθης Καπ" w:date="2023-03-09T07:09:00Z">
              <w:r>
                <w:rPr>
                  <w:rFonts w:ascii="Calibri" w:hAnsi="Calibri" w:cs="Calibri"/>
                  <w:color w:val="000000"/>
                  <w:sz w:val="16"/>
                  <w:szCs w:val="16"/>
                </w:rPr>
                <w:t>889</w:t>
              </w:r>
            </w:ins>
          </w:p>
        </w:tc>
        <w:tc>
          <w:tcPr>
            <w:tcW w:w="454" w:type="dxa"/>
            <w:vAlign w:val="center"/>
            <w:tcPrChange w:id="17145"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7146" w:author="Στάθης Καπ" w:date="2023-03-09T06:10:00Z"/>
                <w:sz w:val="16"/>
                <w:szCs w:val="16"/>
              </w:rPr>
            </w:pPr>
            <w:ins w:id="17147" w:author="Στάθης Καπ" w:date="2023-03-09T07:09:00Z">
              <w:r>
                <w:rPr>
                  <w:rFonts w:ascii="Calibri" w:hAnsi="Calibri" w:cs="Calibri"/>
                  <w:color w:val="000000"/>
                  <w:sz w:val="16"/>
                  <w:szCs w:val="16"/>
                </w:rPr>
                <w:t>1.55</w:t>
              </w:r>
            </w:ins>
          </w:p>
        </w:tc>
        <w:tc>
          <w:tcPr>
            <w:tcW w:w="454" w:type="dxa"/>
            <w:vAlign w:val="center"/>
            <w:tcPrChange w:id="17148"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7149" w:author="Στάθης Καπ" w:date="2023-03-09T06:10:00Z"/>
                <w:sz w:val="16"/>
                <w:szCs w:val="16"/>
              </w:rPr>
            </w:pPr>
            <w:ins w:id="17150"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7151"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7152" w:author="Στάθης Καπ" w:date="2023-03-09T06:10:00Z"/>
                <w:sz w:val="16"/>
                <w:szCs w:val="16"/>
              </w:rPr>
            </w:pPr>
            <w:ins w:id="17153"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7154"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7155" w:author="Στάθης Καπ" w:date="2023-03-09T06:10:00Z"/>
                <w:sz w:val="16"/>
                <w:szCs w:val="16"/>
              </w:rPr>
            </w:pPr>
            <w:ins w:id="17156" w:author="Στάθης Καπ" w:date="2023-03-09T07:09:00Z">
              <w:r>
                <w:rPr>
                  <w:rFonts w:ascii="Calibri" w:hAnsi="Calibri" w:cs="Calibri"/>
                  <w:color w:val="000000"/>
                  <w:sz w:val="16"/>
                  <w:szCs w:val="16"/>
                </w:rPr>
                <w:t>900</w:t>
              </w:r>
            </w:ins>
          </w:p>
        </w:tc>
        <w:tc>
          <w:tcPr>
            <w:tcW w:w="454" w:type="dxa"/>
            <w:vAlign w:val="center"/>
            <w:tcPrChange w:id="17157"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7158" w:author="Στάθης Καπ" w:date="2023-03-09T06:10:00Z"/>
                <w:sz w:val="16"/>
                <w:szCs w:val="16"/>
              </w:rPr>
            </w:pPr>
            <w:ins w:id="17159" w:author="Στάθης Καπ" w:date="2023-03-09T07:09:00Z">
              <w:r>
                <w:rPr>
                  <w:rFonts w:ascii="Calibri" w:hAnsi="Calibri" w:cs="Calibri"/>
                  <w:color w:val="000000"/>
                  <w:sz w:val="16"/>
                  <w:szCs w:val="16"/>
                </w:rPr>
                <w:t>0.33</w:t>
              </w:r>
            </w:ins>
          </w:p>
        </w:tc>
        <w:tc>
          <w:tcPr>
            <w:tcW w:w="454" w:type="dxa"/>
            <w:vAlign w:val="center"/>
            <w:tcPrChange w:id="17160"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7161" w:author="Στάθης Καπ" w:date="2023-03-09T06:10:00Z"/>
                <w:sz w:val="16"/>
                <w:szCs w:val="16"/>
              </w:rPr>
            </w:pPr>
            <w:ins w:id="17162"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7163"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7164" w:author="Στάθης Καπ" w:date="2023-03-09T06:10:00Z"/>
                <w:sz w:val="16"/>
                <w:szCs w:val="16"/>
              </w:rPr>
            </w:pPr>
            <w:ins w:id="17165"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7166"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7167" w:author="Στάθης Καπ" w:date="2023-03-09T06:10:00Z"/>
                <w:sz w:val="16"/>
                <w:szCs w:val="16"/>
              </w:rPr>
            </w:pPr>
            <w:ins w:id="17168" w:author="Στάθης Καπ" w:date="2023-03-09T07:09:00Z">
              <w:r>
                <w:rPr>
                  <w:rFonts w:ascii="Calibri" w:hAnsi="Calibri" w:cs="Calibri"/>
                  <w:color w:val="000000"/>
                  <w:sz w:val="16"/>
                  <w:szCs w:val="16"/>
                </w:rPr>
                <w:t>839</w:t>
              </w:r>
            </w:ins>
          </w:p>
        </w:tc>
        <w:tc>
          <w:tcPr>
            <w:tcW w:w="454" w:type="dxa"/>
            <w:vAlign w:val="center"/>
            <w:tcPrChange w:id="17169"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7170" w:author="Στάθης Καπ" w:date="2023-03-09T06:10:00Z"/>
                <w:sz w:val="16"/>
                <w:szCs w:val="16"/>
              </w:rPr>
            </w:pPr>
            <w:ins w:id="17171" w:author="Στάθης Καπ" w:date="2023-03-09T07:09:00Z">
              <w:r>
                <w:rPr>
                  <w:rFonts w:ascii="Calibri" w:hAnsi="Calibri" w:cs="Calibri"/>
                  <w:color w:val="000000"/>
                  <w:sz w:val="16"/>
                  <w:szCs w:val="16"/>
                </w:rPr>
                <w:t>7.09</w:t>
              </w:r>
            </w:ins>
          </w:p>
        </w:tc>
        <w:tc>
          <w:tcPr>
            <w:tcW w:w="454" w:type="dxa"/>
            <w:vAlign w:val="center"/>
            <w:tcPrChange w:id="17172"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7173" w:author="Στάθης Καπ" w:date="2023-03-09T06:10:00Z"/>
                <w:sz w:val="16"/>
                <w:szCs w:val="16"/>
              </w:rPr>
            </w:pPr>
            <w:ins w:id="17174"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7175"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7176" w:author="Στάθης Καπ" w:date="2023-03-09T06:10:00Z"/>
                <w:sz w:val="16"/>
                <w:szCs w:val="16"/>
              </w:rPr>
            </w:pPr>
            <w:ins w:id="17177"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7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79" w:author="Στάθης Καπ" w:date="2023-03-09T06:10:00Z"/>
          <w:trPrChange w:id="17180"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718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7182" w:author="Στάθης Καπ" w:date="2023-03-09T06:10:00Z"/>
                <w:rFonts w:ascii="Calibri" w:hAnsi="Calibri" w:cs="Calibri"/>
                <w:color w:val="000000"/>
                <w:sz w:val="16"/>
                <w:szCs w:val="16"/>
              </w:rPr>
            </w:pPr>
            <w:ins w:id="17183"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7184"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7185" w:author="Στάθης Καπ" w:date="2023-03-09T06:10:00Z"/>
                <w:sz w:val="16"/>
                <w:szCs w:val="16"/>
              </w:rPr>
            </w:pPr>
            <w:ins w:id="17186"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7187"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7188" w:author="Στάθης Καπ" w:date="2023-03-09T06:10:00Z"/>
                <w:sz w:val="16"/>
                <w:szCs w:val="16"/>
              </w:rPr>
            </w:pPr>
            <w:ins w:id="17189"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7190"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7191" w:author="Στάθης Καπ" w:date="2023-03-09T06:10:00Z"/>
                <w:sz w:val="16"/>
                <w:szCs w:val="16"/>
              </w:rPr>
            </w:pPr>
            <w:ins w:id="17192"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7193"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7194" w:author="Στάθης Καπ" w:date="2023-03-09T06:10:00Z"/>
                <w:sz w:val="16"/>
                <w:szCs w:val="16"/>
              </w:rPr>
            </w:pPr>
            <w:ins w:id="17195"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7196"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7197" w:author="Στάθης Καπ" w:date="2023-03-09T06:10:00Z"/>
                <w:sz w:val="16"/>
                <w:szCs w:val="16"/>
              </w:rPr>
            </w:pPr>
            <w:ins w:id="17198"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7199"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7200" w:author="Στάθης Καπ" w:date="2023-03-09T06:10:00Z"/>
                <w:sz w:val="16"/>
                <w:szCs w:val="16"/>
              </w:rPr>
            </w:pPr>
            <w:ins w:id="17201"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7202"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7203" w:author="Στάθης Καπ" w:date="2023-03-09T06:10:00Z"/>
                <w:sz w:val="16"/>
                <w:szCs w:val="16"/>
              </w:rPr>
            </w:pPr>
            <w:ins w:id="17204"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7205"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7206" w:author="Στάθης Καπ" w:date="2023-03-09T06:10:00Z"/>
                <w:sz w:val="16"/>
                <w:szCs w:val="16"/>
              </w:rPr>
            </w:pPr>
            <w:ins w:id="17207"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7208"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7209" w:author="Στάθης Καπ" w:date="2023-03-09T06:10:00Z"/>
                <w:sz w:val="16"/>
                <w:szCs w:val="16"/>
              </w:rPr>
            </w:pPr>
            <w:ins w:id="17210"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7211"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7212" w:author="Στάθης Καπ" w:date="2023-03-09T06:10:00Z"/>
                <w:sz w:val="16"/>
                <w:szCs w:val="16"/>
              </w:rPr>
            </w:pPr>
            <w:ins w:id="17213"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7214"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7215" w:author="Στάθης Καπ" w:date="2023-03-09T06:10:00Z"/>
                <w:sz w:val="16"/>
                <w:szCs w:val="16"/>
              </w:rPr>
            </w:pPr>
            <w:ins w:id="17216"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7217"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7218" w:author="Στάθης Καπ" w:date="2023-03-09T06:10:00Z"/>
                <w:sz w:val="16"/>
                <w:szCs w:val="16"/>
              </w:rPr>
            </w:pPr>
            <w:ins w:id="17219"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7220"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7221" w:author="Στάθης Καπ" w:date="2023-03-09T06:10:00Z"/>
                <w:sz w:val="16"/>
                <w:szCs w:val="16"/>
              </w:rPr>
            </w:pPr>
            <w:ins w:id="17222"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7223"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7224" w:author="Στάθης Καπ" w:date="2023-03-09T06:10:00Z"/>
                <w:sz w:val="16"/>
                <w:szCs w:val="16"/>
              </w:rPr>
            </w:pPr>
            <w:ins w:id="17225"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7226"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7227" w:author="Στάθης Καπ" w:date="2023-03-09T06:10:00Z"/>
                <w:sz w:val="16"/>
                <w:szCs w:val="16"/>
              </w:rPr>
            </w:pPr>
            <w:ins w:id="17228"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7229"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7230" w:author="Στάθης Καπ" w:date="2023-03-09T06:10:00Z"/>
                <w:sz w:val="16"/>
                <w:szCs w:val="16"/>
              </w:rPr>
            </w:pPr>
            <w:ins w:id="17231"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7232"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7233" w:author="Στάθης Καπ" w:date="2023-03-09T06:10:00Z"/>
                <w:sz w:val="16"/>
                <w:szCs w:val="16"/>
              </w:rPr>
            </w:pPr>
            <w:ins w:id="17234"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7235" w:author="Στάθης Καπ" w:date="2023-03-09T06:25:00Z"/>
        </w:rPr>
      </w:pPr>
    </w:p>
    <w:p w14:paraId="161D5575" w14:textId="6A063BD9" w:rsidR="001C06FA" w:rsidRPr="001C06FA" w:rsidRDefault="001C06FA">
      <w:pPr>
        <w:pStyle w:val="Caption"/>
        <w:keepNext/>
        <w:rPr>
          <w:ins w:id="17236" w:author="Στάθης Καπ" w:date="2023-03-09T06:31:00Z"/>
          <w:lang w:val="el-GR"/>
          <w:rPrChange w:id="17237" w:author="Στάθης Καπ" w:date="2023-03-09T06:32:00Z">
            <w:rPr>
              <w:ins w:id="17238" w:author="Στάθης Καπ" w:date="2023-03-09T06:31:00Z"/>
            </w:rPr>
          </w:rPrChange>
        </w:rPr>
        <w:pPrChange w:id="17239" w:author="Στάθης Καπ" w:date="2023-03-09T06:31:00Z">
          <w:pPr/>
        </w:pPrChange>
      </w:pPr>
      <w:ins w:id="17240" w:author="Στάθης Καπ" w:date="2023-03-09T06:31:00Z">
        <w:r w:rsidRPr="001C06FA">
          <w:rPr>
            <w:lang w:val="el-GR"/>
            <w:rPrChange w:id="17241" w:author="Στάθης Καπ" w:date="2023-03-09T06:32:00Z">
              <w:rPr>
                <w:b/>
                <w:iCs/>
              </w:rPr>
            </w:rPrChange>
          </w:rPr>
          <w:t xml:space="preserve">Πίνακας </w:t>
        </w:r>
      </w:ins>
      <w:ins w:id="17242"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7243"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7244" w:author="Στάθης Καπ" w:date="2023-03-11T10:39:00Z">
        <w:r w:rsidR="00657928">
          <w:rPr>
            <w:noProof/>
            <w:lang w:val="el-GR"/>
          </w:rPr>
          <w:t>6</w:t>
        </w:r>
      </w:ins>
      <w:ins w:id="17245" w:author="Στάθης Καπ" w:date="2023-03-09T08:43:00Z">
        <w:r w:rsidR="00C148DE">
          <w:rPr>
            <w:lang w:val="el-GR"/>
          </w:rPr>
          <w:fldChar w:fldCharType="end"/>
        </w:r>
      </w:ins>
      <w:ins w:id="17246" w:author="Στάθης Καπ" w:date="2023-03-09T06:31:00Z">
        <w:r w:rsidRPr="001C06FA">
          <w:rPr>
            <w:lang w:val="el-GR"/>
            <w:rPrChange w:id="17247" w:author="Στάθης Καπ" w:date="2023-03-09T06:32:00Z">
              <w:rPr>
                <w:b/>
                <w:iCs/>
              </w:rPr>
            </w:rPrChange>
          </w:rPr>
          <w:t xml:space="preserve">: Πειραματικά αποτελέσματα για τα στιγμιότυπα εισόδου των </w:t>
        </w:r>
        <w:r w:rsidRPr="00FB26B7">
          <w:t>Solomon</w:t>
        </w:r>
        <w:r w:rsidRPr="001C06FA">
          <w:rPr>
            <w:lang w:val="el-GR"/>
            <w:rPrChange w:id="17248" w:author="Στάθης Καπ" w:date="2023-03-09T06:32:00Z">
              <w:rPr>
                <w:b/>
                <w:iCs/>
              </w:rPr>
            </w:rPrChange>
          </w:rPr>
          <w:t xml:space="preserve"> (</w:t>
        </w:r>
        <w:r w:rsidRPr="00FB26B7">
          <w:t>m</w:t>
        </w:r>
        <w:r w:rsidRPr="001C06FA">
          <w:rPr>
            <w:lang w:val="el-GR"/>
            <w:rPrChange w:id="17249" w:author="Στάθης Καπ" w:date="2023-03-09T06:32:00Z">
              <w:rPr>
                <w:b/>
                <w:iCs/>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7250">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7251"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7252"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7253" w:author="Στάθης Καπ" w:date="2023-03-09T06:25:00Z"/>
                <w:sz w:val="16"/>
                <w:szCs w:val="16"/>
              </w:rPr>
            </w:pPr>
            <w:ins w:id="17254"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7255" w:author="Στάθης Καπ" w:date="2023-03-09T06:25:00Z"/>
                <w:sz w:val="16"/>
                <w:szCs w:val="16"/>
              </w:rPr>
            </w:pPr>
            <w:ins w:id="17256"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7257" w:author="Στάθης Καπ" w:date="2023-03-09T06:25:00Z"/>
                <w:sz w:val="16"/>
                <w:szCs w:val="16"/>
              </w:rPr>
            </w:pPr>
            <w:ins w:id="17258"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7259" w:author="Στάθης Καπ" w:date="2023-03-09T06:25:00Z"/>
                <w:sz w:val="16"/>
                <w:szCs w:val="16"/>
              </w:rPr>
            </w:pPr>
            <w:ins w:id="17260"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7261" w:author="Στάθης Καπ" w:date="2023-03-09T06:25:00Z"/>
                <w:sz w:val="16"/>
                <w:szCs w:val="16"/>
              </w:rPr>
            </w:pPr>
            <w:ins w:id="17262"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7263" w:author="Στάθης Καπ" w:date="2023-03-09T06:25:00Z"/>
                <w:sz w:val="16"/>
                <w:szCs w:val="16"/>
              </w:rPr>
            </w:pPr>
            <w:ins w:id="17264" w:author="Στάθης Καπ" w:date="2023-03-09T06:25:00Z">
              <w:r w:rsidRPr="007E0F91">
                <w:rPr>
                  <w:sz w:val="16"/>
                  <w:szCs w:val="16"/>
                </w:rPr>
                <w:t>S=4</w:t>
              </w:r>
            </w:ins>
          </w:p>
        </w:tc>
      </w:tr>
      <w:tr w:rsidR="006B2DE3" w14:paraId="618F98CD" w14:textId="77777777" w:rsidTr="009861B1">
        <w:trPr>
          <w:trHeight w:val="170"/>
          <w:jc w:val="center"/>
          <w:ins w:id="17265"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7266" w:author="Στάθης Καπ" w:date="2023-03-09T06:25:00Z"/>
                <w:sz w:val="16"/>
                <w:szCs w:val="16"/>
              </w:rPr>
            </w:pPr>
            <w:ins w:id="17267"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7268" w:author="Στάθης Καπ" w:date="2023-03-09T06:25:00Z"/>
                <w:sz w:val="16"/>
                <w:szCs w:val="16"/>
              </w:rPr>
            </w:pPr>
            <w:ins w:id="17269"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7270" w:author="Στάθης Καπ" w:date="2023-03-09T06:25:00Z"/>
                <w:sz w:val="16"/>
                <w:szCs w:val="16"/>
              </w:rPr>
            </w:pPr>
            <w:ins w:id="17271"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7272" w:author="Στάθης Καπ" w:date="2023-03-09T06:25:00Z"/>
                <w:sz w:val="16"/>
                <w:szCs w:val="16"/>
              </w:rPr>
            </w:pPr>
            <w:ins w:id="17273"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7274" w:author="Στάθης Καπ" w:date="2023-03-09T06:25:00Z"/>
                <w:sz w:val="16"/>
                <w:szCs w:val="16"/>
              </w:rPr>
            </w:pPr>
            <w:ins w:id="17275"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7276" w:author="Στάθης Καπ" w:date="2023-03-09T06:25:00Z"/>
                <w:sz w:val="16"/>
                <w:szCs w:val="16"/>
              </w:rPr>
            </w:pPr>
            <w:ins w:id="17277"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7278" w:author="Στάθης Καπ" w:date="2023-03-09T06:25:00Z"/>
                <w:sz w:val="16"/>
                <w:szCs w:val="16"/>
              </w:rPr>
            </w:pPr>
            <w:ins w:id="17279"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7280" w:author="Στάθης Καπ" w:date="2023-03-09T06:25:00Z"/>
                <w:sz w:val="16"/>
                <w:szCs w:val="16"/>
              </w:rPr>
            </w:pPr>
            <w:ins w:id="17281"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7282" w:author="Στάθης Καπ" w:date="2023-03-09T06:25:00Z"/>
                <w:sz w:val="16"/>
                <w:szCs w:val="16"/>
              </w:rPr>
            </w:pPr>
            <w:ins w:id="17283"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7284" w:author="Στάθης Καπ" w:date="2023-03-09T06:25:00Z"/>
                <w:sz w:val="16"/>
                <w:szCs w:val="16"/>
              </w:rPr>
            </w:pPr>
            <w:ins w:id="17285"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7286" w:author="Στάθης Καπ" w:date="2023-03-09T06:25:00Z"/>
                <w:sz w:val="16"/>
                <w:szCs w:val="16"/>
              </w:rPr>
            </w:pPr>
            <w:ins w:id="17287" w:author="Στάθης Καπ" w:date="2023-03-09T06:25:00Z">
              <w:r w:rsidRPr="007E0F91">
                <w:rPr>
                  <w:sz w:val="16"/>
                  <w:szCs w:val="16"/>
                </w:rPr>
                <w:t>CPU(s)</w:t>
              </w:r>
            </w:ins>
          </w:p>
        </w:tc>
      </w:tr>
      <w:tr w:rsidR="006B2DE3" w14:paraId="0D32D941" w14:textId="77777777" w:rsidTr="009861B1">
        <w:trPr>
          <w:trHeight w:val="170"/>
          <w:jc w:val="center"/>
          <w:ins w:id="17288"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7289"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7290"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7291"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7292" w:author="Στάθης Καπ" w:date="2023-03-09T06:25:00Z"/>
                <w:sz w:val="14"/>
                <w:szCs w:val="14"/>
              </w:rPr>
            </w:pPr>
            <w:ins w:id="17293"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7294" w:author="Στάθης Καπ" w:date="2023-03-09T06:25:00Z"/>
                <w:sz w:val="14"/>
                <w:szCs w:val="14"/>
              </w:rPr>
            </w:pPr>
            <w:ins w:id="17295"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7296" w:author="Στάθης Καπ" w:date="2023-03-09T06:25:00Z"/>
                <w:sz w:val="14"/>
                <w:szCs w:val="14"/>
              </w:rPr>
            </w:pPr>
            <w:ins w:id="17297"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7298" w:author="Στάθης Καπ" w:date="2023-03-09T06:25:00Z"/>
                <w:sz w:val="14"/>
                <w:szCs w:val="14"/>
              </w:rPr>
            </w:pPr>
            <w:ins w:id="17299"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7300" w:author="Στάθης Καπ" w:date="2023-03-09T06:25:00Z"/>
                <w:sz w:val="14"/>
                <w:szCs w:val="14"/>
              </w:rPr>
            </w:pPr>
            <w:ins w:id="17301"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7302" w:author="Στάθης Καπ" w:date="2023-03-09T06:25:00Z"/>
                <w:sz w:val="14"/>
                <w:szCs w:val="14"/>
              </w:rPr>
            </w:pPr>
            <w:ins w:id="17303"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7304" w:author="Στάθης Καπ" w:date="2023-03-09T06:25:00Z"/>
                <w:sz w:val="14"/>
                <w:szCs w:val="14"/>
              </w:rPr>
            </w:pPr>
            <w:ins w:id="17305"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7306" w:author="Στάθης Καπ" w:date="2023-03-09T06:25:00Z"/>
                <w:sz w:val="14"/>
                <w:szCs w:val="14"/>
              </w:rPr>
            </w:pPr>
            <w:ins w:id="17307"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7308" w:author="Στάθης Καπ" w:date="2023-03-09T06:25:00Z"/>
                <w:sz w:val="14"/>
                <w:szCs w:val="14"/>
              </w:rPr>
            </w:pPr>
            <w:ins w:id="17309"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7310" w:author="Στάθης Καπ" w:date="2023-03-09T06:25:00Z"/>
                <w:sz w:val="14"/>
                <w:szCs w:val="14"/>
              </w:rPr>
            </w:pPr>
            <w:ins w:id="17311"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7312" w:author="Στάθης Καπ" w:date="2023-03-09T06:25:00Z"/>
                <w:sz w:val="14"/>
                <w:szCs w:val="14"/>
              </w:rPr>
            </w:pPr>
            <w:ins w:id="17313"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7314" w:author="Στάθης Καπ" w:date="2023-03-09T06:25:00Z"/>
                <w:sz w:val="14"/>
                <w:szCs w:val="14"/>
              </w:rPr>
            </w:pPr>
            <w:ins w:id="17315"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7316" w:author="Στάθης Καπ" w:date="2023-03-09T06:25:00Z"/>
                <w:sz w:val="14"/>
                <w:szCs w:val="14"/>
              </w:rPr>
            </w:pPr>
            <w:ins w:id="17317"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7318" w:author="Στάθης Καπ" w:date="2023-03-09T06:25:00Z"/>
                <w:sz w:val="14"/>
                <w:szCs w:val="14"/>
              </w:rPr>
            </w:pPr>
            <w:ins w:id="17319"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7320" w:author="Στάθης Καπ" w:date="2023-03-09T06:25:00Z"/>
                <w:sz w:val="14"/>
                <w:szCs w:val="14"/>
              </w:rPr>
            </w:pPr>
            <w:ins w:id="17321"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23" w:author="Στάθης Καπ" w:date="2023-03-09T06:25:00Z"/>
          <w:trPrChange w:id="17324"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7325"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7326" w:author="Στάθης Καπ" w:date="2023-03-09T06:25:00Z"/>
                <w:sz w:val="16"/>
                <w:szCs w:val="16"/>
              </w:rPr>
            </w:pPr>
            <w:ins w:id="17327"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7328"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7329" w:author="Στάθης Καπ" w:date="2023-03-09T06:25:00Z"/>
                <w:sz w:val="16"/>
                <w:szCs w:val="16"/>
              </w:rPr>
            </w:pPr>
            <w:ins w:id="17330"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7331"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7332" w:author="Στάθης Καπ" w:date="2023-03-09T06:25:00Z"/>
                <w:sz w:val="16"/>
                <w:szCs w:val="16"/>
              </w:rPr>
            </w:pPr>
            <w:ins w:id="17333"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7334"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7335" w:author="Στάθης Καπ" w:date="2023-03-09T06:25:00Z"/>
                <w:sz w:val="16"/>
                <w:szCs w:val="16"/>
              </w:rPr>
            </w:pPr>
            <w:ins w:id="17336"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7337"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7338" w:author="Στάθης Καπ" w:date="2023-03-09T06:25:00Z"/>
                <w:sz w:val="16"/>
                <w:szCs w:val="16"/>
              </w:rPr>
            </w:pPr>
            <w:ins w:id="17339"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7340"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7341" w:author="Στάθης Καπ" w:date="2023-03-09T07:11:00Z"/>
                <w:sz w:val="16"/>
                <w:szCs w:val="16"/>
              </w:rPr>
            </w:pPr>
            <w:ins w:id="17342"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7343" w:author="Στάθης Καπ" w:date="2023-03-09T07:11:00Z"/>
                <w:sz w:val="16"/>
                <w:szCs w:val="16"/>
              </w:rPr>
            </w:pPr>
            <w:ins w:id="17344"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7345" w:author="Στάθης Καπ" w:date="2023-03-09T07:11:00Z"/>
                <w:sz w:val="16"/>
                <w:szCs w:val="16"/>
              </w:rPr>
            </w:pPr>
            <w:ins w:id="17346"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7347" w:author="Στάθης Καπ" w:date="2023-03-09T07:11:00Z"/>
                <w:sz w:val="16"/>
                <w:szCs w:val="16"/>
              </w:rPr>
            </w:pPr>
            <w:ins w:id="17348"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7349" w:author="Στάθης Καπ" w:date="2023-03-09T07:11:00Z"/>
                <w:sz w:val="16"/>
                <w:szCs w:val="16"/>
              </w:rPr>
            </w:pPr>
            <w:ins w:id="17350"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7351" w:author="Στάθης Καπ" w:date="2023-03-09T07:11:00Z"/>
                <w:sz w:val="16"/>
                <w:szCs w:val="16"/>
              </w:rPr>
            </w:pPr>
            <w:ins w:id="17352"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7353" w:author="Στάθης Καπ" w:date="2023-03-09T07:11:00Z"/>
                <w:sz w:val="16"/>
                <w:szCs w:val="16"/>
              </w:rPr>
            </w:pPr>
            <w:ins w:id="17354"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7355" w:author="Στάθης Καπ" w:date="2023-03-09T07:11:00Z"/>
                <w:sz w:val="16"/>
                <w:szCs w:val="16"/>
              </w:rPr>
            </w:pPr>
            <w:ins w:id="17356"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7357" w:author="Στάθης Καπ" w:date="2023-03-09T07:11:00Z"/>
                <w:sz w:val="16"/>
                <w:szCs w:val="16"/>
              </w:rPr>
            </w:pPr>
            <w:ins w:id="17358"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7359" w:author="Στάθης Καπ" w:date="2023-03-09T07:11:00Z"/>
                <w:sz w:val="16"/>
                <w:szCs w:val="16"/>
              </w:rPr>
            </w:pPr>
            <w:ins w:id="17360"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7361" w:author="Στάθης Καπ" w:date="2023-03-09T07:11:00Z"/>
                <w:sz w:val="16"/>
                <w:szCs w:val="16"/>
              </w:rPr>
            </w:pPr>
            <w:ins w:id="17362"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7363" w:author="Στάθης Καπ" w:date="2023-03-09T07:11:00Z"/>
                <w:sz w:val="16"/>
                <w:szCs w:val="16"/>
              </w:rPr>
            </w:pPr>
            <w:ins w:id="17364"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7365" w:author="Στάθης Καπ" w:date="2023-03-09T07:11:00Z"/>
                <w:sz w:val="16"/>
                <w:szCs w:val="16"/>
              </w:rPr>
            </w:pPr>
            <w:ins w:id="17366"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7367" w:author="Στάθης Καπ" w:date="2023-03-09T07:11:00Z"/>
                <w:sz w:val="16"/>
                <w:szCs w:val="16"/>
              </w:rPr>
            </w:pPr>
            <w:ins w:id="17368"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7369" w:author="Στάθης Καπ" w:date="2023-03-09T07:11:00Z"/>
                <w:sz w:val="16"/>
                <w:szCs w:val="16"/>
              </w:rPr>
            </w:pPr>
            <w:ins w:id="17370"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7371" w:author="Στάθης Καπ" w:date="2023-03-09T07:11:00Z"/>
                <w:sz w:val="16"/>
                <w:szCs w:val="16"/>
              </w:rPr>
            </w:pPr>
            <w:ins w:id="17372"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7373" w:author="Στάθης Καπ" w:date="2023-03-09T07:11:00Z"/>
                <w:sz w:val="16"/>
                <w:szCs w:val="16"/>
              </w:rPr>
            </w:pPr>
            <w:ins w:id="17374"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7375" w:author="Στάθης Καπ" w:date="2023-03-09T07:11:00Z"/>
                <w:sz w:val="16"/>
                <w:szCs w:val="16"/>
              </w:rPr>
            </w:pPr>
            <w:ins w:id="17376"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7377" w:author="Στάθης Καπ" w:date="2023-03-09T07:11:00Z"/>
                <w:sz w:val="16"/>
                <w:szCs w:val="16"/>
              </w:rPr>
            </w:pPr>
            <w:ins w:id="17378"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7379" w:author="Στάθης Καπ" w:date="2023-03-09T06:25:00Z"/>
                <w:sz w:val="16"/>
                <w:szCs w:val="16"/>
              </w:rPr>
            </w:pPr>
            <w:ins w:id="17380"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7381"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7382" w:author="Στάθης Καπ" w:date="2023-03-09T06:25:00Z"/>
                <w:sz w:val="16"/>
                <w:szCs w:val="16"/>
              </w:rPr>
            </w:pPr>
            <w:ins w:id="17383"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7384"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7385" w:author="Στάθης Καπ" w:date="2023-03-09T06:25:00Z"/>
                <w:sz w:val="16"/>
                <w:szCs w:val="16"/>
              </w:rPr>
            </w:pPr>
            <w:ins w:id="17386"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7387"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7388" w:author="Στάθης Καπ" w:date="2023-03-09T06:25:00Z"/>
                <w:sz w:val="16"/>
                <w:szCs w:val="16"/>
              </w:rPr>
            </w:pPr>
            <w:ins w:id="17389"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7390"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7391" w:author="Στάθης Καπ" w:date="2023-03-09T06:25:00Z"/>
                <w:sz w:val="16"/>
                <w:szCs w:val="16"/>
              </w:rPr>
            </w:pPr>
            <w:ins w:id="17392"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7393"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7394" w:author="Στάθης Καπ" w:date="2023-03-09T06:25:00Z"/>
                <w:sz w:val="16"/>
                <w:szCs w:val="16"/>
              </w:rPr>
            </w:pPr>
            <w:ins w:id="17395"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7396"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7397" w:author="Στάθης Καπ" w:date="2023-03-09T06:25:00Z"/>
                <w:sz w:val="16"/>
                <w:szCs w:val="16"/>
              </w:rPr>
            </w:pPr>
            <w:ins w:id="17398"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7399"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7400" w:author="Στάθης Καπ" w:date="2023-03-09T06:25:00Z"/>
                <w:sz w:val="16"/>
                <w:szCs w:val="16"/>
              </w:rPr>
            </w:pPr>
            <w:ins w:id="17401"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7402"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7403" w:author="Στάθης Καπ" w:date="2023-03-09T06:25:00Z"/>
                <w:sz w:val="16"/>
                <w:szCs w:val="16"/>
              </w:rPr>
            </w:pPr>
            <w:ins w:id="17404"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7405"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7406" w:author="Στάθης Καπ" w:date="2023-03-09T06:25:00Z"/>
                <w:sz w:val="16"/>
                <w:szCs w:val="16"/>
              </w:rPr>
            </w:pPr>
            <w:ins w:id="17407"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7408"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7409" w:author="Στάθης Καπ" w:date="2023-03-09T06:25:00Z"/>
                <w:sz w:val="16"/>
                <w:szCs w:val="16"/>
              </w:rPr>
            </w:pPr>
            <w:ins w:id="17410"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7411"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7412" w:author="Στάθης Καπ" w:date="2023-03-09T06:25:00Z"/>
                <w:sz w:val="16"/>
                <w:szCs w:val="16"/>
              </w:rPr>
            </w:pPr>
            <w:ins w:id="17413"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7414"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7415" w:author="Στάθης Καπ" w:date="2023-03-09T06:25:00Z"/>
                <w:sz w:val="16"/>
                <w:szCs w:val="16"/>
              </w:rPr>
            </w:pPr>
            <w:ins w:id="17416"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1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18" w:author="Στάθης Καπ" w:date="2023-03-09T06:25:00Z"/>
          <w:trPrChange w:id="1741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2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7421" w:author="Στάθης Καπ" w:date="2023-03-09T06:25:00Z"/>
                <w:sz w:val="16"/>
                <w:szCs w:val="16"/>
              </w:rPr>
            </w:pPr>
            <w:ins w:id="17422"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7423"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7424" w:author="Στάθης Καπ" w:date="2023-03-09T06:25:00Z"/>
                <w:sz w:val="16"/>
                <w:szCs w:val="16"/>
              </w:rPr>
            </w:pPr>
            <w:ins w:id="1742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426"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7427" w:author="Στάθης Καπ" w:date="2023-03-09T06:25:00Z"/>
                <w:sz w:val="16"/>
                <w:szCs w:val="16"/>
              </w:rPr>
            </w:pPr>
            <w:ins w:id="17428"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7429"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7430" w:author="Στάθης Καπ" w:date="2023-03-09T06:25:00Z"/>
                <w:sz w:val="16"/>
                <w:szCs w:val="16"/>
              </w:rPr>
            </w:pPr>
            <w:ins w:id="17431" w:author="Στάθης Καπ" w:date="2023-03-09T07:11:00Z">
              <w:r>
                <w:rPr>
                  <w:rFonts w:ascii="Calibri" w:hAnsi="Calibri" w:cs="Calibri"/>
                  <w:color w:val="000000"/>
                  <w:sz w:val="16"/>
                  <w:szCs w:val="16"/>
                </w:rPr>
                <w:t>580</w:t>
              </w:r>
            </w:ins>
          </w:p>
        </w:tc>
        <w:tc>
          <w:tcPr>
            <w:tcW w:w="708" w:type="dxa"/>
            <w:vAlign w:val="center"/>
            <w:tcPrChange w:id="17432" w:author="Στάθης Καπ" w:date="2023-03-09T06:29:00Z">
              <w:tcPr>
                <w:tcW w:w="708" w:type="dxa"/>
                <w:gridSpan w:val="2"/>
                <w:vAlign w:val="center"/>
              </w:tcPr>
            </w:tcPrChange>
          </w:tcPr>
          <w:p w14:paraId="485D1869" w14:textId="403B7436" w:rsidR="00494D04" w:rsidRPr="007E0F91" w:rsidRDefault="00494D04" w:rsidP="00494D04">
            <w:pPr>
              <w:jc w:val="center"/>
              <w:rPr>
                <w:ins w:id="17433" w:author="Στάθης Καπ" w:date="2023-03-09T06:25:00Z"/>
                <w:sz w:val="16"/>
                <w:szCs w:val="16"/>
              </w:rPr>
            </w:pPr>
            <w:ins w:id="17434"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7435"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7436" w:author="Στάθης Καπ" w:date="2023-03-09T06:25:00Z"/>
                <w:sz w:val="16"/>
                <w:szCs w:val="16"/>
              </w:rPr>
            </w:pPr>
          </w:p>
        </w:tc>
        <w:tc>
          <w:tcPr>
            <w:tcW w:w="453" w:type="dxa"/>
            <w:tcBorders>
              <w:left w:val="single" w:sz="4" w:space="0" w:color="auto"/>
            </w:tcBorders>
            <w:vAlign w:val="center"/>
            <w:tcPrChange w:id="17437"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7438" w:author="Στάθης Καπ" w:date="2023-03-09T06:25:00Z"/>
                <w:sz w:val="16"/>
                <w:szCs w:val="16"/>
              </w:rPr>
            </w:pPr>
            <w:ins w:id="17439" w:author="Στάθης Καπ" w:date="2023-03-09T07:11:00Z">
              <w:r>
                <w:rPr>
                  <w:rFonts w:ascii="Calibri" w:hAnsi="Calibri" w:cs="Calibri"/>
                  <w:color w:val="000000"/>
                  <w:sz w:val="16"/>
                  <w:szCs w:val="16"/>
                </w:rPr>
                <w:t>530</w:t>
              </w:r>
            </w:ins>
          </w:p>
        </w:tc>
        <w:tc>
          <w:tcPr>
            <w:tcW w:w="454" w:type="dxa"/>
            <w:vAlign w:val="center"/>
            <w:tcPrChange w:id="17440" w:author="Στάθης Καπ" w:date="2023-03-09T06:29:00Z">
              <w:tcPr>
                <w:tcW w:w="454" w:type="dxa"/>
                <w:gridSpan w:val="2"/>
                <w:vAlign w:val="center"/>
              </w:tcPr>
            </w:tcPrChange>
          </w:tcPr>
          <w:p w14:paraId="3828F4C4" w14:textId="50BEEADB" w:rsidR="00494D04" w:rsidRPr="007E0F91" w:rsidRDefault="00494D04" w:rsidP="00494D04">
            <w:pPr>
              <w:jc w:val="center"/>
              <w:rPr>
                <w:ins w:id="17441" w:author="Στάθης Καπ" w:date="2023-03-09T06:25:00Z"/>
                <w:sz w:val="16"/>
                <w:szCs w:val="16"/>
              </w:rPr>
            </w:pPr>
            <w:ins w:id="17442" w:author="Στάθης Καπ" w:date="2023-03-09T07:11:00Z">
              <w:r>
                <w:rPr>
                  <w:rFonts w:ascii="Calibri" w:hAnsi="Calibri" w:cs="Calibri"/>
                  <w:color w:val="000000"/>
                  <w:sz w:val="16"/>
                  <w:szCs w:val="16"/>
                </w:rPr>
                <w:t>8.62</w:t>
              </w:r>
            </w:ins>
          </w:p>
        </w:tc>
        <w:tc>
          <w:tcPr>
            <w:tcW w:w="454" w:type="dxa"/>
            <w:vAlign w:val="center"/>
            <w:tcPrChange w:id="17443" w:author="Στάθης Καπ" w:date="2023-03-09T06:29:00Z">
              <w:tcPr>
                <w:tcW w:w="454" w:type="dxa"/>
                <w:gridSpan w:val="2"/>
                <w:vAlign w:val="bottom"/>
              </w:tcPr>
            </w:tcPrChange>
          </w:tcPr>
          <w:p w14:paraId="1642C8E4" w14:textId="2F4D0448" w:rsidR="00494D04" w:rsidRPr="007E0F91" w:rsidRDefault="00494D04" w:rsidP="00494D04">
            <w:pPr>
              <w:jc w:val="center"/>
              <w:rPr>
                <w:ins w:id="17444" w:author="Στάθης Καπ" w:date="2023-03-09T06:25:00Z"/>
                <w:sz w:val="16"/>
                <w:szCs w:val="16"/>
              </w:rPr>
            </w:pPr>
            <w:ins w:id="17445"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7446"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7447" w:author="Στάθης Καπ" w:date="2023-03-09T06:25:00Z"/>
                <w:sz w:val="16"/>
                <w:szCs w:val="16"/>
              </w:rPr>
            </w:pPr>
            <w:ins w:id="17448"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7449"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7450" w:author="Στάθης Καπ" w:date="2023-03-09T06:25:00Z"/>
                <w:sz w:val="16"/>
                <w:szCs w:val="16"/>
              </w:rPr>
            </w:pPr>
            <w:ins w:id="17451" w:author="Στάθης Καπ" w:date="2023-03-09T07:11:00Z">
              <w:r>
                <w:rPr>
                  <w:rFonts w:ascii="Calibri" w:hAnsi="Calibri" w:cs="Calibri"/>
                  <w:color w:val="000000"/>
                  <w:sz w:val="16"/>
                  <w:szCs w:val="16"/>
                </w:rPr>
                <w:t>520</w:t>
              </w:r>
            </w:ins>
          </w:p>
        </w:tc>
        <w:tc>
          <w:tcPr>
            <w:tcW w:w="454" w:type="dxa"/>
            <w:vAlign w:val="center"/>
            <w:tcPrChange w:id="17452" w:author="Στάθης Καπ" w:date="2023-03-09T06:29:00Z">
              <w:tcPr>
                <w:tcW w:w="454" w:type="dxa"/>
                <w:gridSpan w:val="2"/>
                <w:vAlign w:val="center"/>
              </w:tcPr>
            </w:tcPrChange>
          </w:tcPr>
          <w:p w14:paraId="3F0CDE45" w14:textId="420BA34F" w:rsidR="00494D04" w:rsidRPr="007E0F91" w:rsidRDefault="00494D04" w:rsidP="00494D04">
            <w:pPr>
              <w:jc w:val="center"/>
              <w:rPr>
                <w:ins w:id="17453" w:author="Στάθης Καπ" w:date="2023-03-09T06:25:00Z"/>
                <w:sz w:val="16"/>
                <w:szCs w:val="16"/>
              </w:rPr>
            </w:pPr>
            <w:ins w:id="17454" w:author="Στάθης Καπ" w:date="2023-03-09T07:11:00Z">
              <w:r>
                <w:rPr>
                  <w:rFonts w:ascii="Calibri" w:hAnsi="Calibri" w:cs="Calibri"/>
                  <w:color w:val="000000"/>
                  <w:sz w:val="16"/>
                  <w:szCs w:val="16"/>
                </w:rPr>
                <w:t>10.34</w:t>
              </w:r>
            </w:ins>
          </w:p>
        </w:tc>
        <w:tc>
          <w:tcPr>
            <w:tcW w:w="454" w:type="dxa"/>
            <w:vAlign w:val="center"/>
            <w:tcPrChange w:id="17455" w:author="Στάθης Καπ" w:date="2023-03-09T06:29:00Z">
              <w:tcPr>
                <w:tcW w:w="454" w:type="dxa"/>
                <w:gridSpan w:val="2"/>
                <w:vAlign w:val="bottom"/>
              </w:tcPr>
            </w:tcPrChange>
          </w:tcPr>
          <w:p w14:paraId="6BB7E37E" w14:textId="29D94BA8" w:rsidR="00494D04" w:rsidRPr="007E0F91" w:rsidRDefault="00494D04" w:rsidP="00494D04">
            <w:pPr>
              <w:jc w:val="center"/>
              <w:rPr>
                <w:ins w:id="17456" w:author="Στάθης Καπ" w:date="2023-03-09T06:25:00Z"/>
                <w:sz w:val="16"/>
                <w:szCs w:val="16"/>
              </w:rPr>
            </w:pPr>
            <w:ins w:id="17457"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7458"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7459" w:author="Στάθης Καπ" w:date="2023-03-09T06:25:00Z"/>
                <w:sz w:val="16"/>
                <w:szCs w:val="16"/>
              </w:rPr>
            </w:pPr>
            <w:ins w:id="17460"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7461"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7462" w:author="Στάθης Καπ" w:date="2023-03-09T06:25:00Z"/>
                <w:sz w:val="16"/>
                <w:szCs w:val="16"/>
              </w:rPr>
            </w:pPr>
            <w:ins w:id="17463" w:author="Στάθης Καπ" w:date="2023-03-09T07:11:00Z">
              <w:r>
                <w:rPr>
                  <w:rFonts w:ascii="Calibri" w:hAnsi="Calibri" w:cs="Calibri"/>
                  <w:color w:val="000000"/>
                  <w:sz w:val="16"/>
                  <w:szCs w:val="16"/>
                </w:rPr>
                <w:t>460</w:t>
              </w:r>
            </w:ins>
          </w:p>
        </w:tc>
        <w:tc>
          <w:tcPr>
            <w:tcW w:w="454" w:type="dxa"/>
            <w:vAlign w:val="center"/>
            <w:tcPrChange w:id="17464" w:author="Στάθης Καπ" w:date="2023-03-09T06:29:00Z">
              <w:tcPr>
                <w:tcW w:w="454" w:type="dxa"/>
                <w:gridSpan w:val="2"/>
                <w:vAlign w:val="center"/>
              </w:tcPr>
            </w:tcPrChange>
          </w:tcPr>
          <w:p w14:paraId="3BFC0FF0" w14:textId="74091D7D" w:rsidR="00494D04" w:rsidRPr="007E0F91" w:rsidRDefault="00494D04" w:rsidP="00494D04">
            <w:pPr>
              <w:jc w:val="center"/>
              <w:rPr>
                <w:ins w:id="17465" w:author="Στάθης Καπ" w:date="2023-03-09T06:25:00Z"/>
                <w:sz w:val="16"/>
                <w:szCs w:val="16"/>
              </w:rPr>
            </w:pPr>
            <w:ins w:id="17466" w:author="Στάθης Καπ" w:date="2023-03-09T07:11:00Z">
              <w:r>
                <w:rPr>
                  <w:rFonts w:ascii="Calibri" w:hAnsi="Calibri" w:cs="Calibri"/>
                  <w:color w:val="000000"/>
                  <w:sz w:val="16"/>
                  <w:szCs w:val="16"/>
                </w:rPr>
                <w:t>20.69</w:t>
              </w:r>
            </w:ins>
          </w:p>
        </w:tc>
        <w:tc>
          <w:tcPr>
            <w:tcW w:w="454" w:type="dxa"/>
            <w:vAlign w:val="center"/>
            <w:tcPrChange w:id="17467" w:author="Στάθης Καπ" w:date="2023-03-09T06:29:00Z">
              <w:tcPr>
                <w:tcW w:w="454" w:type="dxa"/>
                <w:gridSpan w:val="2"/>
                <w:vAlign w:val="bottom"/>
              </w:tcPr>
            </w:tcPrChange>
          </w:tcPr>
          <w:p w14:paraId="4FFC43E0" w14:textId="20CAD1B8" w:rsidR="00494D04" w:rsidRPr="007E0F91" w:rsidRDefault="00494D04" w:rsidP="00494D04">
            <w:pPr>
              <w:jc w:val="center"/>
              <w:rPr>
                <w:ins w:id="17468" w:author="Στάθης Καπ" w:date="2023-03-09T06:25:00Z"/>
                <w:sz w:val="16"/>
                <w:szCs w:val="16"/>
              </w:rPr>
            </w:pPr>
            <w:ins w:id="17469"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7470"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7471" w:author="Στάθης Καπ" w:date="2023-03-09T06:25:00Z"/>
                <w:sz w:val="16"/>
                <w:szCs w:val="16"/>
              </w:rPr>
            </w:pPr>
            <w:ins w:id="17472"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7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74" w:author="Στάθης Καπ" w:date="2023-03-09T06:25:00Z"/>
          <w:trPrChange w:id="1747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7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7477" w:author="Στάθης Καπ" w:date="2023-03-09T06:25:00Z"/>
                <w:sz w:val="16"/>
                <w:szCs w:val="16"/>
              </w:rPr>
            </w:pPr>
            <w:ins w:id="17478"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7479"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7480" w:author="Στάθης Καπ" w:date="2023-03-09T06:25:00Z"/>
                <w:sz w:val="16"/>
                <w:szCs w:val="16"/>
              </w:rPr>
            </w:pPr>
            <w:ins w:id="17481"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7482"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7483" w:author="Στάθης Καπ" w:date="2023-03-09T06:25:00Z"/>
                <w:sz w:val="16"/>
                <w:szCs w:val="16"/>
              </w:rPr>
            </w:pPr>
            <w:ins w:id="17484"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7485"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7486" w:author="Στάθης Καπ" w:date="2023-03-09T06:25:00Z"/>
                <w:sz w:val="16"/>
                <w:szCs w:val="16"/>
              </w:rPr>
            </w:pPr>
            <w:ins w:id="17487" w:author="Στάθης Καπ" w:date="2023-03-09T07:11:00Z">
              <w:r>
                <w:rPr>
                  <w:rFonts w:ascii="Calibri" w:hAnsi="Calibri" w:cs="Calibri"/>
                  <w:color w:val="000000"/>
                  <w:sz w:val="16"/>
                  <w:szCs w:val="16"/>
                </w:rPr>
                <w:t>640</w:t>
              </w:r>
            </w:ins>
          </w:p>
        </w:tc>
        <w:tc>
          <w:tcPr>
            <w:tcW w:w="708" w:type="dxa"/>
            <w:vAlign w:val="center"/>
            <w:tcPrChange w:id="17488" w:author="Στάθης Καπ" w:date="2023-03-09T06:29:00Z">
              <w:tcPr>
                <w:tcW w:w="708" w:type="dxa"/>
                <w:gridSpan w:val="2"/>
                <w:vAlign w:val="center"/>
              </w:tcPr>
            </w:tcPrChange>
          </w:tcPr>
          <w:p w14:paraId="4F009122" w14:textId="70CEAFBE" w:rsidR="00494D04" w:rsidRPr="007E0F91" w:rsidRDefault="00494D04" w:rsidP="00494D04">
            <w:pPr>
              <w:jc w:val="center"/>
              <w:rPr>
                <w:ins w:id="17489" w:author="Στάθης Καπ" w:date="2023-03-09T06:25:00Z"/>
                <w:sz w:val="16"/>
                <w:szCs w:val="16"/>
              </w:rPr>
            </w:pPr>
            <w:ins w:id="17490"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7491"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7492" w:author="Στάθης Καπ" w:date="2023-03-09T06:25:00Z"/>
                <w:sz w:val="16"/>
                <w:szCs w:val="16"/>
              </w:rPr>
            </w:pPr>
          </w:p>
        </w:tc>
        <w:tc>
          <w:tcPr>
            <w:tcW w:w="453" w:type="dxa"/>
            <w:tcBorders>
              <w:left w:val="single" w:sz="4" w:space="0" w:color="auto"/>
            </w:tcBorders>
            <w:vAlign w:val="center"/>
            <w:tcPrChange w:id="17493"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7494" w:author="Στάθης Καπ" w:date="2023-03-09T06:25:00Z"/>
                <w:sz w:val="16"/>
                <w:szCs w:val="16"/>
              </w:rPr>
            </w:pPr>
            <w:ins w:id="17495" w:author="Στάθης Καπ" w:date="2023-03-09T07:11:00Z">
              <w:r>
                <w:rPr>
                  <w:rFonts w:ascii="Calibri" w:hAnsi="Calibri" w:cs="Calibri"/>
                  <w:color w:val="000000"/>
                  <w:sz w:val="16"/>
                  <w:szCs w:val="16"/>
                </w:rPr>
                <w:t>610</w:t>
              </w:r>
            </w:ins>
          </w:p>
        </w:tc>
        <w:tc>
          <w:tcPr>
            <w:tcW w:w="454" w:type="dxa"/>
            <w:vAlign w:val="center"/>
            <w:tcPrChange w:id="17496" w:author="Στάθης Καπ" w:date="2023-03-09T06:29:00Z">
              <w:tcPr>
                <w:tcW w:w="454" w:type="dxa"/>
                <w:gridSpan w:val="2"/>
                <w:vAlign w:val="center"/>
              </w:tcPr>
            </w:tcPrChange>
          </w:tcPr>
          <w:p w14:paraId="366F24B2" w14:textId="3C8B1A11" w:rsidR="00494D04" w:rsidRPr="007E0F91" w:rsidRDefault="00494D04" w:rsidP="00494D04">
            <w:pPr>
              <w:jc w:val="center"/>
              <w:rPr>
                <w:ins w:id="17497" w:author="Στάθης Καπ" w:date="2023-03-09T06:25:00Z"/>
                <w:sz w:val="16"/>
                <w:szCs w:val="16"/>
              </w:rPr>
            </w:pPr>
            <w:ins w:id="17498" w:author="Στάθης Καπ" w:date="2023-03-09T07:11:00Z">
              <w:r>
                <w:rPr>
                  <w:rFonts w:ascii="Calibri" w:hAnsi="Calibri" w:cs="Calibri"/>
                  <w:color w:val="000000"/>
                  <w:sz w:val="16"/>
                  <w:szCs w:val="16"/>
                </w:rPr>
                <w:t>4.69</w:t>
              </w:r>
            </w:ins>
          </w:p>
        </w:tc>
        <w:tc>
          <w:tcPr>
            <w:tcW w:w="454" w:type="dxa"/>
            <w:vAlign w:val="center"/>
            <w:tcPrChange w:id="17499" w:author="Στάθης Καπ" w:date="2023-03-09T06:29:00Z">
              <w:tcPr>
                <w:tcW w:w="454" w:type="dxa"/>
                <w:gridSpan w:val="2"/>
                <w:vAlign w:val="bottom"/>
              </w:tcPr>
            </w:tcPrChange>
          </w:tcPr>
          <w:p w14:paraId="60DF9ABA" w14:textId="56C34AB3" w:rsidR="00494D04" w:rsidRPr="007E0F91" w:rsidRDefault="00494D04" w:rsidP="00494D04">
            <w:pPr>
              <w:jc w:val="center"/>
              <w:rPr>
                <w:ins w:id="17500" w:author="Στάθης Καπ" w:date="2023-03-09T06:25:00Z"/>
                <w:sz w:val="16"/>
                <w:szCs w:val="16"/>
              </w:rPr>
            </w:pPr>
            <w:ins w:id="17501"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502"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7503" w:author="Στάθης Καπ" w:date="2023-03-09T06:25:00Z"/>
                <w:sz w:val="16"/>
                <w:szCs w:val="16"/>
              </w:rPr>
            </w:pPr>
            <w:ins w:id="17504"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7505"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7506" w:author="Στάθης Καπ" w:date="2023-03-09T06:25:00Z"/>
                <w:sz w:val="16"/>
                <w:szCs w:val="16"/>
              </w:rPr>
            </w:pPr>
            <w:ins w:id="17507" w:author="Στάθης Καπ" w:date="2023-03-09T07:11:00Z">
              <w:r>
                <w:rPr>
                  <w:rFonts w:ascii="Calibri" w:hAnsi="Calibri" w:cs="Calibri"/>
                  <w:color w:val="000000"/>
                  <w:sz w:val="16"/>
                  <w:szCs w:val="16"/>
                </w:rPr>
                <w:t>580</w:t>
              </w:r>
            </w:ins>
          </w:p>
        </w:tc>
        <w:tc>
          <w:tcPr>
            <w:tcW w:w="454" w:type="dxa"/>
            <w:vAlign w:val="center"/>
            <w:tcPrChange w:id="17508" w:author="Στάθης Καπ" w:date="2023-03-09T06:29:00Z">
              <w:tcPr>
                <w:tcW w:w="454" w:type="dxa"/>
                <w:gridSpan w:val="2"/>
                <w:vAlign w:val="center"/>
              </w:tcPr>
            </w:tcPrChange>
          </w:tcPr>
          <w:p w14:paraId="5977F8BA" w14:textId="48ECB160" w:rsidR="00494D04" w:rsidRPr="007E0F91" w:rsidRDefault="00494D04" w:rsidP="00494D04">
            <w:pPr>
              <w:jc w:val="center"/>
              <w:rPr>
                <w:ins w:id="17509" w:author="Στάθης Καπ" w:date="2023-03-09T06:25:00Z"/>
                <w:sz w:val="16"/>
                <w:szCs w:val="16"/>
              </w:rPr>
            </w:pPr>
            <w:ins w:id="17510" w:author="Στάθης Καπ" w:date="2023-03-09T07:11:00Z">
              <w:r>
                <w:rPr>
                  <w:rFonts w:ascii="Calibri" w:hAnsi="Calibri" w:cs="Calibri"/>
                  <w:color w:val="000000"/>
                  <w:sz w:val="16"/>
                  <w:szCs w:val="16"/>
                </w:rPr>
                <w:t>9.38</w:t>
              </w:r>
            </w:ins>
          </w:p>
        </w:tc>
        <w:tc>
          <w:tcPr>
            <w:tcW w:w="454" w:type="dxa"/>
            <w:vAlign w:val="center"/>
            <w:tcPrChange w:id="17511" w:author="Στάθης Καπ" w:date="2023-03-09T06:29:00Z">
              <w:tcPr>
                <w:tcW w:w="454" w:type="dxa"/>
                <w:gridSpan w:val="2"/>
                <w:vAlign w:val="bottom"/>
              </w:tcPr>
            </w:tcPrChange>
          </w:tcPr>
          <w:p w14:paraId="6A8DDF1E" w14:textId="0C905924" w:rsidR="00494D04" w:rsidRPr="007E0F91" w:rsidRDefault="00494D04" w:rsidP="00494D04">
            <w:pPr>
              <w:jc w:val="center"/>
              <w:rPr>
                <w:ins w:id="17512" w:author="Στάθης Καπ" w:date="2023-03-09T06:25:00Z"/>
                <w:sz w:val="16"/>
                <w:szCs w:val="16"/>
              </w:rPr>
            </w:pPr>
            <w:ins w:id="17513"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7514"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7515" w:author="Στάθης Καπ" w:date="2023-03-09T06:25:00Z"/>
                <w:sz w:val="16"/>
                <w:szCs w:val="16"/>
              </w:rPr>
            </w:pPr>
            <w:ins w:id="17516"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7517"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7518" w:author="Στάθης Καπ" w:date="2023-03-09T06:25:00Z"/>
                <w:sz w:val="16"/>
                <w:szCs w:val="16"/>
              </w:rPr>
            </w:pPr>
            <w:ins w:id="17519" w:author="Στάθης Καπ" w:date="2023-03-09T07:11:00Z">
              <w:r>
                <w:rPr>
                  <w:rFonts w:ascii="Calibri" w:hAnsi="Calibri" w:cs="Calibri"/>
                  <w:color w:val="000000"/>
                  <w:sz w:val="16"/>
                  <w:szCs w:val="16"/>
                </w:rPr>
                <w:t>550</w:t>
              </w:r>
            </w:ins>
          </w:p>
        </w:tc>
        <w:tc>
          <w:tcPr>
            <w:tcW w:w="454" w:type="dxa"/>
            <w:vAlign w:val="center"/>
            <w:tcPrChange w:id="17520" w:author="Στάθης Καπ" w:date="2023-03-09T06:29:00Z">
              <w:tcPr>
                <w:tcW w:w="454" w:type="dxa"/>
                <w:gridSpan w:val="2"/>
                <w:vAlign w:val="center"/>
              </w:tcPr>
            </w:tcPrChange>
          </w:tcPr>
          <w:p w14:paraId="17A4AFC3" w14:textId="1C2870BB" w:rsidR="00494D04" w:rsidRPr="007E0F91" w:rsidRDefault="00494D04" w:rsidP="00494D04">
            <w:pPr>
              <w:jc w:val="center"/>
              <w:rPr>
                <w:ins w:id="17521" w:author="Στάθης Καπ" w:date="2023-03-09T06:25:00Z"/>
                <w:sz w:val="16"/>
                <w:szCs w:val="16"/>
              </w:rPr>
            </w:pPr>
            <w:ins w:id="17522" w:author="Στάθης Καπ" w:date="2023-03-09T07:11:00Z">
              <w:r>
                <w:rPr>
                  <w:rFonts w:ascii="Calibri" w:hAnsi="Calibri" w:cs="Calibri"/>
                  <w:color w:val="000000"/>
                  <w:sz w:val="16"/>
                  <w:szCs w:val="16"/>
                </w:rPr>
                <w:t>14.06</w:t>
              </w:r>
            </w:ins>
          </w:p>
        </w:tc>
        <w:tc>
          <w:tcPr>
            <w:tcW w:w="454" w:type="dxa"/>
            <w:vAlign w:val="center"/>
            <w:tcPrChange w:id="17523" w:author="Στάθης Καπ" w:date="2023-03-09T06:29:00Z">
              <w:tcPr>
                <w:tcW w:w="454" w:type="dxa"/>
                <w:gridSpan w:val="2"/>
                <w:vAlign w:val="bottom"/>
              </w:tcPr>
            </w:tcPrChange>
          </w:tcPr>
          <w:p w14:paraId="23F778F3" w14:textId="0F4B8A97" w:rsidR="00494D04" w:rsidRPr="007E0F91" w:rsidRDefault="00494D04" w:rsidP="00494D04">
            <w:pPr>
              <w:jc w:val="center"/>
              <w:rPr>
                <w:ins w:id="17524" w:author="Στάθης Καπ" w:date="2023-03-09T06:25:00Z"/>
                <w:sz w:val="16"/>
                <w:szCs w:val="16"/>
              </w:rPr>
            </w:pPr>
            <w:ins w:id="17525"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7526"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7527" w:author="Στάθης Καπ" w:date="2023-03-09T06:25:00Z"/>
                <w:sz w:val="16"/>
                <w:szCs w:val="16"/>
              </w:rPr>
            </w:pPr>
            <w:ins w:id="17528"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2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30" w:author="Στάθης Καπ" w:date="2023-03-09T06:25:00Z"/>
          <w:trPrChange w:id="1753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3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7533" w:author="Στάθης Καπ" w:date="2023-03-09T06:25:00Z"/>
                <w:sz w:val="16"/>
                <w:szCs w:val="16"/>
              </w:rPr>
            </w:pPr>
            <w:ins w:id="17534"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7535"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7536" w:author="Στάθης Καπ" w:date="2023-03-09T06:25:00Z"/>
                <w:sz w:val="16"/>
                <w:szCs w:val="16"/>
              </w:rPr>
            </w:pPr>
            <w:ins w:id="17537"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7538"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7539" w:author="Στάθης Καπ" w:date="2023-03-09T06:25:00Z"/>
                <w:sz w:val="16"/>
                <w:szCs w:val="16"/>
              </w:rPr>
            </w:pPr>
            <w:ins w:id="17540"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7541"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7542" w:author="Στάθης Καπ" w:date="2023-03-09T06:25:00Z"/>
                <w:sz w:val="16"/>
                <w:szCs w:val="16"/>
              </w:rPr>
            </w:pPr>
            <w:ins w:id="17543" w:author="Στάθης Καπ" w:date="2023-03-09T07:11:00Z">
              <w:r>
                <w:rPr>
                  <w:rFonts w:ascii="Calibri" w:hAnsi="Calibri" w:cs="Calibri"/>
                  <w:color w:val="000000"/>
                  <w:sz w:val="16"/>
                  <w:szCs w:val="16"/>
                </w:rPr>
                <w:t>470</w:t>
              </w:r>
            </w:ins>
          </w:p>
        </w:tc>
        <w:tc>
          <w:tcPr>
            <w:tcW w:w="708" w:type="dxa"/>
            <w:vAlign w:val="center"/>
            <w:tcPrChange w:id="17544" w:author="Στάθης Καπ" w:date="2023-03-09T06:29:00Z">
              <w:tcPr>
                <w:tcW w:w="708" w:type="dxa"/>
                <w:gridSpan w:val="2"/>
                <w:vAlign w:val="center"/>
              </w:tcPr>
            </w:tcPrChange>
          </w:tcPr>
          <w:p w14:paraId="62D33396" w14:textId="3DFA7240" w:rsidR="00494D04" w:rsidRPr="007E0F91" w:rsidRDefault="00494D04" w:rsidP="00494D04">
            <w:pPr>
              <w:jc w:val="center"/>
              <w:rPr>
                <w:ins w:id="17545" w:author="Στάθης Καπ" w:date="2023-03-09T06:25:00Z"/>
                <w:sz w:val="16"/>
                <w:szCs w:val="16"/>
              </w:rPr>
            </w:pPr>
            <w:ins w:id="17546"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7547"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7548" w:author="Στάθης Καπ" w:date="2023-03-09T06:25:00Z"/>
                <w:sz w:val="16"/>
                <w:szCs w:val="16"/>
              </w:rPr>
            </w:pPr>
          </w:p>
        </w:tc>
        <w:tc>
          <w:tcPr>
            <w:tcW w:w="453" w:type="dxa"/>
            <w:tcBorders>
              <w:left w:val="single" w:sz="4" w:space="0" w:color="auto"/>
            </w:tcBorders>
            <w:vAlign w:val="center"/>
            <w:tcPrChange w:id="17549"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7550" w:author="Στάθης Καπ" w:date="2023-03-09T06:25:00Z"/>
                <w:sz w:val="16"/>
                <w:szCs w:val="16"/>
              </w:rPr>
            </w:pPr>
            <w:ins w:id="17551" w:author="Στάθης Καπ" w:date="2023-03-09T07:11:00Z">
              <w:r>
                <w:rPr>
                  <w:rFonts w:ascii="Calibri" w:hAnsi="Calibri" w:cs="Calibri"/>
                  <w:color w:val="000000"/>
                  <w:sz w:val="16"/>
                  <w:szCs w:val="16"/>
                </w:rPr>
                <w:t>490</w:t>
              </w:r>
            </w:ins>
          </w:p>
        </w:tc>
        <w:tc>
          <w:tcPr>
            <w:tcW w:w="454" w:type="dxa"/>
            <w:vAlign w:val="center"/>
            <w:tcPrChange w:id="17552" w:author="Στάθης Καπ" w:date="2023-03-09T06:29:00Z">
              <w:tcPr>
                <w:tcW w:w="454" w:type="dxa"/>
                <w:gridSpan w:val="2"/>
                <w:vAlign w:val="center"/>
              </w:tcPr>
            </w:tcPrChange>
          </w:tcPr>
          <w:p w14:paraId="060BD88A" w14:textId="58AF8AA6" w:rsidR="00494D04" w:rsidRPr="007E0F91" w:rsidRDefault="00494D04" w:rsidP="00494D04">
            <w:pPr>
              <w:jc w:val="center"/>
              <w:rPr>
                <w:ins w:id="17553" w:author="Στάθης Καπ" w:date="2023-03-09T06:25:00Z"/>
                <w:sz w:val="16"/>
                <w:szCs w:val="16"/>
              </w:rPr>
            </w:pPr>
            <w:ins w:id="17554" w:author="Στάθης Καπ" w:date="2023-03-09T07:11:00Z">
              <w:r>
                <w:rPr>
                  <w:rFonts w:ascii="Calibri" w:hAnsi="Calibri" w:cs="Calibri"/>
                  <w:color w:val="000000"/>
                  <w:sz w:val="16"/>
                  <w:szCs w:val="16"/>
                </w:rPr>
                <w:t>-4.26</w:t>
              </w:r>
            </w:ins>
          </w:p>
        </w:tc>
        <w:tc>
          <w:tcPr>
            <w:tcW w:w="454" w:type="dxa"/>
            <w:vAlign w:val="center"/>
            <w:tcPrChange w:id="17555" w:author="Στάθης Καπ" w:date="2023-03-09T06:29:00Z">
              <w:tcPr>
                <w:tcW w:w="454" w:type="dxa"/>
                <w:gridSpan w:val="2"/>
                <w:vAlign w:val="bottom"/>
              </w:tcPr>
            </w:tcPrChange>
          </w:tcPr>
          <w:p w14:paraId="0F7EED18" w14:textId="4146728E" w:rsidR="00494D04" w:rsidRPr="007E0F91" w:rsidRDefault="00494D04" w:rsidP="00494D04">
            <w:pPr>
              <w:jc w:val="center"/>
              <w:rPr>
                <w:ins w:id="17556" w:author="Στάθης Καπ" w:date="2023-03-09T06:25:00Z"/>
                <w:sz w:val="16"/>
                <w:szCs w:val="16"/>
              </w:rPr>
            </w:pPr>
            <w:ins w:id="17557"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7558"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7559" w:author="Στάθης Καπ" w:date="2023-03-09T06:25:00Z"/>
                <w:sz w:val="16"/>
                <w:szCs w:val="16"/>
              </w:rPr>
            </w:pPr>
            <w:ins w:id="17560"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7561"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7562" w:author="Στάθης Καπ" w:date="2023-03-09T06:25:00Z"/>
                <w:sz w:val="16"/>
                <w:szCs w:val="16"/>
              </w:rPr>
            </w:pPr>
            <w:ins w:id="17563" w:author="Στάθης Καπ" w:date="2023-03-09T07:11:00Z">
              <w:r>
                <w:rPr>
                  <w:rFonts w:ascii="Calibri" w:hAnsi="Calibri" w:cs="Calibri"/>
                  <w:color w:val="000000"/>
                  <w:sz w:val="16"/>
                  <w:szCs w:val="16"/>
                </w:rPr>
                <w:t>450</w:t>
              </w:r>
            </w:ins>
          </w:p>
        </w:tc>
        <w:tc>
          <w:tcPr>
            <w:tcW w:w="454" w:type="dxa"/>
            <w:vAlign w:val="center"/>
            <w:tcPrChange w:id="17564" w:author="Στάθης Καπ" w:date="2023-03-09T06:29:00Z">
              <w:tcPr>
                <w:tcW w:w="454" w:type="dxa"/>
                <w:gridSpan w:val="2"/>
                <w:vAlign w:val="center"/>
              </w:tcPr>
            </w:tcPrChange>
          </w:tcPr>
          <w:p w14:paraId="42BED05E" w14:textId="040ACC96" w:rsidR="00494D04" w:rsidRPr="007E0F91" w:rsidRDefault="00494D04" w:rsidP="00494D04">
            <w:pPr>
              <w:jc w:val="center"/>
              <w:rPr>
                <w:ins w:id="17565" w:author="Στάθης Καπ" w:date="2023-03-09T06:25:00Z"/>
                <w:sz w:val="16"/>
                <w:szCs w:val="16"/>
              </w:rPr>
            </w:pPr>
            <w:ins w:id="17566" w:author="Στάθης Καπ" w:date="2023-03-09T07:11:00Z">
              <w:r>
                <w:rPr>
                  <w:rFonts w:ascii="Calibri" w:hAnsi="Calibri" w:cs="Calibri"/>
                  <w:color w:val="000000"/>
                  <w:sz w:val="16"/>
                  <w:szCs w:val="16"/>
                </w:rPr>
                <w:t>4.26</w:t>
              </w:r>
            </w:ins>
          </w:p>
        </w:tc>
        <w:tc>
          <w:tcPr>
            <w:tcW w:w="454" w:type="dxa"/>
            <w:vAlign w:val="center"/>
            <w:tcPrChange w:id="17567" w:author="Στάθης Καπ" w:date="2023-03-09T06:29:00Z">
              <w:tcPr>
                <w:tcW w:w="454" w:type="dxa"/>
                <w:gridSpan w:val="2"/>
                <w:vAlign w:val="bottom"/>
              </w:tcPr>
            </w:tcPrChange>
          </w:tcPr>
          <w:p w14:paraId="2D4C76FF" w14:textId="0AD9E875" w:rsidR="00494D04" w:rsidRPr="007E0F91" w:rsidRDefault="00494D04" w:rsidP="00494D04">
            <w:pPr>
              <w:jc w:val="center"/>
              <w:rPr>
                <w:ins w:id="17568" w:author="Στάθης Καπ" w:date="2023-03-09T06:25:00Z"/>
                <w:sz w:val="16"/>
                <w:szCs w:val="16"/>
              </w:rPr>
            </w:pPr>
            <w:ins w:id="17569"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7570"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7571" w:author="Στάθης Καπ" w:date="2023-03-09T06:25:00Z"/>
                <w:sz w:val="16"/>
                <w:szCs w:val="16"/>
              </w:rPr>
            </w:pPr>
            <w:ins w:id="17572"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7573"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7574" w:author="Στάθης Καπ" w:date="2023-03-09T06:25:00Z"/>
                <w:sz w:val="16"/>
                <w:szCs w:val="16"/>
              </w:rPr>
            </w:pPr>
            <w:ins w:id="17575" w:author="Στάθης Καπ" w:date="2023-03-09T07:11:00Z">
              <w:r>
                <w:rPr>
                  <w:rFonts w:ascii="Calibri" w:hAnsi="Calibri" w:cs="Calibri"/>
                  <w:color w:val="000000"/>
                  <w:sz w:val="16"/>
                  <w:szCs w:val="16"/>
                </w:rPr>
                <w:t>420</w:t>
              </w:r>
            </w:ins>
          </w:p>
        </w:tc>
        <w:tc>
          <w:tcPr>
            <w:tcW w:w="454" w:type="dxa"/>
            <w:vAlign w:val="center"/>
            <w:tcPrChange w:id="17576" w:author="Στάθης Καπ" w:date="2023-03-09T06:29:00Z">
              <w:tcPr>
                <w:tcW w:w="454" w:type="dxa"/>
                <w:gridSpan w:val="2"/>
                <w:vAlign w:val="center"/>
              </w:tcPr>
            </w:tcPrChange>
          </w:tcPr>
          <w:p w14:paraId="4A6ACB36" w14:textId="768ABE5F" w:rsidR="00494D04" w:rsidRPr="007E0F91" w:rsidRDefault="00494D04" w:rsidP="00494D04">
            <w:pPr>
              <w:jc w:val="center"/>
              <w:rPr>
                <w:ins w:id="17577" w:author="Στάθης Καπ" w:date="2023-03-09T06:25:00Z"/>
                <w:sz w:val="16"/>
                <w:szCs w:val="16"/>
              </w:rPr>
            </w:pPr>
            <w:ins w:id="17578" w:author="Στάθης Καπ" w:date="2023-03-09T07:11:00Z">
              <w:r>
                <w:rPr>
                  <w:rFonts w:ascii="Calibri" w:hAnsi="Calibri" w:cs="Calibri"/>
                  <w:color w:val="000000"/>
                  <w:sz w:val="16"/>
                  <w:szCs w:val="16"/>
                </w:rPr>
                <w:t>10.64</w:t>
              </w:r>
            </w:ins>
          </w:p>
        </w:tc>
        <w:tc>
          <w:tcPr>
            <w:tcW w:w="454" w:type="dxa"/>
            <w:vAlign w:val="center"/>
            <w:tcPrChange w:id="17579" w:author="Στάθης Καπ" w:date="2023-03-09T06:29:00Z">
              <w:tcPr>
                <w:tcW w:w="454" w:type="dxa"/>
                <w:gridSpan w:val="2"/>
                <w:vAlign w:val="bottom"/>
              </w:tcPr>
            </w:tcPrChange>
          </w:tcPr>
          <w:p w14:paraId="7E02A2F7" w14:textId="3F169BAA" w:rsidR="00494D04" w:rsidRPr="007E0F91" w:rsidRDefault="00494D04" w:rsidP="00494D04">
            <w:pPr>
              <w:jc w:val="center"/>
              <w:rPr>
                <w:ins w:id="17580" w:author="Στάθης Καπ" w:date="2023-03-09T06:25:00Z"/>
                <w:sz w:val="16"/>
                <w:szCs w:val="16"/>
              </w:rPr>
            </w:pPr>
            <w:ins w:id="17581"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7582"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7583" w:author="Στάθης Καπ" w:date="2023-03-09T06:25:00Z"/>
                <w:sz w:val="16"/>
                <w:szCs w:val="16"/>
              </w:rPr>
            </w:pPr>
            <w:ins w:id="17584"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8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86" w:author="Στάθης Καπ" w:date="2023-03-09T06:25:00Z"/>
          <w:trPrChange w:id="1758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8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7589" w:author="Στάθης Καπ" w:date="2023-03-09T06:25:00Z"/>
                <w:sz w:val="16"/>
                <w:szCs w:val="16"/>
              </w:rPr>
            </w:pPr>
            <w:ins w:id="17590"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7591"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7592" w:author="Στάθης Καπ" w:date="2023-03-09T06:25:00Z"/>
                <w:sz w:val="16"/>
                <w:szCs w:val="16"/>
              </w:rPr>
            </w:pPr>
            <w:ins w:id="17593"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7594"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7595" w:author="Στάθης Καπ" w:date="2023-03-09T06:25:00Z"/>
                <w:sz w:val="16"/>
                <w:szCs w:val="16"/>
              </w:rPr>
            </w:pPr>
            <w:ins w:id="17596"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7597"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7598" w:author="Στάθης Καπ" w:date="2023-03-09T06:25:00Z"/>
                <w:sz w:val="16"/>
                <w:szCs w:val="16"/>
              </w:rPr>
            </w:pPr>
            <w:ins w:id="17599" w:author="Στάθης Καπ" w:date="2023-03-09T07:11:00Z">
              <w:r>
                <w:rPr>
                  <w:rFonts w:ascii="Calibri" w:hAnsi="Calibri" w:cs="Calibri"/>
                  <w:color w:val="000000"/>
                  <w:sz w:val="16"/>
                  <w:szCs w:val="16"/>
                </w:rPr>
                <w:t>500</w:t>
              </w:r>
            </w:ins>
          </w:p>
        </w:tc>
        <w:tc>
          <w:tcPr>
            <w:tcW w:w="708" w:type="dxa"/>
            <w:vAlign w:val="center"/>
            <w:tcPrChange w:id="17600" w:author="Στάθης Καπ" w:date="2023-03-09T06:29:00Z">
              <w:tcPr>
                <w:tcW w:w="708" w:type="dxa"/>
                <w:gridSpan w:val="2"/>
                <w:vAlign w:val="center"/>
              </w:tcPr>
            </w:tcPrChange>
          </w:tcPr>
          <w:p w14:paraId="479CEDD8" w14:textId="34CDF3CF" w:rsidR="00494D04" w:rsidRPr="007E0F91" w:rsidRDefault="00494D04" w:rsidP="00494D04">
            <w:pPr>
              <w:jc w:val="center"/>
              <w:rPr>
                <w:ins w:id="17601" w:author="Στάθης Καπ" w:date="2023-03-09T06:25:00Z"/>
                <w:sz w:val="16"/>
                <w:szCs w:val="16"/>
              </w:rPr>
            </w:pPr>
            <w:ins w:id="17602"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7603"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7604" w:author="Στάθης Καπ" w:date="2023-03-09T06:25:00Z"/>
                <w:sz w:val="16"/>
                <w:szCs w:val="16"/>
              </w:rPr>
            </w:pPr>
          </w:p>
        </w:tc>
        <w:tc>
          <w:tcPr>
            <w:tcW w:w="453" w:type="dxa"/>
            <w:tcBorders>
              <w:left w:val="single" w:sz="4" w:space="0" w:color="auto"/>
            </w:tcBorders>
            <w:vAlign w:val="center"/>
            <w:tcPrChange w:id="17605"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7606" w:author="Στάθης Καπ" w:date="2023-03-09T06:25:00Z"/>
                <w:sz w:val="16"/>
                <w:szCs w:val="16"/>
              </w:rPr>
            </w:pPr>
            <w:ins w:id="17607" w:author="Στάθης Καπ" w:date="2023-03-09T07:11:00Z">
              <w:r>
                <w:rPr>
                  <w:rFonts w:ascii="Calibri" w:hAnsi="Calibri" w:cs="Calibri"/>
                  <w:color w:val="000000"/>
                  <w:sz w:val="16"/>
                  <w:szCs w:val="16"/>
                </w:rPr>
                <w:t>480</w:t>
              </w:r>
            </w:ins>
          </w:p>
        </w:tc>
        <w:tc>
          <w:tcPr>
            <w:tcW w:w="454" w:type="dxa"/>
            <w:vAlign w:val="center"/>
            <w:tcPrChange w:id="17608" w:author="Στάθης Καπ" w:date="2023-03-09T06:29:00Z">
              <w:tcPr>
                <w:tcW w:w="454" w:type="dxa"/>
                <w:gridSpan w:val="2"/>
                <w:vAlign w:val="center"/>
              </w:tcPr>
            </w:tcPrChange>
          </w:tcPr>
          <w:p w14:paraId="5D6B3B8E" w14:textId="01ADCCD7" w:rsidR="00494D04" w:rsidRPr="007E0F91" w:rsidRDefault="00494D04" w:rsidP="00494D04">
            <w:pPr>
              <w:jc w:val="center"/>
              <w:rPr>
                <w:ins w:id="17609" w:author="Στάθης Καπ" w:date="2023-03-09T06:25:00Z"/>
                <w:sz w:val="16"/>
                <w:szCs w:val="16"/>
              </w:rPr>
            </w:pPr>
            <w:ins w:id="17610" w:author="Στάθης Καπ" w:date="2023-03-09T07:11:00Z">
              <w:r>
                <w:rPr>
                  <w:rFonts w:ascii="Calibri" w:hAnsi="Calibri" w:cs="Calibri"/>
                  <w:color w:val="000000"/>
                  <w:sz w:val="16"/>
                  <w:szCs w:val="16"/>
                </w:rPr>
                <w:t>4</w:t>
              </w:r>
            </w:ins>
          </w:p>
        </w:tc>
        <w:tc>
          <w:tcPr>
            <w:tcW w:w="454" w:type="dxa"/>
            <w:vAlign w:val="center"/>
            <w:tcPrChange w:id="17611" w:author="Στάθης Καπ" w:date="2023-03-09T06:29:00Z">
              <w:tcPr>
                <w:tcW w:w="454" w:type="dxa"/>
                <w:gridSpan w:val="2"/>
                <w:vAlign w:val="bottom"/>
              </w:tcPr>
            </w:tcPrChange>
          </w:tcPr>
          <w:p w14:paraId="75D8A8EC" w14:textId="7C253CC1" w:rsidR="00494D04" w:rsidRPr="007E0F91" w:rsidRDefault="00494D04" w:rsidP="00494D04">
            <w:pPr>
              <w:jc w:val="center"/>
              <w:rPr>
                <w:ins w:id="17612" w:author="Στάθης Καπ" w:date="2023-03-09T06:25:00Z"/>
                <w:sz w:val="16"/>
                <w:szCs w:val="16"/>
              </w:rPr>
            </w:pPr>
            <w:ins w:id="17613"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7614"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7615" w:author="Στάθης Καπ" w:date="2023-03-09T06:25:00Z"/>
                <w:sz w:val="16"/>
                <w:szCs w:val="16"/>
              </w:rPr>
            </w:pPr>
            <w:ins w:id="17616"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7617"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7618" w:author="Στάθης Καπ" w:date="2023-03-09T06:25:00Z"/>
                <w:sz w:val="16"/>
                <w:szCs w:val="16"/>
              </w:rPr>
            </w:pPr>
            <w:ins w:id="17619" w:author="Στάθης Καπ" w:date="2023-03-09T07:11:00Z">
              <w:r>
                <w:rPr>
                  <w:rFonts w:ascii="Calibri" w:hAnsi="Calibri" w:cs="Calibri"/>
                  <w:color w:val="000000"/>
                  <w:sz w:val="16"/>
                  <w:szCs w:val="16"/>
                </w:rPr>
                <w:t>470</w:t>
              </w:r>
            </w:ins>
          </w:p>
        </w:tc>
        <w:tc>
          <w:tcPr>
            <w:tcW w:w="454" w:type="dxa"/>
            <w:vAlign w:val="center"/>
            <w:tcPrChange w:id="17620" w:author="Στάθης Καπ" w:date="2023-03-09T06:29:00Z">
              <w:tcPr>
                <w:tcW w:w="454" w:type="dxa"/>
                <w:gridSpan w:val="2"/>
                <w:vAlign w:val="center"/>
              </w:tcPr>
            </w:tcPrChange>
          </w:tcPr>
          <w:p w14:paraId="309187E8" w14:textId="61F1CAF7" w:rsidR="00494D04" w:rsidRPr="007E0F91" w:rsidRDefault="00494D04" w:rsidP="00494D04">
            <w:pPr>
              <w:jc w:val="center"/>
              <w:rPr>
                <w:ins w:id="17621" w:author="Στάθης Καπ" w:date="2023-03-09T06:25:00Z"/>
                <w:sz w:val="16"/>
                <w:szCs w:val="16"/>
              </w:rPr>
            </w:pPr>
            <w:ins w:id="17622" w:author="Στάθης Καπ" w:date="2023-03-09T07:11:00Z">
              <w:r>
                <w:rPr>
                  <w:rFonts w:ascii="Calibri" w:hAnsi="Calibri" w:cs="Calibri"/>
                  <w:color w:val="000000"/>
                  <w:sz w:val="16"/>
                  <w:szCs w:val="16"/>
                </w:rPr>
                <w:t>6</w:t>
              </w:r>
            </w:ins>
          </w:p>
        </w:tc>
        <w:tc>
          <w:tcPr>
            <w:tcW w:w="454" w:type="dxa"/>
            <w:vAlign w:val="center"/>
            <w:tcPrChange w:id="17623" w:author="Στάθης Καπ" w:date="2023-03-09T06:29:00Z">
              <w:tcPr>
                <w:tcW w:w="454" w:type="dxa"/>
                <w:gridSpan w:val="2"/>
                <w:vAlign w:val="bottom"/>
              </w:tcPr>
            </w:tcPrChange>
          </w:tcPr>
          <w:p w14:paraId="5A17963D" w14:textId="0371C56B" w:rsidR="00494D04" w:rsidRPr="007E0F91" w:rsidRDefault="00494D04" w:rsidP="00494D04">
            <w:pPr>
              <w:jc w:val="center"/>
              <w:rPr>
                <w:ins w:id="17624" w:author="Στάθης Καπ" w:date="2023-03-09T06:25:00Z"/>
                <w:sz w:val="16"/>
                <w:szCs w:val="16"/>
              </w:rPr>
            </w:pPr>
            <w:ins w:id="17625"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7626"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7627" w:author="Στάθης Καπ" w:date="2023-03-09T06:25:00Z"/>
                <w:sz w:val="16"/>
                <w:szCs w:val="16"/>
              </w:rPr>
            </w:pPr>
            <w:ins w:id="17628"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7629"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7630" w:author="Στάθης Καπ" w:date="2023-03-09T06:25:00Z"/>
                <w:sz w:val="16"/>
                <w:szCs w:val="16"/>
              </w:rPr>
            </w:pPr>
            <w:ins w:id="17631" w:author="Στάθης Καπ" w:date="2023-03-09T07:11:00Z">
              <w:r>
                <w:rPr>
                  <w:rFonts w:ascii="Calibri" w:hAnsi="Calibri" w:cs="Calibri"/>
                  <w:color w:val="000000"/>
                  <w:sz w:val="16"/>
                  <w:szCs w:val="16"/>
                </w:rPr>
                <w:t>400</w:t>
              </w:r>
            </w:ins>
          </w:p>
        </w:tc>
        <w:tc>
          <w:tcPr>
            <w:tcW w:w="454" w:type="dxa"/>
            <w:vAlign w:val="center"/>
            <w:tcPrChange w:id="17632" w:author="Στάθης Καπ" w:date="2023-03-09T06:29:00Z">
              <w:tcPr>
                <w:tcW w:w="454" w:type="dxa"/>
                <w:gridSpan w:val="2"/>
                <w:vAlign w:val="center"/>
              </w:tcPr>
            </w:tcPrChange>
          </w:tcPr>
          <w:p w14:paraId="2E31CE1C" w14:textId="06F470F8" w:rsidR="00494D04" w:rsidRPr="007E0F91" w:rsidRDefault="00494D04" w:rsidP="00494D04">
            <w:pPr>
              <w:jc w:val="center"/>
              <w:rPr>
                <w:ins w:id="17633" w:author="Στάθης Καπ" w:date="2023-03-09T06:25:00Z"/>
                <w:sz w:val="16"/>
                <w:szCs w:val="16"/>
              </w:rPr>
            </w:pPr>
            <w:ins w:id="17634" w:author="Στάθης Καπ" w:date="2023-03-09T07:11:00Z">
              <w:r>
                <w:rPr>
                  <w:rFonts w:ascii="Calibri" w:hAnsi="Calibri" w:cs="Calibri"/>
                  <w:color w:val="000000"/>
                  <w:sz w:val="16"/>
                  <w:szCs w:val="16"/>
                </w:rPr>
                <w:t>20</w:t>
              </w:r>
            </w:ins>
          </w:p>
        </w:tc>
        <w:tc>
          <w:tcPr>
            <w:tcW w:w="454" w:type="dxa"/>
            <w:vAlign w:val="center"/>
            <w:tcPrChange w:id="17635" w:author="Στάθης Καπ" w:date="2023-03-09T06:29:00Z">
              <w:tcPr>
                <w:tcW w:w="454" w:type="dxa"/>
                <w:gridSpan w:val="2"/>
                <w:vAlign w:val="bottom"/>
              </w:tcPr>
            </w:tcPrChange>
          </w:tcPr>
          <w:p w14:paraId="47BCD905" w14:textId="5FD7E9A4" w:rsidR="00494D04" w:rsidRPr="007E0F91" w:rsidRDefault="00494D04" w:rsidP="00494D04">
            <w:pPr>
              <w:jc w:val="center"/>
              <w:rPr>
                <w:ins w:id="17636" w:author="Στάθης Καπ" w:date="2023-03-09T06:25:00Z"/>
                <w:sz w:val="16"/>
                <w:szCs w:val="16"/>
              </w:rPr>
            </w:pPr>
            <w:ins w:id="17637"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7638"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7639" w:author="Στάθης Καπ" w:date="2023-03-09T06:25:00Z"/>
                <w:sz w:val="16"/>
                <w:szCs w:val="16"/>
              </w:rPr>
            </w:pPr>
            <w:ins w:id="17640"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4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42" w:author="Στάθης Καπ" w:date="2023-03-09T06:25:00Z"/>
          <w:trPrChange w:id="1764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4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7645" w:author="Στάθης Καπ" w:date="2023-03-09T06:25:00Z"/>
                <w:sz w:val="16"/>
                <w:szCs w:val="16"/>
              </w:rPr>
            </w:pPr>
            <w:ins w:id="17646"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7647"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7648" w:author="Στάθης Καπ" w:date="2023-03-09T06:25:00Z"/>
                <w:sz w:val="16"/>
                <w:szCs w:val="16"/>
              </w:rPr>
            </w:pPr>
            <w:ins w:id="17649"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7650"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7651" w:author="Στάθης Καπ" w:date="2023-03-09T06:25:00Z"/>
                <w:sz w:val="16"/>
                <w:szCs w:val="16"/>
              </w:rPr>
            </w:pPr>
            <w:ins w:id="17652"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653"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7654" w:author="Στάθης Καπ" w:date="2023-03-09T06:25:00Z"/>
                <w:sz w:val="16"/>
                <w:szCs w:val="16"/>
              </w:rPr>
            </w:pPr>
            <w:ins w:id="17655" w:author="Στάθης Καπ" w:date="2023-03-09T07:11:00Z">
              <w:r>
                <w:rPr>
                  <w:rFonts w:ascii="Calibri" w:hAnsi="Calibri" w:cs="Calibri"/>
                  <w:color w:val="000000"/>
                  <w:sz w:val="16"/>
                  <w:szCs w:val="16"/>
                </w:rPr>
                <w:t>560</w:t>
              </w:r>
            </w:ins>
          </w:p>
        </w:tc>
        <w:tc>
          <w:tcPr>
            <w:tcW w:w="708" w:type="dxa"/>
            <w:vAlign w:val="center"/>
            <w:tcPrChange w:id="17656" w:author="Στάθης Καπ" w:date="2023-03-09T06:29:00Z">
              <w:tcPr>
                <w:tcW w:w="708" w:type="dxa"/>
                <w:gridSpan w:val="2"/>
                <w:vAlign w:val="center"/>
              </w:tcPr>
            </w:tcPrChange>
          </w:tcPr>
          <w:p w14:paraId="535495F4" w14:textId="77F281D1" w:rsidR="00494D04" w:rsidRPr="007E0F91" w:rsidRDefault="00494D04" w:rsidP="00494D04">
            <w:pPr>
              <w:jc w:val="center"/>
              <w:rPr>
                <w:ins w:id="17657" w:author="Στάθης Καπ" w:date="2023-03-09T06:25:00Z"/>
                <w:sz w:val="16"/>
                <w:szCs w:val="16"/>
              </w:rPr>
            </w:pPr>
            <w:ins w:id="17658"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7659"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7660" w:author="Στάθης Καπ" w:date="2023-03-09T06:25:00Z"/>
                <w:sz w:val="16"/>
                <w:szCs w:val="16"/>
              </w:rPr>
            </w:pPr>
          </w:p>
        </w:tc>
        <w:tc>
          <w:tcPr>
            <w:tcW w:w="453" w:type="dxa"/>
            <w:tcBorders>
              <w:left w:val="single" w:sz="4" w:space="0" w:color="auto"/>
            </w:tcBorders>
            <w:vAlign w:val="center"/>
            <w:tcPrChange w:id="17661"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7662" w:author="Στάθης Καπ" w:date="2023-03-09T06:25:00Z"/>
                <w:sz w:val="16"/>
                <w:szCs w:val="16"/>
              </w:rPr>
            </w:pPr>
            <w:ins w:id="17663" w:author="Στάθης Καπ" w:date="2023-03-09T07:11:00Z">
              <w:r>
                <w:rPr>
                  <w:rFonts w:ascii="Calibri" w:hAnsi="Calibri" w:cs="Calibri"/>
                  <w:color w:val="000000"/>
                  <w:sz w:val="16"/>
                  <w:szCs w:val="16"/>
                </w:rPr>
                <w:t>550</w:t>
              </w:r>
            </w:ins>
          </w:p>
        </w:tc>
        <w:tc>
          <w:tcPr>
            <w:tcW w:w="454" w:type="dxa"/>
            <w:vAlign w:val="center"/>
            <w:tcPrChange w:id="17664" w:author="Στάθης Καπ" w:date="2023-03-09T06:29:00Z">
              <w:tcPr>
                <w:tcW w:w="454" w:type="dxa"/>
                <w:gridSpan w:val="2"/>
                <w:vAlign w:val="center"/>
              </w:tcPr>
            </w:tcPrChange>
          </w:tcPr>
          <w:p w14:paraId="0DA76E9C" w14:textId="528C9C0A" w:rsidR="00494D04" w:rsidRPr="007E0F91" w:rsidRDefault="00494D04" w:rsidP="00494D04">
            <w:pPr>
              <w:jc w:val="center"/>
              <w:rPr>
                <w:ins w:id="17665" w:author="Στάθης Καπ" w:date="2023-03-09T06:25:00Z"/>
                <w:sz w:val="16"/>
                <w:szCs w:val="16"/>
              </w:rPr>
            </w:pPr>
            <w:ins w:id="17666" w:author="Στάθης Καπ" w:date="2023-03-09T07:11:00Z">
              <w:r>
                <w:rPr>
                  <w:rFonts w:ascii="Calibri" w:hAnsi="Calibri" w:cs="Calibri"/>
                  <w:color w:val="000000"/>
                  <w:sz w:val="16"/>
                  <w:szCs w:val="16"/>
                </w:rPr>
                <w:t>1.79</w:t>
              </w:r>
            </w:ins>
          </w:p>
        </w:tc>
        <w:tc>
          <w:tcPr>
            <w:tcW w:w="454" w:type="dxa"/>
            <w:vAlign w:val="center"/>
            <w:tcPrChange w:id="17667" w:author="Στάθης Καπ" w:date="2023-03-09T06:29:00Z">
              <w:tcPr>
                <w:tcW w:w="454" w:type="dxa"/>
                <w:gridSpan w:val="2"/>
                <w:vAlign w:val="bottom"/>
              </w:tcPr>
            </w:tcPrChange>
          </w:tcPr>
          <w:p w14:paraId="6B4B1FF3" w14:textId="17AA2A27" w:rsidR="00494D04" w:rsidRPr="007E0F91" w:rsidRDefault="00494D04" w:rsidP="00494D04">
            <w:pPr>
              <w:jc w:val="center"/>
              <w:rPr>
                <w:ins w:id="17668" w:author="Στάθης Καπ" w:date="2023-03-09T06:25:00Z"/>
                <w:sz w:val="16"/>
                <w:szCs w:val="16"/>
              </w:rPr>
            </w:pPr>
            <w:ins w:id="17669"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7670"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7671" w:author="Στάθης Καπ" w:date="2023-03-09T06:25:00Z"/>
                <w:sz w:val="16"/>
                <w:szCs w:val="16"/>
              </w:rPr>
            </w:pPr>
            <w:ins w:id="17672"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7673"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7674" w:author="Στάθης Καπ" w:date="2023-03-09T06:25:00Z"/>
                <w:sz w:val="16"/>
                <w:szCs w:val="16"/>
              </w:rPr>
            </w:pPr>
            <w:ins w:id="17675" w:author="Στάθης Καπ" w:date="2023-03-09T07:11:00Z">
              <w:r>
                <w:rPr>
                  <w:rFonts w:ascii="Calibri" w:hAnsi="Calibri" w:cs="Calibri"/>
                  <w:color w:val="000000"/>
                  <w:sz w:val="16"/>
                  <w:szCs w:val="16"/>
                </w:rPr>
                <w:t>510</w:t>
              </w:r>
            </w:ins>
          </w:p>
        </w:tc>
        <w:tc>
          <w:tcPr>
            <w:tcW w:w="454" w:type="dxa"/>
            <w:vAlign w:val="center"/>
            <w:tcPrChange w:id="17676" w:author="Στάθης Καπ" w:date="2023-03-09T06:29:00Z">
              <w:tcPr>
                <w:tcW w:w="454" w:type="dxa"/>
                <w:gridSpan w:val="2"/>
                <w:vAlign w:val="center"/>
              </w:tcPr>
            </w:tcPrChange>
          </w:tcPr>
          <w:p w14:paraId="73A62937" w14:textId="2E93C294" w:rsidR="00494D04" w:rsidRPr="007E0F91" w:rsidRDefault="00494D04" w:rsidP="00494D04">
            <w:pPr>
              <w:jc w:val="center"/>
              <w:rPr>
                <w:ins w:id="17677" w:author="Στάθης Καπ" w:date="2023-03-09T06:25:00Z"/>
                <w:sz w:val="16"/>
                <w:szCs w:val="16"/>
              </w:rPr>
            </w:pPr>
            <w:ins w:id="17678" w:author="Στάθης Καπ" w:date="2023-03-09T07:11:00Z">
              <w:r>
                <w:rPr>
                  <w:rFonts w:ascii="Calibri" w:hAnsi="Calibri" w:cs="Calibri"/>
                  <w:color w:val="000000"/>
                  <w:sz w:val="16"/>
                  <w:szCs w:val="16"/>
                </w:rPr>
                <w:t>8.93</w:t>
              </w:r>
            </w:ins>
          </w:p>
        </w:tc>
        <w:tc>
          <w:tcPr>
            <w:tcW w:w="454" w:type="dxa"/>
            <w:vAlign w:val="center"/>
            <w:tcPrChange w:id="17679" w:author="Στάθης Καπ" w:date="2023-03-09T06:29:00Z">
              <w:tcPr>
                <w:tcW w:w="454" w:type="dxa"/>
                <w:gridSpan w:val="2"/>
                <w:vAlign w:val="bottom"/>
              </w:tcPr>
            </w:tcPrChange>
          </w:tcPr>
          <w:p w14:paraId="48881BFD" w14:textId="0D4DA9B4" w:rsidR="00494D04" w:rsidRPr="007E0F91" w:rsidRDefault="00494D04" w:rsidP="00494D04">
            <w:pPr>
              <w:jc w:val="center"/>
              <w:rPr>
                <w:ins w:id="17680" w:author="Στάθης Καπ" w:date="2023-03-09T06:25:00Z"/>
                <w:sz w:val="16"/>
                <w:szCs w:val="16"/>
              </w:rPr>
            </w:pPr>
            <w:ins w:id="17681"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7682"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7683" w:author="Στάθης Καπ" w:date="2023-03-09T06:25:00Z"/>
                <w:sz w:val="16"/>
                <w:szCs w:val="16"/>
              </w:rPr>
            </w:pPr>
            <w:ins w:id="17684"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7685"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7686" w:author="Στάθης Καπ" w:date="2023-03-09T06:25:00Z"/>
                <w:sz w:val="16"/>
                <w:szCs w:val="16"/>
              </w:rPr>
            </w:pPr>
            <w:ins w:id="17687" w:author="Στάθης Καπ" w:date="2023-03-09T07:11:00Z">
              <w:r>
                <w:rPr>
                  <w:rFonts w:ascii="Calibri" w:hAnsi="Calibri" w:cs="Calibri"/>
                  <w:color w:val="000000"/>
                  <w:sz w:val="16"/>
                  <w:szCs w:val="16"/>
                </w:rPr>
                <w:t>490</w:t>
              </w:r>
            </w:ins>
          </w:p>
        </w:tc>
        <w:tc>
          <w:tcPr>
            <w:tcW w:w="454" w:type="dxa"/>
            <w:vAlign w:val="center"/>
            <w:tcPrChange w:id="17688" w:author="Στάθης Καπ" w:date="2023-03-09T06:29:00Z">
              <w:tcPr>
                <w:tcW w:w="454" w:type="dxa"/>
                <w:gridSpan w:val="2"/>
                <w:vAlign w:val="center"/>
              </w:tcPr>
            </w:tcPrChange>
          </w:tcPr>
          <w:p w14:paraId="01B7F9F3" w14:textId="0E0F90AD" w:rsidR="00494D04" w:rsidRPr="007E0F91" w:rsidRDefault="00494D04" w:rsidP="00494D04">
            <w:pPr>
              <w:jc w:val="center"/>
              <w:rPr>
                <w:ins w:id="17689" w:author="Στάθης Καπ" w:date="2023-03-09T06:25:00Z"/>
                <w:sz w:val="16"/>
                <w:szCs w:val="16"/>
              </w:rPr>
            </w:pPr>
            <w:ins w:id="17690" w:author="Στάθης Καπ" w:date="2023-03-09T07:11:00Z">
              <w:r>
                <w:rPr>
                  <w:rFonts w:ascii="Calibri" w:hAnsi="Calibri" w:cs="Calibri"/>
                  <w:color w:val="000000"/>
                  <w:sz w:val="16"/>
                  <w:szCs w:val="16"/>
                </w:rPr>
                <w:t>12.5</w:t>
              </w:r>
            </w:ins>
          </w:p>
        </w:tc>
        <w:tc>
          <w:tcPr>
            <w:tcW w:w="454" w:type="dxa"/>
            <w:vAlign w:val="center"/>
            <w:tcPrChange w:id="17691" w:author="Στάθης Καπ" w:date="2023-03-09T06:29:00Z">
              <w:tcPr>
                <w:tcW w:w="454" w:type="dxa"/>
                <w:gridSpan w:val="2"/>
                <w:vAlign w:val="bottom"/>
              </w:tcPr>
            </w:tcPrChange>
          </w:tcPr>
          <w:p w14:paraId="09FC7DDA" w14:textId="2DFBB436" w:rsidR="00494D04" w:rsidRPr="007E0F91" w:rsidRDefault="00494D04" w:rsidP="00494D04">
            <w:pPr>
              <w:jc w:val="center"/>
              <w:rPr>
                <w:ins w:id="17692" w:author="Στάθης Καπ" w:date="2023-03-09T06:25:00Z"/>
                <w:sz w:val="16"/>
                <w:szCs w:val="16"/>
              </w:rPr>
            </w:pPr>
            <w:ins w:id="17693"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7694"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7695" w:author="Στάθης Καπ" w:date="2023-03-09T06:25:00Z"/>
                <w:sz w:val="16"/>
                <w:szCs w:val="16"/>
              </w:rPr>
            </w:pPr>
            <w:ins w:id="17696"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9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98" w:author="Στάθης Καπ" w:date="2023-03-09T06:25:00Z"/>
          <w:trPrChange w:id="1769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0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7701" w:author="Στάθης Καπ" w:date="2023-03-09T06:25:00Z"/>
                <w:sz w:val="16"/>
                <w:szCs w:val="16"/>
              </w:rPr>
            </w:pPr>
            <w:ins w:id="17702"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7703"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7704" w:author="Στάθης Καπ" w:date="2023-03-09T06:25:00Z"/>
                <w:sz w:val="16"/>
                <w:szCs w:val="16"/>
              </w:rPr>
            </w:pPr>
            <w:ins w:id="17705"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7706"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7707" w:author="Στάθης Καπ" w:date="2023-03-09T06:25:00Z"/>
                <w:sz w:val="16"/>
                <w:szCs w:val="16"/>
              </w:rPr>
            </w:pPr>
            <w:ins w:id="17708"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7709"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7710" w:author="Στάθης Καπ" w:date="2023-03-09T06:25:00Z"/>
                <w:sz w:val="16"/>
                <w:szCs w:val="16"/>
              </w:rPr>
            </w:pPr>
            <w:ins w:id="17711" w:author="Στάθης Καπ" w:date="2023-03-09T07:11:00Z">
              <w:r>
                <w:rPr>
                  <w:rFonts w:ascii="Calibri" w:hAnsi="Calibri" w:cs="Calibri"/>
                  <w:color w:val="000000"/>
                  <w:sz w:val="16"/>
                  <w:szCs w:val="16"/>
                </w:rPr>
                <w:t>590</w:t>
              </w:r>
            </w:ins>
          </w:p>
        </w:tc>
        <w:tc>
          <w:tcPr>
            <w:tcW w:w="708" w:type="dxa"/>
            <w:vAlign w:val="center"/>
            <w:tcPrChange w:id="17712" w:author="Στάθης Καπ" w:date="2023-03-09T06:29:00Z">
              <w:tcPr>
                <w:tcW w:w="708" w:type="dxa"/>
                <w:gridSpan w:val="2"/>
                <w:vAlign w:val="center"/>
              </w:tcPr>
            </w:tcPrChange>
          </w:tcPr>
          <w:p w14:paraId="1F7573EB" w14:textId="3708C29E" w:rsidR="00494D04" w:rsidRPr="007E0F91" w:rsidRDefault="00494D04" w:rsidP="00494D04">
            <w:pPr>
              <w:jc w:val="center"/>
              <w:rPr>
                <w:ins w:id="17713" w:author="Στάθης Καπ" w:date="2023-03-09T06:25:00Z"/>
                <w:sz w:val="16"/>
                <w:szCs w:val="16"/>
              </w:rPr>
            </w:pPr>
            <w:ins w:id="17714"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7715"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7716" w:author="Στάθης Καπ" w:date="2023-03-09T06:25:00Z"/>
                <w:sz w:val="16"/>
                <w:szCs w:val="16"/>
              </w:rPr>
            </w:pPr>
          </w:p>
        </w:tc>
        <w:tc>
          <w:tcPr>
            <w:tcW w:w="453" w:type="dxa"/>
            <w:tcBorders>
              <w:left w:val="single" w:sz="4" w:space="0" w:color="auto"/>
            </w:tcBorders>
            <w:vAlign w:val="center"/>
            <w:tcPrChange w:id="17717"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7718" w:author="Στάθης Καπ" w:date="2023-03-09T06:25:00Z"/>
                <w:sz w:val="16"/>
                <w:szCs w:val="16"/>
              </w:rPr>
            </w:pPr>
            <w:ins w:id="17719" w:author="Στάθης Καπ" w:date="2023-03-09T07:11:00Z">
              <w:r>
                <w:rPr>
                  <w:rFonts w:ascii="Calibri" w:hAnsi="Calibri" w:cs="Calibri"/>
                  <w:color w:val="000000"/>
                  <w:sz w:val="16"/>
                  <w:szCs w:val="16"/>
                </w:rPr>
                <w:t>580</w:t>
              </w:r>
            </w:ins>
          </w:p>
        </w:tc>
        <w:tc>
          <w:tcPr>
            <w:tcW w:w="454" w:type="dxa"/>
            <w:vAlign w:val="center"/>
            <w:tcPrChange w:id="17720" w:author="Στάθης Καπ" w:date="2023-03-09T06:29:00Z">
              <w:tcPr>
                <w:tcW w:w="454" w:type="dxa"/>
                <w:gridSpan w:val="2"/>
                <w:vAlign w:val="center"/>
              </w:tcPr>
            </w:tcPrChange>
          </w:tcPr>
          <w:p w14:paraId="40AD14EC" w14:textId="4B954D6B" w:rsidR="00494D04" w:rsidRPr="007E0F91" w:rsidRDefault="00494D04" w:rsidP="00494D04">
            <w:pPr>
              <w:jc w:val="center"/>
              <w:rPr>
                <w:ins w:id="17721" w:author="Στάθης Καπ" w:date="2023-03-09T06:25:00Z"/>
                <w:sz w:val="16"/>
                <w:szCs w:val="16"/>
              </w:rPr>
            </w:pPr>
            <w:ins w:id="17722" w:author="Στάθης Καπ" w:date="2023-03-09T07:11:00Z">
              <w:r>
                <w:rPr>
                  <w:rFonts w:ascii="Calibri" w:hAnsi="Calibri" w:cs="Calibri"/>
                  <w:color w:val="000000"/>
                  <w:sz w:val="16"/>
                  <w:szCs w:val="16"/>
                </w:rPr>
                <w:t>1.69</w:t>
              </w:r>
            </w:ins>
          </w:p>
        </w:tc>
        <w:tc>
          <w:tcPr>
            <w:tcW w:w="454" w:type="dxa"/>
            <w:vAlign w:val="center"/>
            <w:tcPrChange w:id="17723" w:author="Στάθης Καπ" w:date="2023-03-09T06:29:00Z">
              <w:tcPr>
                <w:tcW w:w="454" w:type="dxa"/>
                <w:gridSpan w:val="2"/>
                <w:vAlign w:val="bottom"/>
              </w:tcPr>
            </w:tcPrChange>
          </w:tcPr>
          <w:p w14:paraId="4B088A2F" w14:textId="45BA2A77" w:rsidR="00494D04" w:rsidRPr="007E0F91" w:rsidRDefault="00494D04" w:rsidP="00494D04">
            <w:pPr>
              <w:jc w:val="center"/>
              <w:rPr>
                <w:ins w:id="17724" w:author="Στάθης Καπ" w:date="2023-03-09T06:25:00Z"/>
                <w:sz w:val="16"/>
                <w:szCs w:val="16"/>
              </w:rPr>
            </w:pPr>
            <w:ins w:id="17725"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7726"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7727" w:author="Στάθης Καπ" w:date="2023-03-09T06:25:00Z"/>
                <w:sz w:val="16"/>
                <w:szCs w:val="16"/>
              </w:rPr>
            </w:pPr>
            <w:ins w:id="17728"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7729"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7730" w:author="Στάθης Καπ" w:date="2023-03-09T06:25:00Z"/>
                <w:sz w:val="16"/>
                <w:szCs w:val="16"/>
              </w:rPr>
            </w:pPr>
            <w:ins w:id="17731" w:author="Στάθης Καπ" w:date="2023-03-09T07:11:00Z">
              <w:r>
                <w:rPr>
                  <w:rFonts w:ascii="Calibri" w:hAnsi="Calibri" w:cs="Calibri"/>
                  <w:color w:val="000000"/>
                  <w:sz w:val="16"/>
                  <w:szCs w:val="16"/>
                </w:rPr>
                <w:t>540</w:t>
              </w:r>
            </w:ins>
          </w:p>
        </w:tc>
        <w:tc>
          <w:tcPr>
            <w:tcW w:w="454" w:type="dxa"/>
            <w:vAlign w:val="center"/>
            <w:tcPrChange w:id="17732" w:author="Στάθης Καπ" w:date="2023-03-09T06:29:00Z">
              <w:tcPr>
                <w:tcW w:w="454" w:type="dxa"/>
                <w:gridSpan w:val="2"/>
                <w:vAlign w:val="center"/>
              </w:tcPr>
            </w:tcPrChange>
          </w:tcPr>
          <w:p w14:paraId="2F2C9503" w14:textId="2B29BED9" w:rsidR="00494D04" w:rsidRPr="007E0F91" w:rsidRDefault="00494D04" w:rsidP="00494D04">
            <w:pPr>
              <w:jc w:val="center"/>
              <w:rPr>
                <w:ins w:id="17733" w:author="Στάθης Καπ" w:date="2023-03-09T06:25:00Z"/>
                <w:sz w:val="16"/>
                <w:szCs w:val="16"/>
              </w:rPr>
            </w:pPr>
            <w:ins w:id="17734" w:author="Στάθης Καπ" w:date="2023-03-09T07:11:00Z">
              <w:r>
                <w:rPr>
                  <w:rFonts w:ascii="Calibri" w:hAnsi="Calibri" w:cs="Calibri"/>
                  <w:color w:val="000000"/>
                  <w:sz w:val="16"/>
                  <w:szCs w:val="16"/>
                </w:rPr>
                <w:t>8.47</w:t>
              </w:r>
            </w:ins>
          </w:p>
        </w:tc>
        <w:tc>
          <w:tcPr>
            <w:tcW w:w="454" w:type="dxa"/>
            <w:vAlign w:val="center"/>
            <w:tcPrChange w:id="17735" w:author="Στάθης Καπ" w:date="2023-03-09T06:29:00Z">
              <w:tcPr>
                <w:tcW w:w="454" w:type="dxa"/>
                <w:gridSpan w:val="2"/>
                <w:vAlign w:val="bottom"/>
              </w:tcPr>
            </w:tcPrChange>
          </w:tcPr>
          <w:p w14:paraId="5C5D63AA" w14:textId="29DC179D" w:rsidR="00494D04" w:rsidRPr="007E0F91" w:rsidRDefault="00494D04" w:rsidP="00494D04">
            <w:pPr>
              <w:jc w:val="center"/>
              <w:rPr>
                <w:ins w:id="17736" w:author="Στάθης Καπ" w:date="2023-03-09T06:25:00Z"/>
                <w:sz w:val="16"/>
                <w:szCs w:val="16"/>
              </w:rPr>
            </w:pPr>
            <w:ins w:id="17737"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7738"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7739" w:author="Στάθης Καπ" w:date="2023-03-09T06:25:00Z"/>
                <w:sz w:val="16"/>
                <w:szCs w:val="16"/>
              </w:rPr>
            </w:pPr>
            <w:ins w:id="17740"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7741"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7742" w:author="Στάθης Καπ" w:date="2023-03-09T06:25:00Z"/>
                <w:sz w:val="16"/>
                <w:szCs w:val="16"/>
              </w:rPr>
            </w:pPr>
            <w:ins w:id="17743" w:author="Στάθης Καπ" w:date="2023-03-09T07:11:00Z">
              <w:r>
                <w:rPr>
                  <w:rFonts w:ascii="Calibri" w:hAnsi="Calibri" w:cs="Calibri"/>
                  <w:color w:val="000000"/>
                  <w:sz w:val="16"/>
                  <w:szCs w:val="16"/>
                </w:rPr>
                <w:t>500</w:t>
              </w:r>
            </w:ins>
          </w:p>
        </w:tc>
        <w:tc>
          <w:tcPr>
            <w:tcW w:w="454" w:type="dxa"/>
            <w:vAlign w:val="center"/>
            <w:tcPrChange w:id="17744" w:author="Στάθης Καπ" w:date="2023-03-09T06:29:00Z">
              <w:tcPr>
                <w:tcW w:w="454" w:type="dxa"/>
                <w:gridSpan w:val="2"/>
                <w:vAlign w:val="center"/>
              </w:tcPr>
            </w:tcPrChange>
          </w:tcPr>
          <w:p w14:paraId="21356579" w14:textId="3A29EBAA" w:rsidR="00494D04" w:rsidRPr="007E0F91" w:rsidRDefault="00494D04" w:rsidP="00494D04">
            <w:pPr>
              <w:jc w:val="center"/>
              <w:rPr>
                <w:ins w:id="17745" w:author="Στάθης Καπ" w:date="2023-03-09T06:25:00Z"/>
                <w:sz w:val="16"/>
                <w:szCs w:val="16"/>
              </w:rPr>
            </w:pPr>
            <w:ins w:id="17746" w:author="Στάθης Καπ" w:date="2023-03-09T07:11:00Z">
              <w:r>
                <w:rPr>
                  <w:rFonts w:ascii="Calibri" w:hAnsi="Calibri" w:cs="Calibri"/>
                  <w:color w:val="000000"/>
                  <w:sz w:val="16"/>
                  <w:szCs w:val="16"/>
                </w:rPr>
                <w:t>15.25</w:t>
              </w:r>
            </w:ins>
          </w:p>
        </w:tc>
        <w:tc>
          <w:tcPr>
            <w:tcW w:w="454" w:type="dxa"/>
            <w:vAlign w:val="center"/>
            <w:tcPrChange w:id="17747" w:author="Στάθης Καπ" w:date="2023-03-09T06:29:00Z">
              <w:tcPr>
                <w:tcW w:w="454" w:type="dxa"/>
                <w:gridSpan w:val="2"/>
                <w:vAlign w:val="bottom"/>
              </w:tcPr>
            </w:tcPrChange>
          </w:tcPr>
          <w:p w14:paraId="18828E87" w14:textId="1AEFC793" w:rsidR="00494D04" w:rsidRPr="007E0F91" w:rsidRDefault="00494D04" w:rsidP="00494D04">
            <w:pPr>
              <w:jc w:val="center"/>
              <w:rPr>
                <w:ins w:id="17748" w:author="Στάθης Καπ" w:date="2023-03-09T06:25:00Z"/>
                <w:sz w:val="16"/>
                <w:szCs w:val="16"/>
              </w:rPr>
            </w:pPr>
            <w:ins w:id="17749"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7750"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7751" w:author="Στάθης Καπ" w:date="2023-03-09T06:25:00Z"/>
                <w:sz w:val="16"/>
                <w:szCs w:val="16"/>
              </w:rPr>
            </w:pPr>
            <w:ins w:id="17752"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54" w:author="Στάθης Καπ" w:date="2023-03-09T06:25:00Z"/>
          <w:trPrChange w:id="177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7757" w:author="Στάθης Καπ" w:date="2023-03-09T06:25:00Z"/>
                <w:sz w:val="16"/>
                <w:szCs w:val="16"/>
              </w:rPr>
            </w:pPr>
            <w:ins w:id="17758"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7759"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7760" w:author="Στάθης Καπ" w:date="2023-03-09T06:25:00Z"/>
                <w:sz w:val="16"/>
                <w:szCs w:val="16"/>
              </w:rPr>
            </w:pPr>
            <w:ins w:id="17761"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7762"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7763" w:author="Στάθης Καπ" w:date="2023-03-09T06:25:00Z"/>
                <w:sz w:val="16"/>
                <w:szCs w:val="16"/>
              </w:rPr>
            </w:pPr>
            <w:ins w:id="17764"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7765"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7766" w:author="Στάθης Καπ" w:date="2023-03-09T06:25:00Z"/>
                <w:sz w:val="16"/>
                <w:szCs w:val="16"/>
              </w:rPr>
            </w:pPr>
            <w:ins w:id="17767" w:author="Στάθης Καπ" w:date="2023-03-09T07:11:00Z">
              <w:r>
                <w:rPr>
                  <w:rFonts w:ascii="Calibri" w:hAnsi="Calibri" w:cs="Calibri"/>
                  <w:color w:val="000000"/>
                  <w:sz w:val="16"/>
                  <w:szCs w:val="16"/>
                </w:rPr>
                <w:t>640</w:t>
              </w:r>
            </w:ins>
          </w:p>
        </w:tc>
        <w:tc>
          <w:tcPr>
            <w:tcW w:w="708" w:type="dxa"/>
            <w:vAlign w:val="center"/>
            <w:tcPrChange w:id="17768" w:author="Στάθης Καπ" w:date="2023-03-09T06:29:00Z">
              <w:tcPr>
                <w:tcW w:w="708" w:type="dxa"/>
                <w:gridSpan w:val="2"/>
                <w:vAlign w:val="center"/>
              </w:tcPr>
            </w:tcPrChange>
          </w:tcPr>
          <w:p w14:paraId="4D3E6935" w14:textId="47C44063" w:rsidR="00494D04" w:rsidRPr="007E0F91" w:rsidRDefault="00494D04" w:rsidP="00494D04">
            <w:pPr>
              <w:jc w:val="center"/>
              <w:rPr>
                <w:ins w:id="17769" w:author="Στάθης Καπ" w:date="2023-03-09T06:25:00Z"/>
                <w:sz w:val="16"/>
                <w:szCs w:val="16"/>
              </w:rPr>
            </w:pPr>
            <w:ins w:id="17770"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7771"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7772" w:author="Στάθης Καπ" w:date="2023-03-09T06:25:00Z"/>
                <w:sz w:val="16"/>
                <w:szCs w:val="16"/>
              </w:rPr>
            </w:pPr>
          </w:p>
        </w:tc>
        <w:tc>
          <w:tcPr>
            <w:tcW w:w="453" w:type="dxa"/>
            <w:tcBorders>
              <w:left w:val="single" w:sz="4" w:space="0" w:color="auto"/>
            </w:tcBorders>
            <w:vAlign w:val="center"/>
            <w:tcPrChange w:id="17773"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7774" w:author="Στάθης Καπ" w:date="2023-03-09T06:25:00Z"/>
                <w:sz w:val="16"/>
                <w:szCs w:val="16"/>
              </w:rPr>
            </w:pPr>
            <w:ins w:id="17775" w:author="Στάθης Καπ" w:date="2023-03-09T07:11:00Z">
              <w:r>
                <w:rPr>
                  <w:rFonts w:ascii="Calibri" w:hAnsi="Calibri" w:cs="Calibri"/>
                  <w:color w:val="000000"/>
                  <w:sz w:val="16"/>
                  <w:szCs w:val="16"/>
                </w:rPr>
                <w:t>610</w:t>
              </w:r>
            </w:ins>
          </w:p>
        </w:tc>
        <w:tc>
          <w:tcPr>
            <w:tcW w:w="454" w:type="dxa"/>
            <w:vAlign w:val="center"/>
            <w:tcPrChange w:id="17776" w:author="Στάθης Καπ" w:date="2023-03-09T06:29:00Z">
              <w:tcPr>
                <w:tcW w:w="454" w:type="dxa"/>
                <w:gridSpan w:val="2"/>
                <w:vAlign w:val="center"/>
              </w:tcPr>
            </w:tcPrChange>
          </w:tcPr>
          <w:p w14:paraId="42CA5489" w14:textId="5E37BE5B" w:rsidR="00494D04" w:rsidRPr="007E0F91" w:rsidRDefault="00494D04" w:rsidP="00494D04">
            <w:pPr>
              <w:jc w:val="center"/>
              <w:rPr>
                <w:ins w:id="17777" w:author="Στάθης Καπ" w:date="2023-03-09T06:25:00Z"/>
                <w:sz w:val="16"/>
                <w:szCs w:val="16"/>
              </w:rPr>
            </w:pPr>
            <w:ins w:id="17778" w:author="Στάθης Καπ" w:date="2023-03-09T07:11:00Z">
              <w:r>
                <w:rPr>
                  <w:rFonts w:ascii="Calibri" w:hAnsi="Calibri" w:cs="Calibri"/>
                  <w:color w:val="000000"/>
                  <w:sz w:val="16"/>
                  <w:szCs w:val="16"/>
                </w:rPr>
                <w:t>4.69</w:t>
              </w:r>
            </w:ins>
          </w:p>
        </w:tc>
        <w:tc>
          <w:tcPr>
            <w:tcW w:w="454" w:type="dxa"/>
            <w:vAlign w:val="center"/>
            <w:tcPrChange w:id="17779" w:author="Στάθης Καπ" w:date="2023-03-09T06:29:00Z">
              <w:tcPr>
                <w:tcW w:w="454" w:type="dxa"/>
                <w:gridSpan w:val="2"/>
                <w:vAlign w:val="bottom"/>
              </w:tcPr>
            </w:tcPrChange>
          </w:tcPr>
          <w:p w14:paraId="6719EAC7" w14:textId="46E15079" w:rsidR="00494D04" w:rsidRPr="007E0F91" w:rsidRDefault="00494D04" w:rsidP="00494D04">
            <w:pPr>
              <w:jc w:val="center"/>
              <w:rPr>
                <w:ins w:id="17780" w:author="Στάθης Καπ" w:date="2023-03-09T06:25:00Z"/>
                <w:sz w:val="16"/>
                <w:szCs w:val="16"/>
              </w:rPr>
            </w:pPr>
            <w:ins w:id="1778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7782"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7783" w:author="Στάθης Καπ" w:date="2023-03-09T06:25:00Z"/>
                <w:sz w:val="16"/>
                <w:szCs w:val="16"/>
              </w:rPr>
            </w:pPr>
            <w:ins w:id="17784"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7785"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7786" w:author="Στάθης Καπ" w:date="2023-03-09T06:25:00Z"/>
                <w:sz w:val="16"/>
                <w:szCs w:val="16"/>
              </w:rPr>
            </w:pPr>
            <w:ins w:id="17787" w:author="Στάθης Καπ" w:date="2023-03-09T07:11:00Z">
              <w:r>
                <w:rPr>
                  <w:rFonts w:ascii="Calibri" w:hAnsi="Calibri" w:cs="Calibri"/>
                  <w:color w:val="000000"/>
                  <w:sz w:val="16"/>
                  <w:szCs w:val="16"/>
                </w:rPr>
                <w:t>560</w:t>
              </w:r>
            </w:ins>
          </w:p>
        </w:tc>
        <w:tc>
          <w:tcPr>
            <w:tcW w:w="454" w:type="dxa"/>
            <w:vAlign w:val="center"/>
            <w:tcPrChange w:id="17788" w:author="Στάθης Καπ" w:date="2023-03-09T06:29:00Z">
              <w:tcPr>
                <w:tcW w:w="454" w:type="dxa"/>
                <w:gridSpan w:val="2"/>
                <w:vAlign w:val="center"/>
              </w:tcPr>
            </w:tcPrChange>
          </w:tcPr>
          <w:p w14:paraId="083635A4" w14:textId="2757871B" w:rsidR="00494D04" w:rsidRPr="007E0F91" w:rsidRDefault="00494D04" w:rsidP="00494D04">
            <w:pPr>
              <w:jc w:val="center"/>
              <w:rPr>
                <w:ins w:id="17789" w:author="Στάθης Καπ" w:date="2023-03-09T06:25:00Z"/>
                <w:sz w:val="16"/>
                <w:szCs w:val="16"/>
              </w:rPr>
            </w:pPr>
            <w:ins w:id="17790" w:author="Στάθης Καπ" w:date="2023-03-09T07:11:00Z">
              <w:r>
                <w:rPr>
                  <w:rFonts w:ascii="Calibri" w:hAnsi="Calibri" w:cs="Calibri"/>
                  <w:color w:val="000000"/>
                  <w:sz w:val="16"/>
                  <w:szCs w:val="16"/>
                </w:rPr>
                <w:t>12.5</w:t>
              </w:r>
            </w:ins>
          </w:p>
        </w:tc>
        <w:tc>
          <w:tcPr>
            <w:tcW w:w="454" w:type="dxa"/>
            <w:vAlign w:val="center"/>
            <w:tcPrChange w:id="17791" w:author="Στάθης Καπ" w:date="2023-03-09T06:29:00Z">
              <w:tcPr>
                <w:tcW w:w="454" w:type="dxa"/>
                <w:gridSpan w:val="2"/>
                <w:vAlign w:val="bottom"/>
              </w:tcPr>
            </w:tcPrChange>
          </w:tcPr>
          <w:p w14:paraId="22B49398" w14:textId="29B14FC2" w:rsidR="00494D04" w:rsidRPr="007E0F91" w:rsidRDefault="00494D04" w:rsidP="00494D04">
            <w:pPr>
              <w:jc w:val="center"/>
              <w:rPr>
                <w:ins w:id="17792" w:author="Στάθης Καπ" w:date="2023-03-09T06:25:00Z"/>
                <w:sz w:val="16"/>
                <w:szCs w:val="16"/>
              </w:rPr>
            </w:pPr>
            <w:ins w:id="17793"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7794"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7795" w:author="Στάθης Καπ" w:date="2023-03-09T06:25:00Z"/>
                <w:sz w:val="16"/>
                <w:szCs w:val="16"/>
              </w:rPr>
            </w:pPr>
            <w:ins w:id="17796"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7797"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7798" w:author="Στάθης Καπ" w:date="2023-03-09T06:25:00Z"/>
                <w:sz w:val="16"/>
                <w:szCs w:val="16"/>
              </w:rPr>
            </w:pPr>
            <w:ins w:id="17799" w:author="Στάθης Καπ" w:date="2023-03-09T07:11:00Z">
              <w:r>
                <w:rPr>
                  <w:rFonts w:ascii="Calibri" w:hAnsi="Calibri" w:cs="Calibri"/>
                  <w:color w:val="000000"/>
                  <w:sz w:val="16"/>
                  <w:szCs w:val="16"/>
                </w:rPr>
                <w:t>500</w:t>
              </w:r>
            </w:ins>
          </w:p>
        </w:tc>
        <w:tc>
          <w:tcPr>
            <w:tcW w:w="454" w:type="dxa"/>
            <w:vAlign w:val="center"/>
            <w:tcPrChange w:id="17800" w:author="Στάθης Καπ" w:date="2023-03-09T06:29:00Z">
              <w:tcPr>
                <w:tcW w:w="454" w:type="dxa"/>
                <w:gridSpan w:val="2"/>
                <w:vAlign w:val="center"/>
              </w:tcPr>
            </w:tcPrChange>
          </w:tcPr>
          <w:p w14:paraId="55711319" w14:textId="2C73B1C8" w:rsidR="00494D04" w:rsidRPr="007E0F91" w:rsidRDefault="00494D04" w:rsidP="00494D04">
            <w:pPr>
              <w:jc w:val="center"/>
              <w:rPr>
                <w:ins w:id="17801" w:author="Στάθης Καπ" w:date="2023-03-09T06:25:00Z"/>
                <w:sz w:val="16"/>
                <w:szCs w:val="16"/>
              </w:rPr>
            </w:pPr>
            <w:ins w:id="17802" w:author="Στάθης Καπ" w:date="2023-03-09T07:11:00Z">
              <w:r>
                <w:rPr>
                  <w:rFonts w:ascii="Calibri" w:hAnsi="Calibri" w:cs="Calibri"/>
                  <w:color w:val="000000"/>
                  <w:sz w:val="16"/>
                  <w:szCs w:val="16"/>
                </w:rPr>
                <w:t>21.88</w:t>
              </w:r>
            </w:ins>
          </w:p>
        </w:tc>
        <w:tc>
          <w:tcPr>
            <w:tcW w:w="454" w:type="dxa"/>
            <w:vAlign w:val="center"/>
            <w:tcPrChange w:id="17803" w:author="Στάθης Καπ" w:date="2023-03-09T06:29:00Z">
              <w:tcPr>
                <w:tcW w:w="454" w:type="dxa"/>
                <w:gridSpan w:val="2"/>
                <w:vAlign w:val="bottom"/>
              </w:tcPr>
            </w:tcPrChange>
          </w:tcPr>
          <w:p w14:paraId="6DF6931A" w14:textId="30946865" w:rsidR="00494D04" w:rsidRPr="007E0F91" w:rsidRDefault="00494D04" w:rsidP="00494D04">
            <w:pPr>
              <w:jc w:val="center"/>
              <w:rPr>
                <w:ins w:id="17804" w:author="Στάθης Καπ" w:date="2023-03-09T06:25:00Z"/>
                <w:sz w:val="16"/>
                <w:szCs w:val="16"/>
              </w:rPr>
            </w:pPr>
            <w:ins w:id="17805"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7806"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7807" w:author="Στάθης Καπ" w:date="2023-03-09T06:25:00Z"/>
                <w:sz w:val="16"/>
                <w:szCs w:val="16"/>
              </w:rPr>
            </w:pPr>
            <w:ins w:id="17808"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10" w:author="Στάθης Καπ" w:date="2023-03-09T06:25:00Z"/>
          <w:trPrChange w:id="178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7813" w:author="Στάθης Καπ" w:date="2023-03-09T06:25:00Z"/>
                <w:sz w:val="16"/>
                <w:szCs w:val="16"/>
              </w:rPr>
            </w:pPr>
            <w:ins w:id="17814"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7815"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7816" w:author="Στάθης Καπ" w:date="2023-03-09T06:25:00Z"/>
                <w:sz w:val="16"/>
                <w:szCs w:val="16"/>
              </w:rPr>
            </w:pPr>
            <w:ins w:id="17817"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7818"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7819" w:author="Στάθης Καπ" w:date="2023-03-09T06:25:00Z"/>
                <w:sz w:val="16"/>
                <w:szCs w:val="16"/>
              </w:rPr>
            </w:pPr>
            <w:ins w:id="17820"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7821"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7822" w:author="Στάθης Καπ" w:date="2023-03-09T06:25:00Z"/>
                <w:sz w:val="16"/>
                <w:szCs w:val="16"/>
              </w:rPr>
            </w:pPr>
            <w:ins w:id="17823" w:author="Στάθης Καπ" w:date="2023-03-09T07:11:00Z">
              <w:r>
                <w:rPr>
                  <w:rFonts w:ascii="Calibri" w:hAnsi="Calibri" w:cs="Calibri"/>
                  <w:color w:val="000000"/>
                  <w:sz w:val="16"/>
                  <w:szCs w:val="16"/>
                </w:rPr>
                <w:t>1290</w:t>
              </w:r>
            </w:ins>
          </w:p>
        </w:tc>
        <w:tc>
          <w:tcPr>
            <w:tcW w:w="708" w:type="dxa"/>
            <w:vAlign w:val="center"/>
            <w:tcPrChange w:id="17824" w:author="Στάθης Καπ" w:date="2023-03-09T06:29:00Z">
              <w:tcPr>
                <w:tcW w:w="708" w:type="dxa"/>
                <w:gridSpan w:val="2"/>
                <w:vAlign w:val="center"/>
              </w:tcPr>
            </w:tcPrChange>
          </w:tcPr>
          <w:p w14:paraId="59B4925F" w14:textId="42FD5D86" w:rsidR="00494D04" w:rsidRPr="007E0F91" w:rsidRDefault="00494D04" w:rsidP="00494D04">
            <w:pPr>
              <w:jc w:val="center"/>
              <w:rPr>
                <w:ins w:id="17825" w:author="Στάθης Καπ" w:date="2023-03-09T06:25:00Z"/>
                <w:sz w:val="16"/>
                <w:szCs w:val="16"/>
              </w:rPr>
            </w:pPr>
            <w:ins w:id="17826"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7827"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7828" w:author="Στάθης Καπ" w:date="2023-03-09T06:25:00Z"/>
                <w:sz w:val="16"/>
                <w:szCs w:val="16"/>
              </w:rPr>
            </w:pPr>
          </w:p>
        </w:tc>
        <w:tc>
          <w:tcPr>
            <w:tcW w:w="453" w:type="dxa"/>
            <w:tcBorders>
              <w:left w:val="single" w:sz="4" w:space="0" w:color="auto"/>
            </w:tcBorders>
            <w:vAlign w:val="center"/>
            <w:tcPrChange w:id="17829"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7830" w:author="Στάθης Καπ" w:date="2023-03-09T06:25:00Z"/>
                <w:sz w:val="16"/>
                <w:szCs w:val="16"/>
              </w:rPr>
            </w:pPr>
            <w:ins w:id="17831" w:author="Στάθης Καπ" w:date="2023-03-09T07:11:00Z">
              <w:r>
                <w:rPr>
                  <w:rFonts w:ascii="Calibri" w:hAnsi="Calibri" w:cs="Calibri"/>
                  <w:color w:val="000000"/>
                  <w:sz w:val="16"/>
                  <w:szCs w:val="16"/>
                </w:rPr>
                <w:t>1280</w:t>
              </w:r>
            </w:ins>
          </w:p>
        </w:tc>
        <w:tc>
          <w:tcPr>
            <w:tcW w:w="454" w:type="dxa"/>
            <w:vAlign w:val="center"/>
            <w:tcPrChange w:id="17832" w:author="Στάθης Καπ" w:date="2023-03-09T06:29:00Z">
              <w:tcPr>
                <w:tcW w:w="454" w:type="dxa"/>
                <w:gridSpan w:val="2"/>
                <w:vAlign w:val="center"/>
              </w:tcPr>
            </w:tcPrChange>
          </w:tcPr>
          <w:p w14:paraId="77D36463" w14:textId="6569A685" w:rsidR="00494D04" w:rsidRPr="007E0F91" w:rsidRDefault="00494D04" w:rsidP="00494D04">
            <w:pPr>
              <w:jc w:val="center"/>
              <w:rPr>
                <w:ins w:id="17833" w:author="Στάθης Καπ" w:date="2023-03-09T06:25:00Z"/>
                <w:sz w:val="16"/>
                <w:szCs w:val="16"/>
              </w:rPr>
            </w:pPr>
            <w:ins w:id="17834" w:author="Στάθης Καπ" w:date="2023-03-09T07:11:00Z">
              <w:r>
                <w:rPr>
                  <w:rFonts w:ascii="Calibri" w:hAnsi="Calibri" w:cs="Calibri"/>
                  <w:color w:val="000000"/>
                  <w:sz w:val="16"/>
                  <w:szCs w:val="16"/>
                </w:rPr>
                <w:t>0.78</w:t>
              </w:r>
            </w:ins>
          </w:p>
        </w:tc>
        <w:tc>
          <w:tcPr>
            <w:tcW w:w="454" w:type="dxa"/>
            <w:vAlign w:val="center"/>
            <w:tcPrChange w:id="17835" w:author="Στάθης Καπ" w:date="2023-03-09T06:29:00Z">
              <w:tcPr>
                <w:tcW w:w="454" w:type="dxa"/>
                <w:gridSpan w:val="2"/>
                <w:vAlign w:val="bottom"/>
              </w:tcPr>
            </w:tcPrChange>
          </w:tcPr>
          <w:p w14:paraId="03BF0FB9" w14:textId="52BBAE30" w:rsidR="00494D04" w:rsidRPr="007E0F91" w:rsidRDefault="00494D04" w:rsidP="00494D04">
            <w:pPr>
              <w:jc w:val="center"/>
              <w:rPr>
                <w:ins w:id="17836" w:author="Στάθης Καπ" w:date="2023-03-09T06:25:00Z"/>
                <w:sz w:val="16"/>
                <w:szCs w:val="16"/>
              </w:rPr>
            </w:pPr>
            <w:ins w:id="17837"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7838"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7839" w:author="Στάθης Καπ" w:date="2023-03-09T06:25:00Z"/>
                <w:sz w:val="16"/>
                <w:szCs w:val="16"/>
              </w:rPr>
            </w:pPr>
            <w:ins w:id="17840"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7841"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7842" w:author="Στάθης Καπ" w:date="2023-03-09T06:25:00Z"/>
                <w:sz w:val="16"/>
                <w:szCs w:val="16"/>
              </w:rPr>
            </w:pPr>
            <w:ins w:id="17843" w:author="Στάθης Καπ" w:date="2023-03-09T07:11:00Z">
              <w:r>
                <w:rPr>
                  <w:rFonts w:ascii="Calibri" w:hAnsi="Calibri" w:cs="Calibri"/>
                  <w:color w:val="000000"/>
                  <w:sz w:val="16"/>
                  <w:szCs w:val="16"/>
                </w:rPr>
                <w:t>1310</w:t>
              </w:r>
            </w:ins>
          </w:p>
        </w:tc>
        <w:tc>
          <w:tcPr>
            <w:tcW w:w="454" w:type="dxa"/>
            <w:vAlign w:val="center"/>
            <w:tcPrChange w:id="17844" w:author="Στάθης Καπ" w:date="2023-03-09T06:29:00Z">
              <w:tcPr>
                <w:tcW w:w="454" w:type="dxa"/>
                <w:gridSpan w:val="2"/>
                <w:vAlign w:val="center"/>
              </w:tcPr>
            </w:tcPrChange>
          </w:tcPr>
          <w:p w14:paraId="579DE2A5" w14:textId="3A733EAF" w:rsidR="00494D04" w:rsidRPr="007E0F91" w:rsidRDefault="00494D04" w:rsidP="00494D04">
            <w:pPr>
              <w:jc w:val="center"/>
              <w:rPr>
                <w:ins w:id="17845" w:author="Στάθης Καπ" w:date="2023-03-09T06:25:00Z"/>
                <w:sz w:val="16"/>
                <w:szCs w:val="16"/>
              </w:rPr>
            </w:pPr>
            <w:ins w:id="17846" w:author="Στάθης Καπ" w:date="2023-03-09T07:11:00Z">
              <w:r>
                <w:rPr>
                  <w:rFonts w:ascii="Calibri" w:hAnsi="Calibri" w:cs="Calibri"/>
                  <w:color w:val="000000"/>
                  <w:sz w:val="16"/>
                  <w:szCs w:val="16"/>
                </w:rPr>
                <w:t>-1.55</w:t>
              </w:r>
            </w:ins>
          </w:p>
        </w:tc>
        <w:tc>
          <w:tcPr>
            <w:tcW w:w="454" w:type="dxa"/>
            <w:vAlign w:val="center"/>
            <w:tcPrChange w:id="17847" w:author="Στάθης Καπ" w:date="2023-03-09T06:29:00Z">
              <w:tcPr>
                <w:tcW w:w="454" w:type="dxa"/>
                <w:gridSpan w:val="2"/>
                <w:vAlign w:val="bottom"/>
              </w:tcPr>
            </w:tcPrChange>
          </w:tcPr>
          <w:p w14:paraId="5F0CAFF4" w14:textId="7F7F3365" w:rsidR="00494D04" w:rsidRPr="007E0F91" w:rsidRDefault="00494D04" w:rsidP="00494D04">
            <w:pPr>
              <w:jc w:val="center"/>
              <w:rPr>
                <w:ins w:id="17848" w:author="Στάθης Καπ" w:date="2023-03-09T06:25:00Z"/>
                <w:sz w:val="16"/>
                <w:szCs w:val="16"/>
              </w:rPr>
            </w:pPr>
            <w:ins w:id="17849"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7850"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7851" w:author="Στάθης Καπ" w:date="2023-03-09T06:25:00Z"/>
                <w:sz w:val="16"/>
                <w:szCs w:val="16"/>
              </w:rPr>
            </w:pPr>
            <w:ins w:id="17852"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7853"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7854" w:author="Στάθης Καπ" w:date="2023-03-09T06:25:00Z"/>
                <w:sz w:val="16"/>
                <w:szCs w:val="16"/>
              </w:rPr>
            </w:pPr>
            <w:ins w:id="17855" w:author="Στάθης Καπ" w:date="2023-03-09T07:11:00Z">
              <w:r>
                <w:rPr>
                  <w:rFonts w:ascii="Calibri" w:hAnsi="Calibri" w:cs="Calibri"/>
                  <w:color w:val="000000"/>
                  <w:sz w:val="16"/>
                  <w:szCs w:val="16"/>
                </w:rPr>
                <w:t>1330</w:t>
              </w:r>
            </w:ins>
          </w:p>
        </w:tc>
        <w:tc>
          <w:tcPr>
            <w:tcW w:w="454" w:type="dxa"/>
            <w:vAlign w:val="center"/>
            <w:tcPrChange w:id="17856" w:author="Στάθης Καπ" w:date="2023-03-09T06:29:00Z">
              <w:tcPr>
                <w:tcW w:w="454" w:type="dxa"/>
                <w:gridSpan w:val="2"/>
                <w:vAlign w:val="center"/>
              </w:tcPr>
            </w:tcPrChange>
          </w:tcPr>
          <w:p w14:paraId="14ADF664" w14:textId="0A97FEF8" w:rsidR="00494D04" w:rsidRPr="007E0F91" w:rsidRDefault="00494D04" w:rsidP="00494D04">
            <w:pPr>
              <w:jc w:val="center"/>
              <w:rPr>
                <w:ins w:id="17857" w:author="Στάθης Καπ" w:date="2023-03-09T06:25:00Z"/>
                <w:sz w:val="16"/>
                <w:szCs w:val="16"/>
              </w:rPr>
            </w:pPr>
            <w:ins w:id="17858" w:author="Στάθης Καπ" w:date="2023-03-09T07:11:00Z">
              <w:r>
                <w:rPr>
                  <w:rFonts w:ascii="Calibri" w:hAnsi="Calibri" w:cs="Calibri"/>
                  <w:color w:val="000000"/>
                  <w:sz w:val="16"/>
                  <w:szCs w:val="16"/>
                </w:rPr>
                <w:t>-3.1</w:t>
              </w:r>
            </w:ins>
          </w:p>
        </w:tc>
        <w:tc>
          <w:tcPr>
            <w:tcW w:w="454" w:type="dxa"/>
            <w:vAlign w:val="center"/>
            <w:tcPrChange w:id="17859" w:author="Στάθης Καπ" w:date="2023-03-09T06:29:00Z">
              <w:tcPr>
                <w:tcW w:w="454" w:type="dxa"/>
                <w:gridSpan w:val="2"/>
                <w:vAlign w:val="bottom"/>
              </w:tcPr>
            </w:tcPrChange>
          </w:tcPr>
          <w:p w14:paraId="70D20CAD" w14:textId="6FBEC91E" w:rsidR="00494D04" w:rsidRPr="007E0F91" w:rsidRDefault="00494D04" w:rsidP="00494D04">
            <w:pPr>
              <w:jc w:val="center"/>
              <w:rPr>
                <w:ins w:id="17860" w:author="Στάθης Καπ" w:date="2023-03-09T06:25:00Z"/>
                <w:sz w:val="16"/>
                <w:szCs w:val="16"/>
              </w:rPr>
            </w:pPr>
            <w:ins w:id="17861"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7862"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7863" w:author="Στάθης Καπ" w:date="2023-03-09T06:25:00Z"/>
                <w:sz w:val="16"/>
                <w:szCs w:val="16"/>
              </w:rPr>
            </w:pPr>
            <w:ins w:id="17864"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66" w:author="Στάθης Καπ" w:date="2023-03-09T06:25:00Z"/>
          <w:trPrChange w:id="178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7869" w:author="Στάθης Καπ" w:date="2023-03-09T06:25:00Z"/>
                <w:sz w:val="16"/>
                <w:szCs w:val="16"/>
              </w:rPr>
            </w:pPr>
            <w:ins w:id="17870"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7871"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7872" w:author="Στάθης Καπ" w:date="2023-03-09T06:25:00Z"/>
                <w:sz w:val="16"/>
                <w:szCs w:val="16"/>
              </w:rPr>
            </w:pPr>
            <w:ins w:id="1787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7874"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7875" w:author="Στάθης Καπ" w:date="2023-03-09T06:25:00Z"/>
                <w:sz w:val="16"/>
                <w:szCs w:val="16"/>
              </w:rPr>
            </w:pPr>
            <w:ins w:id="17876"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877"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7878" w:author="Στάθης Καπ" w:date="2023-03-09T06:25:00Z"/>
                <w:sz w:val="16"/>
                <w:szCs w:val="16"/>
              </w:rPr>
            </w:pPr>
            <w:ins w:id="17879" w:author="Στάθης Καπ" w:date="2023-03-09T07:11:00Z">
              <w:r>
                <w:rPr>
                  <w:rFonts w:ascii="Calibri" w:hAnsi="Calibri" w:cs="Calibri"/>
                  <w:color w:val="000000"/>
                  <w:sz w:val="16"/>
                  <w:szCs w:val="16"/>
                </w:rPr>
                <w:t>1370</w:t>
              </w:r>
            </w:ins>
          </w:p>
        </w:tc>
        <w:tc>
          <w:tcPr>
            <w:tcW w:w="708" w:type="dxa"/>
            <w:vAlign w:val="center"/>
            <w:tcPrChange w:id="17880" w:author="Στάθης Καπ" w:date="2023-03-09T06:29:00Z">
              <w:tcPr>
                <w:tcW w:w="708" w:type="dxa"/>
                <w:gridSpan w:val="2"/>
                <w:vAlign w:val="center"/>
              </w:tcPr>
            </w:tcPrChange>
          </w:tcPr>
          <w:p w14:paraId="232F6C42" w14:textId="13A5C231" w:rsidR="00494D04" w:rsidRPr="007E0F91" w:rsidRDefault="00494D04" w:rsidP="00494D04">
            <w:pPr>
              <w:jc w:val="center"/>
              <w:rPr>
                <w:ins w:id="17881" w:author="Στάθης Καπ" w:date="2023-03-09T06:25:00Z"/>
                <w:sz w:val="16"/>
                <w:szCs w:val="16"/>
              </w:rPr>
            </w:pPr>
            <w:ins w:id="17882"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7883"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7884" w:author="Στάθης Καπ" w:date="2023-03-09T06:25:00Z"/>
                <w:sz w:val="16"/>
                <w:szCs w:val="16"/>
              </w:rPr>
            </w:pPr>
          </w:p>
        </w:tc>
        <w:tc>
          <w:tcPr>
            <w:tcW w:w="453" w:type="dxa"/>
            <w:tcBorders>
              <w:left w:val="single" w:sz="4" w:space="0" w:color="auto"/>
            </w:tcBorders>
            <w:vAlign w:val="center"/>
            <w:tcPrChange w:id="17885"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7886" w:author="Στάθης Καπ" w:date="2023-03-09T06:25:00Z"/>
                <w:sz w:val="16"/>
                <w:szCs w:val="16"/>
              </w:rPr>
            </w:pPr>
            <w:ins w:id="17887" w:author="Στάθης Καπ" w:date="2023-03-09T07:11:00Z">
              <w:r>
                <w:rPr>
                  <w:rFonts w:ascii="Calibri" w:hAnsi="Calibri" w:cs="Calibri"/>
                  <w:color w:val="000000"/>
                  <w:sz w:val="16"/>
                  <w:szCs w:val="16"/>
                </w:rPr>
                <w:t>1350</w:t>
              </w:r>
            </w:ins>
          </w:p>
        </w:tc>
        <w:tc>
          <w:tcPr>
            <w:tcW w:w="454" w:type="dxa"/>
            <w:vAlign w:val="center"/>
            <w:tcPrChange w:id="17888" w:author="Στάθης Καπ" w:date="2023-03-09T06:29:00Z">
              <w:tcPr>
                <w:tcW w:w="454" w:type="dxa"/>
                <w:gridSpan w:val="2"/>
                <w:vAlign w:val="center"/>
              </w:tcPr>
            </w:tcPrChange>
          </w:tcPr>
          <w:p w14:paraId="11075839" w14:textId="20CD4223" w:rsidR="00494D04" w:rsidRPr="007E0F91" w:rsidRDefault="00494D04" w:rsidP="00494D04">
            <w:pPr>
              <w:jc w:val="center"/>
              <w:rPr>
                <w:ins w:id="17889" w:author="Στάθης Καπ" w:date="2023-03-09T06:25:00Z"/>
                <w:sz w:val="16"/>
                <w:szCs w:val="16"/>
              </w:rPr>
            </w:pPr>
            <w:ins w:id="17890" w:author="Στάθης Καπ" w:date="2023-03-09T07:11:00Z">
              <w:r>
                <w:rPr>
                  <w:rFonts w:ascii="Calibri" w:hAnsi="Calibri" w:cs="Calibri"/>
                  <w:color w:val="000000"/>
                  <w:sz w:val="16"/>
                  <w:szCs w:val="16"/>
                </w:rPr>
                <w:t>1.46</w:t>
              </w:r>
            </w:ins>
          </w:p>
        </w:tc>
        <w:tc>
          <w:tcPr>
            <w:tcW w:w="454" w:type="dxa"/>
            <w:vAlign w:val="center"/>
            <w:tcPrChange w:id="17891" w:author="Στάθης Καπ" w:date="2023-03-09T06:29:00Z">
              <w:tcPr>
                <w:tcW w:w="454" w:type="dxa"/>
                <w:gridSpan w:val="2"/>
                <w:vAlign w:val="bottom"/>
              </w:tcPr>
            </w:tcPrChange>
          </w:tcPr>
          <w:p w14:paraId="61D040BF" w14:textId="23A722A1" w:rsidR="00494D04" w:rsidRPr="007E0F91" w:rsidRDefault="00494D04" w:rsidP="00494D04">
            <w:pPr>
              <w:jc w:val="center"/>
              <w:rPr>
                <w:ins w:id="17892" w:author="Στάθης Καπ" w:date="2023-03-09T06:25:00Z"/>
                <w:sz w:val="16"/>
                <w:szCs w:val="16"/>
              </w:rPr>
            </w:pPr>
            <w:ins w:id="17893"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7894"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7895" w:author="Στάθης Καπ" w:date="2023-03-09T06:25:00Z"/>
                <w:sz w:val="16"/>
                <w:szCs w:val="16"/>
              </w:rPr>
            </w:pPr>
            <w:ins w:id="17896"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7897"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7898" w:author="Στάθης Καπ" w:date="2023-03-09T06:25:00Z"/>
                <w:sz w:val="16"/>
                <w:szCs w:val="16"/>
              </w:rPr>
            </w:pPr>
            <w:ins w:id="17899" w:author="Στάθης Καπ" w:date="2023-03-09T07:11:00Z">
              <w:r>
                <w:rPr>
                  <w:rFonts w:ascii="Calibri" w:hAnsi="Calibri" w:cs="Calibri"/>
                  <w:color w:val="000000"/>
                  <w:sz w:val="16"/>
                  <w:szCs w:val="16"/>
                </w:rPr>
                <w:t>1360</w:t>
              </w:r>
            </w:ins>
          </w:p>
        </w:tc>
        <w:tc>
          <w:tcPr>
            <w:tcW w:w="454" w:type="dxa"/>
            <w:vAlign w:val="center"/>
            <w:tcPrChange w:id="17900" w:author="Στάθης Καπ" w:date="2023-03-09T06:29:00Z">
              <w:tcPr>
                <w:tcW w:w="454" w:type="dxa"/>
                <w:gridSpan w:val="2"/>
                <w:vAlign w:val="center"/>
              </w:tcPr>
            </w:tcPrChange>
          </w:tcPr>
          <w:p w14:paraId="17582F1C" w14:textId="60CD6C6D" w:rsidR="00494D04" w:rsidRPr="007E0F91" w:rsidRDefault="00494D04" w:rsidP="00494D04">
            <w:pPr>
              <w:jc w:val="center"/>
              <w:rPr>
                <w:ins w:id="17901" w:author="Στάθης Καπ" w:date="2023-03-09T06:25:00Z"/>
                <w:sz w:val="16"/>
                <w:szCs w:val="16"/>
              </w:rPr>
            </w:pPr>
            <w:ins w:id="17902" w:author="Στάθης Καπ" w:date="2023-03-09T07:11:00Z">
              <w:r>
                <w:rPr>
                  <w:rFonts w:ascii="Calibri" w:hAnsi="Calibri" w:cs="Calibri"/>
                  <w:color w:val="000000"/>
                  <w:sz w:val="16"/>
                  <w:szCs w:val="16"/>
                </w:rPr>
                <w:t>0.73</w:t>
              </w:r>
            </w:ins>
          </w:p>
        </w:tc>
        <w:tc>
          <w:tcPr>
            <w:tcW w:w="454" w:type="dxa"/>
            <w:vAlign w:val="center"/>
            <w:tcPrChange w:id="17903" w:author="Στάθης Καπ" w:date="2023-03-09T06:29:00Z">
              <w:tcPr>
                <w:tcW w:w="454" w:type="dxa"/>
                <w:gridSpan w:val="2"/>
                <w:vAlign w:val="bottom"/>
              </w:tcPr>
            </w:tcPrChange>
          </w:tcPr>
          <w:p w14:paraId="2D14132C" w14:textId="0C1B66CC" w:rsidR="00494D04" w:rsidRPr="007E0F91" w:rsidRDefault="00494D04" w:rsidP="00494D04">
            <w:pPr>
              <w:jc w:val="center"/>
              <w:rPr>
                <w:ins w:id="17904" w:author="Στάθης Καπ" w:date="2023-03-09T06:25:00Z"/>
                <w:sz w:val="16"/>
                <w:szCs w:val="16"/>
              </w:rPr>
            </w:pPr>
            <w:ins w:id="17905"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7906"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7907" w:author="Στάθης Καπ" w:date="2023-03-09T06:25:00Z"/>
                <w:sz w:val="16"/>
                <w:szCs w:val="16"/>
              </w:rPr>
            </w:pPr>
            <w:ins w:id="17908"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7909"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7910" w:author="Στάθης Καπ" w:date="2023-03-09T06:25:00Z"/>
                <w:sz w:val="16"/>
                <w:szCs w:val="16"/>
              </w:rPr>
            </w:pPr>
            <w:ins w:id="17911" w:author="Στάθης Καπ" w:date="2023-03-09T07:11:00Z">
              <w:r>
                <w:rPr>
                  <w:rFonts w:ascii="Calibri" w:hAnsi="Calibri" w:cs="Calibri"/>
                  <w:color w:val="000000"/>
                  <w:sz w:val="16"/>
                  <w:szCs w:val="16"/>
                </w:rPr>
                <w:t>1300</w:t>
              </w:r>
            </w:ins>
          </w:p>
        </w:tc>
        <w:tc>
          <w:tcPr>
            <w:tcW w:w="454" w:type="dxa"/>
            <w:vAlign w:val="center"/>
            <w:tcPrChange w:id="17912" w:author="Στάθης Καπ" w:date="2023-03-09T06:29:00Z">
              <w:tcPr>
                <w:tcW w:w="454" w:type="dxa"/>
                <w:gridSpan w:val="2"/>
                <w:vAlign w:val="center"/>
              </w:tcPr>
            </w:tcPrChange>
          </w:tcPr>
          <w:p w14:paraId="1A2BAEB3" w14:textId="3F470293" w:rsidR="00494D04" w:rsidRPr="007E0F91" w:rsidRDefault="00494D04" w:rsidP="00494D04">
            <w:pPr>
              <w:jc w:val="center"/>
              <w:rPr>
                <w:ins w:id="17913" w:author="Στάθης Καπ" w:date="2023-03-09T06:25:00Z"/>
                <w:sz w:val="16"/>
                <w:szCs w:val="16"/>
              </w:rPr>
            </w:pPr>
            <w:ins w:id="17914" w:author="Στάθης Καπ" w:date="2023-03-09T07:11:00Z">
              <w:r>
                <w:rPr>
                  <w:rFonts w:ascii="Calibri" w:hAnsi="Calibri" w:cs="Calibri"/>
                  <w:color w:val="000000"/>
                  <w:sz w:val="16"/>
                  <w:szCs w:val="16"/>
                </w:rPr>
                <w:t>5.11</w:t>
              </w:r>
            </w:ins>
          </w:p>
        </w:tc>
        <w:tc>
          <w:tcPr>
            <w:tcW w:w="454" w:type="dxa"/>
            <w:vAlign w:val="center"/>
            <w:tcPrChange w:id="17915" w:author="Στάθης Καπ" w:date="2023-03-09T06:29:00Z">
              <w:tcPr>
                <w:tcW w:w="454" w:type="dxa"/>
                <w:gridSpan w:val="2"/>
                <w:vAlign w:val="bottom"/>
              </w:tcPr>
            </w:tcPrChange>
          </w:tcPr>
          <w:p w14:paraId="18D9C8B8" w14:textId="3FACD0D0" w:rsidR="00494D04" w:rsidRPr="007E0F91" w:rsidRDefault="00494D04" w:rsidP="00494D04">
            <w:pPr>
              <w:jc w:val="center"/>
              <w:rPr>
                <w:ins w:id="17916" w:author="Στάθης Καπ" w:date="2023-03-09T06:25:00Z"/>
                <w:sz w:val="16"/>
                <w:szCs w:val="16"/>
              </w:rPr>
            </w:pPr>
            <w:ins w:id="17917"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7918"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7919" w:author="Στάθης Καπ" w:date="2023-03-09T06:25:00Z"/>
                <w:sz w:val="16"/>
                <w:szCs w:val="16"/>
              </w:rPr>
            </w:pPr>
            <w:ins w:id="17920"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22" w:author="Στάθης Καπ" w:date="2023-03-09T06:25:00Z"/>
          <w:trPrChange w:id="179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7925" w:author="Στάθης Καπ" w:date="2023-03-09T06:25:00Z"/>
                <w:sz w:val="16"/>
                <w:szCs w:val="16"/>
              </w:rPr>
            </w:pPr>
            <w:ins w:id="17926"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7927"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7928" w:author="Στάθης Καπ" w:date="2023-03-09T06:25:00Z"/>
                <w:sz w:val="16"/>
                <w:szCs w:val="16"/>
              </w:rPr>
            </w:pPr>
            <w:ins w:id="1792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7930"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7931" w:author="Στάθης Καπ" w:date="2023-03-09T06:25:00Z"/>
                <w:sz w:val="16"/>
                <w:szCs w:val="16"/>
              </w:rPr>
            </w:pPr>
            <w:ins w:id="17932"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7933"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7934" w:author="Στάθης Καπ" w:date="2023-03-09T06:25:00Z"/>
                <w:sz w:val="16"/>
                <w:szCs w:val="16"/>
              </w:rPr>
            </w:pPr>
            <w:ins w:id="17935" w:author="Στάθης Καπ" w:date="2023-03-09T07:11:00Z">
              <w:r>
                <w:rPr>
                  <w:rFonts w:ascii="Calibri" w:hAnsi="Calibri" w:cs="Calibri"/>
                  <w:color w:val="000000"/>
                  <w:sz w:val="16"/>
                  <w:szCs w:val="16"/>
                </w:rPr>
                <w:t>1410</w:t>
              </w:r>
            </w:ins>
          </w:p>
        </w:tc>
        <w:tc>
          <w:tcPr>
            <w:tcW w:w="708" w:type="dxa"/>
            <w:vAlign w:val="center"/>
            <w:tcPrChange w:id="17936" w:author="Στάθης Καπ" w:date="2023-03-09T06:29:00Z">
              <w:tcPr>
                <w:tcW w:w="708" w:type="dxa"/>
                <w:gridSpan w:val="2"/>
                <w:vAlign w:val="center"/>
              </w:tcPr>
            </w:tcPrChange>
          </w:tcPr>
          <w:p w14:paraId="3B06478C" w14:textId="43C3BE85" w:rsidR="00494D04" w:rsidRPr="007E0F91" w:rsidRDefault="00494D04" w:rsidP="00494D04">
            <w:pPr>
              <w:jc w:val="center"/>
              <w:rPr>
                <w:ins w:id="17937" w:author="Στάθης Καπ" w:date="2023-03-09T06:25:00Z"/>
                <w:sz w:val="16"/>
                <w:szCs w:val="16"/>
              </w:rPr>
            </w:pPr>
            <w:ins w:id="17938"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7939"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7940" w:author="Στάθης Καπ" w:date="2023-03-09T06:25:00Z"/>
                <w:sz w:val="16"/>
                <w:szCs w:val="16"/>
              </w:rPr>
            </w:pPr>
          </w:p>
        </w:tc>
        <w:tc>
          <w:tcPr>
            <w:tcW w:w="453" w:type="dxa"/>
            <w:tcBorders>
              <w:left w:val="single" w:sz="4" w:space="0" w:color="auto"/>
            </w:tcBorders>
            <w:vAlign w:val="center"/>
            <w:tcPrChange w:id="17941"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7942" w:author="Στάθης Καπ" w:date="2023-03-09T06:25:00Z"/>
                <w:sz w:val="16"/>
                <w:szCs w:val="16"/>
              </w:rPr>
            </w:pPr>
            <w:ins w:id="17943" w:author="Στάθης Καπ" w:date="2023-03-09T07:11:00Z">
              <w:r>
                <w:rPr>
                  <w:rFonts w:ascii="Calibri" w:hAnsi="Calibri" w:cs="Calibri"/>
                  <w:color w:val="000000"/>
                  <w:sz w:val="16"/>
                  <w:szCs w:val="16"/>
                </w:rPr>
                <w:t>1360</w:t>
              </w:r>
            </w:ins>
          </w:p>
        </w:tc>
        <w:tc>
          <w:tcPr>
            <w:tcW w:w="454" w:type="dxa"/>
            <w:vAlign w:val="center"/>
            <w:tcPrChange w:id="17944" w:author="Στάθης Καπ" w:date="2023-03-09T06:29:00Z">
              <w:tcPr>
                <w:tcW w:w="454" w:type="dxa"/>
                <w:gridSpan w:val="2"/>
                <w:vAlign w:val="center"/>
              </w:tcPr>
            </w:tcPrChange>
          </w:tcPr>
          <w:p w14:paraId="18A4BDE3" w14:textId="56AA61A8" w:rsidR="00494D04" w:rsidRPr="007E0F91" w:rsidRDefault="00494D04" w:rsidP="00494D04">
            <w:pPr>
              <w:jc w:val="center"/>
              <w:rPr>
                <w:ins w:id="17945" w:author="Στάθης Καπ" w:date="2023-03-09T06:25:00Z"/>
                <w:sz w:val="16"/>
                <w:szCs w:val="16"/>
              </w:rPr>
            </w:pPr>
            <w:ins w:id="17946" w:author="Στάθης Καπ" w:date="2023-03-09T07:11:00Z">
              <w:r>
                <w:rPr>
                  <w:rFonts w:ascii="Calibri" w:hAnsi="Calibri" w:cs="Calibri"/>
                  <w:color w:val="000000"/>
                  <w:sz w:val="16"/>
                  <w:szCs w:val="16"/>
                </w:rPr>
                <w:t>3.55</w:t>
              </w:r>
            </w:ins>
          </w:p>
        </w:tc>
        <w:tc>
          <w:tcPr>
            <w:tcW w:w="454" w:type="dxa"/>
            <w:vAlign w:val="center"/>
            <w:tcPrChange w:id="17947" w:author="Στάθης Καπ" w:date="2023-03-09T06:29:00Z">
              <w:tcPr>
                <w:tcW w:w="454" w:type="dxa"/>
                <w:gridSpan w:val="2"/>
                <w:vAlign w:val="bottom"/>
              </w:tcPr>
            </w:tcPrChange>
          </w:tcPr>
          <w:p w14:paraId="031568BD" w14:textId="555344FF" w:rsidR="00494D04" w:rsidRPr="007E0F91" w:rsidRDefault="00494D04" w:rsidP="00494D04">
            <w:pPr>
              <w:jc w:val="center"/>
              <w:rPr>
                <w:ins w:id="17948" w:author="Στάθης Καπ" w:date="2023-03-09T06:25:00Z"/>
                <w:sz w:val="16"/>
                <w:szCs w:val="16"/>
              </w:rPr>
            </w:pPr>
            <w:ins w:id="17949"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7950"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7951" w:author="Στάθης Καπ" w:date="2023-03-09T06:25:00Z"/>
                <w:sz w:val="16"/>
                <w:szCs w:val="16"/>
              </w:rPr>
            </w:pPr>
            <w:ins w:id="17952"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7953"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7954" w:author="Στάθης Καπ" w:date="2023-03-09T06:25:00Z"/>
                <w:sz w:val="16"/>
                <w:szCs w:val="16"/>
              </w:rPr>
            </w:pPr>
            <w:ins w:id="17955" w:author="Στάθης Καπ" w:date="2023-03-09T07:11:00Z">
              <w:r>
                <w:rPr>
                  <w:rFonts w:ascii="Calibri" w:hAnsi="Calibri" w:cs="Calibri"/>
                  <w:color w:val="000000"/>
                  <w:sz w:val="16"/>
                  <w:szCs w:val="16"/>
                </w:rPr>
                <w:t>1400</w:t>
              </w:r>
            </w:ins>
          </w:p>
        </w:tc>
        <w:tc>
          <w:tcPr>
            <w:tcW w:w="454" w:type="dxa"/>
            <w:vAlign w:val="center"/>
            <w:tcPrChange w:id="17956" w:author="Στάθης Καπ" w:date="2023-03-09T06:29:00Z">
              <w:tcPr>
                <w:tcW w:w="454" w:type="dxa"/>
                <w:gridSpan w:val="2"/>
                <w:vAlign w:val="center"/>
              </w:tcPr>
            </w:tcPrChange>
          </w:tcPr>
          <w:p w14:paraId="22F81466" w14:textId="2C6C3AAD" w:rsidR="00494D04" w:rsidRPr="007E0F91" w:rsidRDefault="00494D04" w:rsidP="00494D04">
            <w:pPr>
              <w:jc w:val="center"/>
              <w:rPr>
                <w:ins w:id="17957" w:author="Στάθης Καπ" w:date="2023-03-09T06:25:00Z"/>
                <w:sz w:val="16"/>
                <w:szCs w:val="16"/>
              </w:rPr>
            </w:pPr>
            <w:ins w:id="17958" w:author="Στάθης Καπ" w:date="2023-03-09T07:11:00Z">
              <w:r>
                <w:rPr>
                  <w:rFonts w:ascii="Calibri" w:hAnsi="Calibri" w:cs="Calibri"/>
                  <w:color w:val="000000"/>
                  <w:sz w:val="16"/>
                  <w:szCs w:val="16"/>
                </w:rPr>
                <w:t>0.71</w:t>
              </w:r>
            </w:ins>
          </w:p>
        </w:tc>
        <w:tc>
          <w:tcPr>
            <w:tcW w:w="454" w:type="dxa"/>
            <w:vAlign w:val="center"/>
            <w:tcPrChange w:id="17959" w:author="Στάθης Καπ" w:date="2023-03-09T06:29:00Z">
              <w:tcPr>
                <w:tcW w:w="454" w:type="dxa"/>
                <w:gridSpan w:val="2"/>
                <w:vAlign w:val="bottom"/>
              </w:tcPr>
            </w:tcPrChange>
          </w:tcPr>
          <w:p w14:paraId="22336120" w14:textId="42B2800E" w:rsidR="00494D04" w:rsidRPr="007E0F91" w:rsidRDefault="00494D04" w:rsidP="00494D04">
            <w:pPr>
              <w:jc w:val="center"/>
              <w:rPr>
                <w:ins w:id="17960" w:author="Στάθης Καπ" w:date="2023-03-09T06:25:00Z"/>
                <w:sz w:val="16"/>
                <w:szCs w:val="16"/>
              </w:rPr>
            </w:pPr>
            <w:ins w:id="17961"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7962"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7963" w:author="Στάθης Καπ" w:date="2023-03-09T06:25:00Z"/>
                <w:sz w:val="16"/>
                <w:szCs w:val="16"/>
              </w:rPr>
            </w:pPr>
            <w:ins w:id="17964"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7965"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7966" w:author="Στάθης Καπ" w:date="2023-03-09T06:25:00Z"/>
                <w:sz w:val="16"/>
                <w:szCs w:val="16"/>
              </w:rPr>
            </w:pPr>
            <w:ins w:id="17967" w:author="Στάθης Καπ" w:date="2023-03-09T07:11:00Z">
              <w:r>
                <w:rPr>
                  <w:rFonts w:ascii="Calibri" w:hAnsi="Calibri" w:cs="Calibri"/>
                  <w:color w:val="000000"/>
                  <w:sz w:val="16"/>
                  <w:szCs w:val="16"/>
                </w:rPr>
                <w:t>1360</w:t>
              </w:r>
            </w:ins>
          </w:p>
        </w:tc>
        <w:tc>
          <w:tcPr>
            <w:tcW w:w="454" w:type="dxa"/>
            <w:vAlign w:val="center"/>
            <w:tcPrChange w:id="17968" w:author="Στάθης Καπ" w:date="2023-03-09T06:29:00Z">
              <w:tcPr>
                <w:tcW w:w="454" w:type="dxa"/>
                <w:gridSpan w:val="2"/>
                <w:vAlign w:val="center"/>
              </w:tcPr>
            </w:tcPrChange>
          </w:tcPr>
          <w:p w14:paraId="365C0676" w14:textId="6F223067" w:rsidR="00494D04" w:rsidRPr="007E0F91" w:rsidRDefault="00494D04" w:rsidP="00494D04">
            <w:pPr>
              <w:jc w:val="center"/>
              <w:rPr>
                <w:ins w:id="17969" w:author="Στάθης Καπ" w:date="2023-03-09T06:25:00Z"/>
                <w:sz w:val="16"/>
                <w:szCs w:val="16"/>
              </w:rPr>
            </w:pPr>
            <w:ins w:id="17970" w:author="Στάθης Καπ" w:date="2023-03-09T07:11:00Z">
              <w:r>
                <w:rPr>
                  <w:rFonts w:ascii="Calibri" w:hAnsi="Calibri" w:cs="Calibri"/>
                  <w:color w:val="000000"/>
                  <w:sz w:val="16"/>
                  <w:szCs w:val="16"/>
                </w:rPr>
                <w:t>3.55</w:t>
              </w:r>
            </w:ins>
          </w:p>
        </w:tc>
        <w:tc>
          <w:tcPr>
            <w:tcW w:w="454" w:type="dxa"/>
            <w:vAlign w:val="center"/>
            <w:tcPrChange w:id="17971" w:author="Στάθης Καπ" w:date="2023-03-09T06:29:00Z">
              <w:tcPr>
                <w:tcW w:w="454" w:type="dxa"/>
                <w:gridSpan w:val="2"/>
                <w:vAlign w:val="bottom"/>
              </w:tcPr>
            </w:tcPrChange>
          </w:tcPr>
          <w:p w14:paraId="0370AB3F" w14:textId="7CC4A24C" w:rsidR="00494D04" w:rsidRPr="007E0F91" w:rsidRDefault="00494D04" w:rsidP="00494D04">
            <w:pPr>
              <w:jc w:val="center"/>
              <w:rPr>
                <w:ins w:id="17972" w:author="Στάθης Καπ" w:date="2023-03-09T06:25:00Z"/>
                <w:sz w:val="16"/>
                <w:szCs w:val="16"/>
              </w:rPr>
            </w:pPr>
            <w:ins w:id="17973"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7974"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7975" w:author="Στάθης Καπ" w:date="2023-03-09T06:25:00Z"/>
                <w:sz w:val="16"/>
                <w:szCs w:val="16"/>
              </w:rPr>
            </w:pPr>
            <w:ins w:id="17976"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78" w:author="Στάθης Καπ" w:date="2023-03-09T06:25:00Z"/>
          <w:trPrChange w:id="1797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8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7981" w:author="Στάθης Καπ" w:date="2023-03-09T06:25:00Z"/>
                <w:sz w:val="16"/>
                <w:szCs w:val="16"/>
              </w:rPr>
            </w:pPr>
            <w:ins w:id="17982"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7983"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7984" w:author="Στάθης Καπ" w:date="2023-03-09T06:25:00Z"/>
                <w:sz w:val="16"/>
                <w:szCs w:val="16"/>
              </w:rPr>
            </w:pPr>
            <w:ins w:id="17985"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7986"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7987" w:author="Στάθης Καπ" w:date="2023-03-09T06:25:00Z"/>
                <w:sz w:val="16"/>
                <w:szCs w:val="16"/>
              </w:rPr>
            </w:pPr>
            <w:ins w:id="17988"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7989"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7990" w:author="Στάθης Καπ" w:date="2023-03-09T06:25:00Z"/>
                <w:sz w:val="16"/>
                <w:szCs w:val="16"/>
              </w:rPr>
            </w:pPr>
            <w:ins w:id="17991" w:author="Στάθης Καπ" w:date="2023-03-09T07:11:00Z">
              <w:r>
                <w:rPr>
                  <w:rFonts w:ascii="Calibri" w:hAnsi="Calibri" w:cs="Calibri"/>
                  <w:color w:val="000000"/>
                  <w:sz w:val="16"/>
                  <w:szCs w:val="16"/>
                </w:rPr>
                <w:t>1420</w:t>
              </w:r>
            </w:ins>
          </w:p>
        </w:tc>
        <w:tc>
          <w:tcPr>
            <w:tcW w:w="708" w:type="dxa"/>
            <w:vAlign w:val="center"/>
            <w:tcPrChange w:id="17992" w:author="Στάθης Καπ" w:date="2023-03-09T06:29:00Z">
              <w:tcPr>
                <w:tcW w:w="708" w:type="dxa"/>
                <w:gridSpan w:val="2"/>
                <w:vAlign w:val="center"/>
              </w:tcPr>
            </w:tcPrChange>
          </w:tcPr>
          <w:p w14:paraId="65B58BE3" w14:textId="52C5C6AB" w:rsidR="00494D04" w:rsidRPr="007E0F91" w:rsidRDefault="00494D04" w:rsidP="00494D04">
            <w:pPr>
              <w:jc w:val="center"/>
              <w:rPr>
                <w:ins w:id="17993" w:author="Στάθης Καπ" w:date="2023-03-09T06:25:00Z"/>
                <w:sz w:val="16"/>
                <w:szCs w:val="16"/>
              </w:rPr>
            </w:pPr>
            <w:ins w:id="17994"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7995"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7996" w:author="Στάθης Καπ" w:date="2023-03-09T06:25:00Z"/>
                <w:sz w:val="16"/>
                <w:szCs w:val="16"/>
              </w:rPr>
            </w:pPr>
          </w:p>
        </w:tc>
        <w:tc>
          <w:tcPr>
            <w:tcW w:w="453" w:type="dxa"/>
            <w:tcBorders>
              <w:left w:val="single" w:sz="4" w:space="0" w:color="auto"/>
            </w:tcBorders>
            <w:vAlign w:val="center"/>
            <w:tcPrChange w:id="17997"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7998" w:author="Στάθης Καπ" w:date="2023-03-09T06:25:00Z"/>
                <w:sz w:val="16"/>
                <w:szCs w:val="16"/>
              </w:rPr>
            </w:pPr>
            <w:ins w:id="17999" w:author="Στάθης Καπ" w:date="2023-03-09T07:11:00Z">
              <w:r>
                <w:rPr>
                  <w:rFonts w:ascii="Calibri" w:hAnsi="Calibri" w:cs="Calibri"/>
                  <w:color w:val="000000"/>
                  <w:sz w:val="16"/>
                  <w:szCs w:val="16"/>
                </w:rPr>
                <w:t>1410</w:t>
              </w:r>
            </w:ins>
          </w:p>
        </w:tc>
        <w:tc>
          <w:tcPr>
            <w:tcW w:w="454" w:type="dxa"/>
            <w:vAlign w:val="center"/>
            <w:tcPrChange w:id="18000" w:author="Στάθης Καπ" w:date="2023-03-09T06:29:00Z">
              <w:tcPr>
                <w:tcW w:w="454" w:type="dxa"/>
                <w:gridSpan w:val="2"/>
                <w:vAlign w:val="center"/>
              </w:tcPr>
            </w:tcPrChange>
          </w:tcPr>
          <w:p w14:paraId="3AB4AF82" w14:textId="42DC0B90" w:rsidR="00494D04" w:rsidRPr="007E0F91" w:rsidRDefault="00494D04" w:rsidP="00494D04">
            <w:pPr>
              <w:jc w:val="center"/>
              <w:rPr>
                <w:ins w:id="18001" w:author="Στάθης Καπ" w:date="2023-03-09T06:25:00Z"/>
                <w:sz w:val="16"/>
                <w:szCs w:val="16"/>
              </w:rPr>
            </w:pPr>
            <w:ins w:id="18002" w:author="Στάθης Καπ" w:date="2023-03-09T07:11:00Z">
              <w:r>
                <w:rPr>
                  <w:rFonts w:ascii="Calibri" w:hAnsi="Calibri" w:cs="Calibri"/>
                  <w:color w:val="000000"/>
                  <w:sz w:val="16"/>
                  <w:szCs w:val="16"/>
                </w:rPr>
                <w:t>0.7</w:t>
              </w:r>
            </w:ins>
          </w:p>
        </w:tc>
        <w:tc>
          <w:tcPr>
            <w:tcW w:w="454" w:type="dxa"/>
            <w:vAlign w:val="center"/>
            <w:tcPrChange w:id="18003" w:author="Στάθης Καπ" w:date="2023-03-09T06:29:00Z">
              <w:tcPr>
                <w:tcW w:w="454" w:type="dxa"/>
                <w:gridSpan w:val="2"/>
                <w:vAlign w:val="bottom"/>
              </w:tcPr>
            </w:tcPrChange>
          </w:tcPr>
          <w:p w14:paraId="40BDCF61" w14:textId="3A1A0ADC" w:rsidR="00494D04" w:rsidRPr="007E0F91" w:rsidRDefault="00494D04" w:rsidP="00494D04">
            <w:pPr>
              <w:jc w:val="center"/>
              <w:rPr>
                <w:ins w:id="18004" w:author="Στάθης Καπ" w:date="2023-03-09T06:25:00Z"/>
                <w:sz w:val="16"/>
                <w:szCs w:val="16"/>
              </w:rPr>
            </w:pPr>
            <w:ins w:id="18005"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006"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007" w:author="Στάθης Καπ" w:date="2023-03-09T06:25:00Z"/>
                <w:sz w:val="16"/>
                <w:szCs w:val="16"/>
              </w:rPr>
            </w:pPr>
            <w:ins w:id="18008"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009"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010" w:author="Στάθης Καπ" w:date="2023-03-09T06:25:00Z"/>
                <w:sz w:val="16"/>
                <w:szCs w:val="16"/>
              </w:rPr>
            </w:pPr>
            <w:ins w:id="18011" w:author="Στάθης Καπ" w:date="2023-03-09T07:11:00Z">
              <w:r>
                <w:rPr>
                  <w:rFonts w:ascii="Calibri" w:hAnsi="Calibri" w:cs="Calibri"/>
                  <w:color w:val="000000"/>
                  <w:sz w:val="16"/>
                  <w:szCs w:val="16"/>
                </w:rPr>
                <w:t>1370</w:t>
              </w:r>
            </w:ins>
          </w:p>
        </w:tc>
        <w:tc>
          <w:tcPr>
            <w:tcW w:w="454" w:type="dxa"/>
            <w:vAlign w:val="center"/>
            <w:tcPrChange w:id="18012" w:author="Στάθης Καπ" w:date="2023-03-09T06:29:00Z">
              <w:tcPr>
                <w:tcW w:w="454" w:type="dxa"/>
                <w:gridSpan w:val="2"/>
                <w:vAlign w:val="center"/>
              </w:tcPr>
            </w:tcPrChange>
          </w:tcPr>
          <w:p w14:paraId="53569C2D" w14:textId="2E5DD77B" w:rsidR="00494D04" w:rsidRPr="007E0F91" w:rsidRDefault="00494D04" w:rsidP="00494D04">
            <w:pPr>
              <w:jc w:val="center"/>
              <w:rPr>
                <w:ins w:id="18013" w:author="Στάθης Καπ" w:date="2023-03-09T06:25:00Z"/>
                <w:sz w:val="16"/>
                <w:szCs w:val="16"/>
              </w:rPr>
            </w:pPr>
            <w:ins w:id="18014" w:author="Στάθης Καπ" w:date="2023-03-09T07:11:00Z">
              <w:r>
                <w:rPr>
                  <w:rFonts w:ascii="Calibri" w:hAnsi="Calibri" w:cs="Calibri"/>
                  <w:color w:val="000000"/>
                  <w:sz w:val="16"/>
                  <w:szCs w:val="16"/>
                </w:rPr>
                <w:t>3.52</w:t>
              </w:r>
            </w:ins>
          </w:p>
        </w:tc>
        <w:tc>
          <w:tcPr>
            <w:tcW w:w="454" w:type="dxa"/>
            <w:vAlign w:val="center"/>
            <w:tcPrChange w:id="18015" w:author="Στάθης Καπ" w:date="2023-03-09T06:29:00Z">
              <w:tcPr>
                <w:tcW w:w="454" w:type="dxa"/>
                <w:gridSpan w:val="2"/>
                <w:vAlign w:val="bottom"/>
              </w:tcPr>
            </w:tcPrChange>
          </w:tcPr>
          <w:p w14:paraId="3CB23F64" w14:textId="2EABAA7D" w:rsidR="00494D04" w:rsidRPr="007E0F91" w:rsidRDefault="00494D04" w:rsidP="00494D04">
            <w:pPr>
              <w:jc w:val="center"/>
              <w:rPr>
                <w:ins w:id="18016" w:author="Στάθης Καπ" w:date="2023-03-09T06:25:00Z"/>
                <w:sz w:val="16"/>
                <w:szCs w:val="16"/>
              </w:rPr>
            </w:pPr>
            <w:ins w:id="18017"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8018"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8019" w:author="Στάθης Καπ" w:date="2023-03-09T06:25:00Z"/>
                <w:sz w:val="16"/>
                <w:szCs w:val="16"/>
              </w:rPr>
            </w:pPr>
            <w:ins w:id="18020"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8021"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8022" w:author="Στάθης Καπ" w:date="2023-03-09T06:25:00Z"/>
                <w:sz w:val="16"/>
                <w:szCs w:val="16"/>
              </w:rPr>
            </w:pPr>
            <w:ins w:id="18023" w:author="Στάθης Καπ" w:date="2023-03-09T07:11:00Z">
              <w:r>
                <w:rPr>
                  <w:rFonts w:ascii="Calibri" w:hAnsi="Calibri" w:cs="Calibri"/>
                  <w:color w:val="000000"/>
                  <w:sz w:val="16"/>
                  <w:szCs w:val="16"/>
                </w:rPr>
                <w:t>1370</w:t>
              </w:r>
            </w:ins>
          </w:p>
        </w:tc>
        <w:tc>
          <w:tcPr>
            <w:tcW w:w="454" w:type="dxa"/>
            <w:vAlign w:val="center"/>
            <w:tcPrChange w:id="18024" w:author="Στάθης Καπ" w:date="2023-03-09T06:29:00Z">
              <w:tcPr>
                <w:tcW w:w="454" w:type="dxa"/>
                <w:gridSpan w:val="2"/>
                <w:vAlign w:val="center"/>
              </w:tcPr>
            </w:tcPrChange>
          </w:tcPr>
          <w:p w14:paraId="6B6A038F" w14:textId="2A2DAA6D" w:rsidR="00494D04" w:rsidRPr="007E0F91" w:rsidRDefault="00494D04" w:rsidP="00494D04">
            <w:pPr>
              <w:jc w:val="center"/>
              <w:rPr>
                <w:ins w:id="18025" w:author="Στάθης Καπ" w:date="2023-03-09T06:25:00Z"/>
                <w:sz w:val="16"/>
                <w:szCs w:val="16"/>
              </w:rPr>
            </w:pPr>
            <w:ins w:id="18026" w:author="Στάθης Καπ" w:date="2023-03-09T07:11:00Z">
              <w:r>
                <w:rPr>
                  <w:rFonts w:ascii="Calibri" w:hAnsi="Calibri" w:cs="Calibri"/>
                  <w:color w:val="000000"/>
                  <w:sz w:val="16"/>
                  <w:szCs w:val="16"/>
                </w:rPr>
                <w:t>3.52</w:t>
              </w:r>
            </w:ins>
          </w:p>
        </w:tc>
        <w:tc>
          <w:tcPr>
            <w:tcW w:w="454" w:type="dxa"/>
            <w:vAlign w:val="center"/>
            <w:tcPrChange w:id="18027" w:author="Στάθης Καπ" w:date="2023-03-09T06:29:00Z">
              <w:tcPr>
                <w:tcW w:w="454" w:type="dxa"/>
                <w:gridSpan w:val="2"/>
                <w:vAlign w:val="bottom"/>
              </w:tcPr>
            </w:tcPrChange>
          </w:tcPr>
          <w:p w14:paraId="5D177245" w14:textId="74532441" w:rsidR="00494D04" w:rsidRPr="007E0F91" w:rsidRDefault="00494D04" w:rsidP="00494D04">
            <w:pPr>
              <w:jc w:val="center"/>
              <w:rPr>
                <w:ins w:id="18028" w:author="Στάθης Καπ" w:date="2023-03-09T06:25:00Z"/>
                <w:sz w:val="16"/>
                <w:szCs w:val="16"/>
              </w:rPr>
            </w:pPr>
            <w:ins w:id="18029"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8030"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8031" w:author="Στάθης Καπ" w:date="2023-03-09T06:25:00Z"/>
                <w:sz w:val="16"/>
                <w:szCs w:val="16"/>
              </w:rPr>
            </w:pPr>
            <w:ins w:id="18032"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3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34" w:author="Στάθης Καπ" w:date="2023-03-09T06:25:00Z"/>
          <w:trPrChange w:id="1803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3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8037" w:author="Στάθης Καπ" w:date="2023-03-09T06:25:00Z"/>
                <w:sz w:val="16"/>
                <w:szCs w:val="16"/>
              </w:rPr>
            </w:pPr>
            <w:ins w:id="18038"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8039"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8040" w:author="Στάθης Καπ" w:date="2023-03-09T06:25:00Z"/>
                <w:sz w:val="16"/>
                <w:szCs w:val="16"/>
              </w:rPr>
            </w:pPr>
            <w:ins w:id="18041"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042"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8043" w:author="Στάθης Καπ" w:date="2023-03-09T06:25:00Z"/>
                <w:sz w:val="16"/>
                <w:szCs w:val="16"/>
              </w:rPr>
            </w:pPr>
            <w:ins w:id="18044"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045"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8046" w:author="Στάθης Καπ" w:date="2023-03-09T06:25:00Z"/>
                <w:sz w:val="16"/>
                <w:szCs w:val="16"/>
              </w:rPr>
            </w:pPr>
            <w:ins w:id="18047" w:author="Στάθης Καπ" w:date="2023-03-09T07:11:00Z">
              <w:r>
                <w:rPr>
                  <w:rFonts w:ascii="Calibri" w:hAnsi="Calibri" w:cs="Calibri"/>
                  <w:color w:val="000000"/>
                  <w:sz w:val="16"/>
                  <w:szCs w:val="16"/>
                </w:rPr>
                <w:t>1410</w:t>
              </w:r>
            </w:ins>
          </w:p>
        </w:tc>
        <w:tc>
          <w:tcPr>
            <w:tcW w:w="708" w:type="dxa"/>
            <w:vAlign w:val="center"/>
            <w:tcPrChange w:id="18048" w:author="Στάθης Καπ" w:date="2023-03-09T06:29:00Z">
              <w:tcPr>
                <w:tcW w:w="708" w:type="dxa"/>
                <w:gridSpan w:val="2"/>
                <w:vAlign w:val="center"/>
              </w:tcPr>
            </w:tcPrChange>
          </w:tcPr>
          <w:p w14:paraId="291E8A16" w14:textId="379AA6D8" w:rsidR="00494D04" w:rsidRPr="007E0F91" w:rsidRDefault="00494D04" w:rsidP="00494D04">
            <w:pPr>
              <w:jc w:val="center"/>
              <w:rPr>
                <w:ins w:id="18049" w:author="Στάθης Καπ" w:date="2023-03-09T06:25:00Z"/>
                <w:sz w:val="16"/>
                <w:szCs w:val="16"/>
              </w:rPr>
            </w:pPr>
            <w:ins w:id="18050"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8051"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8052" w:author="Στάθης Καπ" w:date="2023-03-09T06:25:00Z"/>
                <w:sz w:val="16"/>
                <w:szCs w:val="16"/>
              </w:rPr>
            </w:pPr>
          </w:p>
        </w:tc>
        <w:tc>
          <w:tcPr>
            <w:tcW w:w="453" w:type="dxa"/>
            <w:tcBorders>
              <w:left w:val="single" w:sz="4" w:space="0" w:color="auto"/>
            </w:tcBorders>
            <w:vAlign w:val="center"/>
            <w:tcPrChange w:id="18053"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8054" w:author="Στάθης Καπ" w:date="2023-03-09T06:25:00Z"/>
                <w:sz w:val="16"/>
                <w:szCs w:val="16"/>
              </w:rPr>
            </w:pPr>
            <w:ins w:id="18055" w:author="Στάθης Καπ" w:date="2023-03-09T07:11:00Z">
              <w:r>
                <w:rPr>
                  <w:rFonts w:ascii="Calibri" w:hAnsi="Calibri" w:cs="Calibri"/>
                  <w:color w:val="000000"/>
                  <w:sz w:val="16"/>
                  <w:szCs w:val="16"/>
                </w:rPr>
                <w:t>1430</w:t>
              </w:r>
            </w:ins>
          </w:p>
        </w:tc>
        <w:tc>
          <w:tcPr>
            <w:tcW w:w="454" w:type="dxa"/>
            <w:vAlign w:val="center"/>
            <w:tcPrChange w:id="18056" w:author="Στάθης Καπ" w:date="2023-03-09T06:29:00Z">
              <w:tcPr>
                <w:tcW w:w="454" w:type="dxa"/>
                <w:gridSpan w:val="2"/>
                <w:vAlign w:val="center"/>
              </w:tcPr>
            </w:tcPrChange>
          </w:tcPr>
          <w:p w14:paraId="66124355" w14:textId="1939C597" w:rsidR="00494D04" w:rsidRPr="007E0F91" w:rsidRDefault="00494D04" w:rsidP="00494D04">
            <w:pPr>
              <w:jc w:val="center"/>
              <w:rPr>
                <w:ins w:id="18057" w:author="Στάθης Καπ" w:date="2023-03-09T06:25:00Z"/>
                <w:sz w:val="16"/>
                <w:szCs w:val="16"/>
              </w:rPr>
            </w:pPr>
            <w:ins w:id="18058" w:author="Στάθης Καπ" w:date="2023-03-09T07:11:00Z">
              <w:r>
                <w:rPr>
                  <w:rFonts w:ascii="Calibri" w:hAnsi="Calibri" w:cs="Calibri"/>
                  <w:color w:val="000000"/>
                  <w:sz w:val="16"/>
                  <w:szCs w:val="16"/>
                </w:rPr>
                <w:t>-1.42</w:t>
              </w:r>
            </w:ins>
          </w:p>
        </w:tc>
        <w:tc>
          <w:tcPr>
            <w:tcW w:w="454" w:type="dxa"/>
            <w:vAlign w:val="center"/>
            <w:tcPrChange w:id="18059" w:author="Στάθης Καπ" w:date="2023-03-09T06:29:00Z">
              <w:tcPr>
                <w:tcW w:w="454" w:type="dxa"/>
                <w:gridSpan w:val="2"/>
                <w:vAlign w:val="bottom"/>
              </w:tcPr>
            </w:tcPrChange>
          </w:tcPr>
          <w:p w14:paraId="65ADEE51" w14:textId="24D7C3B1" w:rsidR="00494D04" w:rsidRPr="007E0F91" w:rsidRDefault="00494D04" w:rsidP="00494D04">
            <w:pPr>
              <w:jc w:val="center"/>
              <w:rPr>
                <w:ins w:id="18060" w:author="Στάθης Καπ" w:date="2023-03-09T06:25:00Z"/>
                <w:sz w:val="16"/>
                <w:szCs w:val="16"/>
              </w:rPr>
            </w:pPr>
            <w:ins w:id="18061"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8062"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8063" w:author="Στάθης Καπ" w:date="2023-03-09T06:25:00Z"/>
                <w:sz w:val="16"/>
                <w:szCs w:val="16"/>
              </w:rPr>
            </w:pPr>
            <w:ins w:id="18064"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8065"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8066" w:author="Στάθης Καπ" w:date="2023-03-09T06:25:00Z"/>
                <w:sz w:val="16"/>
                <w:szCs w:val="16"/>
              </w:rPr>
            </w:pPr>
            <w:ins w:id="18067" w:author="Στάθης Καπ" w:date="2023-03-09T07:11:00Z">
              <w:r>
                <w:rPr>
                  <w:rFonts w:ascii="Calibri" w:hAnsi="Calibri" w:cs="Calibri"/>
                  <w:color w:val="000000"/>
                  <w:sz w:val="16"/>
                  <w:szCs w:val="16"/>
                </w:rPr>
                <w:t>1400</w:t>
              </w:r>
            </w:ins>
          </w:p>
        </w:tc>
        <w:tc>
          <w:tcPr>
            <w:tcW w:w="454" w:type="dxa"/>
            <w:vAlign w:val="center"/>
            <w:tcPrChange w:id="18068" w:author="Στάθης Καπ" w:date="2023-03-09T06:29:00Z">
              <w:tcPr>
                <w:tcW w:w="454" w:type="dxa"/>
                <w:gridSpan w:val="2"/>
                <w:vAlign w:val="center"/>
              </w:tcPr>
            </w:tcPrChange>
          </w:tcPr>
          <w:p w14:paraId="5D5521D1" w14:textId="15E48F9A" w:rsidR="00494D04" w:rsidRPr="007E0F91" w:rsidRDefault="00494D04" w:rsidP="00494D04">
            <w:pPr>
              <w:jc w:val="center"/>
              <w:rPr>
                <w:ins w:id="18069" w:author="Στάθης Καπ" w:date="2023-03-09T06:25:00Z"/>
                <w:sz w:val="16"/>
                <w:szCs w:val="16"/>
              </w:rPr>
            </w:pPr>
            <w:ins w:id="18070" w:author="Στάθης Καπ" w:date="2023-03-09T07:11:00Z">
              <w:r>
                <w:rPr>
                  <w:rFonts w:ascii="Calibri" w:hAnsi="Calibri" w:cs="Calibri"/>
                  <w:color w:val="000000"/>
                  <w:sz w:val="16"/>
                  <w:szCs w:val="16"/>
                </w:rPr>
                <w:t>0.71</w:t>
              </w:r>
            </w:ins>
          </w:p>
        </w:tc>
        <w:tc>
          <w:tcPr>
            <w:tcW w:w="454" w:type="dxa"/>
            <w:vAlign w:val="center"/>
            <w:tcPrChange w:id="18071" w:author="Στάθης Καπ" w:date="2023-03-09T06:29:00Z">
              <w:tcPr>
                <w:tcW w:w="454" w:type="dxa"/>
                <w:gridSpan w:val="2"/>
                <w:vAlign w:val="bottom"/>
              </w:tcPr>
            </w:tcPrChange>
          </w:tcPr>
          <w:p w14:paraId="25FF24DF" w14:textId="65302C8E" w:rsidR="00494D04" w:rsidRPr="007E0F91" w:rsidRDefault="00494D04" w:rsidP="00494D04">
            <w:pPr>
              <w:jc w:val="center"/>
              <w:rPr>
                <w:ins w:id="18072" w:author="Στάθης Καπ" w:date="2023-03-09T06:25:00Z"/>
                <w:sz w:val="16"/>
                <w:szCs w:val="16"/>
              </w:rPr>
            </w:pPr>
            <w:ins w:id="18073"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8074"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8075" w:author="Στάθης Καπ" w:date="2023-03-09T06:25:00Z"/>
                <w:sz w:val="16"/>
                <w:szCs w:val="16"/>
              </w:rPr>
            </w:pPr>
            <w:ins w:id="18076"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8077"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8078" w:author="Στάθης Καπ" w:date="2023-03-09T06:25:00Z"/>
                <w:sz w:val="16"/>
                <w:szCs w:val="16"/>
              </w:rPr>
            </w:pPr>
            <w:ins w:id="18079" w:author="Στάθης Καπ" w:date="2023-03-09T07:11:00Z">
              <w:r>
                <w:rPr>
                  <w:rFonts w:ascii="Calibri" w:hAnsi="Calibri" w:cs="Calibri"/>
                  <w:color w:val="000000"/>
                  <w:sz w:val="16"/>
                  <w:szCs w:val="16"/>
                </w:rPr>
                <w:t>1380</w:t>
              </w:r>
            </w:ins>
          </w:p>
        </w:tc>
        <w:tc>
          <w:tcPr>
            <w:tcW w:w="454" w:type="dxa"/>
            <w:vAlign w:val="center"/>
            <w:tcPrChange w:id="18080" w:author="Στάθης Καπ" w:date="2023-03-09T06:29:00Z">
              <w:tcPr>
                <w:tcW w:w="454" w:type="dxa"/>
                <w:gridSpan w:val="2"/>
                <w:vAlign w:val="center"/>
              </w:tcPr>
            </w:tcPrChange>
          </w:tcPr>
          <w:p w14:paraId="0A0DDCE3" w14:textId="599A5DEF" w:rsidR="00494D04" w:rsidRPr="007E0F91" w:rsidRDefault="00494D04" w:rsidP="00494D04">
            <w:pPr>
              <w:jc w:val="center"/>
              <w:rPr>
                <w:ins w:id="18081" w:author="Στάθης Καπ" w:date="2023-03-09T06:25:00Z"/>
                <w:sz w:val="16"/>
                <w:szCs w:val="16"/>
              </w:rPr>
            </w:pPr>
            <w:ins w:id="18082" w:author="Στάθης Καπ" w:date="2023-03-09T07:11:00Z">
              <w:r>
                <w:rPr>
                  <w:rFonts w:ascii="Calibri" w:hAnsi="Calibri" w:cs="Calibri"/>
                  <w:color w:val="000000"/>
                  <w:sz w:val="16"/>
                  <w:szCs w:val="16"/>
                </w:rPr>
                <w:t>2.13</w:t>
              </w:r>
            </w:ins>
          </w:p>
        </w:tc>
        <w:tc>
          <w:tcPr>
            <w:tcW w:w="454" w:type="dxa"/>
            <w:vAlign w:val="center"/>
            <w:tcPrChange w:id="18083" w:author="Στάθης Καπ" w:date="2023-03-09T06:29:00Z">
              <w:tcPr>
                <w:tcW w:w="454" w:type="dxa"/>
                <w:gridSpan w:val="2"/>
                <w:vAlign w:val="bottom"/>
              </w:tcPr>
            </w:tcPrChange>
          </w:tcPr>
          <w:p w14:paraId="50DFB386" w14:textId="6D0B02F7" w:rsidR="00494D04" w:rsidRPr="007E0F91" w:rsidRDefault="00494D04" w:rsidP="00494D04">
            <w:pPr>
              <w:jc w:val="center"/>
              <w:rPr>
                <w:ins w:id="18084" w:author="Στάθης Καπ" w:date="2023-03-09T06:25:00Z"/>
                <w:sz w:val="16"/>
                <w:szCs w:val="16"/>
              </w:rPr>
            </w:pPr>
            <w:ins w:id="18085"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8086"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8087" w:author="Στάθης Καπ" w:date="2023-03-09T06:25:00Z"/>
                <w:sz w:val="16"/>
                <w:szCs w:val="16"/>
              </w:rPr>
            </w:pPr>
            <w:ins w:id="18088"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8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90" w:author="Στάθης Καπ" w:date="2023-03-09T06:25:00Z"/>
          <w:trPrChange w:id="1809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9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8093" w:author="Στάθης Καπ" w:date="2023-03-09T06:25:00Z"/>
                <w:sz w:val="16"/>
                <w:szCs w:val="16"/>
              </w:rPr>
            </w:pPr>
            <w:ins w:id="18094"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8095"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8096" w:author="Στάθης Καπ" w:date="2023-03-09T06:25:00Z"/>
                <w:sz w:val="16"/>
                <w:szCs w:val="16"/>
              </w:rPr>
            </w:pPr>
            <w:ins w:id="18097"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098"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8099" w:author="Στάθης Καπ" w:date="2023-03-09T06:25:00Z"/>
                <w:sz w:val="16"/>
                <w:szCs w:val="16"/>
              </w:rPr>
            </w:pPr>
            <w:ins w:id="1810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8101"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8102" w:author="Στάθης Καπ" w:date="2023-03-09T06:25:00Z"/>
                <w:sz w:val="16"/>
                <w:szCs w:val="16"/>
              </w:rPr>
            </w:pPr>
            <w:ins w:id="18103" w:author="Στάθης Καπ" w:date="2023-03-09T07:11:00Z">
              <w:r>
                <w:rPr>
                  <w:rFonts w:ascii="Calibri" w:hAnsi="Calibri" w:cs="Calibri"/>
                  <w:color w:val="000000"/>
                  <w:sz w:val="16"/>
                  <w:szCs w:val="16"/>
                </w:rPr>
                <w:t>1440</w:t>
              </w:r>
            </w:ins>
          </w:p>
        </w:tc>
        <w:tc>
          <w:tcPr>
            <w:tcW w:w="708" w:type="dxa"/>
            <w:vAlign w:val="center"/>
            <w:tcPrChange w:id="18104" w:author="Στάθης Καπ" w:date="2023-03-09T06:29:00Z">
              <w:tcPr>
                <w:tcW w:w="708" w:type="dxa"/>
                <w:gridSpan w:val="2"/>
                <w:vAlign w:val="center"/>
              </w:tcPr>
            </w:tcPrChange>
          </w:tcPr>
          <w:p w14:paraId="0E1C7F2F" w14:textId="1DD21CB6" w:rsidR="00494D04" w:rsidRPr="007E0F91" w:rsidRDefault="00494D04" w:rsidP="00494D04">
            <w:pPr>
              <w:jc w:val="center"/>
              <w:rPr>
                <w:ins w:id="18105" w:author="Στάθης Καπ" w:date="2023-03-09T06:25:00Z"/>
                <w:sz w:val="16"/>
                <w:szCs w:val="16"/>
              </w:rPr>
            </w:pPr>
            <w:ins w:id="18106"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8107"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8108" w:author="Στάθης Καπ" w:date="2023-03-09T06:25:00Z"/>
                <w:sz w:val="16"/>
                <w:szCs w:val="16"/>
              </w:rPr>
            </w:pPr>
          </w:p>
        </w:tc>
        <w:tc>
          <w:tcPr>
            <w:tcW w:w="453" w:type="dxa"/>
            <w:tcBorders>
              <w:left w:val="single" w:sz="4" w:space="0" w:color="auto"/>
            </w:tcBorders>
            <w:vAlign w:val="center"/>
            <w:tcPrChange w:id="18109"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8110" w:author="Στάθης Καπ" w:date="2023-03-09T06:25:00Z"/>
                <w:sz w:val="16"/>
                <w:szCs w:val="16"/>
              </w:rPr>
            </w:pPr>
            <w:ins w:id="18111" w:author="Στάθης Καπ" w:date="2023-03-09T07:11:00Z">
              <w:r>
                <w:rPr>
                  <w:rFonts w:ascii="Calibri" w:hAnsi="Calibri" w:cs="Calibri"/>
                  <w:color w:val="000000"/>
                  <w:sz w:val="16"/>
                  <w:szCs w:val="16"/>
                </w:rPr>
                <w:t>1430</w:t>
              </w:r>
            </w:ins>
          </w:p>
        </w:tc>
        <w:tc>
          <w:tcPr>
            <w:tcW w:w="454" w:type="dxa"/>
            <w:vAlign w:val="center"/>
            <w:tcPrChange w:id="18112" w:author="Στάθης Καπ" w:date="2023-03-09T06:29:00Z">
              <w:tcPr>
                <w:tcW w:w="454" w:type="dxa"/>
                <w:gridSpan w:val="2"/>
                <w:vAlign w:val="center"/>
              </w:tcPr>
            </w:tcPrChange>
          </w:tcPr>
          <w:p w14:paraId="48CB9D1C" w14:textId="13FCC29C" w:rsidR="00494D04" w:rsidRPr="007E0F91" w:rsidRDefault="00494D04" w:rsidP="00494D04">
            <w:pPr>
              <w:jc w:val="center"/>
              <w:rPr>
                <w:ins w:id="18113" w:author="Στάθης Καπ" w:date="2023-03-09T06:25:00Z"/>
                <w:sz w:val="16"/>
                <w:szCs w:val="16"/>
              </w:rPr>
            </w:pPr>
            <w:ins w:id="18114" w:author="Στάθης Καπ" w:date="2023-03-09T07:11:00Z">
              <w:r>
                <w:rPr>
                  <w:rFonts w:ascii="Calibri" w:hAnsi="Calibri" w:cs="Calibri"/>
                  <w:color w:val="000000"/>
                  <w:sz w:val="16"/>
                  <w:szCs w:val="16"/>
                </w:rPr>
                <w:t>0.69</w:t>
              </w:r>
            </w:ins>
          </w:p>
        </w:tc>
        <w:tc>
          <w:tcPr>
            <w:tcW w:w="454" w:type="dxa"/>
            <w:vAlign w:val="center"/>
            <w:tcPrChange w:id="18115" w:author="Στάθης Καπ" w:date="2023-03-09T06:29:00Z">
              <w:tcPr>
                <w:tcW w:w="454" w:type="dxa"/>
                <w:gridSpan w:val="2"/>
                <w:vAlign w:val="bottom"/>
              </w:tcPr>
            </w:tcPrChange>
          </w:tcPr>
          <w:p w14:paraId="465729EA" w14:textId="60F30A03" w:rsidR="00494D04" w:rsidRPr="007E0F91" w:rsidRDefault="00494D04" w:rsidP="00494D04">
            <w:pPr>
              <w:jc w:val="center"/>
              <w:rPr>
                <w:ins w:id="18116" w:author="Στάθης Καπ" w:date="2023-03-09T06:25:00Z"/>
                <w:sz w:val="16"/>
                <w:szCs w:val="16"/>
              </w:rPr>
            </w:pPr>
            <w:ins w:id="18117"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118"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8119" w:author="Στάθης Καπ" w:date="2023-03-09T06:25:00Z"/>
                <w:sz w:val="16"/>
                <w:szCs w:val="16"/>
              </w:rPr>
            </w:pPr>
            <w:ins w:id="18120"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8121"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8122" w:author="Στάθης Καπ" w:date="2023-03-09T06:25:00Z"/>
                <w:sz w:val="16"/>
                <w:szCs w:val="16"/>
              </w:rPr>
            </w:pPr>
            <w:ins w:id="18123" w:author="Στάθης Καπ" w:date="2023-03-09T07:11:00Z">
              <w:r>
                <w:rPr>
                  <w:rFonts w:ascii="Calibri" w:hAnsi="Calibri" w:cs="Calibri"/>
                  <w:color w:val="000000"/>
                  <w:sz w:val="16"/>
                  <w:szCs w:val="16"/>
                </w:rPr>
                <w:t>1410</w:t>
              </w:r>
            </w:ins>
          </w:p>
        </w:tc>
        <w:tc>
          <w:tcPr>
            <w:tcW w:w="454" w:type="dxa"/>
            <w:vAlign w:val="center"/>
            <w:tcPrChange w:id="18124" w:author="Στάθης Καπ" w:date="2023-03-09T06:29:00Z">
              <w:tcPr>
                <w:tcW w:w="454" w:type="dxa"/>
                <w:gridSpan w:val="2"/>
                <w:vAlign w:val="center"/>
              </w:tcPr>
            </w:tcPrChange>
          </w:tcPr>
          <w:p w14:paraId="4BEF653B" w14:textId="78D50275" w:rsidR="00494D04" w:rsidRPr="007E0F91" w:rsidRDefault="00494D04" w:rsidP="00494D04">
            <w:pPr>
              <w:jc w:val="center"/>
              <w:rPr>
                <w:ins w:id="18125" w:author="Στάθης Καπ" w:date="2023-03-09T06:25:00Z"/>
                <w:sz w:val="16"/>
                <w:szCs w:val="16"/>
              </w:rPr>
            </w:pPr>
            <w:ins w:id="18126" w:author="Στάθης Καπ" w:date="2023-03-09T07:11:00Z">
              <w:r>
                <w:rPr>
                  <w:rFonts w:ascii="Calibri" w:hAnsi="Calibri" w:cs="Calibri"/>
                  <w:color w:val="000000"/>
                  <w:sz w:val="16"/>
                  <w:szCs w:val="16"/>
                </w:rPr>
                <w:t>2.08</w:t>
              </w:r>
            </w:ins>
          </w:p>
        </w:tc>
        <w:tc>
          <w:tcPr>
            <w:tcW w:w="454" w:type="dxa"/>
            <w:vAlign w:val="center"/>
            <w:tcPrChange w:id="18127" w:author="Στάθης Καπ" w:date="2023-03-09T06:29:00Z">
              <w:tcPr>
                <w:tcW w:w="454" w:type="dxa"/>
                <w:gridSpan w:val="2"/>
                <w:vAlign w:val="bottom"/>
              </w:tcPr>
            </w:tcPrChange>
          </w:tcPr>
          <w:p w14:paraId="3A0B6319" w14:textId="1998B493" w:rsidR="00494D04" w:rsidRPr="007E0F91" w:rsidRDefault="00494D04" w:rsidP="00494D04">
            <w:pPr>
              <w:jc w:val="center"/>
              <w:rPr>
                <w:ins w:id="18128" w:author="Στάθης Καπ" w:date="2023-03-09T06:25:00Z"/>
                <w:sz w:val="16"/>
                <w:szCs w:val="16"/>
              </w:rPr>
            </w:pPr>
            <w:ins w:id="18129"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8130"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8131" w:author="Στάθης Καπ" w:date="2023-03-09T06:25:00Z"/>
                <w:sz w:val="16"/>
                <w:szCs w:val="16"/>
              </w:rPr>
            </w:pPr>
            <w:ins w:id="18132"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8133"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8134" w:author="Στάθης Καπ" w:date="2023-03-09T06:25:00Z"/>
                <w:sz w:val="16"/>
                <w:szCs w:val="16"/>
              </w:rPr>
            </w:pPr>
            <w:ins w:id="18135" w:author="Στάθης Καπ" w:date="2023-03-09T07:11:00Z">
              <w:r>
                <w:rPr>
                  <w:rFonts w:ascii="Calibri" w:hAnsi="Calibri" w:cs="Calibri"/>
                  <w:color w:val="000000"/>
                  <w:sz w:val="16"/>
                  <w:szCs w:val="16"/>
                </w:rPr>
                <w:t>1390</w:t>
              </w:r>
            </w:ins>
          </w:p>
        </w:tc>
        <w:tc>
          <w:tcPr>
            <w:tcW w:w="454" w:type="dxa"/>
            <w:vAlign w:val="center"/>
            <w:tcPrChange w:id="18136" w:author="Στάθης Καπ" w:date="2023-03-09T06:29:00Z">
              <w:tcPr>
                <w:tcW w:w="454" w:type="dxa"/>
                <w:gridSpan w:val="2"/>
                <w:vAlign w:val="center"/>
              </w:tcPr>
            </w:tcPrChange>
          </w:tcPr>
          <w:p w14:paraId="49264933" w14:textId="301C30D9" w:rsidR="00494D04" w:rsidRPr="007E0F91" w:rsidRDefault="00494D04" w:rsidP="00494D04">
            <w:pPr>
              <w:jc w:val="center"/>
              <w:rPr>
                <w:ins w:id="18137" w:author="Στάθης Καπ" w:date="2023-03-09T06:25:00Z"/>
                <w:sz w:val="16"/>
                <w:szCs w:val="16"/>
              </w:rPr>
            </w:pPr>
            <w:ins w:id="18138" w:author="Στάθης Καπ" w:date="2023-03-09T07:11:00Z">
              <w:r>
                <w:rPr>
                  <w:rFonts w:ascii="Calibri" w:hAnsi="Calibri" w:cs="Calibri"/>
                  <w:color w:val="000000"/>
                  <w:sz w:val="16"/>
                  <w:szCs w:val="16"/>
                </w:rPr>
                <w:t>3.47</w:t>
              </w:r>
            </w:ins>
          </w:p>
        </w:tc>
        <w:tc>
          <w:tcPr>
            <w:tcW w:w="454" w:type="dxa"/>
            <w:vAlign w:val="center"/>
            <w:tcPrChange w:id="18139" w:author="Στάθης Καπ" w:date="2023-03-09T06:29:00Z">
              <w:tcPr>
                <w:tcW w:w="454" w:type="dxa"/>
                <w:gridSpan w:val="2"/>
                <w:vAlign w:val="bottom"/>
              </w:tcPr>
            </w:tcPrChange>
          </w:tcPr>
          <w:p w14:paraId="5CD2F4E7" w14:textId="1A13A616" w:rsidR="00494D04" w:rsidRPr="007E0F91" w:rsidRDefault="00494D04" w:rsidP="00494D04">
            <w:pPr>
              <w:jc w:val="center"/>
              <w:rPr>
                <w:ins w:id="18140" w:author="Στάθης Καπ" w:date="2023-03-09T06:25:00Z"/>
                <w:sz w:val="16"/>
                <w:szCs w:val="16"/>
              </w:rPr>
            </w:pPr>
            <w:ins w:id="18141"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8142"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8143" w:author="Στάθης Καπ" w:date="2023-03-09T06:25:00Z"/>
                <w:sz w:val="16"/>
                <w:szCs w:val="16"/>
              </w:rPr>
            </w:pPr>
            <w:ins w:id="18144"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4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46" w:author="Στάθης Καπ" w:date="2023-03-09T06:25:00Z"/>
          <w:trPrChange w:id="1814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4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8149" w:author="Στάθης Καπ" w:date="2023-03-09T06:25:00Z"/>
                <w:sz w:val="16"/>
                <w:szCs w:val="16"/>
              </w:rPr>
            </w:pPr>
            <w:ins w:id="18150"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8151"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8152" w:author="Στάθης Καπ" w:date="2023-03-09T06:25:00Z"/>
                <w:sz w:val="16"/>
                <w:szCs w:val="16"/>
              </w:rPr>
            </w:pPr>
            <w:ins w:id="18153"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154"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8155" w:author="Στάθης Καπ" w:date="2023-03-09T06:25:00Z"/>
                <w:sz w:val="16"/>
                <w:szCs w:val="16"/>
              </w:rPr>
            </w:pPr>
            <w:ins w:id="18156"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8157"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8158" w:author="Στάθης Καπ" w:date="2023-03-09T06:25:00Z"/>
                <w:sz w:val="16"/>
                <w:szCs w:val="16"/>
              </w:rPr>
            </w:pPr>
            <w:ins w:id="18159" w:author="Στάθης Καπ" w:date="2023-03-09T07:11:00Z">
              <w:r>
                <w:rPr>
                  <w:rFonts w:ascii="Calibri" w:hAnsi="Calibri" w:cs="Calibri"/>
                  <w:color w:val="000000"/>
                  <w:sz w:val="16"/>
                  <w:szCs w:val="16"/>
                </w:rPr>
                <w:t>1430</w:t>
              </w:r>
            </w:ins>
          </w:p>
        </w:tc>
        <w:tc>
          <w:tcPr>
            <w:tcW w:w="708" w:type="dxa"/>
            <w:vAlign w:val="center"/>
            <w:tcPrChange w:id="18160" w:author="Στάθης Καπ" w:date="2023-03-09T06:29:00Z">
              <w:tcPr>
                <w:tcW w:w="708" w:type="dxa"/>
                <w:gridSpan w:val="2"/>
                <w:vAlign w:val="center"/>
              </w:tcPr>
            </w:tcPrChange>
          </w:tcPr>
          <w:p w14:paraId="3B7817F5" w14:textId="1A1D5003" w:rsidR="00494D04" w:rsidRPr="007E0F91" w:rsidRDefault="00494D04" w:rsidP="00494D04">
            <w:pPr>
              <w:jc w:val="center"/>
              <w:rPr>
                <w:ins w:id="18161" w:author="Στάθης Καπ" w:date="2023-03-09T06:25:00Z"/>
                <w:sz w:val="16"/>
                <w:szCs w:val="16"/>
              </w:rPr>
            </w:pPr>
            <w:ins w:id="18162"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8163"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8164" w:author="Στάθης Καπ" w:date="2023-03-09T06:25:00Z"/>
                <w:sz w:val="16"/>
                <w:szCs w:val="16"/>
              </w:rPr>
            </w:pPr>
          </w:p>
        </w:tc>
        <w:tc>
          <w:tcPr>
            <w:tcW w:w="453" w:type="dxa"/>
            <w:tcBorders>
              <w:left w:val="single" w:sz="4" w:space="0" w:color="auto"/>
            </w:tcBorders>
            <w:vAlign w:val="center"/>
            <w:tcPrChange w:id="18165"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8166" w:author="Στάθης Καπ" w:date="2023-03-09T06:25:00Z"/>
                <w:sz w:val="16"/>
                <w:szCs w:val="16"/>
              </w:rPr>
            </w:pPr>
            <w:ins w:id="18167" w:author="Στάθης Καπ" w:date="2023-03-09T07:11:00Z">
              <w:r>
                <w:rPr>
                  <w:rFonts w:ascii="Calibri" w:hAnsi="Calibri" w:cs="Calibri"/>
                  <w:color w:val="000000"/>
                  <w:sz w:val="16"/>
                  <w:szCs w:val="16"/>
                </w:rPr>
                <w:t>1440</w:t>
              </w:r>
            </w:ins>
          </w:p>
        </w:tc>
        <w:tc>
          <w:tcPr>
            <w:tcW w:w="454" w:type="dxa"/>
            <w:vAlign w:val="center"/>
            <w:tcPrChange w:id="18168" w:author="Στάθης Καπ" w:date="2023-03-09T06:29:00Z">
              <w:tcPr>
                <w:tcW w:w="454" w:type="dxa"/>
                <w:gridSpan w:val="2"/>
                <w:vAlign w:val="center"/>
              </w:tcPr>
            </w:tcPrChange>
          </w:tcPr>
          <w:p w14:paraId="5F7BCC34" w14:textId="04B60DCF" w:rsidR="00494D04" w:rsidRPr="007E0F91" w:rsidRDefault="00494D04" w:rsidP="00494D04">
            <w:pPr>
              <w:jc w:val="center"/>
              <w:rPr>
                <w:ins w:id="18169" w:author="Στάθης Καπ" w:date="2023-03-09T06:25:00Z"/>
                <w:sz w:val="16"/>
                <w:szCs w:val="16"/>
              </w:rPr>
            </w:pPr>
            <w:ins w:id="18170" w:author="Στάθης Καπ" w:date="2023-03-09T07:11:00Z">
              <w:r>
                <w:rPr>
                  <w:rFonts w:ascii="Calibri" w:hAnsi="Calibri" w:cs="Calibri"/>
                  <w:color w:val="000000"/>
                  <w:sz w:val="16"/>
                  <w:szCs w:val="16"/>
                </w:rPr>
                <w:t>-0.7</w:t>
              </w:r>
            </w:ins>
          </w:p>
        </w:tc>
        <w:tc>
          <w:tcPr>
            <w:tcW w:w="454" w:type="dxa"/>
            <w:vAlign w:val="center"/>
            <w:tcPrChange w:id="18171" w:author="Στάθης Καπ" w:date="2023-03-09T06:29:00Z">
              <w:tcPr>
                <w:tcW w:w="454" w:type="dxa"/>
                <w:gridSpan w:val="2"/>
                <w:vAlign w:val="bottom"/>
              </w:tcPr>
            </w:tcPrChange>
          </w:tcPr>
          <w:p w14:paraId="2B55DBB5" w14:textId="46435B9D" w:rsidR="00494D04" w:rsidRPr="007E0F91" w:rsidRDefault="00494D04" w:rsidP="00494D04">
            <w:pPr>
              <w:jc w:val="center"/>
              <w:rPr>
                <w:ins w:id="18172" w:author="Στάθης Καπ" w:date="2023-03-09T06:25:00Z"/>
                <w:sz w:val="16"/>
                <w:szCs w:val="16"/>
              </w:rPr>
            </w:pPr>
            <w:ins w:id="18173"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8174"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8175" w:author="Στάθης Καπ" w:date="2023-03-09T06:25:00Z"/>
                <w:sz w:val="16"/>
                <w:szCs w:val="16"/>
              </w:rPr>
            </w:pPr>
            <w:ins w:id="18176"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8177"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8178" w:author="Στάθης Καπ" w:date="2023-03-09T06:25:00Z"/>
                <w:sz w:val="16"/>
                <w:szCs w:val="16"/>
              </w:rPr>
            </w:pPr>
            <w:ins w:id="18179" w:author="Στάθης Καπ" w:date="2023-03-09T07:11:00Z">
              <w:r>
                <w:rPr>
                  <w:rFonts w:ascii="Calibri" w:hAnsi="Calibri" w:cs="Calibri"/>
                  <w:color w:val="000000"/>
                  <w:sz w:val="16"/>
                  <w:szCs w:val="16"/>
                </w:rPr>
                <w:t>1420</w:t>
              </w:r>
            </w:ins>
          </w:p>
        </w:tc>
        <w:tc>
          <w:tcPr>
            <w:tcW w:w="454" w:type="dxa"/>
            <w:vAlign w:val="center"/>
            <w:tcPrChange w:id="18180" w:author="Στάθης Καπ" w:date="2023-03-09T06:29:00Z">
              <w:tcPr>
                <w:tcW w:w="454" w:type="dxa"/>
                <w:gridSpan w:val="2"/>
                <w:vAlign w:val="center"/>
              </w:tcPr>
            </w:tcPrChange>
          </w:tcPr>
          <w:p w14:paraId="6EDDE03F" w14:textId="5AF00523" w:rsidR="00494D04" w:rsidRPr="007E0F91" w:rsidRDefault="00494D04" w:rsidP="00494D04">
            <w:pPr>
              <w:jc w:val="center"/>
              <w:rPr>
                <w:ins w:id="18181" w:author="Στάθης Καπ" w:date="2023-03-09T06:25:00Z"/>
                <w:sz w:val="16"/>
                <w:szCs w:val="16"/>
              </w:rPr>
            </w:pPr>
            <w:ins w:id="18182" w:author="Στάθης Καπ" w:date="2023-03-09T07:11:00Z">
              <w:r>
                <w:rPr>
                  <w:rFonts w:ascii="Calibri" w:hAnsi="Calibri" w:cs="Calibri"/>
                  <w:color w:val="000000"/>
                  <w:sz w:val="16"/>
                  <w:szCs w:val="16"/>
                </w:rPr>
                <w:t>0.7</w:t>
              </w:r>
            </w:ins>
          </w:p>
        </w:tc>
        <w:tc>
          <w:tcPr>
            <w:tcW w:w="454" w:type="dxa"/>
            <w:vAlign w:val="center"/>
            <w:tcPrChange w:id="18183" w:author="Στάθης Καπ" w:date="2023-03-09T06:29:00Z">
              <w:tcPr>
                <w:tcW w:w="454" w:type="dxa"/>
                <w:gridSpan w:val="2"/>
                <w:vAlign w:val="bottom"/>
              </w:tcPr>
            </w:tcPrChange>
          </w:tcPr>
          <w:p w14:paraId="50F0C134" w14:textId="77BFA35B" w:rsidR="00494D04" w:rsidRPr="007E0F91" w:rsidRDefault="00494D04" w:rsidP="00494D04">
            <w:pPr>
              <w:jc w:val="center"/>
              <w:rPr>
                <w:ins w:id="18184" w:author="Στάθης Καπ" w:date="2023-03-09T06:25:00Z"/>
                <w:sz w:val="16"/>
                <w:szCs w:val="16"/>
              </w:rPr>
            </w:pPr>
            <w:ins w:id="18185"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186"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8187" w:author="Στάθης Καπ" w:date="2023-03-09T06:25:00Z"/>
                <w:sz w:val="16"/>
                <w:szCs w:val="16"/>
              </w:rPr>
            </w:pPr>
            <w:ins w:id="18188"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8189"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8190" w:author="Στάθης Καπ" w:date="2023-03-09T06:25:00Z"/>
                <w:sz w:val="16"/>
                <w:szCs w:val="16"/>
              </w:rPr>
            </w:pPr>
            <w:ins w:id="18191" w:author="Στάθης Καπ" w:date="2023-03-09T07:11:00Z">
              <w:r>
                <w:rPr>
                  <w:rFonts w:ascii="Calibri" w:hAnsi="Calibri" w:cs="Calibri"/>
                  <w:color w:val="000000"/>
                  <w:sz w:val="16"/>
                  <w:szCs w:val="16"/>
                </w:rPr>
                <w:t>1390</w:t>
              </w:r>
            </w:ins>
          </w:p>
        </w:tc>
        <w:tc>
          <w:tcPr>
            <w:tcW w:w="454" w:type="dxa"/>
            <w:vAlign w:val="center"/>
            <w:tcPrChange w:id="18192" w:author="Στάθης Καπ" w:date="2023-03-09T06:29:00Z">
              <w:tcPr>
                <w:tcW w:w="454" w:type="dxa"/>
                <w:gridSpan w:val="2"/>
                <w:vAlign w:val="center"/>
              </w:tcPr>
            </w:tcPrChange>
          </w:tcPr>
          <w:p w14:paraId="2B4447F5" w14:textId="79B4A770" w:rsidR="00494D04" w:rsidRPr="007E0F91" w:rsidRDefault="00494D04" w:rsidP="00494D04">
            <w:pPr>
              <w:jc w:val="center"/>
              <w:rPr>
                <w:ins w:id="18193" w:author="Στάθης Καπ" w:date="2023-03-09T06:25:00Z"/>
                <w:sz w:val="16"/>
                <w:szCs w:val="16"/>
              </w:rPr>
            </w:pPr>
            <w:ins w:id="18194" w:author="Στάθης Καπ" w:date="2023-03-09T07:11:00Z">
              <w:r>
                <w:rPr>
                  <w:rFonts w:ascii="Calibri" w:hAnsi="Calibri" w:cs="Calibri"/>
                  <w:color w:val="000000"/>
                  <w:sz w:val="16"/>
                  <w:szCs w:val="16"/>
                </w:rPr>
                <w:t>2.8</w:t>
              </w:r>
            </w:ins>
          </w:p>
        </w:tc>
        <w:tc>
          <w:tcPr>
            <w:tcW w:w="454" w:type="dxa"/>
            <w:vAlign w:val="center"/>
            <w:tcPrChange w:id="18195" w:author="Στάθης Καπ" w:date="2023-03-09T06:29:00Z">
              <w:tcPr>
                <w:tcW w:w="454" w:type="dxa"/>
                <w:gridSpan w:val="2"/>
                <w:vAlign w:val="bottom"/>
              </w:tcPr>
            </w:tcPrChange>
          </w:tcPr>
          <w:p w14:paraId="75893973" w14:textId="698D6FA8" w:rsidR="00494D04" w:rsidRPr="007E0F91" w:rsidRDefault="00494D04" w:rsidP="00494D04">
            <w:pPr>
              <w:jc w:val="center"/>
              <w:rPr>
                <w:ins w:id="18196" w:author="Στάθης Καπ" w:date="2023-03-09T06:25:00Z"/>
                <w:sz w:val="16"/>
                <w:szCs w:val="16"/>
              </w:rPr>
            </w:pPr>
            <w:ins w:id="18197"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8198"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8199" w:author="Στάθης Καπ" w:date="2023-03-09T06:25:00Z"/>
                <w:sz w:val="16"/>
                <w:szCs w:val="16"/>
              </w:rPr>
            </w:pPr>
            <w:ins w:id="18200"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0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02" w:author="Στάθης Καπ" w:date="2023-03-09T06:25:00Z"/>
          <w:trPrChange w:id="1820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0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8205" w:author="Στάθης Καπ" w:date="2023-03-09T06:25:00Z"/>
                <w:sz w:val="16"/>
                <w:szCs w:val="16"/>
              </w:rPr>
            </w:pPr>
            <w:ins w:id="18206"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8207"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8208" w:author="Στάθης Καπ" w:date="2023-03-09T06:25:00Z"/>
                <w:sz w:val="16"/>
                <w:szCs w:val="16"/>
              </w:rPr>
            </w:pPr>
            <w:ins w:id="18209"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210"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8211" w:author="Στάθης Καπ" w:date="2023-03-09T06:25:00Z"/>
                <w:sz w:val="16"/>
                <w:szCs w:val="16"/>
              </w:rPr>
            </w:pPr>
            <w:ins w:id="18212"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213"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8214" w:author="Στάθης Καπ" w:date="2023-03-09T06:25:00Z"/>
                <w:sz w:val="16"/>
                <w:szCs w:val="16"/>
              </w:rPr>
            </w:pPr>
            <w:ins w:id="18215" w:author="Στάθης Καπ" w:date="2023-03-09T07:11:00Z">
              <w:r>
                <w:rPr>
                  <w:rFonts w:ascii="Calibri" w:hAnsi="Calibri" w:cs="Calibri"/>
                  <w:color w:val="000000"/>
                  <w:sz w:val="16"/>
                  <w:szCs w:val="16"/>
                </w:rPr>
                <w:t>1460</w:t>
              </w:r>
            </w:ins>
          </w:p>
        </w:tc>
        <w:tc>
          <w:tcPr>
            <w:tcW w:w="708" w:type="dxa"/>
            <w:vAlign w:val="center"/>
            <w:tcPrChange w:id="18216" w:author="Στάθης Καπ" w:date="2023-03-09T06:29:00Z">
              <w:tcPr>
                <w:tcW w:w="708" w:type="dxa"/>
                <w:gridSpan w:val="2"/>
                <w:vAlign w:val="center"/>
              </w:tcPr>
            </w:tcPrChange>
          </w:tcPr>
          <w:p w14:paraId="18D79554" w14:textId="0BD056EE" w:rsidR="00494D04" w:rsidRPr="007E0F91" w:rsidRDefault="00494D04" w:rsidP="00494D04">
            <w:pPr>
              <w:jc w:val="center"/>
              <w:rPr>
                <w:ins w:id="18217" w:author="Στάθης Καπ" w:date="2023-03-09T06:25:00Z"/>
                <w:sz w:val="16"/>
                <w:szCs w:val="16"/>
              </w:rPr>
            </w:pPr>
            <w:ins w:id="18218"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8219"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8220" w:author="Στάθης Καπ" w:date="2023-03-09T06:25:00Z"/>
                <w:sz w:val="16"/>
                <w:szCs w:val="16"/>
              </w:rPr>
            </w:pPr>
          </w:p>
        </w:tc>
        <w:tc>
          <w:tcPr>
            <w:tcW w:w="453" w:type="dxa"/>
            <w:tcBorders>
              <w:left w:val="single" w:sz="4" w:space="0" w:color="auto"/>
            </w:tcBorders>
            <w:vAlign w:val="center"/>
            <w:tcPrChange w:id="18221"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8222" w:author="Στάθης Καπ" w:date="2023-03-09T06:25:00Z"/>
                <w:sz w:val="16"/>
                <w:szCs w:val="16"/>
              </w:rPr>
            </w:pPr>
            <w:ins w:id="18223" w:author="Στάθης Καπ" w:date="2023-03-09T07:11:00Z">
              <w:r>
                <w:rPr>
                  <w:rFonts w:ascii="Calibri" w:hAnsi="Calibri" w:cs="Calibri"/>
                  <w:color w:val="000000"/>
                  <w:sz w:val="16"/>
                  <w:szCs w:val="16"/>
                </w:rPr>
                <w:t>1450</w:t>
              </w:r>
            </w:ins>
          </w:p>
        </w:tc>
        <w:tc>
          <w:tcPr>
            <w:tcW w:w="454" w:type="dxa"/>
            <w:vAlign w:val="center"/>
            <w:tcPrChange w:id="18224" w:author="Στάθης Καπ" w:date="2023-03-09T06:29:00Z">
              <w:tcPr>
                <w:tcW w:w="454" w:type="dxa"/>
                <w:gridSpan w:val="2"/>
                <w:vAlign w:val="center"/>
              </w:tcPr>
            </w:tcPrChange>
          </w:tcPr>
          <w:p w14:paraId="10412232" w14:textId="4B96E3A4" w:rsidR="00494D04" w:rsidRPr="007E0F91" w:rsidRDefault="00494D04" w:rsidP="00494D04">
            <w:pPr>
              <w:jc w:val="center"/>
              <w:rPr>
                <w:ins w:id="18225" w:author="Στάθης Καπ" w:date="2023-03-09T06:25:00Z"/>
                <w:sz w:val="16"/>
                <w:szCs w:val="16"/>
              </w:rPr>
            </w:pPr>
            <w:ins w:id="18226" w:author="Στάθης Καπ" w:date="2023-03-09T07:11:00Z">
              <w:r>
                <w:rPr>
                  <w:rFonts w:ascii="Calibri" w:hAnsi="Calibri" w:cs="Calibri"/>
                  <w:color w:val="000000"/>
                  <w:sz w:val="16"/>
                  <w:szCs w:val="16"/>
                </w:rPr>
                <w:t>0.68</w:t>
              </w:r>
            </w:ins>
          </w:p>
        </w:tc>
        <w:tc>
          <w:tcPr>
            <w:tcW w:w="454" w:type="dxa"/>
            <w:vAlign w:val="center"/>
            <w:tcPrChange w:id="18227" w:author="Στάθης Καπ" w:date="2023-03-09T06:29:00Z">
              <w:tcPr>
                <w:tcW w:w="454" w:type="dxa"/>
                <w:gridSpan w:val="2"/>
                <w:vAlign w:val="bottom"/>
              </w:tcPr>
            </w:tcPrChange>
          </w:tcPr>
          <w:p w14:paraId="2DC981D3" w14:textId="21CD503A" w:rsidR="00494D04" w:rsidRPr="007E0F91" w:rsidRDefault="00494D04" w:rsidP="00494D04">
            <w:pPr>
              <w:jc w:val="center"/>
              <w:rPr>
                <w:ins w:id="18228" w:author="Στάθης Καπ" w:date="2023-03-09T06:25:00Z"/>
                <w:sz w:val="16"/>
                <w:szCs w:val="16"/>
              </w:rPr>
            </w:pPr>
            <w:ins w:id="18229"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8230"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8231" w:author="Στάθης Καπ" w:date="2023-03-09T06:25:00Z"/>
                <w:sz w:val="16"/>
                <w:szCs w:val="16"/>
              </w:rPr>
            </w:pPr>
            <w:ins w:id="18232"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8233"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8234" w:author="Στάθης Καπ" w:date="2023-03-09T06:25:00Z"/>
                <w:sz w:val="16"/>
                <w:szCs w:val="16"/>
              </w:rPr>
            </w:pPr>
            <w:ins w:id="18235" w:author="Στάθης Καπ" w:date="2023-03-09T07:11:00Z">
              <w:r>
                <w:rPr>
                  <w:rFonts w:ascii="Calibri" w:hAnsi="Calibri" w:cs="Calibri"/>
                  <w:color w:val="000000"/>
                  <w:sz w:val="16"/>
                  <w:szCs w:val="16"/>
                </w:rPr>
                <w:t>1430</w:t>
              </w:r>
            </w:ins>
          </w:p>
        </w:tc>
        <w:tc>
          <w:tcPr>
            <w:tcW w:w="454" w:type="dxa"/>
            <w:vAlign w:val="center"/>
            <w:tcPrChange w:id="18236" w:author="Στάθης Καπ" w:date="2023-03-09T06:29:00Z">
              <w:tcPr>
                <w:tcW w:w="454" w:type="dxa"/>
                <w:gridSpan w:val="2"/>
                <w:vAlign w:val="center"/>
              </w:tcPr>
            </w:tcPrChange>
          </w:tcPr>
          <w:p w14:paraId="48540B3E" w14:textId="61FC3C00" w:rsidR="00494D04" w:rsidRPr="007E0F91" w:rsidRDefault="00494D04" w:rsidP="00494D04">
            <w:pPr>
              <w:jc w:val="center"/>
              <w:rPr>
                <w:ins w:id="18237" w:author="Στάθης Καπ" w:date="2023-03-09T06:25:00Z"/>
                <w:sz w:val="16"/>
                <w:szCs w:val="16"/>
              </w:rPr>
            </w:pPr>
            <w:ins w:id="18238" w:author="Στάθης Καπ" w:date="2023-03-09T07:11:00Z">
              <w:r>
                <w:rPr>
                  <w:rFonts w:ascii="Calibri" w:hAnsi="Calibri" w:cs="Calibri"/>
                  <w:color w:val="000000"/>
                  <w:sz w:val="16"/>
                  <w:szCs w:val="16"/>
                </w:rPr>
                <w:t>2.05</w:t>
              </w:r>
            </w:ins>
          </w:p>
        </w:tc>
        <w:tc>
          <w:tcPr>
            <w:tcW w:w="454" w:type="dxa"/>
            <w:vAlign w:val="center"/>
            <w:tcPrChange w:id="18239" w:author="Στάθης Καπ" w:date="2023-03-09T06:29:00Z">
              <w:tcPr>
                <w:tcW w:w="454" w:type="dxa"/>
                <w:gridSpan w:val="2"/>
                <w:vAlign w:val="bottom"/>
              </w:tcPr>
            </w:tcPrChange>
          </w:tcPr>
          <w:p w14:paraId="5B401640" w14:textId="447E8298" w:rsidR="00494D04" w:rsidRPr="007E0F91" w:rsidRDefault="00494D04" w:rsidP="00494D04">
            <w:pPr>
              <w:jc w:val="center"/>
              <w:rPr>
                <w:ins w:id="18240" w:author="Στάθης Καπ" w:date="2023-03-09T06:25:00Z"/>
                <w:sz w:val="16"/>
                <w:szCs w:val="16"/>
              </w:rPr>
            </w:pPr>
            <w:ins w:id="18241"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8242"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8243" w:author="Στάθης Καπ" w:date="2023-03-09T06:25:00Z"/>
                <w:sz w:val="16"/>
                <w:szCs w:val="16"/>
              </w:rPr>
            </w:pPr>
            <w:ins w:id="18244"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8245"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8246" w:author="Στάθης Καπ" w:date="2023-03-09T06:25:00Z"/>
                <w:sz w:val="16"/>
                <w:szCs w:val="16"/>
              </w:rPr>
            </w:pPr>
            <w:ins w:id="18247" w:author="Στάθης Καπ" w:date="2023-03-09T07:11:00Z">
              <w:r>
                <w:rPr>
                  <w:rFonts w:ascii="Calibri" w:hAnsi="Calibri" w:cs="Calibri"/>
                  <w:color w:val="000000"/>
                  <w:sz w:val="16"/>
                  <w:szCs w:val="16"/>
                </w:rPr>
                <w:t>1420</w:t>
              </w:r>
            </w:ins>
          </w:p>
        </w:tc>
        <w:tc>
          <w:tcPr>
            <w:tcW w:w="454" w:type="dxa"/>
            <w:vAlign w:val="center"/>
            <w:tcPrChange w:id="18248" w:author="Στάθης Καπ" w:date="2023-03-09T06:29:00Z">
              <w:tcPr>
                <w:tcW w:w="454" w:type="dxa"/>
                <w:gridSpan w:val="2"/>
                <w:vAlign w:val="center"/>
              </w:tcPr>
            </w:tcPrChange>
          </w:tcPr>
          <w:p w14:paraId="7A8AC0EE" w14:textId="0A2906DF" w:rsidR="00494D04" w:rsidRPr="007E0F91" w:rsidRDefault="00494D04" w:rsidP="00494D04">
            <w:pPr>
              <w:jc w:val="center"/>
              <w:rPr>
                <w:ins w:id="18249" w:author="Στάθης Καπ" w:date="2023-03-09T06:25:00Z"/>
                <w:sz w:val="16"/>
                <w:szCs w:val="16"/>
              </w:rPr>
            </w:pPr>
            <w:ins w:id="18250" w:author="Στάθης Καπ" w:date="2023-03-09T07:11:00Z">
              <w:r>
                <w:rPr>
                  <w:rFonts w:ascii="Calibri" w:hAnsi="Calibri" w:cs="Calibri"/>
                  <w:color w:val="000000"/>
                  <w:sz w:val="16"/>
                  <w:szCs w:val="16"/>
                </w:rPr>
                <w:t>2.74</w:t>
              </w:r>
            </w:ins>
          </w:p>
        </w:tc>
        <w:tc>
          <w:tcPr>
            <w:tcW w:w="454" w:type="dxa"/>
            <w:vAlign w:val="center"/>
            <w:tcPrChange w:id="18251" w:author="Στάθης Καπ" w:date="2023-03-09T06:29:00Z">
              <w:tcPr>
                <w:tcW w:w="454" w:type="dxa"/>
                <w:gridSpan w:val="2"/>
                <w:vAlign w:val="bottom"/>
              </w:tcPr>
            </w:tcPrChange>
          </w:tcPr>
          <w:p w14:paraId="38185F0D" w14:textId="0FE9F53E" w:rsidR="00494D04" w:rsidRPr="007E0F91" w:rsidRDefault="00494D04" w:rsidP="00494D04">
            <w:pPr>
              <w:jc w:val="center"/>
              <w:rPr>
                <w:ins w:id="18252" w:author="Στάθης Καπ" w:date="2023-03-09T06:25:00Z"/>
                <w:sz w:val="16"/>
                <w:szCs w:val="16"/>
              </w:rPr>
            </w:pPr>
            <w:ins w:id="18253"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8254"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8255" w:author="Στάθης Καπ" w:date="2023-03-09T06:25:00Z"/>
                <w:sz w:val="16"/>
                <w:szCs w:val="16"/>
              </w:rPr>
            </w:pPr>
            <w:ins w:id="18256"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25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258" w:author="Στάθης Καπ" w:date="2023-03-09T06:25:00Z"/>
          <w:trPrChange w:id="1825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26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8261" w:author="Στάθης Καπ" w:date="2023-03-09T06:25:00Z"/>
                <w:sz w:val="16"/>
                <w:szCs w:val="16"/>
              </w:rPr>
            </w:pPr>
            <w:ins w:id="18262"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8263"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8264" w:author="Στάθης Καπ" w:date="2023-03-09T06:25:00Z"/>
                <w:sz w:val="16"/>
                <w:szCs w:val="16"/>
              </w:rPr>
            </w:pPr>
            <w:ins w:id="18265"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8266"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8267" w:author="Στάθης Καπ" w:date="2023-03-09T06:25:00Z"/>
                <w:sz w:val="16"/>
                <w:szCs w:val="16"/>
              </w:rPr>
            </w:pPr>
            <w:ins w:id="18268"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8269"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8270" w:author="Στάθης Καπ" w:date="2023-03-09T06:25:00Z"/>
                <w:sz w:val="16"/>
                <w:szCs w:val="16"/>
              </w:rPr>
            </w:pPr>
            <w:ins w:id="18271" w:author="Στάθης Καπ" w:date="2023-03-09T07:11:00Z">
              <w:r>
                <w:rPr>
                  <w:rFonts w:ascii="Calibri" w:hAnsi="Calibri" w:cs="Calibri"/>
                  <w:color w:val="000000"/>
                  <w:sz w:val="16"/>
                  <w:szCs w:val="16"/>
                </w:rPr>
                <w:t>275</w:t>
              </w:r>
            </w:ins>
          </w:p>
        </w:tc>
        <w:tc>
          <w:tcPr>
            <w:tcW w:w="708" w:type="dxa"/>
            <w:vAlign w:val="center"/>
            <w:tcPrChange w:id="18272" w:author="Στάθης Καπ" w:date="2023-03-09T06:29:00Z">
              <w:tcPr>
                <w:tcW w:w="708" w:type="dxa"/>
                <w:gridSpan w:val="2"/>
                <w:vAlign w:val="center"/>
              </w:tcPr>
            </w:tcPrChange>
          </w:tcPr>
          <w:p w14:paraId="195DB046" w14:textId="78DBA287" w:rsidR="00494D04" w:rsidRPr="007E0F91" w:rsidRDefault="00494D04" w:rsidP="00494D04">
            <w:pPr>
              <w:jc w:val="center"/>
              <w:rPr>
                <w:ins w:id="18273" w:author="Στάθης Καπ" w:date="2023-03-09T06:25:00Z"/>
                <w:sz w:val="16"/>
                <w:szCs w:val="16"/>
              </w:rPr>
            </w:pPr>
            <w:ins w:id="18274"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8275"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8276" w:author="Στάθης Καπ" w:date="2023-03-09T06:25:00Z"/>
                <w:sz w:val="16"/>
                <w:szCs w:val="16"/>
              </w:rPr>
            </w:pPr>
          </w:p>
        </w:tc>
        <w:tc>
          <w:tcPr>
            <w:tcW w:w="453" w:type="dxa"/>
            <w:tcBorders>
              <w:left w:val="single" w:sz="4" w:space="0" w:color="auto"/>
            </w:tcBorders>
            <w:vAlign w:val="center"/>
            <w:tcPrChange w:id="18277"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8278" w:author="Στάθης Καπ" w:date="2023-03-09T06:25:00Z"/>
                <w:sz w:val="16"/>
                <w:szCs w:val="16"/>
              </w:rPr>
            </w:pPr>
            <w:ins w:id="18279" w:author="Στάθης Καπ" w:date="2023-03-09T07:11:00Z">
              <w:r>
                <w:rPr>
                  <w:rFonts w:ascii="Calibri" w:hAnsi="Calibri" w:cs="Calibri"/>
                  <w:color w:val="000000"/>
                  <w:sz w:val="16"/>
                  <w:szCs w:val="16"/>
                </w:rPr>
                <w:t>217</w:t>
              </w:r>
            </w:ins>
          </w:p>
        </w:tc>
        <w:tc>
          <w:tcPr>
            <w:tcW w:w="454" w:type="dxa"/>
            <w:vAlign w:val="center"/>
            <w:tcPrChange w:id="18280" w:author="Στάθης Καπ" w:date="2023-03-09T06:29:00Z">
              <w:tcPr>
                <w:tcW w:w="454" w:type="dxa"/>
                <w:gridSpan w:val="2"/>
                <w:vAlign w:val="center"/>
              </w:tcPr>
            </w:tcPrChange>
          </w:tcPr>
          <w:p w14:paraId="2ABF849D" w14:textId="6213DE65" w:rsidR="00494D04" w:rsidRPr="007E0F91" w:rsidRDefault="00494D04" w:rsidP="00494D04">
            <w:pPr>
              <w:jc w:val="center"/>
              <w:rPr>
                <w:ins w:id="18281" w:author="Στάθης Καπ" w:date="2023-03-09T06:25:00Z"/>
                <w:sz w:val="16"/>
                <w:szCs w:val="16"/>
              </w:rPr>
            </w:pPr>
            <w:ins w:id="18282" w:author="Στάθης Καπ" w:date="2023-03-09T07:11:00Z">
              <w:r>
                <w:rPr>
                  <w:rFonts w:ascii="Calibri" w:hAnsi="Calibri" w:cs="Calibri"/>
                  <w:color w:val="000000"/>
                  <w:sz w:val="16"/>
                  <w:szCs w:val="16"/>
                </w:rPr>
                <w:t>21.09</w:t>
              </w:r>
            </w:ins>
          </w:p>
        </w:tc>
        <w:tc>
          <w:tcPr>
            <w:tcW w:w="454" w:type="dxa"/>
            <w:vAlign w:val="center"/>
            <w:tcPrChange w:id="18283" w:author="Στάθης Καπ" w:date="2023-03-09T06:29:00Z">
              <w:tcPr>
                <w:tcW w:w="454" w:type="dxa"/>
                <w:gridSpan w:val="2"/>
                <w:vAlign w:val="bottom"/>
              </w:tcPr>
            </w:tcPrChange>
          </w:tcPr>
          <w:p w14:paraId="104F3FBF" w14:textId="69FF4F67" w:rsidR="00494D04" w:rsidRPr="007E0F91" w:rsidRDefault="00494D04" w:rsidP="00494D04">
            <w:pPr>
              <w:jc w:val="center"/>
              <w:rPr>
                <w:ins w:id="18284" w:author="Στάθης Καπ" w:date="2023-03-09T06:25:00Z"/>
                <w:sz w:val="16"/>
                <w:szCs w:val="16"/>
              </w:rPr>
            </w:pPr>
            <w:ins w:id="18285"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8286"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8287" w:author="Στάθης Καπ" w:date="2023-03-09T06:25:00Z"/>
                <w:sz w:val="16"/>
                <w:szCs w:val="16"/>
              </w:rPr>
            </w:pPr>
            <w:ins w:id="18288"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289"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8290" w:author="Στάθης Καπ" w:date="2023-03-09T06:25:00Z"/>
                <w:sz w:val="16"/>
                <w:szCs w:val="16"/>
              </w:rPr>
            </w:pPr>
            <w:ins w:id="18291" w:author="Στάθης Καπ" w:date="2023-03-09T07:11:00Z">
              <w:r>
                <w:rPr>
                  <w:rFonts w:ascii="Calibri" w:hAnsi="Calibri" w:cs="Calibri"/>
                  <w:color w:val="000000"/>
                  <w:sz w:val="16"/>
                  <w:szCs w:val="16"/>
                </w:rPr>
                <w:t>257</w:t>
              </w:r>
            </w:ins>
          </w:p>
        </w:tc>
        <w:tc>
          <w:tcPr>
            <w:tcW w:w="454" w:type="dxa"/>
            <w:vAlign w:val="center"/>
            <w:tcPrChange w:id="18292" w:author="Στάθης Καπ" w:date="2023-03-09T06:29:00Z">
              <w:tcPr>
                <w:tcW w:w="454" w:type="dxa"/>
                <w:gridSpan w:val="2"/>
                <w:vAlign w:val="center"/>
              </w:tcPr>
            </w:tcPrChange>
          </w:tcPr>
          <w:p w14:paraId="74988ACB" w14:textId="2A855D0C" w:rsidR="00494D04" w:rsidRPr="007E0F91" w:rsidRDefault="00494D04" w:rsidP="00494D04">
            <w:pPr>
              <w:jc w:val="center"/>
              <w:rPr>
                <w:ins w:id="18293" w:author="Στάθης Καπ" w:date="2023-03-09T06:25:00Z"/>
                <w:sz w:val="16"/>
                <w:szCs w:val="16"/>
              </w:rPr>
            </w:pPr>
            <w:ins w:id="18294" w:author="Στάθης Καπ" w:date="2023-03-09T07:11:00Z">
              <w:r>
                <w:rPr>
                  <w:rFonts w:ascii="Calibri" w:hAnsi="Calibri" w:cs="Calibri"/>
                  <w:color w:val="000000"/>
                  <w:sz w:val="16"/>
                  <w:szCs w:val="16"/>
                </w:rPr>
                <w:t>6.55</w:t>
              </w:r>
            </w:ins>
          </w:p>
        </w:tc>
        <w:tc>
          <w:tcPr>
            <w:tcW w:w="454" w:type="dxa"/>
            <w:vAlign w:val="center"/>
            <w:tcPrChange w:id="18295" w:author="Στάθης Καπ" w:date="2023-03-09T06:29:00Z">
              <w:tcPr>
                <w:tcW w:w="454" w:type="dxa"/>
                <w:gridSpan w:val="2"/>
                <w:vAlign w:val="bottom"/>
              </w:tcPr>
            </w:tcPrChange>
          </w:tcPr>
          <w:p w14:paraId="1B117BAB" w14:textId="527EC1D8" w:rsidR="00494D04" w:rsidRPr="007E0F91" w:rsidRDefault="00494D04" w:rsidP="00494D04">
            <w:pPr>
              <w:jc w:val="center"/>
              <w:rPr>
                <w:ins w:id="18296" w:author="Στάθης Καπ" w:date="2023-03-09T06:25:00Z"/>
                <w:sz w:val="16"/>
                <w:szCs w:val="16"/>
              </w:rPr>
            </w:pPr>
            <w:ins w:id="18297"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8298"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8299" w:author="Στάθης Καπ" w:date="2023-03-09T06:25:00Z"/>
                <w:sz w:val="16"/>
                <w:szCs w:val="16"/>
              </w:rPr>
            </w:pPr>
            <w:ins w:id="18300"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8301"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8302" w:author="Στάθης Καπ" w:date="2023-03-09T06:25:00Z"/>
                <w:sz w:val="16"/>
                <w:szCs w:val="16"/>
              </w:rPr>
            </w:pPr>
            <w:ins w:id="18303" w:author="Στάθης Καπ" w:date="2023-03-09T07:11:00Z">
              <w:r>
                <w:rPr>
                  <w:rFonts w:ascii="Calibri" w:hAnsi="Calibri" w:cs="Calibri"/>
                  <w:color w:val="000000"/>
                  <w:sz w:val="16"/>
                  <w:szCs w:val="16"/>
                </w:rPr>
                <w:t>186</w:t>
              </w:r>
            </w:ins>
          </w:p>
        </w:tc>
        <w:tc>
          <w:tcPr>
            <w:tcW w:w="454" w:type="dxa"/>
            <w:vAlign w:val="center"/>
            <w:tcPrChange w:id="18304" w:author="Στάθης Καπ" w:date="2023-03-09T06:29:00Z">
              <w:tcPr>
                <w:tcW w:w="454" w:type="dxa"/>
                <w:gridSpan w:val="2"/>
                <w:vAlign w:val="center"/>
              </w:tcPr>
            </w:tcPrChange>
          </w:tcPr>
          <w:p w14:paraId="413DD1C3" w14:textId="42EC9093" w:rsidR="00494D04" w:rsidRPr="007E0F91" w:rsidRDefault="00494D04" w:rsidP="00494D04">
            <w:pPr>
              <w:jc w:val="center"/>
              <w:rPr>
                <w:ins w:id="18305" w:author="Στάθης Καπ" w:date="2023-03-09T06:25:00Z"/>
                <w:sz w:val="16"/>
                <w:szCs w:val="16"/>
              </w:rPr>
            </w:pPr>
            <w:ins w:id="18306" w:author="Στάθης Καπ" w:date="2023-03-09T07:11:00Z">
              <w:r>
                <w:rPr>
                  <w:rFonts w:ascii="Calibri" w:hAnsi="Calibri" w:cs="Calibri"/>
                  <w:color w:val="000000"/>
                  <w:sz w:val="16"/>
                  <w:szCs w:val="16"/>
                </w:rPr>
                <w:t>32.36</w:t>
              </w:r>
            </w:ins>
          </w:p>
        </w:tc>
        <w:tc>
          <w:tcPr>
            <w:tcW w:w="454" w:type="dxa"/>
            <w:vAlign w:val="center"/>
            <w:tcPrChange w:id="18307" w:author="Στάθης Καπ" w:date="2023-03-09T06:29:00Z">
              <w:tcPr>
                <w:tcW w:w="454" w:type="dxa"/>
                <w:gridSpan w:val="2"/>
                <w:vAlign w:val="bottom"/>
              </w:tcPr>
            </w:tcPrChange>
          </w:tcPr>
          <w:p w14:paraId="7BA50140" w14:textId="459C900D" w:rsidR="00494D04" w:rsidRPr="007E0F91" w:rsidRDefault="00494D04" w:rsidP="00494D04">
            <w:pPr>
              <w:jc w:val="center"/>
              <w:rPr>
                <w:ins w:id="18308" w:author="Στάθης Καπ" w:date="2023-03-09T06:25:00Z"/>
                <w:sz w:val="16"/>
                <w:szCs w:val="16"/>
              </w:rPr>
            </w:pPr>
            <w:ins w:id="18309"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8310"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8311" w:author="Στάθης Καπ" w:date="2023-03-09T06:25:00Z"/>
                <w:sz w:val="16"/>
                <w:szCs w:val="16"/>
              </w:rPr>
            </w:pPr>
            <w:ins w:id="18312"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1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14" w:author="Στάθης Καπ" w:date="2023-03-09T06:25:00Z"/>
          <w:trPrChange w:id="1831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1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8317" w:author="Στάθης Καπ" w:date="2023-03-09T06:25:00Z"/>
                <w:sz w:val="16"/>
                <w:szCs w:val="16"/>
              </w:rPr>
            </w:pPr>
            <w:ins w:id="18318"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8319"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8320" w:author="Στάθης Καπ" w:date="2023-03-09T06:25:00Z"/>
                <w:sz w:val="16"/>
                <w:szCs w:val="16"/>
              </w:rPr>
            </w:pPr>
            <w:ins w:id="18321"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8322"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8323" w:author="Στάθης Καπ" w:date="2023-03-09T06:25:00Z"/>
                <w:sz w:val="16"/>
                <w:szCs w:val="16"/>
              </w:rPr>
            </w:pPr>
            <w:ins w:id="18324"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8325"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8326" w:author="Στάθης Καπ" w:date="2023-03-09T06:25:00Z"/>
                <w:sz w:val="16"/>
                <w:szCs w:val="16"/>
              </w:rPr>
            </w:pPr>
            <w:ins w:id="18327" w:author="Στάθης Καπ" w:date="2023-03-09T07:11:00Z">
              <w:r>
                <w:rPr>
                  <w:rFonts w:ascii="Calibri" w:hAnsi="Calibri" w:cs="Calibri"/>
                  <w:color w:val="000000"/>
                  <w:sz w:val="16"/>
                  <w:szCs w:val="16"/>
                </w:rPr>
                <w:t>461</w:t>
              </w:r>
            </w:ins>
          </w:p>
        </w:tc>
        <w:tc>
          <w:tcPr>
            <w:tcW w:w="708" w:type="dxa"/>
            <w:vAlign w:val="center"/>
            <w:tcPrChange w:id="18328" w:author="Στάθης Καπ" w:date="2023-03-09T06:29:00Z">
              <w:tcPr>
                <w:tcW w:w="708" w:type="dxa"/>
                <w:gridSpan w:val="2"/>
                <w:vAlign w:val="center"/>
              </w:tcPr>
            </w:tcPrChange>
          </w:tcPr>
          <w:p w14:paraId="15A7EB74" w14:textId="3C076828" w:rsidR="00494D04" w:rsidRPr="007E0F91" w:rsidRDefault="00494D04" w:rsidP="00494D04">
            <w:pPr>
              <w:jc w:val="center"/>
              <w:rPr>
                <w:ins w:id="18329" w:author="Στάθης Καπ" w:date="2023-03-09T06:25:00Z"/>
                <w:sz w:val="16"/>
                <w:szCs w:val="16"/>
              </w:rPr>
            </w:pPr>
            <w:ins w:id="18330"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8331"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8332" w:author="Στάθης Καπ" w:date="2023-03-09T06:25:00Z"/>
                <w:sz w:val="16"/>
                <w:szCs w:val="16"/>
              </w:rPr>
            </w:pPr>
          </w:p>
        </w:tc>
        <w:tc>
          <w:tcPr>
            <w:tcW w:w="453" w:type="dxa"/>
            <w:tcBorders>
              <w:left w:val="single" w:sz="4" w:space="0" w:color="auto"/>
            </w:tcBorders>
            <w:vAlign w:val="center"/>
            <w:tcPrChange w:id="18333"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8334" w:author="Στάθης Καπ" w:date="2023-03-09T06:25:00Z"/>
                <w:sz w:val="16"/>
                <w:szCs w:val="16"/>
              </w:rPr>
            </w:pPr>
            <w:ins w:id="18335" w:author="Στάθης Καπ" w:date="2023-03-09T07:11:00Z">
              <w:r>
                <w:rPr>
                  <w:rFonts w:ascii="Calibri" w:hAnsi="Calibri" w:cs="Calibri"/>
                  <w:color w:val="000000"/>
                  <w:sz w:val="16"/>
                  <w:szCs w:val="16"/>
                </w:rPr>
                <w:t>408</w:t>
              </w:r>
            </w:ins>
          </w:p>
        </w:tc>
        <w:tc>
          <w:tcPr>
            <w:tcW w:w="454" w:type="dxa"/>
            <w:vAlign w:val="center"/>
            <w:tcPrChange w:id="18336" w:author="Στάθης Καπ" w:date="2023-03-09T06:29:00Z">
              <w:tcPr>
                <w:tcW w:w="454" w:type="dxa"/>
                <w:gridSpan w:val="2"/>
                <w:vAlign w:val="center"/>
              </w:tcPr>
            </w:tcPrChange>
          </w:tcPr>
          <w:p w14:paraId="2C5B56A5" w14:textId="27FDEA7B" w:rsidR="00494D04" w:rsidRPr="007E0F91" w:rsidRDefault="00494D04" w:rsidP="00494D04">
            <w:pPr>
              <w:jc w:val="center"/>
              <w:rPr>
                <w:ins w:id="18337" w:author="Στάθης Καπ" w:date="2023-03-09T06:25:00Z"/>
                <w:sz w:val="16"/>
                <w:szCs w:val="16"/>
              </w:rPr>
            </w:pPr>
            <w:ins w:id="18338" w:author="Στάθης Καπ" w:date="2023-03-09T07:11:00Z">
              <w:r>
                <w:rPr>
                  <w:rFonts w:ascii="Calibri" w:hAnsi="Calibri" w:cs="Calibri"/>
                  <w:color w:val="000000"/>
                  <w:sz w:val="16"/>
                  <w:szCs w:val="16"/>
                </w:rPr>
                <w:t>11.5</w:t>
              </w:r>
            </w:ins>
          </w:p>
        </w:tc>
        <w:tc>
          <w:tcPr>
            <w:tcW w:w="454" w:type="dxa"/>
            <w:vAlign w:val="center"/>
            <w:tcPrChange w:id="18339" w:author="Στάθης Καπ" w:date="2023-03-09T06:29:00Z">
              <w:tcPr>
                <w:tcW w:w="454" w:type="dxa"/>
                <w:gridSpan w:val="2"/>
                <w:vAlign w:val="bottom"/>
              </w:tcPr>
            </w:tcPrChange>
          </w:tcPr>
          <w:p w14:paraId="4717BADA" w14:textId="0A589EDC" w:rsidR="00494D04" w:rsidRPr="007E0F91" w:rsidRDefault="00494D04" w:rsidP="00494D04">
            <w:pPr>
              <w:jc w:val="center"/>
              <w:rPr>
                <w:ins w:id="18340" w:author="Στάθης Καπ" w:date="2023-03-09T06:25:00Z"/>
                <w:sz w:val="16"/>
                <w:szCs w:val="16"/>
              </w:rPr>
            </w:pPr>
            <w:ins w:id="18341"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342"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8343" w:author="Στάθης Καπ" w:date="2023-03-09T06:25:00Z"/>
                <w:sz w:val="16"/>
                <w:szCs w:val="16"/>
              </w:rPr>
            </w:pPr>
            <w:ins w:id="18344"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8345"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8346" w:author="Στάθης Καπ" w:date="2023-03-09T06:25:00Z"/>
                <w:sz w:val="16"/>
                <w:szCs w:val="16"/>
              </w:rPr>
            </w:pPr>
            <w:ins w:id="18347" w:author="Στάθης Καπ" w:date="2023-03-09T07:11:00Z">
              <w:r>
                <w:rPr>
                  <w:rFonts w:ascii="Calibri" w:hAnsi="Calibri" w:cs="Calibri"/>
                  <w:color w:val="000000"/>
                  <w:sz w:val="16"/>
                  <w:szCs w:val="16"/>
                </w:rPr>
                <w:t>411</w:t>
              </w:r>
            </w:ins>
          </w:p>
        </w:tc>
        <w:tc>
          <w:tcPr>
            <w:tcW w:w="454" w:type="dxa"/>
            <w:vAlign w:val="center"/>
            <w:tcPrChange w:id="18348" w:author="Στάθης Καπ" w:date="2023-03-09T06:29:00Z">
              <w:tcPr>
                <w:tcW w:w="454" w:type="dxa"/>
                <w:gridSpan w:val="2"/>
                <w:vAlign w:val="center"/>
              </w:tcPr>
            </w:tcPrChange>
          </w:tcPr>
          <w:p w14:paraId="2C28B689" w14:textId="2D5B9475" w:rsidR="00494D04" w:rsidRPr="007E0F91" w:rsidRDefault="00494D04" w:rsidP="00494D04">
            <w:pPr>
              <w:jc w:val="center"/>
              <w:rPr>
                <w:ins w:id="18349" w:author="Στάθης Καπ" w:date="2023-03-09T06:25:00Z"/>
                <w:sz w:val="16"/>
                <w:szCs w:val="16"/>
              </w:rPr>
            </w:pPr>
            <w:ins w:id="18350" w:author="Στάθης Καπ" w:date="2023-03-09T07:11:00Z">
              <w:r>
                <w:rPr>
                  <w:rFonts w:ascii="Calibri" w:hAnsi="Calibri" w:cs="Calibri"/>
                  <w:color w:val="000000"/>
                  <w:sz w:val="16"/>
                  <w:szCs w:val="16"/>
                </w:rPr>
                <w:t>10.85</w:t>
              </w:r>
            </w:ins>
          </w:p>
        </w:tc>
        <w:tc>
          <w:tcPr>
            <w:tcW w:w="454" w:type="dxa"/>
            <w:vAlign w:val="center"/>
            <w:tcPrChange w:id="18351" w:author="Στάθης Καπ" w:date="2023-03-09T06:29:00Z">
              <w:tcPr>
                <w:tcW w:w="454" w:type="dxa"/>
                <w:gridSpan w:val="2"/>
                <w:vAlign w:val="bottom"/>
              </w:tcPr>
            </w:tcPrChange>
          </w:tcPr>
          <w:p w14:paraId="30EF7BF0" w14:textId="1B4581E1" w:rsidR="00494D04" w:rsidRPr="007E0F91" w:rsidRDefault="00494D04" w:rsidP="00494D04">
            <w:pPr>
              <w:jc w:val="center"/>
              <w:rPr>
                <w:ins w:id="18352" w:author="Στάθης Καπ" w:date="2023-03-09T06:25:00Z"/>
                <w:sz w:val="16"/>
                <w:szCs w:val="16"/>
              </w:rPr>
            </w:pPr>
            <w:ins w:id="18353"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354"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8355" w:author="Στάθης Καπ" w:date="2023-03-09T06:25:00Z"/>
                <w:sz w:val="16"/>
                <w:szCs w:val="16"/>
              </w:rPr>
            </w:pPr>
            <w:ins w:id="18356"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8357"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8358" w:author="Στάθης Καπ" w:date="2023-03-09T06:25:00Z"/>
                <w:sz w:val="16"/>
                <w:szCs w:val="16"/>
              </w:rPr>
            </w:pPr>
            <w:ins w:id="18359" w:author="Στάθης Καπ" w:date="2023-03-09T07:11:00Z">
              <w:r>
                <w:rPr>
                  <w:rFonts w:ascii="Calibri" w:hAnsi="Calibri" w:cs="Calibri"/>
                  <w:color w:val="000000"/>
                  <w:sz w:val="16"/>
                  <w:szCs w:val="16"/>
                </w:rPr>
                <w:t>355</w:t>
              </w:r>
            </w:ins>
          </w:p>
        </w:tc>
        <w:tc>
          <w:tcPr>
            <w:tcW w:w="454" w:type="dxa"/>
            <w:vAlign w:val="center"/>
            <w:tcPrChange w:id="18360" w:author="Στάθης Καπ" w:date="2023-03-09T06:29:00Z">
              <w:tcPr>
                <w:tcW w:w="454" w:type="dxa"/>
                <w:gridSpan w:val="2"/>
                <w:vAlign w:val="center"/>
              </w:tcPr>
            </w:tcPrChange>
          </w:tcPr>
          <w:p w14:paraId="42853FB6" w14:textId="6A2B710F" w:rsidR="00494D04" w:rsidRPr="007E0F91" w:rsidRDefault="00494D04" w:rsidP="00494D04">
            <w:pPr>
              <w:jc w:val="center"/>
              <w:rPr>
                <w:ins w:id="18361" w:author="Στάθης Καπ" w:date="2023-03-09T06:25:00Z"/>
                <w:sz w:val="16"/>
                <w:szCs w:val="16"/>
              </w:rPr>
            </w:pPr>
            <w:ins w:id="18362" w:author="Στάθης Καπ" w:date="2023-03-09T07:11:00Z">
              <w:r>
                <w:rPr>
                  <w:rFonts w:ascii="Calibri" w:hAnsi="Calibri" w:cs="Calibri"/>
                  <w:color w:val="000000"/>
                  <w:sz w:val="16"/>
                  <w:szCs w:val="16"/>
                </w:rPr>
                <w:t>22.99</w:t>
              </w:r>
            </w:ins>
          </w:p>
        </w:tc>
        <w:tc>
          <w:tcPr>
            <w:tcW w:w="454" w:type="dxa"/>
            <w:vAlign w:val="center"/>
            <w:tcPrChange w:id="18363" w:author="Στάθης Καπ" w:date="2023-03-09T06:29:00Z">
              <w:tcPr>
                <w:tcW w:w="454" w:type="dxa"/>
                <w:gridSpan w:val="2"/>
                <w:vAlign w:val="bottom"/>
              </w:tcPr>
            </w:tcPrChange>
          </w:tcPr>
          <w:p w14:paraId="0CEA07FB" w14:textId="6E259046" w:rsidR="00494D04" w:rsidRPr="007E0F91" w:rsidRDefault="00494D04" w:rsidP="00494D04">
            <w:pPr>
              <w:jc w:val="center"/>
              <w:rPr>
                <w:ins w:id="18364" w:author="Στάθης Καπ" w:date="2023-03-09T06:25:00Z"/>
                <w:sz w:val="16"/>
                <w:szCs w:val="16"/>
              </w:rPr>
            </w:pPr>
            <w:ins w:id="18365"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8366"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8367" w:author="Στάθης Καπ" w:date="2023-03-09T06:25:00Z"/>
                <w:sz w:val="16"/>
                <w:szCs w:val="16"/>
              </w:rPr>
            </w:pPr>
            <w:ins w:id="18368"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6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70" w:author="Στάθης Καπ" w:date="2023-03-09T06:25:00Z"/>
          <w:trPrChange w:id="1837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37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8373" w:author="Στάθης Καπ" w:date="2023-03-09T06:25:00Z"/>
                <w:sz w:val="16"/>
                <w:szCs w:val="16"/>
              </w:rPr>
            </w:pPr>
            <w:ins w:id="18374"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8375"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8376" w:author="Στάθης Καπ" w:date="2023-03-09T06:25:00Z"/>
                <w:sz w:val="16"/>
                <w:szCs w:val="16"/>
              </w:rPr>
            </w:pPr>
            <w:ins w:id="18377"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8378"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8379" w:author="Στάθης Καπ" w:date="2023-03-09T06:25:00Z"/>
                <w:sz w:val="16"/>
                <w:szCs w:val="16"/>
              </w:rPr>
            </w:pPr>
            <w:ins w:id="18380"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8381"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8382" w:author="Στάθης Καπ" w:date="2023-03-09T06:25:00Z"/>
                <w:sz w:val="16"/>
                <w:szCs w:val="16"/>
              </w:rPr>
            </w:pPr>
            <w:ins w:id="18383" w:author="Στάθης Καπ" w:date="2023-03-09T07:11:00Z">
              <w:r>
                <w:rPr>
                  <w:rFonts w:ascii="Calibri" w:hAnsi="Calibri" w:cs="Calibri"/>
                  <w:color w:val="000000"/>
                  <w:sz w:val="16"/>
                  <w:szCs w:val="16"/>
                </w:rPr>
                <w:t>468</w:t>
              </w:r>
            </w:ins>
          </w:p>
        </w:tc>
        <w:tc>
          <w:tcPr>
            <w:tcW w:w="708" w:type="dxa"/>
            <w:vAlign w:val="center"/>
            <w:tcPrChange w:id="18384" w:author="Στάθης Καπ" w:date="2023-03-09T06:29:00Z">
              <w:tcPr>
                <w:tcW w:w="708" w:type="dxa"/>
                <w:gridSpan w:val="2"/>
                <w:vAlign w:val="center"/>
              </w:tcPr>
            </w:tcPrChange>
          </w:tcPr>
          <w:p w14:paraId="7CA64859" w14:textId="46677456" w:rsidR="00494D04" w:rsidRPr="007E0F91" w:rsidRDefault="00494D04" w:rsidP="00494D04">
            <w:pPr>
              <w:jc w:val="center"/>
              <w:rPr>
                <w:ins w:id="18385" w:author="Στάθης Καπ" w:date="2023-03-09T06:25:00Z"/>
                <w:sz w:val="16"/>
                <w:szCs w:val="16"/>
              </w:rPr>
            </w:pPr>
            <w:ins w:id="18386"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8387"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8388" w:author="Στάθης Καπ" w:date="2023-03-09T06:25:00Z"/>
                <w:sz w:val="16"/>
                <w:szCs w:val="16"/>
              </w:rPr>
            </w:pPr>
          </w:p>
        </w:tc>
        <w:tc>
          <w:tcPr>
            <w:tcW w:w="453" w:type="dxa"/>
            <w:tcBorders>
              <w:left w:val="single" w:sz="4" w:space="0" w:color="auto"/>
            </w:tcBorders>
            <w:vAlign w:val="center"/>
            <w:tcPrChange w:id="18389"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8390" w:author="Στάθης Καπ" w:date="2023-03-09T06:25:00Z"/>
                <w:sz w:val="16"/>
                <w:szCs w:val="16"/>
              </w:rPr>
            </w:pPr>
            <w:ins w:id="18391" w:author="Στάθης Καπ" w:date="2023-03-09T07:11:00Z">
              <w:r>
                <w:rPr>
                  <w:rFonts w:ascii="Calibri" w:hAnsi="Calibri" w:cs="Calibri"/>
                  <w:color w:val="000000"/>
                  <w:sz w:val="16"/>
                  <w:szCs w:val="16"/>
                </w:rPr>
                <w:t>439</w:t>
              </w:r>
            </w:ins>
          </w:p>
        </w:tc>
        <w:tc>
          <w:tcPr>
            <w:tcW w:w="454" w:type="dxa"/>
            <w:vAlign w:val="center"/>
            <w:tcPrChange w:id="18392" w:author="Στάθης Καπ" w:date="2023-03-09T06:29:00Z">
              <w:tcPr>
                <w:tcW w:w="454" w:type="dxa"/>
                <w:gridSpan w:val="2"/>
                <w:vAlign w:val="center"/>
              </w:tcPr>
            </w:tcPrChange>
          </w:tcPr>
          <w:p w14:paraId="705B1B7A" w14:textId="23D7498D" w:rsidR="00494D04" w:rsidRPr="007E0F91" w:rsidRDefault="00494D04" w:rsidP="00494D04">
            <w:pPr>
              <w:jc w:val="center"/>
              <w:rPr>
                <w:ins w:id="18393" w:author="Στάθης Καπ" w:date="2023-03-09T06:25:00Z"/>
                <w:sz w:val="16"/>
                <w:szCs w:val="16"/>
              </w:rPr>
            </w:pPr>
            <w:ins w:id="18394" w:author="Στάθης Καπ" w:date="2023-03-09T07:11:00Z">
              <w:r>
                <w:rPr>
                  <w:rFonts w:ascii="Calibri" w:hAnsi="Calibri" w:cs="Calibri"/>
                  <w:color w:val="000000"/>
                  <w:sz w:val="16"/>
                  <w:szCs w:val="16"/>
                </w:rPr>
                <w:t>6.2</w:t>
              </w:r>
            </w:ins>
          </w:p>
        </w:tc>
        <w:tc>
          <w:tcPr>
            <w:tcW w:w="454" w:type="dxa"/>
            <w:vAlign w:val="center"/>
            <w:tcPrChange w:id="18395" w:author="Στάθης Καπ" w:date="2023-03-09T06:29:00Z">
              <w:tcPr>
                <w:tcW w:w="454" w:type="dxa"/>
                <w:gridSpan w:val="2"/>
                <w:vAlign w:val="bottom"/>
              </w:tcPr>
            </w:tcPrChange>
          </w:tcPr>
          <w:p w14:paraId="7239FBCC" w14:textId="0CE47F82" w:rsidR="00494D04" w:rsidRPr="007E0F91" w:rsidRDefault="00494D04" w:rsidP="00494D04">
            <w:pPr>
              <w:jc w:val="center"/>
              <w:rPr>
                <w:ins w:id="18396" w:author="Στάθης Καπ" w:date="2023-03-09T06:25:00Z"/>
                <w:sz w:val="16"/>
                <w:szCs w:val="16"/>
              </w:rPr>
            </w:pPr>
            <w:ins w:id="18397"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8398"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8399" w:author="Στάθης Καπ" w:date="2023-03-09T06:25:00Z"/>
                <w:sz w:val="16"/>
                <w:szCs w:val="16"/>
              </w:rPr>
            </w:pPr>
            <w:ins w:id="18400"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8401"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8402" w:author="Στάθης Καπ" w:date="2023-03-09T06:25:00Z"/>
                <w:sz w:val="16"/>
                <w:szCs w:val="16"/>
              </w:rPr>
            </w:pPr>
            <w:ins w:id="18403" w:author="Στάθης Καπ" w:date="2023-03-09T07:11:00Z">
              <w:r>
                <w:rPr>
                  <w:rFonts w:ascii="Calibri" w:hAnsi="Calibri" w:cs="Calibri"/>
                  <w:color w:val="000000"/>
                  <w:sz w:val="16"/>
                  <w:szCs w:val="16"/>
                </w:rPr>
                <w:t>400</w:t>
              </w:r>
            </w:ins>
          </w:p>
        </w:tc>
        <w:tc>
          <w:tcPr>
            <w:tcW w:w="454" w:type="dxa"/>
            <w:vAlign w:val="center"/>
            <w:tcPrChange w:id="18404" w:author="Στάθης Καπ" w:date="2023-03-09T06:29:00Z">
              <w:tcPr>
                <w:tcW w:w="454" w:type="dxa"/>
                <w:gridSpan w:val="2"/>
                <w:vAlign w:val="center"/>
              </w:tcPr>
            </w:tcPrChange>
          </w:tcPr>
          <w:p w14:paraId="491FBFF4" w14:textId="2E9B003C" w:rsidR="00494D04" w:rsidRPr="007E0F91" w:rsidRDefault="00494D04" w:rsidP="00494D04">
            <w:pPr>
              <w:jc w:val="center"/>
              <w:rPr>
                <w:ins w:id="18405" w:author="Στάθης Καπ" w:date="2023-03-09T06:25:00Z"/>
                <w:sz w:val="16"/>
                <w:szCs w:val="16"/>
              </w:rPr>
            </w:pPr>
            <w:ins w:id="18406" w:author="Στάθης Καπ" w:date="2023-03-09T07:11:00Z">
              <w:r>
                <w:rPr>
                  <w:rFonts w:ascii="Calibri" w:hAnsi="Calibri" w:cs="Calibri"/>
                  <w:color w:val="000000"/>
                  <w:sz w:val="16"/>
                  <w:szCs w:val="16"/>
                </w:rPr>
                <w:t>14.53</w:t>
              </w:r>
            </w:ins>
          </w:p>
        </w:tc>
        <w:tc>
          <w:tcPr>
            <w:tcW w:w="454" w:type="dxa"/>
            <w:vAlign w:val="center"/>
            <w:tcPrChange w:id="18407" w:author="Στάθης Καπ" w:date="2023-03-09T06:29:00Z">
              <w:tcPr>
                <w:tcW w:w="454" w:type="dxa"/>
                <w:gridSpan w:val="2"/>
                <w:vAlign w:val="bottom"/>
              </w:tcPr>
            </w:tcPrChange>
          </w:tcPr>
          <w:p w14:paraId="6213E0A9" w14:textId="32C906E5" w:rsidR="00494D04" w:rsidRPr="007E0F91" w:rsidRDefault="00494D04" w:rsidP="00494D04">
            <w:pPr>
              <w:jc w:val="center"/>
              <w:rPr>
                <w:ins w:id="18408" w:author="Στάθης Καπ" w:date="2023-03-09T06:25:00Z"/>
                <w:sz w:val="16"/>
                <w:szCs w:val="16"/>
              </w:rPr>
            </w:pPr>
            <w:ins w:id="18409"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8410"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8411" w:author="Στάθης Καπ" w:date="2023-03-09T06:25:00Z"/>
                <w:sz w:val="16"/>
                <w:szCs w:val="16"/>
              </w:rPr>
            </w:pPr>
            <w:ins w:id="18412"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8413"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8414" w:author="Στάθης Καπ" w:date="2023-03-09T06:25:00Z"/>
                <w:sz w:val="16"/>
                <w:szCs w:val="16"/>
              </w:rPr>
            </w:pPr>
            <w:ins w:id="18415" w:author="Στάθης Καπ" w:date="2023-03-09T07:11:00Z">
              <w:r>
                <w:rPr>
                  <w:rFonts w:ascii="Calibri" w:hAnsi="Calibri" w:cs="Calibri"/>
                  <w:color w:val="000000"/>
                  <w:sz w:val="16"/>
                  <w:szCs w:val="16"/>
                </w:rPr>
                <w:t>414</w:t>
              </w:r>
            </w:ins>
          </w:p>
        </w:tc>
        <w:tc>
          <w:tcPr>
            <w:tcW w:w="454" w:type="dxa"/>
            <w:vAlign w:val="center"/>
            <w:tcPrChange w:id="18416" w:author="Στάθης Καπ" w:date="2023-03-09T06:29:00Z">
              <w:tcPr>
                <w:tcW w:w="454" w:type="dxa"/>
                <w:gridSpan w:val="2"/>
                <w:vAlign w:val="center"/>
              </w:tcPr>
            </w:tcPrChange>
          </w:tcPr>
          <w:p w14:paraId="25C98AEA" w14:textId="535A5169" w:rsidR="00494D04" w:rsidRPr="007E0F91" w:rsidRDefault="00494D04" w:rsidP="00494D04">
            <w:pPr>
              <w:jc w:val="center"/>
              <w:rPr>
                <w:ins w:id="18417" w:author="Στάθης Καπ" w:date="2023-03-09T06:25:00Z"/>
                <w:sz w:val="16"/>
                <w:szCs w:val="16"/>
              </w:rPr>
            </w:pPr>
            <w:ins w:id="18418" w:author="Στάθης Καπ" w:date="2023-03-09T07:11:00Z">
              <w:r>
                <w:rPr>
                  <w:rFonts w:ascii="Calibri" w:hAnsi="Calibri" w:cs="Calibri"/>
                  <w:color w:val="000000"/>
                  <w:sz w:val="16"/>
                  <w:szCs w:val="16"/>
                </w:rPr>
                <w:t>11.54</w:t>
              </w:r>
            </w:ins>
          </w:p>
        </w:tc>
        <w:tc>
          <w:tcPr>
            <w:tcW w:w="454" w:type="dxa"/>
            <w:vAlign w:val="center"/>
            <w:tcPrChange w:id="18419" w:author="Στάθης Καπ" w:date="2023-03-09T06:29:00Z">
              <w:tcPr>
                <w:tcW w:w="454" w:type="dxa"/>
                <w:gridSpan w:val="2"/>
                <w:vAlign w:val="bottom"/>
              </w:tcPr>
            </w:tcPrChange>
          </w:tcPr>
          <w:p w14:paraId="3FE2EB94" w14:textId="44CA93C1" w:rsidR="00494D04" w:rsidRPr="007E0F91" w:rsidRDefault="00494D04" w:rsidP="00494D04">
            <w:pPr>
              <w:jc w:val="center"/>
              <w:rPr>
                <w:ins w:id="18420" w:author="Στάθης Καπ" w:date="2023-03-09T06:25:00Z"/>
                <w:sz w:val="16"/>
                <w:szCs w:val="16"/>
              </w:rPr>
            </w:pPr>
            <w:ins w:id="18421"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8422"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8423" w:author="Στάθης Καπ" w:date="2023-03-09T06:25:00Z"/>
                <w:sz w:val="16"/>
                <w:szCs w:val="16"/>
              </w:rPr>
            </w:pPr>
            <w:ins w:id="18424"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26" w:author="Στάθης Καπ" w:date="2023-03-09T06:25:00Z"/>
          <w:trPrChange w:id="1842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2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8429" w:author="Στάθης Καπ" w:date="2023-03-09T06:25:00Z"/>
                <w:sz w:val="16"/>
                <w:szCs w:val="16"/>
              </w:rPr>
            </w:pPr>
            <w:ins w:id="18430"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8431"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8432" w:author="Στάθης Καπ" w:date="2023-03-09T06:25:00Z"/>
                <w:sz w:val="16"/>
                <w:szCs w:val="16"/>
              </w:rPr>
            </w:pPr>
            <w:ins w:id="18433"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8434"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8435" w:author="Στάθης Καπ" w:date="2023-03-09T06:25:00Z"/>
                <w:sz w:val="16"/>
                <w:szCs w:val="16"/>
              </w:rPr>
            </w:pPr>
            <w:ins w:id="18436"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8437"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8438" w:author="Στάθης Καπ" w:date="2023-03-09T06:25:00Z"/>
                <w:sz w:val="16"/>
                <w:szCs w:val="16"/>
              </w:rPr>
            </w:pPr>
            <w:ins w:id="18439" w:author="Στάθης Καπ" w:date="2023-03-09T07:11:00Z">
              <w:r>
                <w:rPr>
                  <w:rFonts w:ascii="Calibri" w:hAnsi="Calibri" w:cs="Calibri"/>
                  <w:color w:val="000000"/>
                  <w:sz w:val="16"/>
                  <w:szCs w:val="16"/>
                </w:rPr>
                <w:t>506</w:t>
              </w:r>
            </w:ins>
          </w:p>
        </w:tc>
        <w:tc>
          <w:tcPr>
            <w:tcW w:w="708" w:type="dxa"/>
            <w:vAlign w:val="center"/>
            <w:tcPrChange w:id="18440" w:author="Στάθης Καπ" w:date="2023-03-09T06:29:00Z">
              <w:tcPr>
                <w:tcW w:w="708" w:type="dxa"/>
                <w:gridSpan w:val="2"/>
                <w:vAlign w:val="center"/>
              </w:tcPr>
            </w:tcPrChange>
          </w:tcPr>
          <w:p w14:paraId="30EA3C14" w14:textId="111FAE10" w:rsidR="00494D04" w:rsidRPr="007E0F91" w:rsidRDefault="00494D04" w:rsidP="00494D04">
            <w:pPr>
              <w:jc w:val="center"/>
              <w:rPr>
                <w:ins w:id="18441" w:author="Στάθης Καπ" w:date="2023-03-09T06:25:00Z"/>
                <w:sz w:val="16"/>
                <w:szCs w:val="16"/>
              </w:rPr>
            </w:pPr>
            <w:ins w:id="18442"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8443"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8444" w:author="Στάθης Καπ" w:date="2023-03-09T06:25:00Z"/>
                <w:sz w:val="16"/>
                <w:szCs w:val="16"/>
              </w:rPr>
            </w:pPr>
          </w:p>
        </w:tc>
        <w:tc>
          <w:tcPr>
            <w:tcW w:w="453" w:type="dxa"/>
            <w:tcBorders>
              <w:left w:val="single" w:sz="4" w:space="0" w:color="auto"/>
            </w:tcBorders>
            <w:vAlign w:val="center"/>
            <w:tcPrChange w:id="18445"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8446" w:author="Στάθης Καπ" w:date="2023-03-09T06:25:00Z"/>
                <w:sz w:val="16"/>
                <w:szCs w:val="16"/>
              </w:rPr>
            </w:pPr>
            <w:ins w:id="18447" w:author="Στάθης Καπ" w:date="2023-03-09T07:11:00Z">
              <w:r>
                <w:rPr>
                  <w:rFonts w:ascii="Calibri" w:hAnsi="Calibri" w:cs="Calibri"/>
                  <w:color w:val="000000"/>
                  <w:sz w:val="16"/>
                  <w:szCs w:val="16"/>
                </w:rPr>
                <w:t>470</w:t>
              </w:r>
            </w:ins>
          </w:p>
        </w:tc>
        <w:tc>
          <w:tcPr>
            <w:tcW w:w="454" w:type="dxa"/>
            <w:vAlign w:val="center"/>
            <w:tcPrChange w:id="18448" w:author="Στάθης Καπ" w:date="2023-03-09T06:29:00Z">
              <w:tcPr>
                <w:tcW w:w="454" w:type="dxa"/>
                <w:gridSpan w:val="2"/>
                <w:vAlign w:val="center"/>
              </w:tcPr>
            </w:tcPrChange>
          </w:tcPr>
          <w:p w14:paraId="47ECB686" w14:textId="5B2FFFD6" w:rsidR="00494D04" w:rsidRPr="007E0F91" w:rsidRDefault="00494D04" w:rsidP="00494D04">
            <w:pPr>
              <w:jc w:val="center"/>
              <w:rPr>
                <w:ins w:id="18449" w:author="Στάθης Καπ" w:date="2023-03-09T06:25:00Z"/>
                <w:sz w:val="16"/>
                <w:szCs w:val="16"/>
              </w:rPr>
            </w:pPr>
            <w:ins w:id="18450" w:author="Στάθης Καπ" w:date="2023-03-09T07:11:00Z">
              <w:r>
                <w:rPr>
                  <w:rFonts w:ascii="Calibri" w:hAnsi="Calibri" w:cs="Calibri"/>
                  <w:color w:val="000000"/>
                  <w:sz w:val="16"/>
                  <w:szCs w:val="16"/>
                </w:rPr>
                <w:t>7.11</w:t>
              </w:r>
            </w:ins>
          </w:p>
        </w:tc>
        <w:tc>
          <w:tcPr>
            <w:tcW w:w="454" w:type="dxa"/>
            <w:vAlign w:val="center"/>
            <w:tcPrChange w:id="18451" w:author="Στάθης Καπ" w:date="2023-03-09T06:29:00Z">
              <w:tcPr>
                <w:tcW w:w="454" w:type="dxa"/>
                <w:gridSpan w:val="2"/>
                <w:vAlign w:val="bottom"/>
              </w:tcPr>
            </w:tcPrChange>
          </w:tcPr>
          <w:p w14:paraId="5F23112A" w14:textId="6E2EDCF6" w:rsidR="00494D04" w:rsidRPr="007E0F91" w:rsidRDefault="00494D04" w:rsidP="00494D04">
            <w:pPr>
              <w:jc w:val="center"/>
              <w:rPr>
                <w:ins w:id="18452" w:author="Στάθης Καπ" w:date="2023-03-09T06:25:00Z"/>
                <w:sz w:val="16"/>
                <w:szCs w:val="16"/>
              </w:rPr>
            </w:pPr>
            <w:ins w:id="18453"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8454"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8455" w:author="Στάθης Καπ" w:date="2023-03-09T06:25:00Z"/>
                <w:sz w:val="16"/>
                <w:szCs w:val="16"/>
              </w:rPr>
            </w:pPr>
            <w:ins w:id="18456"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8457"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8458" w:author="Στάθης Καπ" w:date="2023-03-09T06:25:00Z"/>
                <w:sz w:val="16"/>
                <w:szCs w:val="16"/>
              </w:rPr>
            </w:pPr>
            <w:ins w:id="18459" w:author="Στάθης Καπ" w:date="2023-03-09T07:11:00Z">
              <w:r>
                <w:rPr>
                  <w:rFonts w:ascii="Calibri" w:hAnsi="Calibri" w:cs="Calibri"/>
                  <w:color w:val="000000"/>
                  <w:sz w:val="16"/>
                  <w:szCs w:val="16"/>
                </w:rPr>
                <w:t>387</w:t>
              </w:r>
            </w:ins>
          </w:p>
        </w:tc>
        <w:tc>
          <w:tcPr>
            <w:tcW w:w="454" w:type="dxa"/>
            <w:vAlign w:val="center"/>
            <w:tcPrChange w:id="18460" w:author="Στάθης Καπ" w:date="2023-03-09T06:29:00Z">
              <w:tcPr>
                <w:tcW w:w="454" w:type="dxa"/>
                <w:gridSpan w:val="2"/>
                <w:vAlign w:val="center"/>
              </w:tcPr>
            </w:tcPrChange>
          </w:tcPr>
          <w:p w14:paraId="6DBECEC4" w14:textId="69EE4367" w:rsidR="00494D04" w:rsidRPr="007E0F91" w:rsidRDefault="00494D04" w:rsidP="00494D04">
            <w:pPr>
              <w:jc w:val="center"/>
              <w:rPr>
                <w:ins w:id="18461" w:author="Στάθης Καπ" w:date="2023-03-09T06:25:00Z"/>
                <w:sz w:val="16"/>
                <w:szCs w:val="16"/>
              </w:rPr>
            </w:pPr>
            <w:ins w:id="18462" w:author="Στάθης Καπ" w:date="2023-03-09T07:11:00Z">
              <w:r>
                <w:rPr>
                  <w:rFonts w:ascii="Calibri" w:hAnsi="Calibri" w:cs="Calibri"/>
                  <w:color w:val="000000"/>
                  <w:sz w:val="16"/>
                  <w:szCs w:val="16"/>
                </w:rPr>
                <w:t>23.52</w:t>
              </w:r>
            </w:ins>
          </w:p>
        </w:tc>
        <w:tc>
          <w:tcPr>
            <w:tcW w:w="454" w:type="dxa"/>
            <w:vAlign w:val="center"/>
            <w:tcPrChange w:id="18463" w:author="Στάθης Καπ" w:date="2023-03-09T06:29:00Z">
              <w:tcPr>
                <w:tcW w:w="454" w:type="dxa"/>
                <w:gridSpan w:val="2"/>
                <w:vAlign w:val="bottom"/>
              </w:tcPr>
            </w:tcPrChange>
          </w:tcPr>
          <w:p w14:paraId="4C0F3328" w14:textId="3D7113F4" w:rsidR="00494D04" w:rsidRPr="007E0F91" w:rsidRDefault="00494D04" w:rsidP="00494D04">
            <w:pPr>
              <w:jc w:val="center"/>
              <w:rPr>
                <w:ins w:id="18464" w:author="Στάθης Καπ" w:date="2023-03-09T06:25:00Z"/>
                <w:sz w:val="16"/>
                <w:szCs w:val="16"/>
              </w:rPr>
            </w:pPr>
            <w:ins w:id="18465"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8466"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8467" w:author="Στάθης Καπ" w:date="2023-03-09T06:25:00Z"/>
                <w:sz w:val="16"/>
                <w:szCs w:val="16"/>
              </w:rPr>
            </w:pPr>
            <w:ins w:id="18468"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8469"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8470" w:author="Στάθης Καπ" w:date="2023-03-09T06:25:00Z"/>
                <w:sz w:val="16"/>
                <w:szCs w:val="16"/>
              </w:rPr>
            </w:pPr>
            <w:ins w:id="18471" w:author="Στάθης Καπ" w:date="2023-03-09T07:11:00Z">
              <w:r>
                <w:rPr>
                  <w:rFonts w:ascii="Calibri" w:hAnsi="Calibri" w:cs="Calibri"/>
                  <w:color w:val="000000"/>
                  <w:sz w:val="16"/>
                  <w:szCs w:val="16"/>
                </w:rPr>
                <w:t>414</w:t>
              </w:r>
            </w:ins>
          </w:p>
        </w:tc>
        <w:tc>
          <w:tcPr>
            <w:tcW w:w="454" w:type="dxa"/>
            <w:vAlign w:val="center"/>
            <w:tcPrChange w:id="18472" w:author="Στάθης Καπ" w:date="2023-03-09T06:29:00Z">
              <w:tcPr>
                <w:tcW w:w="454" w:type="dxa"/>
                <w:gridSpan w:val="2"/>
                <w:vAlign w:val="center"/>
              </w:tcPr>
            </w:tcPrChange>
          </w:tcPr>
          <w:p w14:paraId="243F8A71" w14:textId="760D4BE4" w:rsidR="00494D04" w:rsidRPr="007E0F91" w:rsidRDefault="00494D04" w:rsidP="00494D04">
            <w:pPr>
              <w:jc w:val="center"/>
              <w:rPr>
                <w:ins w:id="18473" w:author="Στάθης Καπ" w:date="2023-03-09T06:25:00Z"/>
                <w:sz w:val="16"/>
                <w:szCs w:val="16"/>
              </w:rPr>
            </w:pPr>
            <w:ins w:id="18474" w:author="Στάθης Καπ" w:date="2023-03-09T07:11:00Z">
              <w:r>
                <w:rPr>
                  <w:rFonts w:ascii="Calibri" w:hAnsi="Calibri" w:cs="Calibri"/>
                  <w:color w:val="000000"/>
                  <w:sz w:val="16"/>
                  <w:szCs w:val="16"/>
                </w:rPr>
                <w:t>18.18</w:t>
              </w:r>
            </w:ins>
          </w:p>
        </w:tc>
        <w:tc>
          <w:tcPr>
            <w:tcW w:w="454" w:type="dxa"/>
            <w:vAlign w:val="center"/>
            <w:tcPrChange w:id="18475" w:author="Στάθης Καπ" w:date="2023-03-09T06:29:00Z">
              <w:tcPr>
                <w:tcW w:w="454" w:type="dxa"/>
                <w:gridSpan w:val="2"/>
                <w:vAlign w:val="bottom"/>
              </w:tcPr>
            </w:tcPrChange>
          </w:tcPr>
          <w:p w14:paraId="34AED3BD" w14:textId="6F36BFAF" w:rsidR="00494D04" w:rsidRPr="007E0F91" w:rsidRDefault="00494D04" w:rsidP="00494D04">
            <w:pPr>
              <w:jc w:val="center"/>
              <w:rPr>
                <w:ins w:id="18476" w:author="Στάθης Καπ" w:date="2023-03-09T06:25:00Z"/>
                <w:sz w:val="16"/>
                <w:szCs w:val="16"/>
              </w:rPr>
            </w:pPr>
            <w:ins w:id="18477"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8478"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8479" w:author="Στάθης Καπ" w:date="2023-03-09T06:25:00Z"/>
                <w:sz w:val="16"/>
                <w:szCs w:val="16"/>
              </w:rPr>
            </w:pPr>
            <w:ins w:id="18480"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82" w:author="Στάθης Καπ" w:date="2023-03-09T06:25:00Z"/>
          <w:trPrChange w:id="1848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8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8485" w:author="Στάθης Καπ" w:date="2023-03-09T06:25:00Z"/>
                <w:sz w:val="16"/>
                <w:szCs w:val="16"/>
              </w:rPr>
            </w:pPr>
            <w:ins w:id="18486"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8487"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8488" w:author="Στάθης Καπ" w:date="2023-03-09T06:25:00Z"/>
                <w:sz w:val="16"/>
                <w:szCs w:val="16"/>
              </w:rPr>
            </w:pPr>
            <w:ins w:id="18489"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8490"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8491" w:author="Στάθης Καπ" w:date="2023-03-09T06:25:00Z"/>
                <w:sz w:val="16"/>
                <w:szCs w:val="16"/>
              </w:rPr>
            </w:pPr>
            <w:ins w:id="18492"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8493"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8494" w:author="Στάθης Καπ" w:date="2023-03-09T06:25:00Z"/>
                <w:sz w:val="16"/>
                <w:szCs w:val="16"/>
              </w:rPr>
            </w:pPr>
            <w:ins w:id="18495" w:author="Στάθης Καπ" w:date="2023-03-09T07:11:00Z">
              <w:r>
                <w:rPr>
                  <w:rFonts w:ascii="Calibri" w:hAnsi="Calibri" w:cs="Calibri"/>
                  <w:color w:val="000000"/>
                  <w:sz w:val="16"/>
                  <w:szCs w:val="16"/>
                </w:rPr>
                <w:t>351</w:t>
              </w:r>
            </w:ins>
          </w:p>
        </w:tc>
        <w:tc>
          <w:tcPr>
            <w:tcW w:w="708" w:type="dxa"/>
            <w:vAlign w:val="center"/>
            <w:tcPrChange w:id="18496" w:author="Στάθης Καπ" w:date="2023-03-09T06:29:00Z">
              <w:tcPr>
                <w:tcW w:w="708" w:type="dxa"/>
                <w:gridSpan w:val="2"/>
                <w:vAlign w:val="center"/>
              </w:tcPr>
            </w:tcPrChange>
          </w:tcPr>
          <w:p w14:paraId="06266514" w14:textId="0F7048FA" w:rsidR="00494D04" w:rsidRPr="007E0F91" w:rsidRDefault="00494D04" w:rsidP="00494D04">
            <w:pPr>
              <w:jc w:val="center"/>
              <w:rPr>
                <w:ins w:id="18497" w:author="Στάθης Καπ" w:date="2023-03-09T06:25:00Z"/>
                <w:sz w:val="16"/>
                <w:szCs w:val="16"/>
              </w:rPr>
            </w:pPr>
            <w:ins w:id="18498"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8499"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8500" w:author="Στάθης Καπ" w:date="2023-03-09T06:25:00Z"/>
                <w:sz w:val="16"/>
                <w:szCs w:val="16"/>
              </w:rPr>
            </w:pPr>
            <w:ins w:id="18501"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8502"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8503" w:author="Στάθης Καπ" w:date="2023-03-09T06:25:00Z"/>
                <w:sz w:val="16"/>
                <w:szCs w:val="16"/>
              </w:rPr>
            </w:pPr>
            <w:ins w:id="18504" w:author="Στάθης Καπ" w:date="2023-03-09T07:11:00Z">
              <w:r>
                <w:rPr>
                  <w:rFonts w:ascii="Calibri" w:hAnsi="Calibri" w:cs="Calibri"/>
                  <w:color w:val="000000"/>
                  <w:sz w:val="16"/>
                  <w:szCs w:val="16"/>
                </w:rPr>
                <w:t>333</w:t>
              </w:r>
            </w:ins>
          </w:p>
        </w:tc>
        <w:tc>
          <w:tcPr>
            <w:tcW w:w="454" w:type="dxa"/>
            <w:vAlign w:val="center"/>
            <w:tcPrChange w:id="18505" w:author="Στάθης Καπ" w:date="2023-03-09T06:29:00Z">
              <w:tcPr>
                <w:tcW w:w="454" w:type="dxa"/>
                <w:gridSpan w:val="2"/>
                <w:vAlign w:val="center"/>
              </w:tcPr>
            </w:tcPrChange>
          </w:tcPr>
          <w:p w14:paraId="1ED25F9C" w14:textId="158BFDE9" w:rsidR="00494D04" w:rsidRPr="007E0F91" w:rsidRDefault="00494D04" w:rsidP="00494D04">
            <w:pPr>
              <w:jc w:val="center"/>
              <w:rPr>
                <w:ins w:id="18506" w:author="Στάθης Καπ" w:date="2023-03-09T06:25:00Z"/>
                <w:sz w:val="16"/>
                <w:szCs w:val="16"/>
              </w:rPr>
            </w:pPr>
            <w:ins w:id="18507" w:author="Στάθης Καπ" w:date="2023-03-09T07:11:00Z">
              <w:r>
                <w:rPr>
                  <w:rFonts w:ascii="Calibri" w:hAnsi="Calibri" w:cs="Calibri"/>
                  <w:color w:val="000000"/>
                  <w:sz w:val="16"/>
                  <w:szCs w:val="16"/>
                </w:rPr>
                <w:t>5.13</w:t>
              </w:r>
            </w:ins>
          </w:p>
        </w:tc>
        <w:tc>
          <w:tcPr>
            <w:tcW w:w="454" w:type="dxa"/>
            <w:vAlign w:val="center"/>
            <w:tcPrChange w:id="18508" w:author="Στάθης Καπ" w:date="2023-03-09T06:29:00Z">
              <w:tcPr>
                <w:tcW w:w="454" w:type="dxa"/>
                <w:gridSpan w:val="2"/>
                <w:vAlign w:val="bottom"/>
              </w:tcPr>
            </w:tcPrChange>
          </w:tcPr>
          <w:p w14:paraId="07AAB832" w14:textId="17B1FD56" w:rsidR="00494D04" w:rsidRPr="007E0F91" w:rsidRDefault="00494D04" w:rsidP="00494D04">
            <w:pPr>
              <w:jc w:val="center"/>
              <w:rPr>
                <w:ins w:id="18509" w:author="Στάθης Καπ" w:date="2023-03-09T06:25:00Z"/>
                <w:sz w:val="16"/>
                <w:szCs w:val="16"/>
              </w:rPr>
            </w:pPr>
            <w:ins w:id="18510"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511"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8512" w:author="Στάθης Καπ" w:date="2023-03-09T06:25:00Z"/>
                <w:sz w:val="16"/>
                <w:szCs w:val="16"/>
              </w:rPr>
            </w:pPr>
            <w:ins w:id="18513"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14"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8515" w:author="Στάθης Καπ" w:date="2023-03-09T06:25:00Z"/>
                <w:sz w:val="16"/>
                <w:szCs w:val="16"/>
              </w:rPr>
            </w:pPr>
            <w:ins w:id="18516" w:author="Στάθης Καπ" w:date="2023-03-09T07:11:00Z">
              <w:r>
                <w:rPr>
                  <w:rFonts w:ascii="Calibri" w:hAnsi="Calibri" w:cs="Calibri"/>
                  <w:color w:val="000000"/>
                  <w:sz w:val="16"/>
                  <w:szCs w:val="16"/>
                </w:rPr>
                <w:t>329</w:t>
              </w:r>
            </w:ins>
          </w:p>
        </w:tc>
        <w:tc>
          <w:tcPr>
            <w:tcW w:w="454" w:type="dxa"/>
            <w:vAlign w:val="center"/>
            <w:tcPrChange w:id="18517" w:author="Στάθης Καπ" w:date="2023-03-09T06:29:00Z">
              <w:tcPr>
                <w:tcW w:w="454" w:type="dxa"/>
                <w:gridSpan w:val="2"/>
                <w:vAlign w:val="center"/>
              </w:tcPr>
            </w:tcPrChange>
          </w:tcPr>
          <w:p w14:paraId="4D6008C3" w14:textId="658CD5FB" w:rsidR="00494D04" w:rsidRPr="007E0F91" w:rsidRDefault="00494D04" w:rsidP="00494D04">
            <w:pPr>
              <w:jc w:val="center"/>
              <w:rPr>
                <w:ins w:id="18518" w:author="Στάθης Καπ" w:date="2023-03-09T06:25:00Z"/>
                <w:sz w:val="16"/>
                <w:szCs w:val="16"/>
              </w:rPr>
            </w:pPr>
            <w:ins w:id="18519" w:author="Στάθης Καπ" w:date="2023-03-09T07:11:00Z">
              <w:r>
                <w:rPr>
                  <w:rFonts w:ascii="Calibri" w:hAnsi="Calibri" w:cs="Calibri"/>
                  <w:color w:val="000000"/>
                  <w:sz w:val="16"/>
                  <w:szCs w:val="16"/>
                </w:rPr>
                <w:t>6.27</w:t>
              </w:r>
            </w:ins>
          </w:p>
        </w:tc>
        <w:tc>
          <w:tcPr>
            <w:tcW w:w="454" w:type="dxa"/>
            <w:vAlign w:val="center"/>
            <w:tcPrChange w:id="18520" w:author="Στάθης Καπ" w:date="2023-03-09T06:29:00Z">
              <w:tcPr>
                <w:tcW w:w="454" w:type="dxa"/>
                <w:gridSpan w:val="2"/>
                <w:vAlign w:val="bottom"/>
              </w:tcPr>
            </w:tcPrChange>
          </w:tcPr>
          <w:p w14:paraId="783D0072" w14:textId="1F72EFB5" w:rsidR="00494D04" w:rsidRPr="007E0F91" w:rsidRDefault="00494D04" w:rsidP="00494D04">
            <w:pPr>
              <w:jc w:val="center"/>
              <w:rPr>
                <w:ins w:id="18521" w:author="Στάθης Καπ" w:date="2023-03-09T06:25:00Z"/>
                <w:sz w:val="16"/>
                <w:szCs w:val="16"/>
              </w:rPr>
            </w:pPr>
            <w:ins w:id="18522"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8523"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8524" w:author="Στάθης Καπ" w:date="2023-03-09T06:25:00Z"/>
                <w:sz w:val="16"/>
                <w:szCs w:val="16"/>
              </w:rPr>
            </w:pPr>
            <w:ins w:id="18525"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8526"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8527" w:author="Στάθης Καπ" w:date="2023-03-09T06:25:00Z"/>
                <w:sz w:val="16"/>
                <w:szCs w:val="16"/>
              </w:rPr>
            </w:pPr>
            <w:ins w:id="18528" w:author="Στάθης Καπ" w:date="2023-03-09T07:11:00Z">
              <w:r>
                <w:rPr>
                  <w:rFonts w:ascii="Calibri" w:hAnsi="Calibri" w:cs="Calibri"/>
                  <w:color w:val="000000"/>
                  <w:sz w:val="16"/>
                  <w:szCs w:val="16"/>
                </w:rPr>
                <w:t>320</w:t>
              </w:r>
            </w:ins>
          </w:p>
        </w:tc>
        <w:tc>
          <w:tcPr>
            <w:tcW w:w="454" w:type="dxa"/>
            <w:vAlign w:val="center"/>
            <w:tcPrChange w:id="18529" w:author="Στάθης Καπ" w:date="2023-03-09T06:29:00Z">
              <w:tcPr>
                <w:tcW w:w="454" w:type="dxa"/>
                <w:gridSpan w:val="2"/>
                <w:vAlign w:val="center"/>
              </w:tcPr>
            </w:tcPrChange>
          </w:tcPr>
          <w:p w14:paraId="1697107C" w14:textId="35104D71" w:rsidR="00494D04" w:rsidRPr="007E0F91" w:rsidRDefault="00494D04" w:rsidP="00494D04">
            <w:pPr>
              <w:jc w:val="center"/>
              <w:rPr>
                <w:ins w:id="18530" w:author="Στάθης Καπ" w:date="2023-03-09T06:25:00Z"/>
                <w:sz w:val="16"/>
                <w:szCs w:val="16"/>
              </w:rPr>
            </w:pPr>
            <w:ins w:id="18531" w:author="Στάθης Καπ" w:date="2023-03-09T07:11:00Z">
              <w:r>
                <w:rPr>
                  <w:rFonts w:ascii="Calibri" w:hAnsi="Calibri" w:cs="Calibri"/>
                  <w:color w:val="000000"/>
                  <w:sz w:val="16"/>
                  <w:szCs w:val="16"/>
                </w:rPr>
                <w:t>8.83</w:t>
              </w:r>
            </w:ins>
          </w:p>
        </w:tc>
        <w:tc>
          <w:tcPr>
            <w:tcW w:w="454" w:type="dxa"/>
            <w:vAlign w:val="center"/>
            <w:tcPrChange w:id="18532" w:author="Στάθης Καπ" w:date="2023-03-09T06:29:00Z">
              <w:tcPr>
                <w:tcW w:w="454" w:type="dxa"/>
                <w:gridSpan w:val="2"/>
                <w:vAlign w:val="bottom"/>
              </w:tcPr>
            </w:tcPrChange>
          </w:tcPr>
          <w:p w14:paraId="3C602A0E" w14:textId="0783EBED" w:rsidR="00494D04" w:rsidRPr="007E0F91" w:rsidRDefault="00494D04" w:rsidP="00494D04">
            <w:pPr>
              <w:jc w:val="center"/>
              <w:rPr>
                <w:ins w:id="18533" w:author="Στάθης Καπ" w:date="2023-03-09T06:25:00Z"/>
                <w:sz w:val="16"/>
                <w:szCs w:val="16"/>
              </w:rPr>
            </w:pPr>
            <w:ins w:id="18534"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535"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8536" w:author="Στάθης Καπ" w:date="2023-03-09T06:25:00Z"/>
                <w:sz w:val="16"/>
                <w:szCs w:val="16"/>
              </w:rPr>
            </w:pPr>
            <w:ins w:id="18537"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39" w:author="Στάθης Καπ" w:date="2023-03-09T06:25:00Z"/>
          <w:trPrChange w:id="1854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4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8542" w:author="Στάθης Καπ" w:date="2023-03-09T06:25:00Z"/>
                <w:sz w:val="16"/>
                <w:szCs w:val="16"/>
              </w:rPr>
            </w:pPr>
            <w:ins w:id="18543"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8544"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8545" w:author="Στάθης Καπ" w:date="2023-03-09T06:25:00Z"/>
                <w:sz w:val="16"/>
                <w:szCs w:val="16"/>
              </w:rPr>
            </w:pPr>
            <w:ins w:id="18546"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8547"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8548" w:author="Στάθης Καπ" w:date="2023-03-09T06:25:00Z"/>
                <w:sz w:val="16"/>
                <w:szCs w:val="16"/>
              </w:rPr>
            </w:pPr>
            <w:ins w:id="18549"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550"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8551" w:author="Στάθης Καπ" w:date="2023-03-09T06:25:00Z"/>
                <w:sz w:val="16"/>
                <w:szCs w:val="16"/>
              </w:rPr>
            </w:pPr>
            <w:ins w:id="18552" w:author="Στάθης Καπ" w:date="2023-03-09T07:11:00Z">
              <w:r>
                <w:rPr>
                  <w:rFonts w:ascii="Calibri" w:hAnsi="Calibri" w:cs="Calibri"/>
                  <w:color w:val="000000"/>
                  <w:sz w:val="16"/>
                  <w:szCs w:val="16"/>
                </w:rPr>
                <w:t>438</w:t>
              </w:r>
            </w:ins>
          </w:p>
        </w:tc>
        <w:tc>
          <w:tcPr>
            <w:tcW w:w="708" w:type="dxa"/>
            <w:vAlign w:val="center"/>
            <w:tcPrChange w:id="18553" w:author="Στάθης Καπ" w:date="2023-03-09T06:29:00Z">
              <w:tcPr>
                <w:tcW w:w="708" w:type="dxa"/>
                <w:gridSpan w:val="2"/>
                <w:vAlign w:val="center"/>
              </w:tcPr>
            </w:tcPrChange>
          </w:tcPr>
          <w:p w14:paraId="4AB79A67" w14:textId="7A545F05" w:rsidR="00494D04" w:rsidRPr="007E0F91" w:rsidRDefault="00494D04" w:rsidP="00494D04">
            <w:pPr>
              <w:jc w:val="center"/>
              <w:rPr>
                <w:ins w:id="18554" w:author="Στάθης Καπ" w:date="2023-03-09T06:25:00Z"/>
                <w:sz w:val="16"/>
                <w:szCs w:val="16"/>
              </w:rPr>
            </w:pPr>
            <w:ins w:id="18555"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8556"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8557" w:author="Στάθης Καπ" w:date="2023-03-09T06:25:00Z"/>
                <w:sz w:val="16"/>
                <w:szCs w:val="16"/>
              </w:rPr>
            </w:pPr>
            <w:ins w:id="18558"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8559"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8560" w:author="Στάθης Καπ" w:date="2023-03-09T06:25:00Z"/>
                <w:sz w:val="16"/>
                <w:szCs w:val="16"/>
              </w:rPr>
            </w:pPr>
            <w:ins w:id="18561" w:author="Στάθης Καπ" w:date="2023-03-09T07:11:00Z">
              <w:r>
                <w:rPr>
                  <w:rFonts w:ascii="Calibri" w:hAnsi="Calibri" w:cs="Calibri"/>
                  <w:color w:val="000000"/>
                  <w:sz w:val="16"/>
                  <w:szCs w:val="16"/>
                </w:rPr>
                <w:t>444</w:t>
              </w:r>
            </w:ins>
          </w:p>
        </w:tc>
        <w:tc>
          <w:tcPr>
            <w:tcW w:w="454" w:type="dxa"/>
            <w:vAlign w:val="center"/>
            <w:tcPrChange w:id="18562" w:author="Στάθης Καπ" w:date="2023-03-09T06:29:00Z">
              <w:tcPr>
                <w:tcW w:w="454" w:type="dxa"/>
                <w:gridSpan w:val="2"/>
                <w:vAlign w:val="center"/>
              </w:tcPr>
            </w:tcPrChange>
          </w:tcPr>
          <w:p w14:paraId="05D3E73D" w14:textId="28729BB9" w:rsidR="00494D04" w:rsidRPr="007E0F91" w:rsidRDefault="00494D04" w:rsidP="00494D04">
            <w:pPr>
              <w:jc w:val="center"/>
              <w:rPr>
                <w:ins w:id="18563" w:author="Στάθης Καπ" w:date="2023-03-09T06:25:00Z"/>
                <w:sz w:val="16"/>
                <w:szCs w:val="16"/>
              </w:rPr>
            </w:pPr>
            <w:ins w:id="18564" w:author="Στάθης Καπ" w:date="2023-03-09T07:11:00Z">
              <w:r>
                <w:rPr>
                  <w:rFonts w:ascii="Calibri" w:hAnsi="Calibri" w:cs="Calibri"/>
                  <w:color w:val="000000"/>
                  <w:sz w:val="16"/>
                  <w:szCs w:val="16"/>
                </w:rPr>
                <w:t>-1.37</w:t>
              </w:r>
            </w:ins>
          </w:p>
        </w:tc>
        <w:tc>
          <w:tcPr>
            <w:tcW w:w="454" w:type="dxa"/>
            <w:vAlign w:val="center"/>
            <w:tcPrChange w:id="18565" w:author="Στάθης Καπ" w:date="2023-03-09T06:29:00Z">
              <w:tcPr>
                <w:tcW w:w="454" w:type="dxa"/>
                <w:gridSpan w:val="2"/>
                <w:vAlign w:val="bottom"/>
              </w:tcPr>
            </w:tcPrChange>
          </w:tcPr>
          <w:p w14:paraId="2D5AD06D" w14:textId="7ED57CE3" w:rsidR="00494D04" w:rsidRPr="007E0F91" w:rsidRDefault="00494D04" w:rsidP="00494D04">
            <w:pPr>
              <w:jc w:val="center"/>
              <w:rPr>
                <w:ins w:id="18566" w:author="Στάθης Καπ" w:date="2023-03-09T06:25:00Z"/>
                <w:sz w:val="16"/>
                <w:szCs w:val="16"/>
              </w:rPr>
            </w:pPr>
            <w:ins w:id="18567"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8568"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8569" w:author="Στάθης Καπ" w:date="2023-03-09T06:25:00Z"/>
                <w:sz w:val="16"/>
                <w:szCs w:val="16"/>
              </w:rPr>
            </w:pPr>
            <w:ins w:id="18570"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8571"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8572" w:author="Στάθης Καπ" w:date="2023-03-09T06:25:00Z"/>
                <w:sz w:val="16"/>
                <w:szCs w:val="16"/>
              </w:rPr>
            </w:pPr>
            <w:ins w:id="18573" w:author="Στάθης Καπ" w:date="2023-03-09T07:11:00Z">
              <w:r>
                <w:rPr>
                  <w:rFonts w:ascii="Calibri" w:hAnsi="Calibri" w:cs="Calibri"/>
                  <w:color w:val="000000"/>
                  <w:sz w:val="16"/>
                  <w:szCs w:val="16"/>
                </w:rPr>
                <w:t>416</w:t>
              </w:r>
            </w:ins>
          </w:p>
        </w:tc>
        <w:tc>
          <w:tcPr>
            <w:tcW w:w="454" w:type="dxa"/>
            <w:vAlign w:val="center"/>
            <w:tcPrChange w:id="18574" w:author="Στάθης Καπ" w:date="2023-03-09T06:29:00Z">
              <w:tcPr>
                <w:tcW w:w="454" w:type="dxa"/>
                <w:gridSpan w:val="2"/>
                <w:vAlign w:val="center"/>
              </w:tcPr>
            </w:tcPrChange>
          </w:tcPr>
          <w:p w14:paraId="10350619" w14:textId="68A0EF65" w:rsidR="00494D04" w:rsidRPr="007E0F91" w:rsidRDefault="00494D04" w:rsidP="00494D04">
            <w:pPr>
              <w:jc w:val="center"/>
              <w:rPr>
                <w:ins w:id="18575" w:author="Στάθης Καπ" w:date="2023-03-09T06:25:00Z"/>
                <w:sz w:val="16"/>
                <w:szCs w:val="16"/>
              </w:rPr>
            </w:pPr>
            <w:ins w:id="18576" w:author="Στάθης Καπ" w:date="2023-03-09T07:11:00Z">
              <w:r>
                <w:rPr>
                  <w:rFonts w:ascii="Calibri" w:hAnsi="Calibri" w:cs="Calibri"/>
                  <w:color w:val="000000"/>
                  <w:sz w:val="16"/>
                  <w:szCs w:val="16"/>
                </w:rPr>
                <w:t>5.02</w:t>
              </w:r>
            </w:ins>
          </w:p>
        </w:tc>
        <w:tc>
          <w:tcPr>
            <w:tcW w:w="454" w:type="dxa"/>
            <w:vAlign w:val="center"/>
            <w:tcPrChange w:id="18577" w:author="Στάθης Καπ" w:date="2023-03-09T06:29:00Z">
              <w:tcPr>
                <w:tcW w:w="454" w:type="dxa"/>
                <w:gridSpan w:val="2"/>
                <w:vAlign w:val="bottom"/>
              </w:tcPr>
            </w:tcPrChange>
          </w:tcPr>
          <w:p w14:paraId="5D3796AA" w14:textId="675F3997" w:rsidR="00494D04" w:rsidRPr="007E0F91" w:rsidRDefault="00494D04" w:rsidP="00494D04">
            <w:pPr>
              <w:jc w:val="center"/>
              <w:rPr>
                <w:ins w:id="18578" w:author="Στάθης Καπ" w:date="2023-03-09T06:25:00Z"/>
                <w:sz w:val="16"/>
                <w:szCs w:val="16"/>
              </w:rPr>
            </w:pPr>
            <w:ins w:id="18579"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8580"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8581" w:author="Στάθης Καπ" w:date="2023-03-09T06:25:00Z"/>
                <w:sz w:val="16"/>
                <w:szCs w:val="16"/>
              </w:rPr>
            </w:pPr>
            <w:ins w:id="18582"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8583"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8584" w:author="Στάθης Καπ" w:date="2023-03-09T06:25:00Z"/>
                <w:sz w:val="16"/>
                <w:szCs w:val="16"/>
              </w:rPr>
            </w:pPr>
            <w:ins w:id="18585" w:author="Στάθης Καπ" w:date="2023-03-09T07:11:00Z">
              <w:r>
                <w:rPr>
                  <w:rFonts w:ascii="Calibri" w:hAnsi="Calibri" w:cs="Calibri"/>
                  <w:color w:val="000000"/>
                  <w:sz w:val="16"/>
                  <w:szCs w:val="16"/>
                </w:rPr>
                <w:t>382</w:t>
              </w:r>
            </w:ins>
          </w:p>
        </w:tc>
        <w:tc>
          <w:tcPr>
            <w:tcW w:w="454" w:type="dxa"/>
            <w:vAlign w:val="center"/>
            <w:tcPrChange w:id="18586" w:author="Στάθης Καπ" w:date="2023-03-09T06:29:00Z">
              <w:tcPr>
                <w:tcW w:w="454" w:type="dxa"/>
                <w:gridSpan w:val="2"/>
                <w:vAlign w:val="center"/>
              </w:tcPr>
            </w:tcPrChange>
          </w:tcPr>
          <w:p w14:paraId="7436BBA0" w14:textId="3CD7F0B0" w:rsidR="00494D04" w:rsidRPr="007E0F91" w:rsidRDefault="00494D04" w:rsidP="00494D04">
            <w:pPr>
              <w:jc w:val="center"/>
              <w:rPr>
                <w:ins w:id="18587" w:author="Στάθης Καπ" w:date="2023-03-09T06:25:00Z"/>
                <w:sz w:val="16"/>
                <w:szCs w:val="16"/>
              </w:rPr>
            </w:pPr>
            <w:ins w:id="18588" w:author="Στάθης Καπ" w:date="2023-03-09T07:11:00Z">
              <w:r>
                <w:rPr>
                  <w:rFonts w:ascii="Calibri" w:hAnsi="Calibri" w:cs="Calibri"/>
                  <w:color w:val="000000"/>
                  <w:sz w:val="16"/>
                  <w:szCs w:val="16"/>
                </w:rPr>
                <w:t>12.79</w:t>
              </w:r>
            </w:ins>
          </w:p>
        </w:tc>
        <w:tc>
          <w:tcPr>
            <w:tcW w:w="454" w:type="dxa"/>
            <w:vAlign w:val="center"/>
            <w:tcPrChange w:id="18589" w:author="Στάθης Καπ" w:date="2023-03-09T06:29:00Z">
              <w:tcPr>
                <w:tcW w:w="454" w:type="dxa"/>
                <w:gridSpan w:val="2"/>
                <w:vAlign w:val="bottom"/>
              </w:tcPr>
            </w:tcPrChange>
          </w:tcPr>
          <w:p w14:paraId="72C8DFBC" w14:textId="09E0EC62" w:rsidR="00494D04" w:rsidRPr="007E0F91" w:rsidRDefault="00494D04" w:rsidP="00494D04">
            <w:pPr>
              <w:jc w:val="center"/>
              <w:rPr>
                <w:ins w:id="18590" w:author="Στάθης Καπ" w:date="2023-03-09T06:25:00Z"/>
                <w:sz w:val="16"/>
                <w:szCs w:val="16"/>
              </w:rPr>
            </w:pPr>
            <w:ins w:id="18591"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8592"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8593" w:author="Στάθης Καπ" w:date="2023-03-09T06:25:00Z"/>
                <w:sz w:val="16"/>
                <w:szCs w:val="16"/>
              </w:rPr>
            </w:pPr>
            <w:ins w:id="18594"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96" w:author="Στάθης Καπ" w:date="2023-03-09T06:25:00Z"/>
          <w:trPrChange w:id="1859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9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8599" w:author="Στάθης Καπ" w:date="2023-03-09T06:25:00Z"/>
                <w:sz w:val="16"/>
                <w:szCs w:val="16"/>
              </w:rPr>
            </w:pPr>
            <w:ins w:id="18600"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8601"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8602" w:author="Στάθης Καπ" w:date="2023-03-09T06:25:00Z"/>
                <w:sz w:val="16"/>
                <w:szCs w:val="16"/>
              </w:rPr>
            </w:pPr>
            <w:ins w:id="18603"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8604"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8605" w:author="Στάθης Καπ" w:date="2023-03-09T06:25:00Z"/>
                <w:sz w:val="16"/>
                <w:szCs w:val="16"/>
              </w:rPr>
            </w:pPr>
            <w:ins w:id="18606"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8607"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8608" w:author="Στάθης Καπ" w:date="2023-03-09T06:25:00Z"/>
                <w:sz w:val="16"/>
                <w:szCs w:val="16"/>
              </w:rPr>
            </w:pPr>
            <w:ins w:id="18609" w:author="Στάθης Καπ" w:date="2023-03-09T07:11:00Z">
              <w:r>
                <w:rPr>
                  <w:rFonts w:ascii="Calibri" w:hAnsi="Calibri" w:cs="Calibri"/>
                  <w:color w:val="000000"/>
                  <w:sz w:val="16"/>
                  <w:szCs w:val="16"/>
                </w:rPr>
                <w:t>474</w:t>
              </w:r>
            </w:ins>
          </w:p>
        </w:tc>
        <w:tc>
          <w:tcPr>
            <w:tcW w:w="708" w:type="dxa"/>
            <w:vAlign w:val="center"/>
            <w:tcPrChange w:id="18610" w:author="Στάθης Καπ" w:date="2023-03-09T06:29:00Z">
              <w:tcPr>
                <w:tcW w:w="708" w:type="dxa"/>
                <w:gridSpan w:val="2"/>
                <w:vAlign w:val="center"/>
              </w:tcPr>
            </w:tcPrChange>
          </w:tcPr>
          <w:p w14:paraId="1E10E135" w14:textId="45A93E29" w:rsidR="00494D04" w:rsidRPr="007E0F91" w:rsidRDefault="00494D04" w:rsidP="00494D04">
            <w:pPr>
              <w:jc w:val="center"/>
              <w:rPr>
                <w:ins w:id="18611" w:author="Στάθης Καπ" w:date="2023-03-09T06:25:00Z"/>
                <w:sz w:val="16"/>
                <w:szCs w:val="16"/>
              </w:rPr>
            </w:pPr>
            <w:ins w:id="18612"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8613"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8614" w:author="Στάθης Καπ" w:date="2023-03-09T06:25:00Z"/>
                <w:sz w:val="16"/>
                <w:szCs w:val="16"/>
              </w:rPr>
            </w:pPr>
            <w:ins w:id="18615"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8616"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8617" w:author="Στάθης Καπ" w:date="2023-03-09T06:25:00Z"/>
                <w:sz w:val="16"/>
                <w:szCs w:val="16"/>
              </w:rPr>
            </w:pPr>
            <w:ins w:id="18618" w:author="Στάθης Καπ" w:date="2023-03-09T07:11:00Z">
              <w:r>
                <w:rPr>
                  <w:rFonts w:ascii="Calibri" w:hAnsi="Calibri" w:cs="Calibri"/>
                  <w:color w:val="000000"/>
                  <w:sz w:val="16"/>
                  <w:szCs w:val="16"/>
                </w:rPr>
                <w:t>461</w:t>
              </w:r>
            </w:ins>
          </w:p>
        </w:tc>
        <w:tc>
          <w:tcPr>
            <w:tcW w:w="454" w:type="dxa"/>
            <w:vAlign w:val="center"/>
            <w:tcPrChange w:id="18619" w:author="Στάθης Καπ" w:date="2023-03-09T06:29:00Z">
              <w:tcPr>
                <w:tcW w:w="454" w:type="dxa"/>
                <w:gridSpan w:val="2"/>
                <w:vAlign w:val="center"/>
              </w:tcPr>
            </w:tcPrChange>
          </w:tcPr>
          <w:p w14:paraId="53761A06" w14:textId="0AA0E0E4" w:rsidR="00494D04" w:rsidRPr="007E0F91" w:rsidRDefault="00494D04" w:rsidP="00494D04">
            <w:pPr>
              <w:jc w:val="center"/>
              <w:rPr>
                <w:ins w:id="18620" w:author="Στάθης Καπ" w:date="2023-03-09T06:25:00Z"/>
                <w:sz w:val="16"/>
                <w:szCs w:val="16"/>
              </w:rPr>
            </w:pPr>
            <w:ins w:id="18621" w:author="Στάθης Καπ" w:date="2023-03-09T07:11:00Z">
              <w:r>
                <w:rPr>
                  <w:rFonts w:ascii="Calibri" w:hAnsi="Calibri" w:cs="Calibri"/>
                  <w:color w:val="000000"/>
                  <w:sz w:val="16"/>
                  <w:szCs w:val="16"/>
                </w:rPr>
                <w:t>2.74</w:t>
              </w:r>
            </w:ins>
          </w:p>
        </w:tc>
        <w:tc>
          <w:tcPr>
            <w:tcW w:w="454" w:type="dxa"/>
            <w:vAlign w:val="center"/>
            <w:tcPrChange w:id="18622" w:author="Στάθης Καπ" w:date="2023-03-09T06:29:00Z">
              <w:tcPr>
                <w:tcW w:w="454" w:type="dxa"/>
                <w:gridSpan w:val="2"/>
                <w:vAlign w:val="bottom"/>
              </w:tcPr>
            </w:tcPrChange>
          </w:tcPr>
          <w:p w14:paraId="74D14BCB" w14:textId="30D0E4D5" w:rsidR="00494D04" w:rsidRPr="007E0F91" w:rsidRDefault="00494D04" w:rsidP="00494D04">
            <w:pPr>
              <w:jc w:val="center"/>
              <w:rPr>
                <w:ins w:id="18623" w:author="Στάθης Καπ" w:date="2023-03-09T06:25:00Z"/>
                <w:sz w:val="16"/>
                <w:szCs w:val="16"/>
              </w:rPr>
            </w:pPr>
            <w:ins w:id="18624"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625"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8626" w:author="Στάθης Καπ" w:date="2023-03-09T06:25:00Z"/>
                <w:sz w:val="16"/>
                <w:szCs w:val="16"/>
              </w:rPr>
            </w:pPr>
            <w:ins w:id="18627"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8628"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8629" w:author="Στάθης Καπ" w:date="2023-03-09T06:25:00Z"/>
                <w:sz w:val="16"/>
                <w:szCs w:val="16"/>
              </w:rPr>
            </w:pPr>
            <w:ins w:id="18630" w:author="Στάθης Καπ" w:date="2023-03-09T07:11:00Z">
              <w:r>
                <w:rPr>
                  <w:rFonts w:ascii="Calibri" w:hAnsi="Calibri" w:cs="Calibri"/>
                  <w:color w:val="000000"/>
                  <w:sz w:val="16"/>
                  <w:szCs w:val="16"/>
                </w:rPr>
                <w:t>427</w:t>
              </w:r>
            </w:ins>
          </w:p>
        </w:tc>
        <w:tc>
          <w:tcPr>
            <w:tcW w:w="454" w:type="dxa"/>
            <w:vAlign w:val="center"/>
            <w:tcPrChange w:id="18631" w:author="Στάθης Καπ" w:date="2023-03-09T06:29:00Z">
              <w:tcPr>
                <w:tcW w:w="454" w:type="dxa"/>
                <w:gridSpan w:val="2"/>
                <w:vAlign w:val="center"/>
              </w:tcPr>
            </w:tcPrChange>
          </w:tcPr>
          <w:p w14:paraId="7207A330" w14:textId="58EAA7E0" w:rsidR="00494D04" w:rsidRPr="007E0F91" w:rsidRDefault="00494D04" w:rsidP="00494D04">
            <w:pPr>
              <w:jc w:val="center"/>
              <w:rPr>
                <w:ins w:id="18632" w:author="Στάθης Καπ" w:date="2023-03-09T06:25:00Z"/>
                <w:sz w:val="16"/>
                <w:szCs w:val="16"/>
              </w:rPr>
            </w:pPr>
            <w:ins w:id="18633" w:author="Στάθης Καπ" w:date="2023-03-09T07:11:00Z">
              <w:r>
                <w:rPr>
                  <w:rFonts w:ascii="Calibri" w:hAnsi="Calibri" w:cs="Calibri"/>
                  <w:color w:val="000000"/>
                  <w:sz w:val="16"/>
                  <w:szCs w:val="16"/>
                </w:rPr>
                <w:t>9.92</w:t>
              </w:r>
            </w:ins>
          </w:p>
        </w:tc>
        <w:tc>
          <w:tcPr>
            <w:tcW w:w="454" w:type="dxa"/>
            <w:vAlign w:val="center"/>
            <w:tcPrChange w:id="18634" w:author="Στάθης Καπ" w:date="2023-03-09T06:29:00Z">
              <w:tcPr>
                <w:tcW w:w="454" w:type="dxa"/>
                <w:gridSpan w:val="2"/>
                <w:vAlign w:val="bottom"/>
              </w:tcPr>
            </w:tcPrChange>
          </w:tcPr>
          <w:p w14:paraId="2A0C627F" w14:textId="0575EC7E" w:rsidR="00494D04" w:rsidRPr="007E0F91" w:rsidRDefault="00494D04" w:rsidP="00494D04">
            <w:pPr>
              <w:jc w:val="center"/>
              <w:rPr>
                <w:ins w:id="18635" w:author="Στάθης Καπ" w:date="2023-03-09T06:25:00Z"/>
                <w:sz w:val="16"/>
                <w:szCs w:val="16"/>
              </w:rPr>
            </w:pPr>
            <w:ins w:id="18636"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8637"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8638" w:author="Στάθης Καπ" w:date="2023-03-09T06:25:00Z"/>
                <w:sz w:val="16"/>
                <w:szCs w:val="16"/>
              </w:rPr>
            </w:pPr>
            <w:ins w:id="18639"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8640"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8641" w:author="Στάθης Καπ" w:date="2023-03-09T06:25:00Z"/>
                <w:sz w:val="16"/>
                <w:szCs w:val="16"/>
              </w:rPr>
            </w:pPr>
            <w:ins w:id="18642" w:author="Στάθης Καπ" w:date="2023-03-09T07:11:00Z">
              <w:r>
                <w:rPr>
                  <w:rFonts w:ascii="Calibri" w:hAnsi="Calibri" w:cs="Calibri"/>
                  <w:color w:val="000000"/>
                  <w:sz w:val="16"/>
                  <w:szCs w:val="16"/>
                </w:rPr>
                <w:t>424</w:t>
              </w:r>
            </w:ins>
          </w:p>
        </w:tc>
        <w:tc>
          <w:tcPr>
            <w:tcW w:w="454" w:type="dxa"/>
            <w:vAlign w:val="center"/>
            <w:tcPrChange w:id="18643" w:author="Στάθης Καπ" w:date="2023-03-09T06:29:00Z">
              <w:tcPr>
                <w:tcW w:w="454" w:type="dxa"/>
                <w:gridSpan w:val="2"/>
                <w:vAlign w:val="center"/>
              </w:tcPr>
            </w:tcPrChange>
          </w:tcPr>
          <w:p w14:paraId="292C2012" w14:textId="1A8EA502" w:rsidR="00494D04" w:rsidRPr="007E0F91" w:rsidRDefault="00494D04" w:rsidP="00494D04">
            <w:pPr>
              <w:jc w:val="center"/>
              <w:rPr>
                <w:ins w:id="18644" w:author="Στάθης Καπ" w:date="2023-03-09T06:25:00Z"/>
                <w:sz w:val="16"/>
                <w:szCs w:val="16"/>
              </w:rPr>
            </w:pPr>
            <w:ins w:id="18645" w:author="Στάθης Καπ" w:date="2023-03-09T07:11:00Z">
              <w:r>
                <w:rPr>
                  <w:rFonts w:ascii="Calibri" w:hAnsi="Calibri" w:cs="Calibri"/>
                  <w:color w:val="000000"/>
                  <w:sz w:val="16"/>
                  <w:szCs w:val="16"/>
                </w:rPr>
                <w:t>10.55</w:t>
              </w:r>
            </w:ins>
          </w:p>
        </w:tc>
        <w:tc>
          <w:tcPr>
            <w:tcW w:w="454" w:type="dxa"/>
            <w:vAlign w:val="center"/>
            <w:tcPrChange w:id="18646" w:author="Στάθης Καπ" w:date="2023-03-09T06:29:00Z">
              <w:tcPr>
                <w:tcW w:w="454" w:type="dxa"/>
                <w:gridSpan w:val="2"/>
                <w:vAlign w:val="bottom"/>
              </w:tcPr>
            </w:tcPrChange>
          </w:tcPr>
          <w:p w14:paraId="1CD70C9C" w14:textId="25D13932" w:rsidR="00494D04" w:rsidRPr="007E0F91" w:rsidRDefault="00494D04" w:rsidP="00494D04">
            <w:pPr>
              <w:jc w:val="center"/>
              <w:rPr>
                <w:ins w:id="18647" w:author="Στάθης Καπ" w:date="2023-03-09T06:25:00Z"/>
                <w:sz w:val="16"/>
                <w:szCs w:val="16"/>
              </w:rPr>
            </w:pPr>
            <w:ins w:id="18648"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8649"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8650" w:author="Στάθης Καπ" w:date="2023-03-09T06:25:00Z"/>
                <w:sz w:val="16"/>
                <w:szCs w:val="16"/>
              </w:rPr>
            </w:pPr>
            <w:ins w:id="18651"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53" w:author="Στάθης Καπ" w:date="2023-03-09T06:25:00Z"/>
          <w:trPrChange w:id="186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8656" w:author="Στάθης Καπ" w:date="2023-03-09T06:25:00Z"/>
                <w:sz w:val="16"/>
                <w:szCs w:val="16"/>
              </w:rPr>
            </w:pPr>
            <w:ins w:id="18657"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8658"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8659" w:author="Στάθης Καπ" w:date="2023-03-09T06:25:00Z"/>
                <w:sz w:val="16"/>
                <w:szCs w:val="16"/>
              </w:rPr>
            </w:pPr>
            <w:ins w:id="18660"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8661"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8662" w:author="Στάθης Καπ" w:date="2023-03-09T06:25:00Z"/>
                <w:sz w:val="16"/>
                <w:szCs w:val="16"/>
              </w:rPr>
            </w:pPr>
            <w:ins w:id="18663"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8664"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8665" w:author="Στάθης Καπ" w:date="2023-03-09T06:25:00Z"/>
                <w:sz w:val="16"/>
                <w:szCs w:val="16"/>
              </w:rPr>
            </w:pPr>
            <w:ins w:id="18666" w:author="Στάθης Καπ" w:date="2023-03-09T07:11:00Z">
              <w:r>
                <w:rPr>
                  <w:rFonts w:ascii="Calibri" w:hAnsi="Calibri" w:cs="Calibri"/>
                  <w:color w:val="000000"/>
                  <w:sz w:val="16"/>
                  <w:szCs w:val="16"/>
                </w:rPr>
                <w:t>513</w:t>
              </w:r>
            </w:ins>
          </w:p>
        </w:tc>
        <w:tc>
          <w:tcPr>
            <w:tcW w:w="708" w:type="dxa"/>
            <w:vAlign w:val="center"/>
            <w:tcPrChange w:id="18667" w:author="Στάθης Καπ" w:date="2023-03-09T06:29:00Z">
              <w:tcPr>
                <w:tcW w:w="708" w:type="dxa"/>
                <w:gridSpan w:val="2"/>
                <w:vAlign w:val="center"/>
              </w:tcPr>
            </w:tcPrChange>
          </w:tcPr>
          <w:p w14:paraId="40147034" w14:textId="7527713D" w:rsidR="00494D04" w:rsidRPr="007E0F91" w:rsidRDefault="00494D04" w:rsidP="00494D04">
            <w:pPr>
              <w:jc w:val="center"/>
              <w:rPr>
                <w:ins w:id="18668" w:author="Στάθης Καπ" w:date="2023-03-09T06:25:00Z"/>
                <w:sz w:val="16"/>
                <w:szCs w:val="16"/>
              </w:rPr>
            </w:pPr>
            <w:ins w:id="18669"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8670"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8671" w:author="Στάθης Καπ" w:date="2023-03-09T06:25:00Z"/>
                <w:sz w:val="16"/>
                <w:szCs w:val="16"/>
              </w:rPr>
            </w:pPr>
            <w:ins w:id="18672"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8673"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8674" w:author="Στάθης Καπ" w:date="2023-03-09T06:25:00Z"/>
                <w:sz w:val="16"/>
                <w:szCs w:val="16"/>
              </w:rPr>
            </w:pPr>
            <w:ins w:id="18675" w:author="Στάθης Καπ" w:date="2023-03-09T07:11:00Z">
              <w:r>
                <w:rPr>
                  <w:rFonts w:ascii="Calibri" w:hAnsi="Calibri" w:cs="Calibri"/>
                  <w:color w:val="000000"/>
                  <w:sz w:val="16"/>
                  <w:szCs w:val="16"/>
                </w:rPr>
                <w:t>485</w:t>
              </w:r>
            </w:ins>
          </w:p>
        </w:tc>
        <w:tc>
          <w:tcPr>
            <w:tcW w:w="454" w:type="dxa"/>
            <w:vAlign w:val="center"/>
            <w:tcPrChange w:id="18676" w:author="Στάθης Καπ" w:date="2023-03-09T06:29:00Z">
              <w:tcPr>
                <w:tcW w:w="454" w:type="dxa"/>
                <w:gridSpan w:val="2"/>
                <w:vAlign w:val="center"/>
              </w:tcPr>
            </w:tcPrChange>
          </w:tcPr>
          <w:p w14:paraId="33BB40EC" w14:textId="18CF73EE" w:rsidR="00494D04" w:rsidRPr="007E0F91" w:rsidRDefault="00494D04" w:rsidP="00494D04">
            <w:pPr>
              <w:jc w:val="center"/>
              <w:rPr>
                <w:ins w:id="18677" w:author="Στάθης Καπ" w:date="2023-03-09T06:25:00Z"/>
                <w:sz w:val="16"/>
                <w:szCs w:val="16"/>
              </w:rPr>
            </w:pPr>
            <w:ins w:id="18678" w:author="Στάθης Καπ" w:date="2023-03-09T07:11:00Z">
              <w:r>
                <w:rPr>
                  <w:rFonts w:ascii="Calibri" w:hAnsi="Calibri" w:cs="Calibri"/>
                  <w:color w:val="000000"/>
                  <w:sz w:val="16"/>
                  <w:szCs w:val="16"/>
                </w:rPr>
                <w:t>5.46</w:t>
              </w:r>
            </w:ins>
          </w:p>
        </w:tc>
        <w:tc>
          <w:tcPr>
            <w:tcW w:w="454" w:type="dxa"/>
            <w:vAlign w:val="center"/>
            <w:tcPrChange w:id="18679" w:author="Στάθης Καπ" w:date="2023-03-09T06:29:00Z">
              <w:tcPr>
                <w:tcW w:w="454" w:type="dxa"/>
                <w:gridSpan w:val="2"/>
                <w:vAlign w:val="bottom"/>
              </w:tcPr>
            </w:tcPrChange>
          </w:tcPr>
          <w:p w14:paraId="31B674E1" w14:textId="1CF67338" w:rsidR="00494D04" w:rsidRPr="007E0F91" w:rsidRDefault="00494D04" w:rsidP="00494D04">
            <w:pPr>
              <w:jc w:val="center"/>
              <w:rPr>
                <w:ins w:id="18680" w:author="Στάθης Καπ" w:date="2023-03-09T06:25:00Z"/>
                <w:sz w:val="16"/>
                <w:szCs w:val="16"/>
              </w:rPr>
            </w:pPr>
            <w:ins w:id="18681"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8682"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8683" w:author="Στάθης Καπ" w:date="2023-03-09T06:25:00Z"/>
                <w:sz w:val="16"/>
                <w:szCs w:val="16"/>
              </w:rPr>
            </w:pPr>
            <w:ins w:id="18684"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8685"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8686" w:author="Στάθης Καπ" w:date="2023-03-09T06:25:00Z"/>
                <w:sz w:val="16"/>
                <w:szCs w:val="16"/>
              </w:rPr>
            </w:pPr>
            <w:ins w:id="18687" w:author="Στάθης Καπ" w:date="2023-03-09T07:11:00Z">
              <w:r>
                <w:rPr>
                  <w:rFonts w:ascii="Calibri" w:hAnsi="Calibri" w:cs="Calibri"/>
                  <w:color w:val="000000"/>
                  <w:sz w:val="16"/>
                  <w:szCs w:val="16"/>
                </w:rPr>
                <w:t>429</w:t>
              </w:r>
            </w:ins>
          </w:p>
        </w:tc>
        <w:tc>
          <w:tcPr>
            <w:tcW w:w="454" w:type="dxa"/>
            <w:vAlign w:val="center"/>
            <w:tcPrChange w:id="18688" w:author="Στάθης Καπ" w:date="2023-03-09T06:29:00Z">
              <w:tcPr>
                <w:tcW w:w="454" w:type="dxa"/>
                <w:gridSpan w:val="2"/>
                <w:vAlign w:val="center"/>
              </w:tcPr>
            </w:tcPrChange>
          </w:tcPr>
          <w:p w14:paraId="5796222C" w14:textId="0B2A556C" w:rsidR="00494D04" w:rsidRPr="007E0F91" w:rsidRDefault="00494D04" w:rsidP="00494D04">
            <w:pPr>
              <w:jc w:val="center"/>
              <w:rPr>
                <w:ins w:id="18689" w:author="Στάθης Καπ" w:date="2023-03-09T06:25:00Z"/>
                <w:sz w:val="16"/>
                <w:szCs w:val="16"/>
              </w:rPr>
            </w:pPr>
            <w:ins w:id="18690" w:author="Στάθης Καπ" w:date="2023-03-09T07:11:00Z">
              <w:r>
                <w:rPr>
                  <w:rFonts w:ascii="Calibri" w:hAnsi="Calibri" w:cs="Calibri"/>
                  <w:color w:val="000000"/>
                  <w:sz w:val="16"/>
                  <w:szCs w:val="16"/>
                </w:rPr>
                <w:t>16.37</w:t>
              </w:r>
            </w:ins>
          </w:p>
        </w:tc>
        <w:tc>
          <w:tcPr>
            <w:tcW w:w="454" w:type="dxa"/>
            <w:vAlign w:val="center"/>
            <w:tcPrChange w:id="18691" w:author="Στάθης Καπ" w:date="2023-03-09T06:29:00Z">
              <w:tcPr>
                <w:tcW w:w="454" w:type="dxa"/>
                <w:gridSpan w:val="2"/>
                <w:vAlign w:val="bottom"/>
              </w:tcPr>
            </w:tcPrChange>
          </w:tcPr>
          <w:p w14:paraId="35A9C96D" w14:textId="2E948A44" w:rsidR="00494D04" w:rsidRPr="007E0F91" w:rsidRDefault="00494D04" w:rsidP="00494D04">
            <w:pPr>
              <w:jc w:val="center"/>
              <w:rPr>
                <w:ins w:id="18692" w:author="Στάθης Καπ" w:date="2023-03-09T06:25:00Z"/>
                <w:sz w:val="16"/>
                <w:szCs w:val="16"/>
              </w:rPr>
            </w:pPr>
            <w:ins w:id="18693"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694"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8695" w:author="Στάθης Καπ" w:date="2023-03-09T06:25:00Z"/>
                <w:sz w:val="16"/>
                <w:szCs w:val="16"/>
              </w:rPr>
            </w:pPr>
            <w:ins w:id="18696"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8697"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8698" w:author="Στάθης Καπ" w:date="2023-03-09T06:25:00Z"/>
                <w:sz w:val="16"/>
                <w:szCs w:val="16"/>
              </w:rPr>
            </w:pPr>
            <w:ins w:id="18699" w:author="Στάθης Καπ" w:date="2023-03-09T07:11:00Z">
              <w:r>
                <w:rPr>
                  <w:rFonts w:ascii="Calibri" w:hAnsi="Calibri" w:cs="Calibri"/>
                  <w:color w:val="000000"/>
                  <w:sz w:val="16"/>
                  <w:szCs w:val="16"/>
                </w:rPr>
                <w:t>423</w:t>
              </w:r>
            </w:ins>
          </w:p>
        </w:tc>
        <w:tc>
          <w:tcPr>
            <w:tcW w:w="454" w:type="dxa"/>
            <w:vAlign w:val="center"/>
            <w:tcPrChange w:id="18700" w:author="Στάθης Καπ" w:date="2023-03-09T06:29:00Z">
              <w:tcPr>
                <w:tcW w:w="454" w:type="dxa"/>
                <w:gridSpan w:val="2"/>
                <w:vAlign w:val="center"/>
              </w:tcPr>
            </w:tcPrChange>
          </w:tcPr>
          <w:p w14:paraId="031A083D" w14:textId="6F9221CB" w:rsidR="00494D04" w:rsidRPr="007E0F91" w:rsidRDefault="00494D04" w:rsidP="00494D04">
            <w:pPr>
              <w:jc w:val="center"/>
              <w:rPr>
                <w:ins w:id="18701" w:author="Στάθης Καπ" w:date="2023-03-09T06:25:00Z"/>
                <w:sz w:val="16"/>
                <w:szCs w:val="16"/>
              </w:rPr>
            </w:pPr>
            <w:ins w:id="18702" w:author="Στάθης Καπ" w:date="2023-03-09T07:11:00Z">
              <w:r>
                <w:rPr>
                  <w:rFonts w:ascii="Calibri" w:hAnsi="Calibri" w:cs="Calibri"/>
                  <w:color w:val="000000"/>
                  <w:sz w:val="16"/>
                  <w:szCs w:val="16"/>
                </w:rPr>
                <w:t>17.54</w:t>
              </w:r>
            </w:ins>
          </w:p>
        </w:tc>
        <w:tc>
          <w:tcPr>
            <w:tcW w:w="454" w:type="dxa"/>
            <w:vAlign w:val="center"/>
            <w:tcPrChange w:id="18703" w:author="Στάθης Καπ" w:date="2023-03-09T06:29:00Z">
              <w:tcPr>
                <w:tcW w:w="454" w:type="dxa"/>
                <w:gridSpan w:val="2"/>
                <w:vAlign w:val="bottom"/>
              </w:tcPr>
            </w:tcPrChange>
          </w:tcPr>
          <w:p w14:paraId="18BAAF28" w14:textId="02B094F8" w:rsidR="00494D04" w:rsidRPr="007E0F91" w:rsidRDefault="00494D04" w:rsidP="00494D04">
            <w:pPr>
              <w:jc w:val="center"/>
              <w:rPr>
                <w:ins w:id="18704" w:author="Στάθης Καπ" w:date="2023-03-09T06:25:00Z"/>
                <w:sz w:val="16"/>
                <w:szCs w:val="16"/>
              </w:rPr>
            </w:pPr>
            <w:ins w:id="18705"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8706"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8707" w:author="Στάθης Καπ" w:date="2023-03-09T06:25:00Z"/>
                <w:sz w:val="16"/>
                <w:szCs w:val="16"/>
              </w:rPr>
            </w:pPr>
            <w:ins w:id="18708"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10" w:author="Στάθης Καπ" w:date="2023-03-09T06:25:00Z"/>
          <w:trPrChange w:id="187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8713" w:author="Στάθης Καπ" w:date="2023-03-09T06:25:00Z"/>
                <w:sz w:val="16"/>
                <w:szCs w:val="16"/>
              </w:rPr>
            </w:pPr>
            <w:ins w:id="18714"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8715"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8716" w:author="Στάθης Καπ" w:date="2023-03-09T06:25:00Z"/>
                <w:sz w:val="16"/>
                <w:szCs w:val="16"/>
              </w:rPr>
            </w:pPr>
            <w:ins w:id="18717"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8718"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8719" w:author="Στάθης Καπ" w:date="2023-03-09T06:25:00Z"/>
                <w:sz w:val="16"/>
                <w:szCs w:val="16"/>
              </w:rPr>
            </w:pPr>
            <w:ins w:id="18720"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8721"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8722" w:author="Στάθης Καπ" w:date="2023-03-09T06:25:00Z"/>
                <w:sz w:val="16"/>
                <w:szCs w:val="16"/>
              </w:rPr>
            </w:pPr>
            <w:ins w:id="18723" w:author="Στάθης Καπ" w:date="2023-03-09T07:11:00Z">
              <w:r>
                <w:rPr>
                  <w:rFonts w:ascii="Calibri" w:hAnsi="Calibri" w:cs="Calibri"/>
                  <w:color w:val="000000"/>
                  <w:sz w:val="16"/>
                  <w:szCs w:val="16"/>
                </w:rPr>
                <w:t>453</w:t>
              </w:r>
            </w:ins>
          </w:p>
        </w:tc>
        <w:tc>
          <w:tcPr>
            <w:tcW w:w="708" w:type="dxa"/>
            <w:vAlign w:val="center"/>
            <w:tcPrChange w:id="18724" w:author="Στάθης Καπ" w:date="2023-03-09T06:29:00Z">
              <w:tcPr>
                <w:tcW w:w="708" w:type="dxa"/>
                <w:gridSpan w:val="2"/>
                <w:vAlign w:val="center"/>
              </w:tcPr>
            </w:tcPrChange>
          </w:tcPr>
          <w:p w14:paraId="1C9BA7C1" w14:textId="5F91A998" w:rsidR="00494D04" w:rsidRPr="007E0F91" w:rsidRDefault="00494D04" w:rsidP="00494D04">
            <w:pPr>
              <w:jc w:val="center"/>
              <w:rPr>
                <w:ins w:id="18725" w:author="Στάθης Καπ" w:date="2023-03-09T06:25:00Z"/>
                <w:sz w:val="16"/>
                <w:szCs w:val="16"/>
              </w:rPr>
            </w:pPr>
            <w:ins w:id="18726"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8727"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8728" w:author="Στάθης Καπ" w:date="2023-03-09T06:25:00Z"/>
                <w:sz w:val="16"/>
                <w:szCs w:val="16"/>
              </w:rPr>
            </w:pPr>
            <w:ins w:id="18729"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8730"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8731" w:author="Στάθης Καπ" w:date="2023-03-09T06:25:00Z"/>
                <w:sz w:val="16"/>
                <w:szCs w:val="16"/>
              </w:rPr>
            </w:pPr>
            <w:ins w:id="18732" w:author="Στάθης Καπ" w:date="2023-03-09T07:11:00Z">
              <w:r>
                <w:rPr>
                  <w:rFonts w:ascii="Calibri" w:hAnsi="Calibri" w:cs="Calibri"/>
                  <w:color w:val="000000"/>
                  <w:sz w:val="16"/>
                  <w:szCs w:val="16"/>
                </w:rPr>
                <w:t>407</w:t>
              </w:r>
            </w:ins>
          </w:p>
        </w:tc>
        <w:tc>
          <w:tcPr>
            <w:tcW w:w="454" w:type="dxa"/>
            <w:vAlign w:val="center"/>
            <w:tcPrChange w:id="18733" w:author="Στάθης Καπ" w:date="2023-03-09T06:29:00Z">
              <w:tcPr>
                <w:tcW w:w="454" w:type="dxa"/>
                <w:gridSpan w:val="2"/>
                <w:vAlign w:val="center"/>
              </w:tcPr>
            </w:tcPrChange>
          </w:tcPr>
          <w:p w14:paraId="7C10D0F9" w14:textId="0C3A9D0E" w:rsidR="00494D04" w:rsidRPr="007E0F91" w:rsidRDefault="00494D04" w:rsidP="00494D04">
            <w:pPr>
              <w:jc w:val="center"/>
              <w:rPr>
                <w:ins w:id="18734" w:author="Στάθης Καπ" w:date="2023-03-09T06:25:00Z"/>
                <w:sz w:val="16"/>
                <w:szCs w:val="16"/>
              </w:rPr>
            </w:pPr>
            <w:ins w:id="18735" w:author="Στάθης Καπ" w:date="2023-03-09T07:11:00Z">
              <w:r>
                <w:rPr>
                  <w:rFonts w:ascii="Calibri" w:hAnsi="Calibri" w:cs="Calibri"/>
                  <w:color w:val="000000"/>
                  <w:sz w:val="16"/>
                  <w:szCs w:val="16"/>
                </w:rPr>
                <w:t>10.15</w:t>
              </w:r>
            </w:ins>
          </w:p>
        </w:tc>
        <w:tc>
          <w:tcPr>
            <w:tcW w:w="454" w:type="dxa"/>
            <w:vAlign w:val="center"/>
            <w:tcPrChange w:id="18736" w:author="Στάθης Καπ" w:date="2023-03-09T06:29:00Z">
              <w:tcPr>
                <w:tcW w:w="454" w:type="dxa"/>
                <w:gridSpan w:val="2"/>
                <w:vAlign w:val="bottom"/>
              </w:tcPr>
            </w:tcPrChange>
          </w:tcPr>
          <w:p w14:paraId="2C2DC90F" w14:textId="245FAAFF" w:rsidR="00494D04" w:rsidRPr="007E0F91" w:rsidRDefault="00494D04" w:rsidP="00494D04">
            <w:pPr>
              <w:jc w:val="center"/>
              <w:rPr>
                <w:ins w:id="18737" w:author="Στάθης Καπ" w:date="2023-03-09T06:25:00Z"/>
                <w:sz w:val="16"/>
                <w:szCs w:val="16"/>
              </w:rPr>
            </w:pPr>
            <w:ins w:id="18738"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8739"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8740" w:author="Στάθης Καπ" w:date="2023-03-09T06:25:00Z"/>
                <w:sz w:val="16"/>
                <w:szCs w:val="16"/>
              </w:rPr>
            </w:pPr>
            <w:ins w:id="18741"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8742"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8743" w:author="Στάθης Καπ" w:date="2023-03-09T06:25:00Z"/>
                <w:sz w:val="16"/>
                <w:szCs w:val="16"/>
              </w:rPr>
            </w:pPr>
            <w:ins w:id="18744" w:author="Στάθης Καπ" w:date="2023-03-09T07:11:00Z">
              <w:r>
                <w:rPr>
                  <w:rFonts w:ascii="Calibri" w:hAnsi="Calibri" w:cs="Calibri"/>
                  <w:color w:val="000000"/>
                  <w:sz w:val="16"/>
                  <w:szCs w:val="16"/>
                </w:rPr>
                <w:t>414</w:t>
              </w:r>
            </w:ins>
          </w:p>
        </w:tc>
        <w:tc>
          <w:tcPr>
            <w:tcW w:w="454" w:type="dxa"/>
            <w:vAlign w:val="center"/>
            <w:tcPrChange w:id="18745" w:author="Στάθης Καπ" w:date="2023-03-09T06:29:00Z">
              <w:tcPr>
                <w:tcW w:w="454" w:type="dxa"/>
                <w:gridSpan w:val="2"/>
                <w:vAlign w:val="center"/>
              </w:tcPr>
            </w:tcPrChange>
          </w:tcPr>
          <w:p w14:paraId="12FAF72F" w14:textId="0D089E86" w:rsidR="00494D04" w:rsidRPr="007E0F91" w:rsidRDefault="00494D04" w:rsidP="00494D04">
            <w:pPr>
              <w:jc w:val="center"/>
              <w:rPr>
                <w:ins w:id="18746" w:author="Στάθης Καπ" w:date="2023-03-09T06:25:00Z"/>
                <w:sz w:val="16"/>
                <w:szCs w:val="16"/>
              </w:rPr>
            </w:pPr>
            <w:ins w:id="18747" w:author="Στάθης Καπ" w:date="2023-03-09T07:11:00Z">
              <w:r>
                <w:rPr>
                  <w:rFonts w:ascii="Calibri" w:hAnsi="Calibri" w:cs="Calibri"/>
                  <w:color w:val="000000"/>
                  <w:sz w:val="16"/>
                  <w:szCs w:val="16"/>
                </w:rPr>
                <w:t>8.61</w:t>
              </w:r>
            </w:ins>
          </w:p>
        </w:tc>
        <w:tc>
          <w:tcPr>
            <w:tcW w:w="454" w:type="dxa"/>
            <w:vAlign w:val="center"/>
            <w:tcPrChange w:id="18748" w:author="Στάθης Καπ" w:date="2023-03-09T06:29:00Z">
              <w:tcPr>
                <w:tcW w:w="454" w:type="dxa"/>
                <w:gridSpan w:val="2"/>
                <w:vAlign w:val="bottom"/>
              </w:tcPr>
            </w:tcPrChange>
          </w:tcPr>
          <w:p w14:paraId="40E9762E" w14:textId="4E99CDE9" w:rsidR="00494D04" w:rsidRPr="007E0F91" w:rsidRDefault="00494D04" w:rsidP="00494D04">
            <w:pPr>
              <w:jc w:val="center"/>
              <w:rPr>
                <w:ins w:id="18749" w:author="Στάθης Καπ" w:date="2023-03-09T06:25:00Z"/>
                <w:sz w:val="16"/>
                <w:szCs w:val="16"/>
              </w:rPr>
            </w:pPr>
            <w:ins w:id="18750"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751"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8752" w:author="Στάθης Καπ" w:date="2023-03-09T06:25:00Z"/>
                <w:sz w:val="16"/>
                <w:szCs w:val="16"/>
              </w:rPr>
            </w:pPr>
            <w:ins w:id="18753"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8754"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8755" w:author="Στάθης Καπ" w:date="2023-03-09T06:25:00Z"/>
                <w:sz w:val="16"/>
                <w:szCs w:val="16"/>
              </w:rPr>
            </w:pPr>
            <w:ins w:id="18756" w:author="Στάθης Καπ" w:date="2023-03-09T07:11:00Z">
              <w:r>
                <w:rPr>
                  <w:rFonts w:ascii="Calibri" w:hAnsi="Calibri" w:cs="Calibri"/>
                  <w:color w:val="000000"/>
                  <w:sz w:val="16"/>
                  <w:szCs w:val="16"/>
                </w:rPr>
                <w:t>395</w:t>
              </w:r>
            </w:ins>
          </w:p>
        </w:tc>
        <w:tc>
          <w:tcPr>
            <w:tcW w:w="454" w:type="dxa"/>
            <w:vAlign w:val="center"/>
            <w:tcPrChange w:id="18757" w:author="Στάθης Καπ" w:date="2023-03-09T06:29:00Z">
              <w:tcPr>
                <w:tcW w:w="454" w:type="dxa"/>
                <w:gridSpan w:val="2"/>
                <w:vAlign w:val="center"/>
              </w:tcPr>
            </w:tcPrChange>
          </w:tcPr>
          <w:p w14:paraId="387FAA3B" w14:textId="210BE702" w:rsidR="00494D04" w:rsidRPr="007E0F91" w:rsidRDefault="00494D04" w:rsidP="00494D04">
            <w:pPr>
              <w:jc w:val="center"/>
              <w:rPr>
                <w:ins w:id="18758" w:author="Στάθης Καπ" w:date="2023-03-09T06:25:00Z"/>
                <w:sz w:val="16"/>
                <w:szCs w:val="16"/>
              </w:rPr>
            </w:pPr>
            <w:ins w:id="18759" w:author="Στάθης Καπ" w:date="2023-03-09T07:11:00Z">
              <w:r>
                <w:rPr>
                  <w:rFonts w:ascii="Calibri" w:hAnsi="Calibri" w:cs="Calibri"/>
                  <w:color w:val="000000"/>
                  <w:sz w:val="16"/>
                  <w:szCs w:val="16"/>
                </w:rPr>
                <w:t>12.8</w:t>
              </w:r>
            </w:ins>
          </w:p>
        </w:tc>
        <w:tc>
          <w:tcPr>
            <w:tcW w:w="454" w:type="dxa"/>
            <w:vAlign w:val="center"/>
            <w:tcPrChange w:id="18760" w:author="Στάθης Καπ" w:date="2023-03-09T06:29:00Z">
              <w:tcPr>
                <w:tcW w:w="454" w:type="dxa"/>
                <w:gridSpan w:val="2"/>
                <w:vAlign w:val="bottom"/>
              </w:tcPr>
            </w:tcPrChange>
          </w:tcPr>
          <w:p w14:paraId="14B26A36" w14:textId="71F038B7" w:rsidR="00494D04" w:rsidRPr="007E0F91" w:rsidRDefault="00494D04" w:rsidP="00494D04">
            <w:pPr>
              <w:jc w:val="center"/>
              <w:rPr>
                <w:ins w:id="18761" w:author="Στάθης Καπ" w:date="2023-03-09T06:25:00Z"/>
                <w:sz w:val="16"/>
                <w:szCs w:val="16"/>
              </w:rPr>
            </w:pPr>
            <w:ins w:id="18762"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8763"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67" w:author="Στάθης Καπ" w:date="2023-03-09T06:25:00Z"/>
          <w:trPrChange w:id="1876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6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8770" w:author="Στάθης Καπ" w:date="2023-03-09T06:25:00Z"/>
                <w:sz w:val="16"/>
                <w:szCs w:val="16"/>
              </w:rPr>
            </w:pPr>
            <w:ins w:id="18771"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8772"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8775"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778"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456</w:t>
              </w:r>
            </w:ins>
          </w:p>
        </w:tc>
        <w:tc>
          <w:tcPr>
            <w:tcW w:w="708" w:type="dxa"/>
            <w:vAlign w:val="center"/>
            <w:tcPrChange w:id="18781" w:author="Στάθης Καπ" w:date="2023-03-09T06:29:00Z">
              <w:tcPr>
                <w:tcW w:w="708" w:type="dxa"/>
                <w:gridSpan w:val="2"/>
                <w:vAlign w:val="center"/>
              </w:tcPr>
            </w:tcPrChange>
          </w:tcPr>
          <w:p w14:paraId="7CBD8073" w14:textId="48F07239" w:rsidR="00494D04" w:rsidRPr="007E0F91" w:rsidRDefault="00494D04" w:rsidP="00494D04">
            <w:pPr>
              <w:jc w:val="center"/>
              <w:rPr>
                <w:ins w:id="18782" w:author="Στάθης Καπ" w:date="2023-03-09T06:25:00Z"/>
                <w:sz w:val="16"/>
                <w:szCs w:val="16"/>
              </w:rPr>
            </w:pPr>
            <w:ins w:id="18783"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8784"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8785" w:author="Στάθης Καπ" w:date="2023-03-09T06:25:00Z"/>
                <w:sz w:val="16"/>
                <w:szCs w:val="16"/>
              </w:rPr>
            </w:pPr>
            <w:ins w:id="18786"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8787"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432</w:t>
              </w:r>
            </w:ins>
          </w:p>
        </w:tc>
        <w:tc>
          <w:tcPr>
            <w:tcW w:w="454" w:type="dxa"/>
            <w:vAlign w:val="center"/>
            <w:tcPrChange w:id="18790" w:author="Στάθης Καπ" w:date="2023-03-09T06:29:00Z">
              <w:tcPr>
                <w:tcW w:w="454" w:type="dxa"/>
                <w:gridSpan w:val="2"/>
                <w:vAlign w:val="center"/>
              </w:tcPr>
            </w:tcPrChange>
          </w:tcPr>
          <w:p w14:paraId="3190B28C" w14:textId="18BC97C2" w:rsidR="00494D04" w:rsidRPr="007E0F91" w:rsidRDefault="00494D04" w:rsidP="00494D04">
            <w:pPr>
              <w:jc w:val="center"/>
              <w:rPr>
                <w:ins w:id="18791" w:author="Στάθης Καπ" w:date="2023-03-09T06:25:00Z"/>
                <w:sz w:val="16"/>
                <w:szCs w:val="16"/>
              </w:rPr>
            </w:pPr>
            <w:ins w:id="18792" w:author="Στάθης Καπ" w:date="2023-03-09T07:11:00Z">
              <w:r>
                <w:rPr>
                  <w:rFonts w:ascii="Calibri" w:hAnsi="Calibri" w:cs="Calibri"/>
                  <w:color w:val="000000"/>
                  <w:sz w:val="16"/>
                  <w:szCs w:val="16"/>
                </w:rPr>
                <w:t>5.26</w:t>
              </w:r>
            </w:ins>
          </w:p>
        </w:tc>
        <w:tc>
          <w:tcPr>
            <w:tcW w:w="454" w:type="dxa"/>
            <w:vAlign w:val="center"/>
            <w:tcPrChange w:id="18793" w:author="Στάθης Καπ" w:date="2023-03-09T06:29:00Z">
              <w:tcPr>
                <w:tcW w:w="454" w:type="dxa"/>
                <w:gridSpan w:val="2"/>
                <w:vAlign w:val="bottom"/>
              </w:tcPr>
            </w:tcPrChange>
          </w:tcPr>
          <w:p w14:paraId="171E72DD" w14:textId="7FC4644E" w:rsidR="00494D04" w:rsidRPr="007E0F91" w:rsidRDefault="00494D04" w:rsidP="00494D04">
            <w:pPr>
              <w:jc w:val="center"/>
              <w:rPr>
                <w:ins w:id="18794" w:author="Στάθης Καπ" w:date="2023-03-09T06:25:00Z"/>
                <w:sz w:val="16"/>
                <w:szCs w:val="16"/>
              </w:rPr>
            </w:pPr>
            <w:ins w:id="18795"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8796"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8797" w:author="Στάθης Καπ" w:date="2023-03-09T06:25:00Z"/>
                <w:sz w:val="16"/>
                <w:szCs w:val="16"/>
              </w:rPr>
            </w:pPr>
            <w:ins w:id="18798"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8799"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8800" w:author="Στάθης Καπ" w:date="2023-03-09T06:25:00Z"/>
                <w:sz w:val="16"/>
                <w:szCs w:val="16"/>
              </w:rPr>
            </w:pPr>
            <w:ins w:id="18801" w:author="Στάθης Καπ" w:date="2023-03-09T07:11:00Z">
              <w:r>
                <w:rPr>
                  <w:rFonts w:ascii="Calibri" w:hAnsi="Calibri" w:cs="Calibri"/>
                  <w:color w:val="000000"/>
                  <w:sz w:val="16"/>
                  <w:szCs w:val="16"/>
                </w:rPr>
                <w:t>409</w:t>
              </w:r>
            </w:ins>
          </w:p>
        </w:tc>
        <w:tc>
          <w:tcPr>
            <w:tcW w:w="454" w:type="dxa"/>
            <w:vAlign w:val="center"/>
            <w:tcPrChange w:id="18802" w:author="Στάθης Καπ" w:date="2023-03-09T06:29:00Z">
              <w:tcPr>
                <w:tcW w:w="454" w:type="dxa"/>
                <w:gridSpan w:val="2"/>
                <w:vAlign w:val="center"/>
              </w:tcPr>
            </w:tcPrChange>
          </w:tcPr>
          <w:p w14:paraId="65310D0F" w14:textId="53AD741C"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10.31</w:t>
              </w:r>
            </w:ins>
          </w:p>
        </w:tc>
        <w:tc>
          <w:tcPr>
            <w:tcW w:w="454" w:type="dxa"/>
            <w:vAlign w:val="center"/>
            <w:tcPrChange w:id="18805" w:author="Στάθης Καπ" w:date="2023-03-09T06:29:00Z">
              <w:tcPr>
                <w:tcW w:w="454" w:type="dxa"/>
                <w:gridSpan w:val="2"/>
                <w:vAlign w:val="bottom"/>
              </w:tcPr>
            </w:tcPrChange>
          </w:tcPr>
          <w:p w14:paraId="25CED7AF" w14:textId="477E61E1"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8808"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8811"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407</w:t>
              </w:r>
            </w:ins>
          </w:p>
        </w:tc>
        <w:tc>
          <w:tcPr>
            <w:tcW w:w="454" w:type="dxa"/>
            <w:vAlign w:val="center"/>
            <w:tcPrChange w:id="18814" w:author="Στάθης Καπ" w:date="2023-03-09T06:29:00Z">
              <w:tcPr>
                <w:tcW w:w="454" w:type="dxa"/>
                <w:gridSpan w:val="2"/>
                <w:vAlign w:val="center"/>
              </w:tcPr>
            </w:tcPrChange>
          </w:tcPr>
          <w:p w14:paraId="5FF5B5A5" w14:textId="61AABF16" w:rsidR="00494D04" w:rsidRPr="007E0F91" w:rsidRDefault="00494D04" w:rsidP="00494D04">
            <w:pPr>
              <w:jc w:val="center"/>
              <w:rPr>
                <w:ins w:id="18815" w:author="Στάθης Καπ" w:date="2023-03-09T06:25:00Z"/>
                <w:sz w:val="16"/>
                <w:szCs w:val="16"/>
              </w:rPr>
            </w:pPr>
            <w:ins w:id="18816" w:author="Στάθης Καπ" w:date="2023-03-09T07:11:00Z">
              <w:r>
                <w:rPr>
                  <w:rFonts w:ascii="Calibri" w:hAnsi="Calibri" w:cs="Calibri"/>
                  <w:color w:val="000000"/>
                  <w:sz w:val="16"/>
                  <w:szCs w:val="16"/>
                </w:rPr>
                <w:t>10.75</w:t>
              </w:r>
            </w:ins>
          </w:p>
        </w:tc>
        <w:tc>
          <w:tcPr>
            <w:tcW w:w="454" w:type="dxa"/>
            <w:vAlign w:val="center"/>
            <w:tcPrChange w:id="18817" w:author="Στάθης Καπ" w:date="2023-03-09T06:29:00Z">
              <w:tcPr>
                <w:tcW w:w="454" w:type="dxa"/>
                <w:gridSpan w:val="2"/>
                <w:vAlign w:val="bottom"/>
              </w:tcPr>
            </w:tcPrChange>
          </w:tcPr>
          <w:p w14:paraId="704655AD" w14:textId="197D8CCC" w:rsidR="00494D04" w:rsidRPr="007E0F91" w:rsidRDefault="00494D04" w:rsidP="00494D04">
            <w:pPr>
              <w:jc w:val="center"/>
              <w:rPr>
                <w:ins w:id="18818" w:author="Στάθης Καπ" w:date="2023-03-09T06:25:00Z"/>
                <w:sz w:val="16"/>
                <w:szCs w:val="16"/>
              </w:rPr>
            </w:pPr>
            <w:ins w:id="18819"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820"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8821" w:author="Στάθης Καπ" w:date="2023-03-09T06:25:00Z"/>
                <w:sz w:val="16"/>
                <w:szCs w:val="16"/>
              </w:rPr>
            </w:pPr>
            <w:ins w:id="18822"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24" w:author="Στάθης Καπ" w:date="2023-03-09T06:25:00Z"/>
          <w:trPrChange w:id="1882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2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8827" w:author="Στάθης Καπ" w:date="2023-03-09T06:25:00Z"/>
                <w:sz w:val="16"/>
                <w:szCs w:val="16"/>
              </w:rPr>
            </w:pPr>
            <w:ins w:id="18828"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8829"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8830" w:author="Στάθης Καπ" w:date="2023-03-09T06:25:00Z"/>
                <w:sz w:val="16"/>
                <w:szCs w:val="16"/>
              </w:rPr>
            </w:pPr>
            <w:ins w:id="18831"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832"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8833" w:author="Στάθης Καπ" w:date="2023-03-09T06:25:00Z"/>
                <w:sz w:val="16"/>
                <w:szCs w:val="16"/>
              </w:rPr>
            </w:pPr>
            <w:ins w:id="18834"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8835"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8836" w:author="Στάθης Καπ" w:date="2023-03-09T06:25:00Z"/>
                <w:sz w:val="16"/>
                <w:szCs w:val="16"/>
              </w:rPr>
            </w:pPr>
            <w:ins w:id="18837" w:author="Στάθης Καπ" w:date="2023-03-09T07:11:00Z">
              <w:r>
                <w:rPr>
                  <w:rFonts w:ascii="Calibri" w:hAnsi="Calibri" w:cs="Calibri"/>
                  <w:color w:val="000000"/>
                  <w:sz w:val="16"/>
                  <w:szCs w:val="16"/>
                </w:rPr>
                <w:t>490</w:t>
              </w:r>
            </w:ins>
          </w:p>
        </w:tc>
        <w:tc>
          <w:tcPr>
            <w:tcW w:w="708" w:type="dxa"/>
            <w:vAlign w:val="center"/>
            <w:tcPrChange w:id="18838" w:author="Στάθης Καπ" w:date="2023-03-09T06:29:00Z">
              <w:tcPr>
                <w:tcW w:w="708" w:type="dxa"/>
                <w:gridSpan w:val="2"/>
                <w:vAlign w:val="center"/>
              </w:tcPr>
            </w:tcPrChange>
          </w:tcPr>
          <w:p w14:paraId="45677AB4" w14:textId="0D812A9E" w:rsidR="00494D04" w:rsidRPr="007E0F91" w:rsidRDefault="00494D04" w:rsidP="00494D04">
            <w:pPr>
              <w:jc w:val="center"/>
              <w:rPr>
                <w:ins w:id="18839" w:author="Στάθης Καπ" w:date="2023-03-09T06:25:00Z"/>
                <w:sz w:val="16"/>
                <w:szCs w:val="16"/>
              </w:rPr>
            </w:pPr>
            <w:ins w:id="18840"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8841"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8842" w:author="Στάθης Καπ" w:date="2023-03-09T06:25:00Z"/>
                <w:sz w:val="16"/>
                <w:szCs w:val="16"/>
              </w:rPr>
            </w:pPr>
            <w:ins w:id="18843"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8844"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8845" w:author="Στάθης Καπ" w:date="2023-03-09T06:25:00Z"/>
                <w:sz w:val="16"/>
                <w:szCs w:val="16"/>
              </w:rPr>
            </w:pPr>
            <w:ins w:id="18846" w:author="Στάθης Καπ" w:date="2023-03-09T07:11:00Z">
              <w:r>
                <w:rPr>
                  <w:rFonts w:ascii="Calibri" w:hAnsi="Calibri" w:cs="Calibri"/>
                  <w:color w:val="000000"/>
                  <w:sz w:val="16"/>
                  <w:szCs w:val="16"/>
                </w:rPr>
                <w:t>479</w:t>
              </w:r>
            </w:ins>
          </w:p>
        </w:tc>
        <w:tc>
          <w:tcPr>
            <w:tcW w:w="454" w:type="dxa"/>
            <w:vAlign w:val="center"/>
            <w:tcPrChange w:id="18847" w:author="Στάθης Καπ" w:date="2023-03-09T06:29:00Z">
              <w:tcPr>
                <w:tcW w:w="454" w:type="dxa"/>
                <w:gridSpan w:val="2"/>
                <w:vAlign w:val="center"/>
              </w:tcPr>
            </w:tcPrChange>
          </w:tcPr>
          <w:p w14:paraId="01D7E08B" w14:textId="44B93298" w:rsidR="00494D04" w:rsidRPr="007E0F91" w:rsidRDefault="00494D04" w:rsidP="00494D04">
            <w:pPr>
              <w:jc w:val="center"/>
              <w:rPr>
                <w:ins w:id="18848" w:author="Στάθης Καπ" w:date="2023-03-09T06:25:00Z"/>
                <w:sz w:val="16"/>
                <w:szCs w:val="16"/>
              </w:rPr>
            </w:pPr>
            <w:ins w:id="18849" w:author="Στάθης Καπ" w:date="2023-03-09T07:11:00Z">
              <w:r>
                <w:rPr>
                  <w:rFonts w:ascii="Calibri" w:hAnsi="Calibri" w:cs="Calibri"/>
                  <w:color w:val="000000"/>
                  <w:sz w:val="16"/>
                  <w:szCs w:val="16"/>
                </w:rPr>
                <w:t>2.24</w:t>
              </w:r>
            </w:ins>
          </w:p>
        </w:tc>
        <w:tc>
          <w:tcPr>
            <w:tcW w:w="454" w:type="dxa"/>
            <w:vAlign w:val="center"/>
            <w:tcPrChange w:id="18850" w:author="Στάθης Καπ" w:date="2023-03-09T06:29:00Z">
              <w:tcPr>
                <w:tcW w:w="454" w:type="dxa"/>
                <w:gridSpan w:val="2"/>
                <w:vAlign w:val="bottom"/>
              </w:tcPr>
            </w:tcPrChange>
          </w:tcPr>
          <w:p w14:paraId="51CDD504" w14:textId="40E7D136" w:rsidR="00494D04" w:rsidRPr="007E0F91" w:rsidRDefault="00494D04" w:rsidP="00494D04">
            <w:pPr>
              <w:jc w:val="center"/>
              <w:rPr>
                <w:ins w:id="18851" w:author="Στάθης Καπ" w:date="2023-03-09T06:25:00Z"/>
                <w:sz w:val="16"/>
                <w:szCs w:val="16"/>
              </w:rPr>
            </w:pPr>
            <w:ins w:id="18852"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8853"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8854" w:author="Στάθης Καπ" w:date="2023-03-09T06:25:00Z"/>
                <w:sz w:val="16"/>
                <w:szCs w:val="16"/>
              </w:rPr>
            </w:pPr>
            <w:ins w:id="18855"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8856"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8857" w:author="Στάθης Καπ" w:date="2023-03-09T06:25:00Z"/>
                <w:sz w:val="16"/>
                <w:szCs w:val="16"/>
              </w:rPr>
            </w:pPr>
            <w:ins w:id="18858" w:author="Στάθης Καπ" w:date="2023-03-09T07:11:00Z">
              <w:r>
                <w:rPr>
                  <w:rFonts w:ascii="Calibri" w:hAnsi="Calibri" w:cs="Calibri"/>
                  <w:color w:val="000000"/>
                  <w:sz w:val="16"/>
                  <w:szCs w:val="16"/>
                </w:rPr>
                <w:t>460</w:t>
              </w:r>
            </w:ins>
          </w:p>
        </w:tc>
        <w:tc>
          <w:tcPr>
            <w:tcW w:w="454" w:type="dxa"/>
            <w:vAlign w:val="center"/>
            <w:tcPrChange w:id="18859" w:author="Στάθης Καπ" w:date="2023-03-09T06:29:00Z">
              <w:tcPr>
                <w:tcW w:w="454" w:type="dxa"/>
                <w:gridSpan w:val="2"/>
                <w:vAlign w:val="center"/>
              </w:tcPr>
            </w:tcPrChange>
          </w:tcPr>
          <w:p w14:paraId="6BAF8075" w14:textId="17F371B4" w:rsidR="00494D04" w:rsidRPr="007E0F91" w:rsidRDefault="00494D04" w:rsidP="00494D04">
            <w:pPr>
              <w:jc w:val="center"/>
              <w:rPr>
                <w:ins w:id="18860" w:author="Στάθης Καπ" w:date="2023-03-09T06:25:00Z"/>
                <w:sz w:val="16"/>
                <w:szCs w:val="16"/>
              </w:rPr>
            </w:pPr>
            <w:ins w:id="18861" w:author="Στάθης Καπ" w:date="2023-03-09T07:11:00Z">
              <w:r>
                <w:rPr>
                  <w:rFonts w:ascii="Calibri" w:hAnsi="Calibri" w:cs="Calibri"/>
                  <w:color w:val="000000"/>
                  <w:sz w:val="16"/>
                  <w:szCs w:val="16"/>
                </w:rPr>
                <w:t>6.12</w:t>
              </w:r>
            </w:ins>
          </w:p>
        </w:tc>
        <w:tc>
          <w:tcPr>
            <w:tcW w:w="454" w:type="dxa"/>
            <w:vAlign w:val="center"/>
            <w:tcPrChange w:id="18862" w:author="Στάθης Καπ" w:date="2023-03-09T06:29:00Z">
              <w:tcPr>
                <w:tcW w:w="454" w:type="dxa"/>
                <w:gridSpan w:val="2"/>
                <w:vAlign w:val="bottom"/>
              </w:tcPr>
            </w:tcPrChange>
          </w:tcPr>
          <w:p w14:paraId="46E00410" w14:textId="35AD146E" w:rsidR="00494D04" w:rsidRPr="007E0F91" w:rsidRDefault="00494D04" w:rsidP="00494D04">
            <w:pPr>
              <w:jc w:val="center"/>
              <w:rPr>
                <w:ins w:id="18863" w:author="Στάθης Καπ" w:date="2023-03-09T06:25:00Z"/>
                <w:sz w:val="16"/>
                <w:szCs w:val="16"/>
              </w:rPr>
            </w:pPr>
            <w:ins w:id="18864"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8865"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8866" w:author="Στάθης Καπ" w:date="2023-03-09T06:25:00Z"/>
                <w:sz w:val="16"/>
                <w:szCs w:val="16"/>
              </w:rPr>
            </w:pPr>
            <w:ins w:id="18867"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8868"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8869" w:author="Στάθης Καπ" w:date="2023-03-09T06:25:00Z"/>
                <w:sz w:val="16"/>
                <w:szCs w:val="16"/>
              </w:rPr>
            </w:pPr>
            <w:ins w:id="18870" w:author="Στάθης Καπ" w:date="2023-03-09T07:11:00Z">
              <w:r>
                <w:rPr>
                  <w:rFonts w:ascii="Calibri" w:hAnsi="Calibri" w:cs="Calibri"/>
                  <w:color w:val="000000"/>
                  <w:sz w:val="16"/>
                  <w:szCs w:val="16"/>
                </w:rPr>
                <w:t>383</w:t>
              </w:r>
            </w:ins>
          </w:p>
        </w:tc>
        <w:tc>
          <w:tcPr>
            <w:tcW w:w="454" w:type="dxa"/>
            <w:vAlign w:val="center"/>
            <w:tcPrChange w:id="18871" w:author="Στάθης Καπ" w:date="2023-03-09T06:29:00Z">
              <w:tcPr>
                <w:tcW w:w="454" w:type="dxa"/>
                <w:gridSpan w:val="2"/>
                <w:vAlign w:val="center"/>
              </w:tcPr>
            </w:tcPrChange>
          </w:tcPr>
          <w:p w14:paraId="0A54CC75" w14:textId="7D4E41A1" w:rsidR="00494D04" w:rsidRPr="007E0F91" w:rsidRDefault="00494D04" w:rsidP="00494D04">
            <w:pPr>
              <w:jc w:val="center"/>
              <w:rPr>
                <w:ins w:id="18872" w:author="Στάθης Καπ" w:date="2023-03-09T06:25:00Z"/>
                <w:sz w:val="16"/>
                <w:szCs w:val="16"/>
              </w:rPr>
            </w:pPr>
            <w:ins w:id="18873" w:author="Στάθης Καπ" w:date="2023-03-09T07:11:00Z">
              <w:r>
                <w:rPr>
                  <w:rFonts w:ascii="Calibri" w:hAnsi="Calibri" w:cs="Calibri"/>
                  <w:color w:val="000000"/>
                  <w:sz w:val="16"/>
                  <w:szCs w:val="16"/>
                </w:rPr>
                <w:t>21.84</w:t>
              </w:r>
            </w:ins>
          </w:p>
        </w:tc>
        <w:tc>
          <w:tcPr>
            <w:tcW w:w="454" w:type="dxa"/>
            <w:vAlign w:val="center"/>
            <w:tcPrChange w:id="18874" w:author="Στάθης Καπ" w:date="2023-03-09T06:29:00Z">
              <w:tcPr>
                <w:tcW w:w="454" w:type="dxa"/>
                <w:gridSpan w:val="2"/>
                <w:vAlign w:val="bottom"/>
              </w:tcPr>
            </w:tcPrChange>
          </w:tcPr>
          <w:p w14:paraId="723464CA" w14:textId="224D9B90" w:rsidR="00494D04" w:rsidRPr="007E0F91" w:rsidRDefault="00494D04" w:rsidP="00494D04">
            <w:pPr>
              <w:jc w:val="center"/>
              <w:rPr>
                <w:ins w:id="18875" w:author="Στάθης Καπ" w:date="2023-03-09T06:25:00Z"/>
                <w:sz w:val="16"/>
                <w:szCs w:val="16"/>
              </w:rPr>
            </w:pPr>
            <w:ins w:id="18876"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8877"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8878" w:author="Στάθης Καπ" w:date="2023-03-09T06:25:00Z"/>
                <w:sz w:val="16"/>
                <w:szCs w:val="16"/>
              </w:rPr>
            </w:pPr>
            <w:ins w:id="18879"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81" w:author="Στάθης Καπ" w:date="2023-03-09T06:25:00Z"/>
          <w:trPrChange w:id="188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8884" w:author="Στάθης Καπ" w:date="2023-03-09T06:25:00Z"/>
                <w:sz w:val="16"/>
                <w:szCs w:val="16"/>
              </w:rPr>
            </w:pPr>
            <w:ins w:id="18885"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8886"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8887" w:author="Στάθης Καπ" w:date="2023-03-09T06:25:00Z"/>
                <w:sz w:val="16"/>
                <w:szCs w:val="16"/>
              </w:rPr>
            </w:pPr>
            <w:ins w:id="18888"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8889"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8890" w:author="Στάθης Καπ" w:date="2023-03-09T06:25:00Z"/>
                <w:sz w:val="16"/>
                <w:szCs w:val="16"/>
              </w:rPr>
            </w:pPr>
            <w:ins w:id="18891"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8892"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8893" w:author="Στάθης Καπ" w:date="2023-03-09T06:25:00Z"/>
                <w:sz w:val="16"/>
                <w:szCs w:val="16"/>
              </w:rPr>
            </w:pPr>
            <w:ins w:id="18894" w:author="Στάθης Καπ" w:date="2023-03-09T07:11:00Z">
              <w:r>
                <w:rPr>
                  <w:rFonts w:ascii="Calibri" w:hAnsi="Calibri" w:cs="Calibri"/>
                  <w:color w:val="000000"/>
                  <w:sz w:val="16"/>
                  <w:szCs w:val="16"/>
                </w:rPr>
                <w:t>491</w:t>
              </w:r>
            </w:ins>
          </w:p>
        </w:tc>
        <w:tc>
          <w:tcPr>
            <w:tcW w:w="708" w:type="dxa"/>
            <w:vAlign w:val="center"/>
            <w:tcPrChange w:id="18895" w:author="Στάθης Καπ" w:date="2023-03-09T06:29:00Z">
              <w:tcPr>
                <w:tcW w:w="708" w:type="dxa"/>
                <w:gridSpan w:val="2"/>
                <w:vAlign w:val="center"/>
              </w:tcPr>
            </w:tcPrChange>
          </w:tcPr>
          <w:p w14:paraId="6A0708CB" w14:textId="4367A7B9" w:rsidR="00494D04" w:rsidRPr="007E0F91" w:rsidRDefault="00494D04" w:rsidP="00494D04">
            <w:pPr>
              <w:jc w:val="center"/>
              <w:rPr>
                <w:ins w:id="18896" w:author="Στάθης Καπ" w:date="2023-03-09T06:25:00Z"/>
                <w:sz w:val="16"/>
                <w:szCs w:val="16"/>
              </w:rPr>
            </w:pPr>
            <w:ins w:id="18897"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8898"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8899" w:author="Στάθης Καπ" w:date="2023-03-09T06:25:00Z"/>
                <w:sz w:val="16"/>
                <w:szCs w:val="16"/>
              </w:rPr>
            </w:pPr>
            <w:ins w:id="18900"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8901"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8902" w:author="Στάθης Καπ" w:date="2023-03-09T06:25:00Z"/>
                <w:sz w:val="16"/>
                <w:szCs w:val="16"/>
              </w:rPr>
            </w:pPr>
            <w:ins w:id="18903" w:author="Στάθης Καπ" w:date="2023-03-09T07:11:00Z">
              <w:r>
                <w:rPr>
                  <w:rFonts w:ascii="Calibri" w:hAnsi="Calibri" w:cs="Calibri"/>
                  <w:color w:val="000000"/>
                  <w:sz w:val="16"/>
                  <w:szCs w:val="16"/>
                </w:rPr>
                <w:t>469</w:t>
              </w:r>
            </w:ins>
          </w:p>
        </w:tc>
        <w:tc>
          <w:tcPr>
            <w:tcW w:w="454" w:type="dxa"/>
            <w:vAlign w:val="center"/>
            <w:tcPrChange w:id="18904" w:author="Στάθης Καπ" w:date="2023-03-09T06:29:00Z">
              <w:tcPr>
                <w:tcW w:w="454" w:type="dxa"/>
                <w:gridSpan w:val="2"/>
                <w:vAlign w:val="center"/>
              </w:tcPr>
            </w:tcPrChange>
          </w:tcPr>
          <w:p w14:paraId="244EDEF3" w14:textId="7EAD4E91" w:rsidR="00494D04" w:rsidRPr="007E0F91" w:rsidRDefault="00494D04" w:rsidP="00494D04">
            <w:pPr>
              <w:jc w:val="center"/>
              <w:rPr>
                <w:ins w:id="18905" w:author="Στάθης Καπ" w:date="2023-03-09T06:25:00Z"/>
                <w:sz w:val="16"/>
                <w:szCs w:val="16"/>
              </w:rPr>
            </w:pPr>
            <w:ins w:id="18906" w:author="Στάθης Καπ" w:date="2023-03-09T07:11:00Z">
              <w:r>
                <w:rPr>
                  <w:rFonts w:ascii="Calibri" w:hAnsi="Calibri" w:cs="Calibri"/>
                  <w:color w:val="000000"/>
                  <w:sz w:val="16"/>
                  <w:szCs w:val="16"/>
                </w:rPr>
                <w:t>4.48</w:t>
              </w:r>
            </w:ins>
          </w:p>
        </w:tc>
        <w:tc>
          <w:tcPr>
            <w:tcW w:w="454" w:type="dxa"/>
            <w:vAlign w:val="center"/>
            <w:tcPrChange w:id="18907" w:author="Στάθης Καπ" w:date="2023-03-09T06:29:00Z">
              <w:tcPr>
                <w:tcW w:w="454" w:type="dxa"/>
                <w:gridSpan w:val="2"/>
                <w:vAlign w:val="bottom"/>
              </w:tcPr>
            </w:tcPrChange>
          </w:tcPr>
          <w:p w14:paraId="00CBC841" w14:textId="3819249C" w:rsidR="00494D04" w:rsidRPr="007E0F91" w:rsidRDefault="00494D04" w:rsidP="00494D04">
            <w:pPr>
              <w:jc w:val="center"/>
              <w:rPr>
                <w:ins w:id="18908" w:author="Στάθης Καπ" w:date="2023-03-09T06:25:00Z"/>
                <w:sz w:val="16"/>
                <w:szCs w:val="16"/>
              </w:rPr>
            </w:pPr>
            <w:ins w:id="18909"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910"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8911" w:author="Στάθης Καπ" w:date="2023-03-09T06:25:00Z"/>
                <w:sz w:val="16"/>
                <w:szCs w:val="16"/>
              </w:rPr>
            </w:pPr>
            <w:ins w:id="18912"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8913"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8914" w:author="Στάθης Καπ" w:date="2023-03-09T06:25:00Z"/>
                <w:sz w:val="16"/>
                <w:szCs w:val="16"/>
              </w:rPr>
            </w:pPr>
            <w:ins w:id="18915" w:author="Στάθης Καπ" w:date="2023-03-09T07:11:00Z">
              <w:r>
                <w:rPr>
                  <w:rFonts w:ascii="Calibri" w:hAnsi="Calibri" w:cs="Calibri"/>
                  <w:color w:val="000000"/>
                  <w:sz w:val="16"/>
                  <w:szCs w:val="16"/>
                </w:rPr>
                <w:t>399</w:t>
              </w:r>
            </w:ins>
          </w:p>
        </w:tc>
        <w:tc>
          <w:tcPr>
            <w:tcW w:w="454" w:type="dxa"/>
            <w:vAlign w:val="center"/>
            <w:tcPrChange w:id="18916" w:author="Στάθης Καπ" w:date="2023-03-09T06:29:00Z">
              <w:tcPr>
                <w:tcW w:w="454" w:type="dxa"/>
                <w:gridSpan w:val="2"/>
                <w:vAlign w:val="center"/>
              </w:tcPr>
            </w:tcPrChange>
          </w:tcPr>
          <w:p w14:paraId="350CAE0A" w14:textId="3BAA33EB" w:rsidR="00494D04" w:rsidRPr="007E0F91" w:rsidRDefault="00494D04" w:rsidP="00494D04">
            <w:pPr>
              <w:jc w:val="center"/>
              <w:rPr>
                <w:ins w:id="18917" w:author="Στάθης Καπ" w:date="2023-03-09T06:25:00Z"/>
                <w:sz w:val="16"/>
                <w:szCs w:val="16"/>
              </w:rPr>
            </w:pPr>
            <w:ins w:id="18918" w:author="Στάθης Καπ" w:date="2023-03-09T07:11:00Z">
              <w:r>
                <w:rPr>
                  <w:rFonts w:ascii="Calibri" w:hAnsi="Calibri" w:cs="Calibri"/>
                  <w:color w:val="000000"/>
                  <w:sz w:val="16"/>
                  <w:szCs w:val="16"/>
                </w:rPr>
                <w:t>18.74</w:t>
              </w:r>
            </w:ins>
          </w:p>
        </w:tc>
        <w:tc>
          <w:tcPr>
            <w:tcW w:w="454" w:type="dxa"/>
            <w:vAlign w:val="center"/>
            <w:tcPrChange w:id="18919" w:author="Στάθης Καπ" w:date="2023-03-09T06:29:00Z">
              <w:tcPr>
                <w:tcW w:w="454" w:type="dxa"/>
                <w:gridSpan w:val="2"/>
                <w:vAlign w:val="bottom"/>
              </w:tcPr>
            </w:tcPrChange>
          </w:tcPr>
          <w:p w14:paraId="427D7C8D" w14:textId="28D91E21" w:rsidR="00494D04" w:rsidRPr="007E0F91" w:rsidRDefault="00494D04" w:rsidP="00494D04">
            <w:pPr>
              <w:jc w:val="center"/>
              <w:rPr>
                <w:ins w:id="18920" w:author="Στάθης Καπ" w:date="2023-03-09T06:25:00Z"/>
                <w:sz w:val="16"/>
                <w:szCs w:val="16"/>
              </w:rPr>
            </w:pPr>
            <w:ins w:id="18921"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8922"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8923" w:author="Στάθης Καπ" w:date="2023-03-09T06:25:00Z"/>
                <w:sz w:val="16"/>
                <w:szCs w:val="16"/>
              </w:rPr>
            </w:pPr>
            <w:ins w:id="18924"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8925"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8926" w:author="Στάθης Καπ" w:date="2023-03-09T06:25:00Z"/>
                <w:sz w:val="16"/>
                <w:szCs w:val="16"/>
              </w:rPr>
            </w:pPr>
            <w:ins w:id="18927" w:author="Στάθης Καπ" w:date="2023-03-09T07:11:00Z">
              <w:r>
                <w:rPr>
                  <w:rFonts w:ascii="Calibri" w:hAnsi="Calibri" w:cs="Calibri"/>
                  <w:color w:val="000000"/>
                  <w:sz w:val="16"/>
                  <w:szCs w:val="16"/>
                </w:rPr>
                <w:t>424</w:t>
              </w:r>
            </w:ins>
          </w:p>
        </w:tc>
        <w:tc>
          <w:tcPr>
            <w:tcW w:w="454" w:type="dxa"/>
            <w:vAlign w:val="center"/>
            <w:tcPrChange w:id="18928" w:author="Στάθης Καπ" w:date="2023-03-09T06:29:00Z">
              <w:tcPr>
                <w:tcW w:w="454" w:type="dxa"/>
                <w:gridSpan w:val="2"/>
                <w:vAlign w:val="center"/>
              </w:tcPr>
            </w:tcPrChange>
          </w:tcPr>
          <w:p w14:paraId="26AC05D5" w14:textId="0E2E6314" w:rsidR="00494D04" w:rsidRPr="007E0F91" w:rsidRDefault="00494D04" w:rsidP="00494D04">
            <w:pPr>
              <w:jc w:val="center"/>
              <w:rPr>
                <w:ins w:id="18929" w:author="Στάθης Καπ" w:date="2023-03-09T06:25:00Z"/>
                <w:sz w:val="16"/>
                <w:szCs w:val="16"/>
              </w:rPr>
            </w:pPr>
            <w:ins w:id="18930" w:author="Στάθης Καπ" w:date="2023-03-09T07:11:00Z">
              <w:r>
                <w:rPr>
                  <w:rFonts w:ascii="Calibri" w:hAnsi="Calibri" w:cs="Calibri"/>
                  <w:color w:val="000000"/>
                  <w:sz w:val="16"/>
                  <w:szCs w:val="16"/>
                </w:rPr>
                <w:t>13.65</w:t>
              </w:r>
            </w:ins>
          </w:p>
        </w:tc>
        <w:tc>
          <w:tcPr>
            <w:tcW w:w="454" w:type="dxa"/>
            <w:vAlign w:val="center"/>
            <w:tcPrChange w:id="18931" w:author="Στάθης Καπ" w:date="2023-03-09T06:29:00Z">
              <w:tcPr>
                <w:tcW w:w="454" w:type="dxa"/>
                <w:gridSpan w:val="2"/>
                <w:vAlign w:val="bottom"/>
              </w:tcPr>
            </w:tcPrChange>
          </w:tcPr>
          <w:p w14:paraId="30687DDE" w14:textId="0407E179" w:rsidR="00494D04" w:rsidRPr="007E0F91" w:rsidRDefault="00494D04" w:rsidP="00494D04">
            <w:pPr>
              <w:jc w:val="center"/>
              <w:rPr>
                <w:ins w:id="18932" w:author="Στάθης Καπ" w:date="2023-03-09T06:25:00Z"/>
                <w:sz w:val="16"/>
                <w:szCs w:val="16"/>
              </w:rPr>
            </w:pPr>
            <w:ins w:id="18933"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8934"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3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38" w:author="Στάθης Καπ" w:date="2023-03-09T06:25:00Z"/>
          <w:trPrChange w:id="1893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4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8941" w:author="Στάθης Καπ" w:date="2023-03-09T06:25:00Z"/>
                <w:sz w:val="16"/>
                <w:szCs w:val="16"/>
              </w:rPr>
            </w:pPr>
            <w:ins w:id="18942"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8943"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8946"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8949"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1192</w:t>
              </w:r>
            </w:ins>
          </w:p>
        </w:tc>
        <w:tc>
          <w:tcPr>
            <w:tcW w:w="708" w:type="dxa"/>
            <w:vAlign w:val="center"/>
            <w:tcPrChange w:id="18952" w:author="Στάθης Καπ" w:date="2023-03-09T06:29:00Z">
              <w:tcPr>
                <w:tcW w:w="708" w:type="dxa"/>
                <w:gridSpan w:val="2"/>
                <w:vAlign w:val="center"/>
              </w:tcPr>
            </w:tcPrChange>
          </w:tcPr>
          <w:p w14:paraId="61FC1FDC" w14:textId="157E6251" w:rsidR="00494D04" w:rsidRPr="007E0F91" w:rsidRDefault="00494D04" w:rsidP="00494D04">
            <w:pPr>
              <w:jc w:val="center"/>
              <w:rPr>
                <w:ins w:id="18953" w:author="Στάθης Καπ" w:date="2023-03-09T06:25:00Z"/>
                <w:sz w:val="16"/>
                <w:szCs w:val="16"/>
              </w:rPr>
            </w:pPr>
            <w:ins w:id="18954"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8955"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8956" w:author="Στάθης Καπ" w:date="2023-03-09T06:25:00Z"/>
                <w:sz w:val="16"/>
                <w:szCs w:val="16"/>
              </w:rPr>
            </w:pPr>
            <w:ins w:id="18957"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8958"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1148</w:t>
              </w:r>
            </w:ins>
          </w:p>
        </w:tc>
        <w:tc>
          <w:tcPr>
            <w:tcW w:w="454" w:type="dxa"/>
            <w:vAlign w:val="center"/>
            <w:tcPrChange w:id="18961" w:author="Στάθης Καπ" w:date="2023-03-09T06:29:00Z">
              <w:tcPr>
                <w:tcW w:w="454" w:type="dxa"/>
                <w:gridSpan w:val="2"/>
                <w:vAlign w:val="center"/>
              </w:tcPr>
            </w:tcPrChange>
          </w:tcPr>
          <w:p w14:paraId="79D0E82D" w14:textId="68D38896" w:rsidR="00494D04" w:rsidRPr="007E0F91" w:rsidRDefault="00494D04" w:rsidP="00494D04">
            <w:pPr>
              <w:jc w:val="center"/>
              <w:rPr>
                <w:ins w:id="18962" w:author="Στάθης Καπ" w:date="2023-03-09T06:25:00Z"/>
                <w:sz w:val="16"/>
                <w:szCs w:val="16"/>
              </w:rPr>
            </w:pPr>
            <w:ins w:id="18963" w:author="Στάθης Καπ" w:date="2023-03-09T07:11:00Z">
              <w:r>
                <w:rPr>
                  <w:rFonts w:ascii="Calibri" w:hAnsi="Calibri" w:cs="Calibri"/>
                  <w:color w:val="000000"/>
                  <w:sz w:val="16"/>
                  <w:szCs w:val="16"/>
                </w:rPr>
                <w:t>3.69</w:t>
              </w:r>
            </w:ins>
          </w:p>
        </w:tc>
        <w:tc>
          <w:tcPr>
            <w:tcW w:w="454" w:type="dxa"/>
            <w:vAlign w:val="center"/>
            <w:tcPrChange w:id="18964" w:author="Στάθης Καπ" w:date="2023-03-09T06:29:00Z">
              <w:tcPr>
                <w:tcW w:w="454" w:type="dxa"/>
                <w:gridSpan w:val="2"/>
                <w:vAlign w:val="bottom"/>
              </w:tcPr>
            </w:tcPrChange>
          </w:tcPr>
          <w:p w14:paraId="5E67F850" w14:textId="2B6E264E" w:rsidR="00494D04" w:rsidRPr="007E0F91" w:rsidRDefault="00494D04" w:rsidP="00494D04">
            <w:pPr>
              <w:jc w:val="center"/>
              <w:rPr>
                <w:ins w:id="18965" w:author="Στάθης Καπ" w:date="2023-03-09T06:25:00Z"/>
                <w:sz w:val="16"/>
                <w:szCs w:val="16"/>
              </w:rPr>
            </w:pPr>
            <w:ins w:id="18966"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8967"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8968" w:author="Στάθης Καπ" w:date="2023-03-09T06:25:00Z"/>
                <w:sz w:val="16"/>
                <w:szCs w:val="16"/>
              </w:rPr>
            </w:pPr>
            <w:ins w:id="18969"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8970"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8971" w:author="Στάθης Καπ" w:date="2023-03-09T06:25:00Z"/>
                <w:sz w:val="16"/>
                <w:szCs w:val="16"/>
              </w:rPr>
            </w:pPr>
            <w:ins w:id="18972" w:author="Στάθης Καπ" w:date="2023-03-09T07:11:00Z">
              <w:r>
                <w:rPr>
                  <w:rFonts w:ascii="Calibri" w:hAnsi="Calibri" w:cs="Calibri"/>
                  <w:color w:val="000000"/>
                  <w:sz w:val="16"/>
                  <w:szCs w:val="16"/>
                </w:rPr>
                <w:t>1170</w:t>
              </w:r>
            </w:ins>
          </w:p>
        </w:tc>
        <w:tc>
          <w:tcPr>
            <w:tcW w:w="454" w:type="dxa"/>
            <w:vAlign w:val="center"/>
            <w:tcPrChange w:id="18973" w:author="Στάθης Καπ" w:date="2023-03-09T06:29:00Z">
              <w:tcPr>
                <w:tcW w:w="454" w:type="dxa"/>
                <w:gridSpan w:val="2"/>
                <w:vAlign w:val="center"/>
              </w:tcPr>
            </w:tcPrChange>
          </w:tcPr>
          <w:p w14:paraId="712D67B7" w14:textId="3005BB19"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1.85</w:t>
              </w:r>
            </w:ins>
          </w:p>
        </w:tc>
        <w:tc>
          <w:tcPr>
            <w:tcW w:w="454" w:type="dxa"/>
            <w:vAlign w:val="center"/>
            <w:tcPrChange w:id="18976" w:author="Στάθης Καπ" w:date="2023-03-09T06:29:00Z">
              <w:tcPr>
                <w:tcW w:w="454" w:type="dxa"/>
                <w:gridSpan w:val="2"/>
                <w:vAlign w:val="bottom"/>
              </w:tcPr>
            </w:tcPrChange>
          </w:tcPr>
          <w:p w14:paraId="75F0DAE7" w14:textId="5A2867FC"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8979"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8982"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8983" w:author="Στάθης Καπ" w:date="2023-03-09T06:25:00Z"/>
                <w:sz w:val="16"/>
                <w:szCs w:val="16"/>
              </w:rPr>
            </w:pPr>
            <w:ins w:id="18984" w:author="Στάθης Καπ" w:date="2023-03-09T07:11:00Z">
              <w:r>
                <w:rPr>
                  <w:rFonts w:ascii="Calibri" w:hAnsi="Calibri" w:cs="Calibri"/>
                  <w:color w:val="000000"/>
                  <w:sz w:val="16"/>
                  <w:szCs w:val="16"/>
                </w:rPr>
                <w:t>1132</w:t>
              </w:r>
            </w:ins>
          </w:p>
        </w:tc>
        <w:tc>
          <w:tcPr>
            <w:tcW w:w="454" w:type="dxa"/>
            <w:vAlign w:val="center"/>
            <w:tcPrChange w:id="18985" w:author="Στάθης Καπ" w:date="2023-03-09T06:29:00Z">
              <w:tcPr>
                <w:tcW w:w="454" w:type="dxa"/>
                <w:gridSpan w:val="2"/>
                <w:vAlign w:val="center"/>
              </w:tcPr>
            </w:tcPrChange>
          </w:tcPr>
          <w:p w14:paraId="30005664" w14:textId="08FDFDD2" w:rsidR="00494D04" w:rsidRPr="007E0F91" w:rsidRDefault="00494D04" w:rsidP="00494D04">
            <w:pPr>
              <w:jc w:val="center"/>
              <w:rPr>
                <w:ins w:id="18986" w:author="Στάθης Καπ" w:date="2023-03-09T06:25:00Z"/>
                <w:sz w:val="16"/>
                <w:szCs w:val="16"/>
              </w:rPr>
            </w:pPr>
            <w:ins w:id="18987" w:author="Στάθης Καπ" w:date="2023-03-09T07:11:00Z">
              <w:r>
                <w:rPr>
                  <w:rFonts w:ascii="Calibri" w:hAnsi="Calibri" w:cs="Calibri"/>
                  <w:color w:val="000000"/>
                  <w:sz w:val="16"/>
                  <w:szCs w:val="16"/>
                </w:rPr>
                <w:t>5.03</w:t>
              </w:r>
            </w:ins>
          </w:p>
        </w:tc>
        <w:tc>
          <w:tcPr>
            <w:tcW w:w="454" w:type="dxa"/>
            <w:vAlign w:val="center"/>
            <w:tcPrChange w:id="18988" w:author="Στάθης Καπ" w:date="2023-03-09T06:29:00Z">
              <w:tcPr>
                <w:tcW w:w="454" w:type="dxa"/>
                <w:gridSpan w:val="2"/>
                <w:vAlign w:val="bottom"/>
              </w:tcPr>
            </w:tcPrChange>
          </w:tcPr>
          <w:p w14:paraId="17FF04BC" w14:textId="5DE0BF7A" w:rsidR="00494D04" w:rsidRPr="007E0F91" w:rsidRDefault="00494D04" w:rsidP="00494D04">
            <w:pPr>
              <w:jc w:val="center"/>
              <w:rPr>
                <w:ins w:id="18989" w:author="Στάθης Καπ" w:date="2023-03-09T06:25:00Z"/>
                <w:sz w:val="16"/>
                <w:szCs w:val="16"/>
              </w:rPr>
            </w:pPr>
            <w:ins w:id="18990"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8991"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8992" w:author="Στάθης Καπ" w:date="2023-03-09T06:25:00Z"/>
                <w:sz w:val="16"/>
                <w:szCs w:val="16"/>
              </w:rPr>
            </w:pPr>
            <w:ins w:id="18993"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95" w:author="Στάθης Καπ" w:date="2023-03-09T06:25:00Z"/>
          <w:trPrChange w:id="1899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9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8998" w:author="Στάθης Καπ" w:date="2023-03-09T06:25:00Z"/>
                <w:sz w:val="16"/>
                <w:szCs w:val="16"/>
              </w:rPr>
            </w:pPr>
            <w:ins w:id="18999"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000"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001" w:author="Στάθης Καπ" w:date="2023-03-09T06:25:00Z"/>
                <w:sz w:val="16"/>
                <w:szCs w:val="16"/>
              </w:rPr>
            </w:pPr>
            <w:ins w:id="19002"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003"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004" w:author="Στάθης Καπ" w:date="2023-03-09T06:25:00Z"/>
                <w:sz w:val="16"/>
                <w:szCs w:val="16"/>
              </w:rPr>
            </w:pPr>
            <w:ins w:id="19005"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006"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007" w:author="Στάθης Καπ" w:date="2023-03-09T06:25:00Z"/>
                <w:sz w:val="16"/>
                <w:szCs w:val="16"/>
              </w:rPr>
            </w:pPr>
            <w:ins w:id="19008" w:author="Στάθης Καπ" w:date="2023-03-09T07:11:00Z">
              <w:r>
                <w:rPr>
                  <w:rFonts w:ascii="Calibri" w:hAnsi="Calibri" w:cs="Calibri"/>
                  <w:color w:val="000000"/>
                  <w:sz w:val="16"/>
                  <w:szCs w:val="16"/>
                </w:rPr>
                <w:t>1300</w:t>
              </w:r>
            </w:ins>
          </w:p>
        </w:tc>
        <w:tc>
          <w:tcPr>
            <w:tcW w:w="708" w:type="dxa"/>
            <w:vAlign w:val="center"/>
            <w:tcPrChange w:id="19009" w:author="Στάθης Καπ" w:date="2023-03-09T06:29:00Z">
              <w:tcPr>
                <w:tcW w:w="708" w:type="dxa"/>
                <w:gridSpan w:val="2"/>
                <w:vAlign w:val="center"/>
              </w:tcPr>
            </w:tcPrChange>
          </w:tcPr>
          <w:p w14:paraId="1AF8F3C7" w14:textId="2D32A8EE" w:rsidR="00494D04" w:rsidRPr="007E0F91" w:rsidRDefault="00494D04" w:rsidP="00494D04">
            <w:pPr>
              <w:jc w:val="center"/>
              <w:rPr>
                <w:ins w:id="19010" w:author="Στάθης Καπ" w:date="2023-03-09T06:25:00Z"/>
                <w:sz w:val="16"/>
                <w:szCs w:val="16"/>
              </w:rPr>
            </w:pPr>
            <w:ins w:id="19011"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012"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19013" w:author="Στάθης Καπ" w:date="2023-03-09T06:25:00Z"/>
                <w:sz w:val="16"/>
                <w:szCs w:val="16"/>
              </w:rPr>
            </w:pPr>
            <w:ins w:id="19014"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19015"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19016" w:author="Στάθης Καπ" w:date="2023-03-09T06:25:00Z"/>
                <w:sz w:val="16"/>
                <w:szCs w:val="16"/>
              </w:rPr>
            </w:pPr>
            <w:ins w:id="19017" w:author="Στάθης Καπ" w:date="2023-03-09T07:11:00Z">
              <w:r>
                <w:rPr>
                  <w:rFonts w:ascii="Calibri" w:hAnsi="Calibri" w:cs="Calibri"/>
                  <w:color w:val="000000"/>
                  <w:sz w:val="16"/>
                  <w:szCs w:val="16"/>
                </w:rPr>
                <w:t>1308</w:t>
              </w:r>
            </w:ins>
          </w:p>
        </w:tc>
        <w:tc>
          <w:tcPr>
            <w:tcW w:w="454" w:type="dxa"/>
            <w:vAlign w:val="center"/>
            <w:tcPrChange w:id="19018" w:author="Στάθης Καπ" w:date="2023-03-09T06:29:00Z">
              <w:tcPr>
                <w:tcW w:w="454" w:type="dxa"/>
                <w:gridSpan w:val="2"/>
                <w:vAlign w:val="center"/>
              </w:tcPr>
            </w:tcPrChange>
          </w:tcPr>
          <w:p w14:paraId="5C2A95FD" w14:textId="6CDB59E7" w:rsidR="00494D04" w:rsidRPr="007E0F91" w:rsidRDefault="00494D04" w:rsidP="00494D04">
            <w:pPr>
              <w:jc w:val="center"/>
              <w:rPr>
                <w:ins w:id="19019" w:author="Στάθης Καπ" w:date="2023-03-09T06:25:00Z"/>
                <w:sz w:val="16"/>
                <w:szCs w:val="16"/>
              </w:rPr>
            </w:pPr>
            <w:ins w:id="19020" w:author="Στάθης Καπ" w:date="2023-03-09T07:11:00Z">
              <w:r>
                <w:rPr>
                  <w:rFonts w:ascii="Calibri" w:hAnsi="Calibri" w:cs="Calibri"/>
                  <w:color w:val="000000"/>
                  <w:sz w:val="16"/>
                  <w:szCs w:val="16"/>
                </w:rPr>
                <w:t>-0.62</w:t>
              </w:r>
            </w:ins>
          </w:p>
        </w:tc>
        <w:tc>
          <w:tcPr>
            <w:tcW w:w="454" w:type="dxa"/>
            <w:vAlign w:val="center"/>
            <w:tcPrChange w:id="19021" w:author="Στάθης Καπ" w:date="2023-03-09T06:29:00Z">
              <w:tcPr>
                <w:tcW w:w="454" w:type="dxa"/>
                <w:gridSpan w:val="2"/>
                <w:vAlign w:val="bottom"/>
              </w:tcPr>
            </w:tcPrChange>
          </w:tcPr>
          <w:p w14:paraId="68C8EF9D" w14:textId="5AF3D2B3" w:rsidR="00494D04" w:rsidRPr="007E0F91" w:rsidRDefault="00494D04" w:rsidP="00494D04">
            <w:pPr>
              <w:jc w:val="center"/>
              <w:rPr>
                <w:ins w:id="19022" w:author="Στάθης Καπ" w:date="2023-03-09T06:25:00Z"/>
                <w:sz w:val="16"/>
                <w:szCs w:val="16"/>
              </w:rPr>
            </w:pPr>
            <w:ins w:id="19023"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19024"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19025" w:author="Στάθης Καπ" w:date="2023-03-09T06:25:00Z"/>
                <w:sz w:val="16"/>
                <w:szCs w:val="16"/>
              </w:rPr>
            </w:pPr>
            <w:ins w:id="19026"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19027"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19028" w:author="Στάθης Καπ" w:date="2023-03-09T06:25:00Z"/>
                <w:sz w:val="16"/>
                <w:szCs w:val="16"/>
              </w:rPr>
            </w:pPr>
            <w:ins w:id="19029" w:author="Στάθης Καπ" w:date="2023-03-09T07:11:00Z">
              <w:r>
                <w:rPr>
                  <w:rFonts w:ascii="Calibri" w:hAnsi="Calibri" w:cs="Calibri"/>
                  <w:color w:val="000000"/>
                  <w:sz w:val="16"/>
                  <w:szCs w:val="16"/>
                </w:rPr>
                <w:t>1219</w:t>
              </w:r>
            </w:ins>
          </w:p>
        </w:tc>
        <w:tc>
          <w:tcPr>
            <w:tcW w:w="454" w:type="dxa"/>
            <w:vAlign w:val="center"/>
            <w:tcPrChange w:id="19030" w:author="Στάθης Καπ" w:date="2023-03-09T06:29:00Z">
              <w:tcPr>
                <w:tcW w:w="454" w:type="dxa"/>
                <w:gridSpan w:val="2"/>
                <w:vAlign w:val="center"/>
              </w:tcPr>
            </w:tcPrChange>
          </w:tcPr>
          <w:p w14:paraId="3D4920E7" w14:textId="57F1208A" w:rsidR="00494D04" w:rsidRPr="007E0F91" w:rsidRDefault="00494D04" w:rsidP="00494D04">
            <w:pPr>
              <w:jc w:val="center"/>
              <w:rPr>
                <w:ins w:id="19031" w:author="Στάθης Καπ" w:date="2023-03-09T06:25:00Z"/>
                <w:sz w:val="16"/>
                <w:szCs w:val="16"/>
              </w:rPr>
            </w:pPr>
            <w:ins w:id="19032" w:author="Στάθης Καπ" w:date="2023-03-09T07:11:00Z">
              <w:r>
                <w:rPr>
                  <w:rFonts w:ascii="Calibri" w:hAnsi="Calibri" w:cs="Calibri"/>
                  <w:color w:val="000000"/>
                  <w:sz w:val="16"/>
                  <w:szCs w:val="16"/>
                </w:rPr>
                <w:t>6.23</w:t>
              </w:r>
            </w:ins>
          </w:p>
        </w:tc>
        <w:tc>
          <w:tcPr>
            <w:tcW w:w="454" w:type="dxa"/>
            <w:vAlign w:val="center"/>
            <w:tcPrChange w:id="19033" w:author="Στάθης Καπ" w:date="2023-03-09T06:29:00Z">
              <w:tcPr>
                <w:tcW w:w="454" w:type="dxa"/>
                <w:gridSpan w:val="2"/>
                <w:vAlign w:val="bottom"/>
              </w:tcPr>
            </w:tcPrChange>
          </w:tcPr>
          <w:p w14:paraId="39800BB2" w14:textId="64674A14" w:rsidR="00494D04" w:rsidRPr="007E0F91" w:rsidRDefault="00494D04" w:rsidP="00494D04">
            <w:pPr>
              <w:jc w:val="center"/>
              <w:rPr>
                <w:ins w:id="19034" w:author="Στάθης Καπ" w:date="2023-03-09T06:25:00Z"/>
                <w:sz w:val="16"/>
                <w:szCs w:val="16"/>
              </w:rPr>
            </w:pPr>
            <w:ins w:id="19035"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19036"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19037" w:author="Στάθης Καπ" w:date="2023-03-09T06:25:00Z"/>
                <w:sz w:val="16"/>
                <w:szCs w:val="16"/>
              </w:rPr>
            </w:pPr>
            <w:ins w:id="19038"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19039"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19040" w:author="Στάθης Καπ" w:date="2023-03-09T06:25:00Z"/>
                <w:sz w:val="16"/>
                <w:szCs w:val="16"/>
              </w:rPr>
            </w:pPr>
            <w:ins w:id="19041" w:author="Στάθης Καπ" w:date="2023-03-09T07:11:00Z">
              <w:r>
                <w:rPr>
                  <w:rFonts w:ascii="Calibri" w:hAnsi="Calibri" w:cs="Calibri"/>
                  <w:color w:val="000000"/>
                  <w:sz w:val="16"/>
                  <w:szCs w:val="16"/>
                </w:rPr>
                <w:t>1252</w:t>
              </w:r>
            </w:ins>
          </w:p>
        </w:tc>
        <w:tc>
          <w:tcPr>
            <w:tcW w:w="454" w:type="dxa"/>
            <w:vAlign w:val="center"/>
            <w:tcPrChange w:id="19042" w:author="Στάθης Καπ" w:date="2023-03-09T06:29:00Z">
              <w:tcPr>
                <w:tcW w:w="454" w:type="dxa"/>
                <w:gridSpan w:val="2"/>
                <w:vAlign w:val="center"/>
              </w:tcPr>
            </w:tcPrChange>
          </w:tcPr>
          <w:p w14:paraId="2224D1BF" w14:textId="0B8FA96C" w:rsidR="00494D04" w:rsidRPr="007E0F91" w:rsidRDefault="00494D04" w:rsidP="00494D04">
            <w:pPr>
              <w:jc w:val="center"/>
              <w:rPr>
                <w:ins w:id="19043" w:author="Στάθης Καπ" w:date="2023-03-09T06:25:00Z"/>
                <w:sz w:val="16"/>
                <w:szCs w:val="16"/>
              </w:rPr>
            </w:pPr>
            <w:ins w:id="19044" w:author="Στάθης Καπ" w:date="2023-03-09T07:11:00Z">
              <w:r>
                <w:rPr>
                  <w:rFonts w:ascii="Calibri" w:hAnsi="Calibri" w:cs="Calibri"/>
                  <w:color w:val="000000"/>
                  <w:sz w:val="16"/>
                  <w:szCs w:val="16"/>
                </w:rPr>
                <w:t>3.69</w:t>
              </w:r>
            </w:ins>
          </w:p>
        </w:tc>
        <w:tc>
          <w:tcPr>
            <w:tcW w:w="454" w:type="dxa"/>
            <w:vAlign w:val="center"/>
            <w:tcPrChange w:id="19045" w:author="Στάθης Καπ" w:date="2023-03-09T06:29:00Z">
              <w:tcPr>
                <w:tcW w:w="454" w:type="dxa"/>
                <w:gridSpan w:val="2"/>
                <w:vAlign w:val="bottom"/>
              </w:tcPr>
            </w:tcPrChange>
          </w:tcPr>
          <w:p w14:paraId="798F5E0E" w14:textId="7B80433B" w:rsidR="00494D04" w:rsidRPr="007E0F91" w:rsidRDefault="00494D04" w:rsidP="00494D04">
            <w:pPr>
              <w:jc w:val="center"/>
              <w:rPr>
                <w:ins w:id="19046" w:author="Στάθης Καπ" w:date="2023-03-09T06:25:00Z"/>
                <w:sz w:val="16"/>
                <w:szCs w:val="16"/>
              </w:rPr>
            </w:pPr>
            <w:ins w:id="19047"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19048"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19049" w:author="Στάθης Καπ" w:date="2023-03-09T06:25:00Z"/>
                <w:sz w:val="16"/>
                <w:szCs w:val="16"/>
              </w:rPr>
            </w:pPr>
            <w:ins w:id="19050"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5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52" w:author="Στάθης Καπ" w:date="2023-03-09T06:25:00Z"/>
          <w:trPrChange w:id="1905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5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19055" w:author="Στάθης Καπ" w:date="2023-03-09T06:25:00Z"/>
                <w:sz w:val="16"/>
                <w:szCs w:val="16"/>
              </w:rPr>
            </w:pPr>
            <w:ins w:id="19056"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19057"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19058" w:author="Στάθης Καπ" w:date="2023-03-09T06:25:00Z"/>
                <w:sz w:val="16"/>
                <w:szCs w:val="16"/>
              </w:rPr>
            </w:pPr>
            <w:ins w:id="19059"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19060"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19061" w:author="Στάθης Καπ" w:date="2023-03-09T06:25:00Z"/>
                <w:sz w:val="16"/>
                <w:szCs w:val="16"/>
              </w:rPr>
            </w:pPr>
            <w:ins w:id="19062"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19063"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19064" w:author="Στάθης Καπ" w:date="2023-03-09T06:25:00Z"/>
                <w:sz w:val="16"/>
                <w:szCs w:val="16"/>
              </w:rPr>
            </w:pPr>
            <w:ins w:id="19065" w:author="Στάθης Καπ" w:date="2023-03-09T07:11:00Z">
              <w:r>
                <w:rPr>
                  <w:rFonts w:ascii="Calibri" w:hAnsi="Calibri" w:cs="Calibri"/>
                  <w:color w:val="000000"/>
                  <w:sz w:val="16"/>
                  <w:szCs w:val="16"/>
                </w:rPr>
                <w:t>1345</w:t>
              </w:r>
            </w:ins>
          </w:p>
        </w:tc>
        <w:tc>
          <w:tcPr>
            <w:tcW w:w="708" w:type="dxa"/>
            <w:vAlign w:val="center"/>
            <w:tcPrChange w:id="19066" w:author="Στάθης Καπ" w:date="2023-03-09T06:29:00Z">
              <w:tcPr>
                <w:tcW w:w="708" w:type="dxa"/>
                <w:gridSpan w:val="2"/>
                <w:vAlign w:val="center"/>
              </w:tcPr>
            </w:tcPrChange>
          </w:tcPr>
          <w:p w14:paraId="4CF923F4" w14:textId="7420352E" w:rsidR="00494D04" w:rsidRPr="007E0F91" w:rsidRDefault="00494D04" w:rsidP="00494D04">
            <w:pPr>
              <w:jc w:val="center"/>
              <w:rPr>
                <w:ins w:id="19067" w:author="Στάθης Καπ" w:date="2023-03-09T06:25:00Z"/>
                <w:sz w:val="16"/>
                <w:szCs w:val="16"/>
              </w:rPr>
            </w:pPr>
            <w:ins w:id="19068"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19069"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19070" w:author="Στάθης Καπ" w:date="2023-03-09T06:25:00Z"/>
                <w:sz w:val="16"/>
                <w:szCs w:val="16"/>
              </w:rPr>
            </w:pPr>
            <w:ins w:id="19071"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19072"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19073" w:author="Στάθης Καπ" w:date="2023-03-09T06:25:00Z"/>
                <w:sz w:val="16"/>
                <w:szCs w:val="16"/>
              </w:rPr>
            </w:pPr>
            <w:ins w:id="19074" w:author="Στάθης Καπ" w:date="2023-03-09T07:11:00Z">
              <w:r>
                <w:rPr>
                  <w:rFonts w:ascii="Calibri" w:hAnsi="Calibri" w:cs="Calibri"/>
                  <w:color w:val="000000"/>
                  <w:sz w:val="16"/>
                  <w:szCs w:val="16"/>
                </w:rPr>
                <w:t>1355</w:t>
              </w:r>
            </w:ins>
          </w:p>
        </w:tc>
        <w:tc>
          <w:tcPr>
            <w:tcW w:w="454" w:type="dxa"/>
            <w:vAlign w:val="center"/>
            <w:tcPrChange w:id="19075" w:author="Στάθης Καπ" w:date="2023-03-09T06:29:00Z">
              <w:tcPr>
                <w:tcW w:w="454" w:type="dxa"/>
                <w:gridSpan w:val="2"/>
                <w:vAlign w:val="center"/>
              </w:tcPr>
            </w:tcPrChange>
          </w:tcPr>
          <w:p w14:paraId="22689A07" w14:textId="2024C3DB" w:rsidR="00494D04" w:rsidRPr="007E0F91" w:rsidRDefault="00494D04" w:rsidP="00494D04">
            <w:pPr>
              <w:jc w:val="center"/>
              <w:rPr>
                <w:ins w:id="19076" w:author="Στάθης Καπ" w:date="2023-03-09T06:25:00Z"/>
                <w:sz w:val="16"/>
                <w:szCs w:val="16"/>
              </w:rPr>
            </w:pPr>
            <w:ins w:id="19077" w:author="Στάθης Καπ" w:date="2023-03-09T07:11:00Z">
              <w:r>
                <w:rPr>
                  <w:rFonts w:ascii="Calibri" w:hAnsi="Calibri" w:cs="Calibri"/>
                  <w:color w:val="000000"/>
                  <w:sz w:val="16"/>
                  <w:szCs w:val="16"/>
                </w:rPr>
                <w:t>-0.74</w:t>
              </w:r>
            </w:ins>
          </w:p>
        </w:tc>
        <w:tc>
          <w:tcPr>
            <w:tcW w:w="454" w:type="dxa"/>
            <w:vAlign w:val="center"/>
            <w:tcPrChange w:id="19078" w:author="Στάθης Καπ" w:date="2023-03-09T06:29:00Z">
              <w:tcPr>
                <w:tcW w:w="454" w:type="dxa"/>
                <w:gridSpan w:val="2"/>
                <w:vAlign w:val="bottom"/>
              </w:tcPr>
            </w:tcPrChange>
          </w:tcPr>
          <w:p w14:paraId="21E9D5FD" w14:textId="1BA22601" w:rsidR="00494D04" w:rsidRPr="007E0F91" w:rsidRDefault="00494D04" w:rsidP="00494D04">
            <w:pPr>
              <w:jc w:val="center"/>
              <w:rPr>
                <w:ins w:id="19079" w:author="Στάθης Καπ" w:date="2023-03-09T06:25:00Z"/>
                <w:sz w:val="16"/>
                <w:szCs w:val="16"/>
              </w:rPr>
            </w:pPr>
            <w:ins w:id="19080"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19081"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19082" w:author="Στάθης Καπ" w:date="2023-03-09T06:25:00Z"/>
                <w:sz w:val="16"/>
                <w:szCs w:val="16"/>
              </w:rPr>
            </w:pPr>
            <w:ins w:id="19083"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19084"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19085" w:author="Στάθης Καπ" w:date="2023-03-09T06:25:00Z"/>
                <w:sz w:val="16"/>
                <w:szCs w:val="16"/>
              </w:rPr>
            </w:pPr>
            <w:ins w:id="19086" w:author="Στάθης Καπ" w:date="2023-03-09T07:11:00Z">
              <w:r>
                <w:rPr>
                  <w:rFonts w:ascii="Calibri" w:hAnsi="Calibri" w:cs="Calibri"/>
                  <w:color w:val="000000"/>
                  <w:sz w:val="16"/>
                  <w:szCs w:val="16"/>
                </w:rPr>
                <w:t>1300</w:t>
              </w:r>
            </w:ins>
          </w:p>
        </w:tc>
        <w:tc>
          <w:tcPr>
            <w:tcW w:w="454" w:type="dxa"/>
            <w:vAlign w:val="center"/>
            <w:tcPrChange w:id="19087" w:author="Στάθης Καπ" w:date="2023-03-09T06:29:00Z">
              <w:tcPr>
                <w:tcW w:w="454" w:type="dxa"/>
                <w:gridSpan w:val="2"/>
                <w:vAlign w:val="center"/>
              </w:tcPr>
            </w:tcPrChange>
          </w:tcPr>
          <w:p w14:paraId="3806FF07" w14:textId="0FD8A95D" w:rsidR="00494D04" w:rsidRPr="007E0F91" w:rsidRDefault="00494D04" w:rsidP="00494D04">
            <w:pPr>
              <w:jc w:val="center"/>
              <w:rPr>
                <w:ins w:id="19088" w:author="Στάθης Καπ" w:date="2023-03-09T06:25:00Z"/>
                <w:sz w:val="16"/>
                <w:szCs w:val="16"/>
              </w:rPr>
            </w:pPr>
            <w:ins w:id="19089" w:author="Στάθης Καπ" w:date="2023-03-09T07:11:00Z">
              <w:r>
                <w:rPr>
                  <w:rFonts w:ascii="Calibri" w:hAnsi="Calibri" w:cs="Calibri"/>
                  <w:color w:val="000000"/>
                  <w:sz w:val="16"/>
                  <w:szCs w:val="16"/>
                </w:rPr>
                <w:t>3.35</w:t>
              </w:r>
            </w:ins>
          </w:p>
        </w:tc>
        <w:tc>
          <w:tcPr>
            <w:tcW w:w="454" w:type="dxa"/>
            <w:vAlign w:val="center"/>
            <w:tcPrChange w:id="19090" w:author="Στάθης Καπ" w:date="2023-03-09T06:29:00Z">
              <w:tcPr>
                <w:tcW w:w="454" w:type="dxa"/>
                <w:gridSpan w:val="2"/>
                <w:vAlign w:val="bottom"/>
              </w:tcPr>
            </w:tcPrChange>
          </w:tcPr>
          <w:p w14:paraId="7F7278E5" w14:textId="6350D599" w:rsidR="00494D04" w:rsidRPr="007E0F91" w:rsidRDefault="00494D04" w:rsidP="00494D04">
            <w:pPr>
              <w:jc w:val="center"/>
              <w:rPr>
                <w:ins w:id="19091" w:author="Στάθης Καπ" w:date="2023-03-09T06:25:00Z"/>
                <w:sz w:val="16"/>
                <w:szCs w:val="16"/>
              </w:rPr>
            </w:pPr>
            <w:ins w:id="19092"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093"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19094" w:author="Στάθης Καπ" w:date="2023-03-09T06:25:00Z"/>
                <w:sz w:val="16"/>
                <w:szCs w:val="16"/>
              </w:rPr>
            </w:pPr>
            <w:ins w:id="19095"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19096"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1307</w:t>
              </w:r>
            </w:ins>
          </w:p>
        </w:tc>
        <w:tc>
          <w:tcPr>
            <w:tcW w:w="454" w:type="dxa"/>
            <w:vAlign w:val="center"/>
            <w:tcPrChange w:id="19099" w:author="Στάθης Καπ" w:date="2023-03-09T06:29:00Z">
              <w:tcPr>
                <w:tcW w:w="454" w:type="dxa"/>
                <w:gridSpan w:val="2"/>
                <w:vAlign w:val="center"/>
              </w:tcPr>
            </w:tcPrChange>
          </w:tcPr>
          <w:p w14:paraId="4CF54DA5" w14:textId="71C931EE" w:rsidR="00494D04" w:rsidRPr="007E0F91" w:rsidRDefault="00494D04" w:rsidP="00494D04">
            <w:pPr>
              <w:jc w:val="center"/>
              <w:rPr>
                <w:ins w:id="19100" w:author="Στάθης Καπ" w:date="2023-03-09T06:25:00Z"/>
                <w:sz w:val="16"/>
                <w:szCs w:val="16"/>
              </w:rPr>
            </w:pPr>
            <w:ins w:id="19101" w:author="Στάθης Καπ" w:date="2023-03-09T07:11:00Z">
              <w:r>
                <w:rPr>
                  <w:rFonts w:ascii="Calibri" w:hAnsi="Calibri" w:cs="Calibri"/>
                  <w:color w:val="000000"/>
                  <w:sz w:val="16"/>
                  <w:szCs w:val="16"/>
                </w:rPr>
                <w:t>2.83</w:t>
              </w:r>
            </w:ins>
          </w:p>
        </w:tc>
        <w:tc>
          <w:tcPr>
            <w:tcW w:w="454" w:type="dxa"/>
            <w:vAlign w:val="center"/>
            <w:tcPrChange w:id="19102" w:author="Στάθης Καπ" w:date="2023-03-09T06:29:00Z">
              <w:tcPr>
                <w:tcW w:w="454" w:type="dxa"/>
                <w:gridSpan w:val="2"/>
                <w:vAlign w:val="bottom"/>
              </w:tcPr>
            </w:tcPrChange>
          </w:tcPr>
          <w:p w14:paraId="79B0A44E" w14:textId="222F1DC9" w:rsidR="00494D04" w:rsidRPr="007E0F91" w:rsidRDefault="00494D04" w:rsidP="00494D04">
            <w:pPr>
              <w:jc w:val="center"/>
              <w:rPr>
                <w:ins w:id="19103" w:author="Στάθης Καπ" w:date="2023-03-09T06:25:00Z"/>
                <w:sz w:val="16"/>
                <w:szCs w:val="16"/>
              </w:rPr>
            </w:pPr>
            <w:ins w:id="19104"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19105"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09" w:author="Στάθης Καπ" w:date="2023-03-09T06:25:00Z"/>
          <w:trPrChange w:id="191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19112" w:author="Στάθης Καπ" w:date="2023-03-09T06:25:00Z"/>
                <w:sz w:val="16"/>
                <w:szCs w:val="16"/>
              </w:rPr>
            </w:pPr>
            <w:ins w:id="19113"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19114"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117"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120"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1431</w:t>
              </w:r>
            </w:ins>
          </w:p>
        </w:tc>
        <w:tc>
          <w:tcPr>
            <w:tcW w:w="708" w:type="dxa"/>
            <w:vAlign w:val="center"/>
            <w:tcPrChange w:id="19123" w:author="Στάθης Καπ" w:date="2023-03-09T06:29:00Z">
              <w:tcPr>
                <w:tcW w:w="708" w:type="dxa"/>
                <w:gridSpan w:val="2"/>
                <w:vAlign w:val="center"/>
              </w:tcPr>
            </w:tcPrChange>
          </w:tcPr>
          <w:p w14:paraId="54B02C25" w14:textId="03F0F4F0" w:rsidR="00494D04" w:rsidRPr="007E0F91" w:rsidRDefault="00494D04" w:rsidP="00494D04">
            <w:pPr>
              <w:jc w:val="center"/>
              <w:rPr>
                <w:ins w:id="19124" w:author="Στάθης Καπ" w:date="2023-03-09T06:25:00Z"/>
                <w:sz w:val="16"/>
                <w:szCs w:val="16"/>
              </w:rPr>
            </w:pPr>
            <w:ins w:id="19125"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19126"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19127" w:author="Στάθης Καπ" w:date="2023-03-09T06:25:00Z"/>
                <w:sz w:val="16"/>
                <w:szCs w:val="16"/>
              </w:rPr>
            </w:pPr>
            <w:ins w:id="19128"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19129"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1424</w:t>
              </w:r>
            </w:ins>
          </w:p>
        </w:tc>
        <w:tc>
          <w:tcPr>
            <w:tcW w:w="454" w:type="dxa"/>
            <w:vAlign w:val="center"/>
            <w:tcPrChange w:id="19132" w:author="Στάθης Καπ" w:date="2023-03-09T06:29:00Z">
              <w:tcPr>
                <w:tcW w:w="454" w:type="dxa"/>
                <w:gridSpan w:val="2"/>
                <w:vAlign w:val="center"/>
              </w:tcPr>
            </w:tcPrChange>
          </w:tcPr>
          <w:p w14:paraId="78DFDD4E" w14:textId="4DEA3DAF" w:rsidR="00494D04" w:rsidRPr="007E0F91" w:rsidRDefault="00494D04" w:rsidP="00494D04">
            <w:pPr>
              <w:jc w:val="center"/>
              <w:rPr>
                <w:ins w:id="19133" w:author="Στάθης Καπ" w:date="2023-03-09T06:25:00Z"/>
                <w:sz w:val="16"/>
                <w:szCs w:val="16"/>
              </w:rPr>
            </w:pPr>
            <w:ins w:id="19134" w:author="Στάθης Καπ" w:date="2023-03-09T07:11:00Z">
              <w:r>
                <w:rPr>
                  <w:rFonts w:ascii="Calibri" w:hAnsi="Calibri" w:cs="Calibri"/>
                  <w:color w:val="000000"/>
                  <w:sz w:val="16"/>
                  <w:szCs w:val="16"/>
                </w:rPr>
                <w:t>0.49</w:t>
              </w:r>
            </w:ins>
          </w:p>
        </w:tc>
        <w:tc>
          <w:tcPr>
            <w:tcW w:w="454" w:type="dxa"/>
            <w:vAlign w:val="center"/>
            <w:tcPrChange w:id="19135" w:author="Στάθης Καπ" w:date="2023-03-09T06:29:00Z">
              <w:tcPr>
                <w:tcW w:w="454" w:type="dxa"/>
                <w:gridSpan w:val="2"/>
                <w:vAlign w:val="bottom"/>
              </w:tcPr>
            </w:tcPrChange>
          </w:tcPr>
          <w:p w14:paraId="3F39F318" w14:textId="663B6759" w:rsidR="00494D04" w:rsidRPr="007E0F91" w:rsidRDefault="00494D04" w:rsidP="00494D04">
            <w:pPr>
              <w:jc w:val="center"/>
              <w:rPr>
                <w:ins w:id="19136" w:author="Στάθης Καπ" w:date="2023-03-09T06:25:00Z"/>
                <w:sz w:val="16"/>
                <w:szCs w:val="16"/>
              </w:rPr>
            </w:pPr>
            <w:ins w:id="19137"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19138"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19139" w:author="Στάθης Καπ" w:date="2023-03-09T06:25:00Z"/>
                <w:sz w:val="16"/>
                <w:szCs w:val="16"/>
              </w:rPr>
            </w:pPr>
            <w:ins w:id="19140"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19141"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19142" w:author="Στάθης Καπ" w:date="2023-03-09T06:25:00Z"/>
                <w:sz w:val="16"/>
                <w:szCs w:val="16"/>
              </w:rPr>
            </w:pPr>
            <w:ins w:id="19143" w:author="Στάθης Καπ" w:date="2023-03-09T07:11:00Z">
              <w:r>
                <w:rPr>
                  <w:rFonts w:ascii="Calibri" w:hAnsi="Calibri" w:cs="Calibri"/>
                  <w:color w:val="000000"/>
                  <w:sz w:val="16"/>
                  <w:szCs w:val="16"/>
                </w:rPr>
                <w:t>1396</w:t>
              </w:r>
            </w:ins>
          </w:p>
        </w:tc>
        <w:tc>
          <w:tcPr>
            <w:tcW w:w="454" w:type="dxa"/>
            <w:vAlign w:val="center"/>
            <w:tcPrChange w:id="19144" w:author="Στάθης Καπ" w:date="2023-03-09T06:29:00Z">
              <w:tcPr>
                <w:tcW w:w="454" w:type="dxa"/>
                <w:gridSpan w:val="2"/>
                <w:vAlign w:val="center"/>
              </w:tcPr>
            </w:tcPrChange>
          </w:tcPr>
          <w:p w14:paraId="54A463BF" w14:textId="1D162C41"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2.45</w:t>
              </w:r>
            </w:ins>
          </w:p>
        </w:tc>
        <w:tc>
          <w:tcPr>
            <w:tcW w:w="454" w:type="dxa"/>
            <w:vAlign w:val="center"/>
            <w:tcPrChange w:id="19147" w:author="Στάθης Καπ" w:date="2023-03-09T06:29:00Z">
              <w:tcPr>
                <w:tcW w:w="454" w:type="dxa"/>
                <w:gridSpan w:val="2"/>
                <w:vAlign w:val="bottom"/>
              </w:tcPr>
            </w:tcPrChange>
          </w:tcPr>
          <w:p w14:paraId="419384D5" w14:textId="541D8C45"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19150"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19151" w:author="Στάθης Καπ" w:date="2023-03-09T06:25:00Z"/>
                <w:sz w:val="16"/>
                <w:szCs w:val="16"/>
              </w:rPr>
            </w:pPr>
            <w:ins w:id="19152"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19153"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19154" w:author="Στάθης Καπ" w:date="2023-03-09T06:25:00Z"/>
                <w:sz w:val="16"/>
                <w:szCs w:val="16"/>
              </w:rPr>
            </w:pPr>
            <w:ins w:id="19155" w:author="Στάθης Καπ" w:date="2023-03-09T07:11:00Z">
              <w:r>
                <w:rPr>
                  <w:rFonts w:ascii="Calibri" w:hAnsi="Calibri" w:cs="Calibri"/>
                  <w:color w:val="000000"/>
                  <w:sz w:val="16"/>
                  <w:szCs w:val="16"/>
                </w:rPr>
                <w:t>1410</w:t>
              </w:r>
            </w:ins>
          </w:p>
        </w:tc>
        <w:tc>
          <w:tcPr>
            <w:tcW w:w="454" w:type="dxa"/>
            <w:vAlign w:val="center"/>
            <w:tcPrChange w:id="19156" w:author="Στάθης Καπ" w:date="2023-03-09T06:29:00Z">
              <w:tcPr>
                <w:tcW w:w="454" w:type="dxa"/>
                <w:gridSpan w:val="2"/>
                <w:vAlign w:val="center"/>
              </w:tcPr>
            </w:tcPrChange>
          </w:tcPr>
          <w:p w14:paraId="1083E47F" w14:textId="246F3118" w:rsidR="00494D04" w:rsidRPr="007E0F91" w:rsidRDefault="00494D04" w:rsidP="00494D04">
            <w:pPr>
              <w:jc w:val="center"/>
              <w:rPr>
                <w:ins w:id="19157" w:author="Στάθης Καπ" w:date="2023-03-09T06:25:00Z"/>
                <w:sz w:val="16"/>
                <w:szCs w:val="16"/>
              </w:rPr>
            </w:pPr>
            <w:ins w:id="19158" w:author="Στάθης Καπ" w:date="2023-03-09T07:11:00Z">
              <w:r>
                <w:rPr>
                  <w:rFonts w:ascii="Calibri" w:hAnsi="Calibri" w:cs="Calibri"/>
                  <w:color w:val="000000"/>
                  <w:sz w:val="16"/>
                  <w:szCs w:val="16"/>
                </w:rPr>
                <w:t>1.47</w:t>
              </w:r>
            </w:ins>
          </w:p>
        </w:tc>
        <w:tc>
          <w:tcPr>
            <w:tcW w:w="454" w:type="dxa"/>
            <w:vAlign w:val="center"/>
            <w:tcPrChange w:id="19159" w:author="Στάθης Καπ" w:date="2023-03-09T06:29:00Z">
              <w:tcPr>
                <w:tcW w:w="454" w:type="dxa"/>
                <w:gridSpan w:val="2"/>
                <w:vAlign w:val="bottom"/>
              </w:tcPr>
            </w:tcPrChange>
          </w:tcPr>
          <w:p w14:paraId="2EE19E99" w14:textId="1E6BD1B3" w:rsidR="00494D04" w:rsidRPr="007E0F91" w:rsidRDefault="00494D04" w:rsidP="00494D04">
            <w:pPr>
              <w:jc w:val="center"/>
              <w:rPr>
                <w:ins w:id="19160" w:author="Στάθης Καπ" w:date="2023-03-09T06:25:00Z"/>
                <w:sz w:val="16"/>
                <w:szCs w:val="16"/>
              </w:rPr>
            </w:pPr>
            <w:ins w:id="19161"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19162"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19163" w:author="Στάθης Καπ" w:date="2023-03-09T06:25:00Z"/>
                <w:sz w:val="16"/>
                <w:szCs w:val="16"/>
              </w:rPr>
            </w:pPr>
            <w:ins w:id="19164"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66" w:author="Στάθης Καπ" w:date="2023-03-09T06:25:00Z"/>
          <w:trPrChange w:id="191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19169" w:author="Στάθης Καπ" w:date="2023-03-09T06:25:00Z"/>
                <w:sz w:val="16"/>
                <w:szCs w:val="16"/>
              </w:rPr>
            </w:pPr>
            <w:ins w:id="19170"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19171"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19172" w:author="Στάθης Καπ" w:date="2023-03-09T06:25:00Z"/>
                <w:sz w:val="16"/>
                <w:szCs w:val="16"/>
              </w:rPr>
            </w:pPr>
            <w:ins w:id="19173"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19174"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19175" w:author="Στάθης Καπ" w:date="2023-03-09T06:25:00Z"/>
                <w:sz w:val="16"/>
                <w:szCs w:val="16"/>
              </w:rPr>
            </w:pPr>
            <w:ins w:id="19176"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19177"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19178" w:author="Στάθης Καπ" w:date="2023-03-09T06:25:00Z"/>
                <w:sz w:val="16"/>
                <w:szCs w:val="16"/>
              </w:rPr>
            </w:pPr>
            <w:ins w:id="19179" w:author="Στάθης Καπ" w:date="2023-03-09T07:11:00Z">
              <w:r>
                <w:rPr>
                  <w:rFonts w:ascii="Calibri" w:hAnsi="Calibri" w:cs="Calibri"/>
                  <w:color w:val="000000"/>
                  <w:sz w:val="16"/>
                  <w:szCs w:val="16"/>
                </w:rPr>
                <w:t>1324</w:t>
              </w:r>
            </w:ins>
          </w:p>
        </w:tc>
        <w:tc>
          <w:tcPr>
            <w:tcW w:w="708" w:type="dxa"/>
            <w:vAlign w:val="center"/>
            <w:tcPrChange w:id="19180" w:author="Στάθης Καπ" w:date="2023-03-09T06:29:00Z">
              <w:tcPr>
                <w:tcW w:w="708" w:type="dxa"/>
                <w:gridSpan w:val="2"/>
                <w:vAlign w:val="center"/>
              </w:tcPr>
            </w:tcPrChange>
          </w:tcPr>
          <w:p w14:paraId="658180FA" w14:textId="37AA8B67" w:rsidR="00494D04" w:rsidRPr="007E0F91" w:rsidRDefault="00494D04" w:rsidP="00494D04">
            <w:pPr>
              <w:jc w:val="center"/>
              <w:rPr>
                <w:ins w:id="19181" w:author="Στάθης Καπ" w:date="2023-03-09T06:25:00Z"/>
                <w:sz w:val="16"/>
                <w:szCs w:val="16"/>
              </w:rPr>
            </w:pPr>
            <w:ins w:id="19182"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19183"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19184" w:author="Στάθης Καπ" w:date="2023-03-09T06:25:00Z"/>
                <w:sz w:val="16"/>
                <w:szCs w:val="16"/>
              </w:rPr>
            </w:pPr>
            <w:ins w:id="19185"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19186"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19187" w:author="Στάθης Καπ" w:date="2023-03-09T06:25:00Z"/>
                <w:sz w:val="16"/>
                <w:szCs w:val="16"/>
              </w:rPr>
            </w:pPr>
            <w:ins w:id="19188" w:author="Στάθης Καπ" w:date="2023-03-09T07:11:00Z">
              <w:r>
                <w:rPr>
                  <w:rFonts w:ascii="Calibri" w:hAnsi="Calibri" w:cs="Calibri"/>
                  <w:color w:val="000000"/>
                  <w:sz w:val="16"/>
                  <w:szCs w:val="16"/>
                </w:rPr>
                <w:t>1339</w:t>
              </w:r>
            </w:ins>
          </w:p>
        </w:tc>
        <w:tc>
          <w:tcPr>
            <w:tcW w:w="454" w:type="dxa"/>
            <w:vAlign w:val="center"/>
            <w:tcPrChange w:id="19189" w:author="Στάθης Καπ" w:date="2023-03-09T06:29:00Z">
              <w:tcPr>
                <w:tcW w:w="454" w:type="dxa"/>
                <w:gridSpan w:val="2"/>
                <w:vAlign w:val="center"/>
              </w:tcPr>
            </w:tcPrChange>
          </w:tcPr>
          <w:p w14:paraId="561B12A9" w14:textId="7A3675E4" w:rsidR="00494D04" w:rsidRPr="007E0F91" w:rsidRDefault="00494D04" w:rsidP="00494D04">
            <w:pPr>
              <w:jc w:val="center"/>
              <w:rPr>
                <w:ins w:id="19190" w:author="Στάθης Καπ" w:date="2023-03-09T06:25:00Z"/>
                <w:sz w:val="16"/>
                <w:szCs w:val="16"/>
              </w:rPr>
            </w:pPr>
            <w:ins w:id="19191" w:author="Στάθης Καπ" w:date="2023-03-09T07:11:00Z">
              <w:r>
                <w:rPr>
                  <w:rFonts w:ascii="Calibri" w:hAnsi="Calibri" w:cs="Calibri"/>
                  <w:color w:val="000000"/>
                  <w:sz w:val="16"/>
                  <w:szCs w:val="16"/>
                </w:rPr>
                <w:t>-1.13</w:t>
              </w:r>
            </w:ins>
          </w:p>
        </w:tc>
        <w:tc>
          <w:tcPr>
            <w:tcW w:w="454" w:type="dxa"/>
            <w:vAlign w:val="center"/>
            <w:tcPrChange w:id="19192" w:author="Στάθης Καπ" w:date="2023-03-09T06:29:00Z">
              <w:tcPr>
                <w:tcW w:w="454" w:type="dxa"/>
                <w:gridSpan w:val="2"/>
                <w:vAlign w:val="bottom"/>
              </w:tcPr>
            </w:tcPrChange>
          </w:tcPr>
          <w:p w14:paraId="67A7CADD" w14:textId="6CA4C408" w:rsidR="00494D04" w:rsidRPr="007E0F91" w:rsidRDefault="00494D04" w:rsidP="00494D04">
            <w:pPr>
              <w:jc w:val="center"/>
              <w:rPr>
                <w:ins w:id="19193" w:author="Στάθης Καπ" w:date="2023-03-09T06:25:00Z"/>
                <w:sz w:val="16"/>
                <w:szCs w:val="16"/>
              </w:rPr>
            </w:pPr>
            <w:ins w:id="19194"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19195"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19196" w:author="Στάθης Καπ" w:date="2023-03-09T06:25:00Z"/>
                <w:sz w:val="16"/>
                <w:szCs w:val="16"/>
              </w:rPr>
            </w:pPr>
            <w:ins w:id="19197"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19198"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19199" w:author="Στάθης Καπ" w:date="2023-03-09T06:25:00Z"/>
                <w:sz w:val="16"/>
                <w:szCs w:val="16"/>
              </w:rPr>
            </w:pPr>
            <w:ins w:id="19200" w:author="Στάθης Καπ" w:date="2023-03-09T07:11:00Z">
              <w:r>
                <w:rPr>
                  <w:rFonts w:ascii="Calibri" w:hAnsi="Calibri" w:cs="Calibri"/>
                  <w:color w:val="000000"/>
                  <w:sz w:val="16"/>
                  <w:szCs w:val="16"/>
                </w:rPr>
                <w:t>1315</w:t>
              </w:r>
            </w:ins>
          </w:p>
        </w:tc>
        <w:tc>
          <w:tcPr>
            <w:tcW w:w="454" w:type="dxa"/>
            <w:vAlign w:val="center"/>
            <w:tcPrChange w:id="19201" w:author="Στάθης Καπ" w:date="2023-03-09T06:29:00Z">
              <w:tcPr>
                <w:tcW w:w="454" w:type="dxa"/>
                <w:gridSpan w:val="2"/>
                <w:vAlign w:val="center"/>
              </w:tcPr>
            </w:tcPrChange>
          </w:tcPr>
          <w:p w14:paraId="1A28C4E6" w14:textId="0C639115" w:rsidR="00494D04" w:rsidRPr="007E0F91" w:rsidRDefault="00494D04" w:rsidP="00494D04">
            <w:pPr>
              <w:jc w:val="center"/>
              <w:rPr>
                <w:ins w:id="19202" w:author="Στάθης Καπ" w:date="2023-03-09T06:25:00Z"/>
                <w:sz w:val="16"/>
                <w:szCs w:val="16"/>
              </w:rPr>
            </w:pPr>
            <w:ins w:id="19203" w:author="Στάθης Καπ" w:date="2023-03-09T07:11:00Z">
              <w:r>
                <w:rPr>
                  <w:rFonts w:ascii="Calibri" w:hAnsi="Calibri" w:cs="Calibri"/>
                  <w:color w:val="000000"/>
                  <w:sz w:val="16"/>
                  <w:szCs w:val="16"/>
                </w:rPr>
                <w:t>0.68</w:t>
              </w:r>
            </w:ins>
          </w:p>
        </w:tc>
        <w:tc>
          <w:tcPr>
            <w:tcW w:w="454" w:type="dxa"/>
            <w:vAlign w:val="center"/>
            <w:tcPrChange w:id="19204" w:author="Στάθης Καπ" w:date="2023-03-09T06:29:00Z">
              <w:tcPr>
                <w:tcW w:w="454" w:type="dxa"/>
                <w:gridSpan w:val="2"/>
                <w:vAlign w:val="bottom"/>
              </w:tcPr>
            </w:tcPrChange>
          </w:tcPr>
          <w:p w14:paraId="2916755C" w14:textId="35B5864F" w:rsidR="00494D04" w:rsidRPr="007E0F91" w:rsidRDefault="00494D04" w:rsidP="00494D04">
            <w:pPr>
              <w:jc w:val="center"/>
              <w:rPr>
                <w:ins w:id="19205" w:author="Στάθης Καπ" w:date="2023-03-09T06:25:00Z"/>
                <w:sz w:val="16"/>
                <w:szCs w:val="16"/>
              </w:rPr>
            </w:pPr>
            <w:ins w:id="19206"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19207"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19208" w:author="Στάθης Καπ" w:date="2023-03-09T06:25:00Z"/>
                <w:sz w:val="16"/>
                <w:szCs w:val="16"/>
              </w:rPr>
            </w:pPr>
            <w:ins w:id="19209"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19210"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19211" w:author="Στάθης Καπ" w:date="2023-03-09T06:25:00Z"/>
                <w:sz w:val="16"/>
                <w:szCs w:val="16"/>
              </w:rPr>
            </w:pPr>
            <w:ins w:id="19212" w:author="Στάθης Καπ" w:date="2023-03-09T07:11:00Z">
              <w:r>
                <w:rPr>
                  <w:rFonts w:ascii="Calibri" w:hAnsi="Calibri" w:cs="Calibri"/>
                  <w:color w:val="000000"/>
                  <w:sz w:val="16"/>
                  <w:szCs w:val="16"/>
                </w:rPr>
                <w:t>1271</w:t>
              </w:r>
            </w:ins>
          </w:p>
        </w:tc>
        <w:tc>
          <w:tcPr>
            <w:tcW w:w="454" w:type="dxa"/>
            <w:vAlign w:val="center"/>
            <w:tcPrChange w:id="19213" w:author="Στάθης Καπ" w:date="2023-03-09T06:29:00Z">
              <w:tcPr>
                <w:tcW w:w="454" w:type="dxa"/>
                <w:gridSpan w:val="2"/>
                <w:vAlign w:val="center"/>
              </w:tcPr>
            </w:tcPrChange>
          </w:tcPr>
          <w:p w14:paraId="2848B32F" w14:textId="78F41735" w:rsidR="00494D04" w:rsidRPr="007E0F91" w:rsidRDefault="00494D04" w:rsidP="00494D04">
            <w:pPr>
              <w:jc w:val="center"/>
              <w:rPr>
                <w:ins w:id="19214" w:author="Στάθης Καπ" w:date="2023-03-09T06:25:00Z"/>
                <w:sz w:val="16"/>
                <w:szCs w:val="16"/>
              </w:rPr>
            </w:pPr>
            <w:ins w:id="19215" w:author="Στάθης Καπ" w:date="2023-03-09T07:11:00Z">
              <w:r>
                <w:rPr>
                  <w:rFonts w:ascii="Calibri" w:hAnsi="Calibri" w:cs="Calibri"/>
                  <w:color w:val="000000"/>
                  <w:sz w:val="16"/>
                  <w:szCs w:val="16"/>
                </w:rPr>
                <w:t>4</w:t>
              </w:r>
            </w:ins>
          </w:p>
        </w:tc>
        <w:tc>
          <w:tcPr>
            <w:tcW w:w="454" w:type="dxa"/>
            <w:vAlign w:val="center"/>
            <w:tcPrChange w:id="19216" w:author="Στάθης Καπ" w:date="2023-03-09T06:29:00Z">
              <w:tcPr>
                <w:tcW w:w="454" w:type="dxa"/>
                <w:gridSpan w:val="2"/>
                <w:vAlign w:val="bottom"/>
              </w:tcPr>
            </w:tcPrChange>
          </w:tcPr>
          <w:p w14:paraId="080ED032" w14:textId="625A9F3F" w:rsidR="00494D04" w:rsidRPr="007E0F91" w:rsidRDefault="00494D04" w:rsidP="00494D04">
            <w:pPr>
              <w:jc w:val="center"/>
              <w:rPr>
                <w:ins w:id="19217" w:author="Στάθης Καπ" w:date="2023-03-09T06:25:00Z"/>
                <w:sz w:val="16"/>
                <w:szCs w:val="16"/>
              </w:rPr>
            </w:pPr>
            <w:ins w:id="19218"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19219"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19220" w:author="Στάθης Καπ" w:date="2023-03-09T06:25:00Z"/>
                <w:sz w:val="16"/>
                <w:szCs w:val="16"/>
              </w:rPr>
            </w:pPr>
            <w:ins w:id="19221"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23" w:author="Στάθης Καπ" w:date="2023-03-09T06:25:00Z"/>
          <w:trPrChange w:id="1922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2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19226" w:author="Στάθης Καπ" w:date="2023-03-09T06:25:00Z"/>
                <w:sz w:val="16"/>
                <w:szCs w:val="16"/>
              </w:rPr>
            </w:pPr>
            <w:ins w:id="19227"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19228"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19229" w:author="Στάθης Καπ" w:date="2023-03-09T06:25:00Z"/>
                <w:sz w:val="16"/>
                <w:szCs w:val="16"/>
              </w:rPr>
            </w:pPr>
            <w:ins w:id="19230"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19231"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19232" w:author="Στάθης Καπ" w:date="2023-03-09T06:25:00Z"/>
                <w:sz w:val="16"/>
                <w:szCs w:val="16"/>
              </w:rPr>
            </w:pPr>
            <w:ins w:id="19233"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9234"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19235" w:author="Στάθης Καπ" w:date="2023-03-09T06:25:00Z"/>
                <w:sz w:val="16"/>
                <w:szCs w:val="16"/>
              </w:rPr>
            </w:pPr>
            <w:ins w:id="19236" w:author="Στάθης Καπ" w:date="2023-03-09T07:11:00Z">
              <w:r>
                <w:rPr>
                  <w:rFonts w:ascii="Calibri" w:hAnsi="Calibri" w:cs="Calibri"/>
                  <w:color w:val="000000"/>
                  <w:sz w:val="16"/>
                  <w:szCs w:val="16"/>
                </w:rPr>
                <w:t>1380</w:t>
              </w:r>
            </w:ins>
          </w:p>
        </w:tc>
        <w:tc>
          <w:tcPr>
            <w:tcW w:w="708" w:type="dxa"/>
            <w:vAlign w:val="center"/>
            <w:tcPrChange w:id="19237" w:author="Στάθης Καπ" w:date="2023-03-09T06:29:00Z">
              <w:tcPr>
                <w:tcW w:w="708" w:type="dxa"/>
                <w:gridSpan w:val="2"/>
                <w:vAlign w:val="center"/>
              </w:tcPr>
            </w:tcPrChange>
          </w:tcPr>
          <w:p w14:paraId="104EE70F" w14:textId="6651516D" w:rsidR="00494D04" w:rsidRPr="007E0F91" w:rsidRDefault="00494D04" w:rsidP="00494D04">
            <w:pPr>
              <w:jc w:val="center"/>
              <w:rPr>
                <w:ins w:id="19238" w:author="Στάθης Καπ" w:date="2023-03-09T06:25:00Z"/>
                <w:sz w:val="16"/>
                <w:szCs w:val="16"/>
              </w:rPr>
            </w:pPr>
            <w:ins w:id="19239"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19240"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19241" w:author="Στάθης Καπ" w:date="2023-03-09T06:25:00Z"/>
                <w:sz w:val="16"/>
                <w:szCs w:val="16"/>
              </w:rPr>
            </w:pPr>
            <w:ins w:id="19242"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19243"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19244" w:author="Στάθης Καπ" w:date="2023-03-09T06:25:00Z"/>
                <w:sz w:val="16"/>
                <w:szCs w:val="16"/>
              </w:rPr>
            </w:pPr>
            <w:ins w:id="19245" w:author="Στάθης Καπ" w:date="2023-03-09T07:11:00Z">
              <w:r>
                <w:rPr>
                  <w:rFonts w:ascii="Calibri" w:hAnsi="Calibri" w:cs="Calibri"/>
                  <w:color w:val="000000"/>
                  <w:sz w:val="16"/>
                  <w:szCs w:val="16"/>
                </w:rPr>
                <w:t>1378</w:t>
              </w:r>
            </w:ins>
          </w:p>
        </w:tc>
        <w:tc>
          <w:tcPr>
            <w:tcW w:w="454" w:type="dxa"/>
            <w:vAlign w:val="center"/>
            <w:tcPrChange w:id="19246" w:author="Στάθης Καπ" w:date="2023-03-09T06:29:00Z">
              <w:tcPr>
                <w:tcW w:w="454" w:type="dxa"/>
                <w:gridSpan w:val="2"/>
                <w:vAlign w:val="center"/>
              </w:tcPr>
            </w:tcPrChange>
          </w:tcPr>
          <w:p w14:paraId="15B17823" w14:textId="456F254E" w:rsidR="00494D04" w:rsidRPr="007E0F91" w:rsidRDefault="00494D04" w:rsidP="00494D04">
            <w:pPr>
              <w:jc w:val="center"/>
              <w:rPr>
                <w:ins w:id="19247" w:author="Στάθης Καπ" w:date="2023-03-09T06:25:00Z"/>
                <w:sz w:val="16"/>
                <w:szCs w:val="16"/>
              </w:rPr>
            </w:pPr>
            <w:ins w:id="19248" w:author="Στάθης Καπ" w:date="2023-03-09T07:11:00Z">
              <w:r>
                <w:rPr>
                  <w:rFonts w:ascii="Calibri" w:hAnsi="Calibri" w:cs="Calibri"/>
                  <w:color w:val="000000"/>
                  <w:sz w:val="16"/>
                  <w:szCs w:val="16"/>
                </w:rPr>
                <w:t>0.14</w:t>
              </w:r>
            </w:ins>
          </w:p>
        </w:tc>
        <w:tc>
          <w:tcPr>
            <w:tcW w:w="454" w:type="dxa"/>
            <w:vAlign w:val="center"/>
            <w:tcPrChange w:id="19249" w:author="Στάθης Καπ" w:date="2023-03-09T06:29:00Z">
              <w:tcPr>
                <w:tcW w:w="454" w:type="dxa"/>
                <w:gridSpan w:val="2"/>
                <w:vAlign w:val="bottom"/>
              </w:tcPr>
            </w:tcPrChange>
          </w:tcPr>
          <w:p w14:paraId="545A926F" w14:textId="47C65FB9" w:rsidR="00494D04" w:rsidRPr="007E0F91" w:rsidRDefault="00494D04" w:rsidP="00494D04">
            <w:pPr>
              <w:jc w:val="center"/>
              <w:rPr>
                <w:ins w:id="19250" w:author="Στάθης Καπ" w:date="2023-03-09T06:25:00Z"/>
                <w:sz w:val="16"/>
                <w:szCs w:val="16"/>
              </w:rPr>
            </w:pPr>
            <w:ins w:id="19251"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19252"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19253" w:author="Στάθης Καπ" w:date="2023-03-09T06:25:00Z"/>
                <w:sz w:val="16"/>
                <w:szCs w:val="16"/>
              </w:rPr>
            </w:pPr>
            <w:ins w:id="19254"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19255"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19256" w:author="Στάθης Καπ" w:date="2023-03-09T06:25:00Z"/>
                <w:sz w:val="16"/>
                <w:szCs w:val="16"/>
              </w:rPr>
            </w:pPr>
            <w:ins w:id="19257" w:author="Στάθης Καπ" w:date="2023-03-09T07:11:00Z">
              <w:r>
                <w:rPr>
                  <w:rFonts w:ascii="Calibri" w:hAnsi="Calibri" w:cs="Calibri"/>
                  <w:color w:val="000000"/>
                  <w:sz w:val="16"/>
                  <w:szCs w:val="16"/>
                </w:rPr>
                <w:t>1349</w:t>
              </w:r>
            </w:ins>
          </w:p>
        </w:tc>
        <w:tc>
          <w:tcPr>
            <w:tcW w:w="454" w:type="dxa"/>
            <w:vAlign w:val="center"/>
            <w:tcPrChange w:id="19258" w:author="Στάθης Καπ" w:date="2023-03-09T06:29:00Z">
              <w:tcPr>
                <w:tcW w:w="454" w:type="dxa"/>
                <w:gridSpan w:val="2"/>
                <w:vAlign w:val="center"/>
              </w:tcPr>
            </w:tcPrChange>
          </w:tcPr>
          <w:p w14:paraId="1386A94C" w14:textId="3F04C505" w:rsidR="00494D04" w:rsidRPr="007E0F91" w:rsidRDefault="00494D04" w:rsidP="00494D04">
            <w:pPr>
              <w:jc w:val="center"/>
              <w:rPr>
                <w:ins w:id="19259" w:author="Στάθης Καπ" w:date="2023-03-09T06:25:00Z"/>
                <w:sz w:val="16"/>
                <w:szCs w:val="16"/>
              </w:rPr>
            </w:pPr>
            <w:ins w:id="19260" w:author="Στάθης Καπ" w:date="2023-03-09T07:11:00Z">
              <w:r>
                <w:rPr>
                  <w:rFonts w:ascii="Calibri" w:hAnsi="Calibri" w:cs="Calibri"/>
                  <w:color w:val="000000"/>
                  <w:sz w:val="16"/>
                  <w:szCs w:val="16"/>
                </w:rPr>
                <w:t>2.25</w:t>
              </w:r>
            </w:ins>
          </w:p>
        </w:tc>
        <w:tc>
          <w:tcPr>
            <w:tcW w:w="454" w:type="dxa"/>
            <w:vAlign w:val="center"/>
            <w:tcPrChange w:id="19261" w:author="Στάθης Καπ" w:date="2023-03-09T06:29:00Z">
              <w:tcPr>
                <w:tcW w:w="454" w:type="dxa"/>
                <w:gridSpan w:val="2"/>
                <w:vAlign w:val="bottom"/>
              </w:tcPr>
            </w:tcPrChange>
          </w:tcPr>
          <w:p w14:paraId="3019908B" w14:textId="6DC2EECC" w:rsidR="00494D04" w:rsidRPr="007E0F91" w:rsidRDefault="00494D04" w:rsidP="00494D04">
            <w:pPr>
              <w:jc w:val="center"/>
              <w:rPr>
                <w:ins w:id="19262" w:author="Στάθης Καπ" w:date="2023-03-09T06:25:00Z"/>
                <w:sz w:val="16"/>
                <w:szCs w:val="16"/>
              </w:rPr>
            </w:pPr>
            <w:ins w:id="19263"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19264"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19267"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1399</w:t>
              </w:r>
            </w:ins>
          </w:p>
        </w:tc>
        <w:tc>
          <w:tcPr>
            <w:tcW w:w="454" w:type="dxa"/>
            <w:vAlign w:val="center"/>
            <w:tcPrChange w:id="19270" w:author="Στάθης Καπ" w:date="2023-03-09T06:29:00Z">
              <w:tcPr>
                <w:tcW w:w="454" w:type="dxa"/>
                <w:gridSpan w:val="2"/>
                <w:vAlign w:val="center"/>
              </w:tcPr>
            </w:tcPrChange>
          </w:tcPr>
          <w:p w14:paraId="02215F64" w14:textId="4DA0E1D1" w:rsidR="00494D04" w:rsidRPr="007E0F91" w:rsidRDefault="00494D04" w:rsidP="00494D04">
            <w:pPr>
              <w:jc w:val="center"/>
              <w:rPr>
                <w:ins w:id="19271" w:author="Στάθης Καπ" w:date="2023-03-09T06:25:00Z"/>
                <w:sz w:val="16"/>
                <w:szCs w:val="16"/>
              </w:rPr>
            </w:pPr>
            <w:ins w:id="19272" w:author="Στάθης Καπ" w:date="2023-03-09T07:11:00Z">
              <w:r>
                <w:rPr>
                  <w:rFonts w:ascii="Calibri" w:hAnsi="Calibri" w:cs="Calibri"/>
                  <w:color w:val="000000"/>
                  <w:sz w:val="16"/>
                  <w:szCs w:val="16"/>
                </w:rPr>
                <w:t>-1.38</w:t>
              </w:r>
            </w:ins>
          </w:p>
        </w:tc>
        <w:tc>
          <w:tcPr>
            <w:tcW w:w="454" w:type="dxa"/>
            <w:vAlign w:val="center"/>
            <w:tcPrChange w:id="19273" w:author="Στάθης Καπ" w:date="2023-03-09T06:29:00Z">
              <w:tcPr>
                <w:tcW w:w="454" w:type="dxa"/>
                <w:gridSpan w:val="2"/>
                <w:vAlign w:val="bottom"/>
              </w:tcPr>
            </w:tcPrChange>
          </w:tcPr>
          <w:p w14:paraId="55552265" w14:textId="2064801F" w:rsidR="00494D04" w:rsidRPr="007E0F91" w:rsidRDefault="00494D04" w:rsidP="00494D04">
            <w:pPr>
              <w:jc w:val="center"/>
              <w:rPr>
                <w:ins w:id="19274" w:author="Στάθης Καπ" w:date="2023-03-09T06:25:00Z"/>
                <w:sz w:val="16"/>
                <w:szCs w:val="16"/>
              </w:rPr>
            </w:pPr>
            <w:ins w:id="19275"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19276"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7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80" w:author="Στάθης Καπ" w:date="2023-03-09T06:25:00Z"/>
          <w:trPrChange w:id="1928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8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19283" w:author="Στάθης Καπ" w:date="2023-03-09T06:25:00Z"/>
                <w:sz w:val="16"/>
                <w:szCs w:val="16"/>
              </w:rPr>
            </w:pPr>
            <w:ins w:id="19284"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19285"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288"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19291"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1417</w:t>
              </w:r>
            </w:ins>
          </w:p>
        </w:tc>
        <w:tc>
          <w:tcPr>
            <w:tcW w:w="708" w:type="dxa"/>
            <w:vAlign w:val="center"/>
            <w:tcPrChange w:id="19294" w:author="Στάθης Καπ" w:date="2023-03-09T06:29:00Z">
              <w:tcPr>
                <w:tcW w:w="708" w:type="dxa"/>
                <w:gridSpan w:val="2"/>
                <w:vAlign w:val="center"/>
              </w:tcPr>
            </w:tcPrChange>
          </w:tcPr>
          <w:p w14:paraId="25D4386D" w14:textId="015456E3" w:rsidR="00494D04" w:rsidRPr="007E0F91" w:rsidRDefault="00494D04" w:rsidP="00494D04">
            <w:pPr>
              <w:jc w:val="center"/>
              <w:rPr>
                <w:ins w:id="19295" w:author="Στάθης Καπ" w:date="2023-03-09T06:25:00Z"/>
                <w:sz w:val="16"/>
                <w:szCs w:val="16"/>
              </w:rPr>
            </w:pPr>
            <w:ins w:id="19296"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19297"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19298" w:author="Στάθης Καπ" w:date="2023-03-09T06:25:00Z"/>
                <w:sz w:val="16"/>
                <w:szCs w:val="16"/>
              </w:rPr>
            </w:pPr>
            <w:ins w:id="19299"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19300"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19301" w:author="Στάθης Καπ" w:date="2023-03-09T06:25:00Z"/>
                <w:sz w:val="16"/>
                <w:szCs w:val="16"/>
              </w:rPr>
            </w:pPr>
            <w:ins w:id="19302" w:author="Στάθης Καπ" w:date="2023-03-09T07:11:00Z">
              <w:r>
                <w:rPr>
                  <w:rFonts w:ascii="Calibri" w:hAnsi="Calibri" w:cs="Calibri"/>
                  <w:color w:val="000000"/>
                  <w:sz w:val="16"/>
                  <w:szCs w:val="16"/>
                </w:rPr>
                <w:t>1417</w:t>
              </w:r>
            </w:ins>
          </w:p>
        </w:tc>
        <w:tc>
          <w:tcPr>
            <w:tcW w:w="454" w:type="dxa"/>
            <w:vAlign w:val="center"/>
            <w:tcPrChange w:id="19303" w:author="Στάθης Καπ" w:date="2023-03-09T06:29:00Z">
              <w:tcPr>
                <w:tcW w:w="454" w:type="dxa"/>
                <w:gridSpan w:val="2"/>
                <w:vAlign w:val="center"/>
              </w:tcPr>
            </w:tcPrChange>
          </w:tcPr>
          <w:p w14:paraId="56991AEB" w14:textId="62E65D56" w:rsidR="00494D04" w:rsidRPr="007E0F91" w:rsidRDefault="00494D04" w:rsidP="00494D04">
            <w:pPr>
              <w:jc w:val="center"/>
              <w:rPr>
                <w:ins w:id="19304" w:author="Στάθης Καπ" w:date="2023-03-09T06:25:00Z"/>
                <w:sz w:val="16"/>
                <w:szCs w:val="16"/>
              </w:rPr>
            </w:pPr>
            <w:ins w:id="19305" w:author="Στάθης Καπ" w:date="2023-03-09T07:11:00Z">
              <w:r>
                <w:rPr>
                  <w:rFonts w:ascii="Calibri" w:hAnsi="Calibri" w:cs="Calibri"/>
                  <w:color w:val="000000"/>
                  <w:sz w:val="16"/>
                  <w:szCs w:val="16"/>
                </w:rPr>
                <w:t>0</w:t>
              </w:r>
            </w:ins>
          </w:p>
        </w:tc>
        <w:tc>
          <w:tcPr>
            <w:tcW w:w="454" w:type="dxa"/>
            <w:vAlign w:val="center"/>
            <w:tcPrChange w:id="19306" w:author="Στάθης Καπ" w:date="2023-03-09T06:29:00Z">
              <w:tcPr>
                <w:tcW w:w="454" w:type="dxa"/>
                <w:gridSpan w:val="2"/>
                <w:vAlign w:val="bottom"/>
              </w:tcPr>
            </w:tcPrChange>
          </w:tcPr>
          <w:p w14:paraId="4AAA7AAB" w14:textId="65E2388D" w:rsidR="00494D04" w:rsidRPr="007E0F91" w:rsidRDefault="00494D04" w:rsidP="00494D04">
            <w:pPr>
              <w:jc w:val="center"/>
              <w:rPr>
                <w:ins w:id="19307" w:author="Στάθης Καπ" w:date="2023-03-09T06:25:00Z"/>
                <w:sz w:val="16"/>
                <w:szCs w:val="16"/>
              </w:rPr>
            </w:pPr>
            <w:ins w:id="19308"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19309"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19310" w:author="Στάθης Καπ" w:date="2023-03-09T06:25:00Z"/>
                <w:sz w:val="16"/>
                <w:szCs w:val="16"/>
              </w:rPr>
            </w:pPr>
            <w:ins w:id="19311"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19312"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19313" w:author="Στάθης Καπ" w:date="2023-03-09T06:25:00Z"/>
                <w:sz w:val="16"/>
                <w:szCs w:val="16"/>
              </w:rPr>
            </w:pPr>
            <w:ins w:id="19314" w:author="Στάθης Καπ" w:date="2023-03-09T07:11:00Z">
              <w:r>
                <w:rPr>
                  <w:rFonts w:ascii="Calibri" w:hAnsi="Calibri" w:cs="Calibri"/>
                  <w:color w:val="000000"/>
                  <w:sz w:val="16"/>
                  <w:szCs w:val="16"/>
                </w:rPr>
                <w:t>1370</w:t>
              </w:r>
            </w:ins>
          </w:p>
        </w:tc>
        <w:tc>
          <w:tcPr>
            <w:tcW w:w="454" w:type="dxa"/>
            <w:vAlign w:val="center"/>
            <w:tcPrChange w:id="19315" w:author="Στάθης Καπ" w:date="2023-03-09T06:29:00Z">
              <w:tcPr>
                <w:tcW w:w="454" w:type="dxa"/>
                <w:gridSpan w:val="2"/>
                <w:vAlign w:val="center"/>
              </w:tcPr>
            </w:tcPrChange>
          </w:tcPr>
          <w:p w14:paraId="378A448A" w14:textId="4084E5BD"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3.32</w:t>
              </w:r>
            </w:ins>
          </w:p>
        </w:tc>
        <w:tc>
          <w:tcPr>
            <w:tcW w:w="454" w:type="dxa"/>
            <w:vAlign w:val="center"/>
            <w:tcPrChange w:id="19318" w:author="Στάθης Καπ" w:date="2023-03-09T06:29:00Z">
              <w:tcPr>
                <w:tcW w:w="454" w:type="dxa"/>
                <w:gridSpan w:val="2"/>
                <w:vAlign w:val="bottom"/>
              </w:tcPr>
            </w:tcPrChange>
          </w:tcPr>
          <w:p w14:paraId="4E743FB8" w14:textId="365365AE" w:rsidR="00494D04" w:rsidRPr="007E0F91" w:rsidRDefault="00494D04" w:rsidP="00494D04">
            <w:pPr>
              <w:jc w:val="center"/>
              <w:rPr>
                <w:ins w:id="19319" w:author="Στάθης Καπ" w:date="2023-03-09T06:25:00Z"/>
                <w:sz w:val="16"/>
                <w:szCs w:val="16"/>
              </w:rPr>
            </w:pPr>
            <w:ins w:id="19320"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19321"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19322" w:author="Στάθης Καπ" w:date="2023-03-09T06:25:00Z"/>
                <w:sz w:val="16"/>
                <w:szCs w:val="16"/>
              </w:rPr>
            </w:pPr>
            <w:ins w:id="19323"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19324"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19325" w:author="Στάθης Καπ" w:date="2023-03-09T06:25:00Z"/>
                <w:sz w:val="16"/>
                <w:szCs w:val="16"/>
              </w:rPr>
            </w:pPr>
            <w:ins w:id="19326" w:author="Στάθης Καπ" w:date="2023-03-09T07:11:00Z">
              <w:r>
                <w:rPr>
                  <w:rFonts w:ascii="Calibri" w:hAnsi="Calibri" w:cs="Calibri"/>
                  <w:color w:val="000000"/>
                  <w:sz w:val="16"/>
                  <w:szCs w:val="16"/>
                </w:rPr>
                <w:t>1407</w:t>
              </w:r>
            </w:ins>
          </w:p>
        </w:tc>
        <w:tc>
          <w:tcPr>
            <w:tcW w:w="454" w:type="dxa"/>
            <w:vAlign w:val="center"/>
            <w:tcPrChange w:id="19327" w:author="Στάθης Καπ" w:date="2023-03-09T06:29:00Z">
              <w:tcPr>
                <w:tcW w:w="454" w:type="dxa"/>
                <w:gridSpan w:val="2"/>
                <w:vAlign w:val="center"/>
              </w:tcPr>
            </w:tcPrChange>
          </w:tcPr>
          <w:p w14:paraId="6C6F9999" w14:textId="2E426DEB" w:rsidR="00494D04" w:rsidRPr="007E0F91" w:rsidRDefault="00494D04" w:rsidP="00494D04">
            <w:pPr>
              <w:jc w:val="center"/>
              <w:rPr>
                <w:ins w:id="19328" w:author="Στάθης Καπ" w:date="2023-03-09T06:25:00Z"/>
                <w:sz w:val="16"/>
                <w:szCs w:val="16"/>
              </w:rPr>
            </w:pPr>
            <w:ins w:id="19329" w:author="Στάθης Καπ" w:date="2023-03-09T07:11:00Z">
              <w:r>
                <w:rPr>
                  <w:rFonts w:ascii="Calibri" w:hAnsi="Calibri" w:cs="Calibri"/>
                  <w:color w:val="000000"/>
                  <w:sz w:val="16"/>
                  <w:szCs w:val="16"/>
                </w:rPr>
                <w:t>0.71</w:t>
              </w:r>
            </w:ins>
          </w:p>
        </w:tc>
        <w:tc>
          <w:tcPr>
            <w:tcW w:w="454" w:type="dxa"/>
            <w:vAlign w:val="center"/>
            <w:tcPrChange w:id="19330" w:author="Στάθης Καπ" w:date="2023-03-09T06:29:00Z">
              <w:tcPr>
                <w:tcW w:w="454" w:type="dxa"/>
                <w:gridSpan w:val="2"/>
                <w:vAlign w:val="bottom"/>
              </w:tcPr>
            </w:tcPrChange>
          </w:tcPr>
          <w:p w14:paraId="10648470" w14:textId="4AA3CE77" w:rsidR="00494D04" w:rsidRPr="007E0F91" w:rsidRDefault="00494D04" w:rsidP="00494D04">
            <w:pPr>
              <w:jc w:val="center"/>
              <w:rPr>
                <w:ins w:id="19331" w:author="Στάθης Καπ" w:date="2023-03-09T06:25:00Z"/>
                <w:sz w:val="16"/>
                <w:szCs w:val="16"/>
              </w:rPr>
            </w:pPr>
            <w:ins w:id="19332"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19333"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19334" w:author="Στάθης Καπ" w:date="2023-03-09T06:25:00Z"/>
                <w:sz w:val="16"/>
                <w:szCs w:val="16"/>
              </w:rPr>
            </w:pPr>
            <w:ins w:id="19335"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37" w:author="Στάθης Καπ" w:date="2023-03-09T06:25:00Z"/>
          <w:trPrChange w:id="193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19340" w:author="Στάθης Καπ" w:date="2023-03-09T06:25:00Z"/>
                <w:sz w:val="16"/>
                <w:szCs w:val="16"/>
              </w:rPr>
            </w:pPr>
            <w:ins w:id="19341"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19342"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19343" w:author="Στάθης Καπ" w:date="2023-03-09T06:25:00Z"/>
                <w:sz w:val="16"/>
                <w:szCs w:val="16"/>
              </w:rPr>
            </w:pPr>
            <w:ins w:id="1934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345"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19346" w:author="Στάθης Καπ" w:date="2023-03-09T06:25:00Z"/>
                <w:sz w:val="16"/>
                <w:szCs w:val="16"/>
              </w:rPr>
            </w:pPr>
            <w:ins w:id="19347"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19348"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19349" w:author="Στάθης Καπ" w:date="2023-03-09T06:25:00Z"/>
                <w:sz w:val="16"/>
                <w:szCs w:val="16"/>
              </w:rPr>
            </w:pPr>
            <w:ins w:id="19350" w:author="Στάθης Καπ" w:date="2023-03-09T07:11:00Z">
              <w:r>
                <w:rPr>
                  <w:rFonts w:ascii="Calibri" w:hAnsi="Calibri" w:cs="Calibri"/>
                  <w:color w:val="000000"/>
                  <w:sz w:val="16"/>
                  <w:szCs w:val="16"/>
                </w:rPr>
                <w:t>1456</w:t>
              </w:r>
            </w:ins>
          </w:p>
        </w:tc>
        <w:tc>
          <w:tcPr>
            <w:tcW w:w="708" w:type="dxa"/>
            <w:vAlign w:val="center"/>
            <w:tcPrChange w:id="19351" w:author="Στάθης Καπ" w:date="2023-03-09T06:29:00Z">
              <w:tcPr>
                <w:tcW w:w="708" w:type="dxa"/>
                <w:gridSpan w:val="2"/>
                <w:vAlign w:val="center"/>
              </w:tcPr>
            </w:tcPrChange>
          </w:tcPr>
          <w:p w14:paraId="3A788B5C" w14:textId="135F1B85" w:rsidR="00494D04" w:rsidRPr="007E0F91" w:rsidRDefault="00494D04" w:rsidP="00494D04">
            <w:pPr>
              <w:jc w:val="center"/>
              <w:rPr>
                <w:ins w:id="19352" w:author="Στάθης Καπ" w:date="2023-03-09T06:25:00Z"/>
                <w:sz w:val="16"/>
                <w:szCs w:val="16"/>
              </w:rPr>
            </w:pPr>
            <w:ins w:id="19353"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19354"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19355" w:author="Στάθης Καπ" w:date="2023-03-09T06:25:00Z"/>
                <w:sz w:val="16"/>
                <w:szCs w:val="16"/>
              </w:rPr>
            </w:pPr>
            <w:ins w:id="19356"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19357"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19358" w:author="Στάθης Καπ" w:date="2023-03-09T06:25:00Z"/>
                <w:sz w:val="16"/>
                <w:szCs w:val="16"/>
              </w:rPr>
            </w:pPr>
            <w:ins w:id="19359" w:author="Στάθης Καπ" w:date="2023-03-09T07:11:00Z">
              <w:r>
                <w:rPr>
                  <w:rFonts w:ascii="Calibri" w:hAnsi="Calibri" w:cs="Calibri"/>
                  <w:color w:val="000000"/>
                  <w:sz w:val="16"/>
                  <w:szCs w:val="16"/>
                </w:rPr>
                <w:t>1451</w:t>
              </w:r>
            </w:ins>
          </w:p>
        </w:tc>
        <w:tc>
          <w:tcPr>
            <w:tcW w:w="454" w:type="dxa"/>
            <w:vAlign w:val="center"/>
            <w:tcPrChange w:id="19360" w:author="Στάθης Καπ" w:date="2023-03-09T06:29:00Z">
              <w:tcPr>
                <w:tcW w:w="454" w:type="dxa"/>
                <w:gridSpan w:val="2"/>
                <w:vAlign w:val="center"/>
              </w:tcPr>
            </w:tcPrChange>
          </w:tcPr>
          <w:p w14:paraId="569F2CE3" w14:textId="67E04BAA" w:rsidR="00494D04" w:rsidRPr="007E0F91" w:rsidRDefault="00494D04" w:rsidP="00494D04">
            <w:pPr>
              <w:jc w:val="center"/>
              <w:rPr>
                <w:ins w:id="19361" w:author="Στάθης Καπ" w:date="2023-03-09T06:25:00Z"/>
                <w:sz w:val="16"/>
                <w:szCs w:val="16"/>
              </w:rPr>
            </w:pPr>
            <w:ins w:id="19362" w:author="Στάθης Καπ" w:date="2023-03-09T07:11:00Z">
              <w:r>
                <w:rPr>
                  <w:rFonts w:ascii="Calibri" w:hAnsi="Calibri" w:cs="Calibri"/>
                  <w:color w:val="000000"/>
                  <w:sz w:val="16"/>
                  <w:szCs w:val="16"/>
                </w:rPr>
                <w:t>0.34</w:t>
              </w:r>
            </w:ins>
          </w:p>
        </w:tc>
        <w:tc>
          <w:tcPr>
            <w:tcW w:w="454" w:type="dxa"/>
            <w:vAlign w:val="center"/>
            <w:tcPrChange w:id="19363" w:author="Στάθης Καπ" w:date="2023-03-09T06:29:00Z">
              <w:tcPr>
                <w:tcW w:w="454" w:type="dxa"/>
                <w:gridSpan w:val="2"/>
                <w:vAlign w:val="bottom"/>
              </w:tcPr>
            </w:tcPrChange>
          </w:tcPr>
          <w:p w14:paraId="3389EB64" w14:textId="45403938" w:rsidR="00494D04" w:rsidRPr="007E0F91" w:rsidRDefault="00494D04" w:rsidP="00494D04">
            <w:pPr>
              <w:jc w:val="center"/>
              <w:rPr>
                <w:ins w:id="19364" w:author="Στάθης Καπ" w:date="2023-03-09T06:25:00Z"/>
                <w:sz w:val="16"/>
                <w:szCs w:val="16"/>
              </w:rPr>
            </w:pPr>
            <w:ins w:id="19365"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19366"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19367" w:author="Στάθης Καπ" w:date="2023-03-09T06:25:00Z"/>
                <w:sz w:val="16"/>
                <w:szCs w:val="16"/>
              </w:rPr>
            </w:pPr>
            <w:ins w:id="19368"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19369"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19370" w:author="Στάθης Καπ" w:date="2023-03-09T06:25:00Z"/>
                <w:sz w:val="16"/>
                <w:szCs w:val="16"/>
              </w:rPr>
            </w:pPr>
            <w:ins w:id="19371" w:author="Στάθης Καπ" w:date="2023-03-09T07:11:00Z">
              <w:r>
                <w:rPr>
                  <w:rFonts w:ascii="Calibri" w:hAnsi="Calibri" w:cs="Calibri"/>
                  <w:color w:val="000000"/>
                  <w:sz w:val="16"/>
                  <w:szCs w:val="16"/>
                </w:rPr>
                <w:t>1429</w:t>
              </w:r>
            </w:ins>
          </w:p>
        </w:tc>
        <w:tc>
          <w:tcPr>
            <w:tcW w:w="454" w:type="dxa"/>
            <w:vAlign w:val="center"/>
            <w:tcPrChange w:id="19372" w:author="Στάθης Καπ" w:date="2023-03-09T06:29:00Z">
              <w:tcPr>
                <w:tcW w:w="454" w:type="dxa"/>
                <w:gridSpan w:val="2"/>
                <w:vAlign w:val="center"/>
              </w:tcPr>
            </w:tcPrChange>
          </w:tcPr>
          <w:p w14:paraId="78C2269F" w14:textId="2B92BC57" w:rsidR="00494D04" w:rsidRPr="007E0F91" w:rsidRDefault="00494D04" w:rsidP="00494D04">
            <w:pPr>
              <w:jc w:val="center"/>
              <w:rPr>
                <w:ins w:id="19373" w:author="Στάθης Καπ" w:date="2023-03-09T06:25:00Z"/>
                <w:sz w:val="16"/>
                <w:szCs w:val="16"/>
              </w:rPr>
            </w:pPr>
            <w:ins w:id="19374" w:author="Στάθης Καπ" w:date="2023-03-09T07:11:00Z">
              <w:r>
                <w:rPr>
                  <w:rFonts w:ascii="Calibri" w:hAnsi="Calibri" w:cs="Calibri"/>
                  <w:color w:val="000000"/>
                  <w:sz w:val="16"/>
                  <w:szCs w:val="16"/>
                </w:rPr>
                <w:t>1.85</w:t>
              </w:r>
            </w:ins>
          </w:p>
        </w:tc>
        <w:tc>
          <w:tcPr>
            <w:tcW w:w="454" w:type="dxa"/>
            <w:vAlign w:val="center"/>
            <w:tcPrChange w:id="19375" w:author="Στάθης Καπ" w:date="2023-03-09T06:29:00Z">
              <w:tcPr>
                <w:tcW w:w="454" w:type="dxa"/>
                <w:gridSpan w:val="2"/>
                <w:vAlign w:val="bottom"/>
              </w:tcPr>
            </w:tcPrChange>
          </w:tcPr>
          <w:p w14:paraId="4B50A988" w14:textId="19EB5D95" w:rsidR="00494D04" w:rsidRPr="007E0F91" w:rsidRDefault="00494D04" w:rsidP="00494D04">
            <w:pPr>
              <w:jc w:val="center"/>
              <w:rPr>
                <w:ins w:id="19376" w:author="Στάθης Καπ" w:date="2023-03-09T06:25:00Z"/>
                <w:sz w:val="16"/>
                <w:szCs w:val="16"/>
              </w:rPr>
            </w:pPr>
            <w:ins w:id="19377"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19378"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19379" w:author="Στάθης Καπ" w:date="2023-03-09T06:25:00Z"/>
                <w:sz w:val="16"/>
                <w:szCs w:val="16"/>
              </w:rPr>
            </w:pPr>
            <w:ins w:id="19380"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19381"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19382" w:author="Στάθης Καπ" w:date="2023-03-09T06:25:00Z"/>
                <w:sz w:val="16"/>
                <w:szCs w:val="16"/>
              </w:rPr>
            </w:pPr>
            <w:ins w:id="19383" w:author="Στάθης Καπ" w:date="2023-03-09T07:11:00Z">
              <w:r>
                <w:rPr>
                  <w:rFonts w:ascii="Calibri" w:hAnsi="Calibri" w:cs="Calibri"/>
                  <w:color w:val="000000"/>
                  <w:sz w:val="16"/>
                  <w:szCs w:val="16"/>
                </w:rPr>
                <w:t>1436</w:t>
              </w:r>
            </w:ins>
          </w:p>
        </w:tc>
        <w:tc>
          <w:tcPr>
            <w:tcW w:w="454" w:type="dxa"/>
            <w:vAlign w:val="center"/>
            <w:tcPrChange w:id="19384" w:author="Στάθης Καπ" w:date="2023-03-09T06:29:00Z">
              <w:tcPr>
                <w:tcW w:w="454" w:type="dxa"/>
                <w:gridSpan w:val="2"/>
                <w:vAlign w:val="center"/>
              </w:tcPr>
            </w:tcPrChange>
          </w:tcPr>
          <w:p w14:paraId="2CFA020E" w14:textId="2A84701A" w:rsidR="00494D04" w:rsidRPr="007E0F91" w:rsidRDefault="00494D04" w:rsidP="00494D04">
            <w:pPr>
              <w:jc w:val="center"/>
              <w:rPr>
                <w:ins w:id="19385" w:author="Στάθης Καπ" w:date="2023-03-09T06:25:00Z"/>
                <w:sz w:val="16"/>
                <w:szCs w:val="16"/>
              </w:rPr>
            </w:pPr>
            <w:ins w:id="19386" w:author="Στάθης Καπ" w:date="2023-03-09T07:11:00Z">
              <w:r>
                <w:rPr>
                  <w:rFonts w:ascii="Calibri" w:hAnsi="Calibri" w:cs="Calibri"/>
                  <w:color w:val="000000"/>
                  <w:sz w:val="16"/>
                  <w:szCs w:val="16"/>
                </w:rPr>
                <w:t>1.37</w:t>
              </w:r>
            </w:ins>
          </w:p>
        </w:tc>
        <w:tc>
          <w:tcPr>
            <w:tcW w:w="454" w:type="dxa"/>
            <w:vAlign w:val="center"/>
            <w:tcPrChange w:id="19387" w:author="Στάθης Καπ" w:date="2023-03-09T06:29:00Z">
              <w:tcPr>
                <w:tcW w:w="454" w:type="dxa"/>
                <w:gridSpan w:val="2"/>
                <w:vAlign w:val="bottom"/>
              </w:tcPr>
            </w:tcPrChange>
          </w:tcPr>
          <w:p w14:paraId="0E2DA25D" w14:textId="20F765F3" w:rsidR="00494D04" w:rsidRPr="007E0F91" w:rsidRDefault="00494D04" w:rsidP="00494D04">
            <w:pPr>
              <w:jc w:val="center"/>
              <w:rPr>
                <w:ins w:id="19388" w:author="Στάθης Καπ" w:date="2023-03-09T06:25:00Z"/>
                <w:sz w:val="16"/>
                <w:szCs w:val="16"/>
              </w:rPr>
            </w:pPr>
            <w:ins w:id="19389"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19390"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19391" w:author="Στάθης Καπ" w:date="2023-03-09T06:25:00Z"/>
                <w:sz w:val="16"/>
                <w:szCs w:val="16"/>
              </w:rPr>
            </w:pPr>
            <w:ins w:id="19392"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9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94" w:author="Στάθης Καπ" w:date="2023-03-09T06:25:00Z"/>
          <w:trPrChange w:id="1939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9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19397" w:author="Στάθης Καπ" w:date="2023-03-09T06:25:00Z"/>
                <w:sz w:val="16"/>
                <w:szCs w:val="16"/>
              </w:rPr>
            </w:pPr>
            <w:ins w:id="19398"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19399"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19400" w:author="Στάθης Καπ" w:date="2023-03-09T06:25:00Z"/>
                <w:sz w:val="16"/>
                <w:szCs w:val="16"/>
              </w:rPr>
            </w:pPr>
            <w:ins w:id="19401"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19402"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19403" w:author="Στάθης Καπ" w:date="2023-03-09T06:25:00Z"/>
                <w:sz w:val="16"/>
                <w:szCs w:val="16"/>
              </w:rPr>
            </w:pPr>
            <w:ins w:id="19404"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19405"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19406" w:author="Στάθης Καπ" w:date="2023-03-09T06:25:00Z"/>
                <w:sz w:val="16"/>
                <w:szCs w:val="16"/>
              </w:rPr>
            </w:pPr>
            <w:ins w:id="19407" w:author="Στάθης Καπ" w:date="2023-03-09T07:11:00Z">
              <w:r>
                <w:rPr>
                  <w:rFonts w:ascii="Calibri" w:hAnsi="Calibri" w:cs="Calibri"/>
                  <w:color w:val="000000"/>
                  <w:sz w:val="16"/>
                  <w:szCs w:val="16"/>
                </w:rPr>
                <w:t>1357</w:t>
              </w:r>
            </w:ins>
          </w:p>
        </w:tc>
        <w:tc>
          <w:tcPr>
            <w:tcW w:w="708" w:type="dxa"/>
            <w:vAlign w:val="center"/>
            <w:tcPrChange w:id="19408" w:author="Στάθης Καπ" w:date="2023-03-09T06:29:00Z">
              <w:tcPr>
                <w:tcW w:w="708" w:type="dxa"/>
                <w:gridSpan w:val="2"/>
                <w:vAlign w:val="center"/>
              </w:tcPr>
            </w:tcPrChange>
          </w:tcPr>
          <w:p w14:paraId="2FEA41B1" w14:textId="7647E733" w:rsidR="00494D04" w:rsidRPr="007E0F91" w:rsidRDefault="00494D04" w:rsidP="00494D04">
            <w:pPr>
              <w:jc w:val="center"/>
              <w:rPr>
                <w:ins w:id="19409" w:author="Στάθης Καπ" w:date="2023-03-09T06:25:00Z"/>
                <w:sz w:val="16"/>
                <w:szCs w:val="16"/>
              </w:rPr>
            </w:pPr>
            <w:ins w:id="19410"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19411"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19412" w:author="Στάθης Καπ" w:date="2023-03-09T06:25:00Z"/>
                <w:sz w:val="16"/>
                <w:szCs w:val="16"/>
              </w:rPr>
            </w:pPr>
            <w:ins w:id="19413"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19414"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19415" w:author="Στάθης Καπ" w:date="2023-03-09T06:25:00Z"/>
                <w:sz w:val="16"/>
                <w:szCs w:val="16"/>
              </w:rPr>
            </w:pPr>
            <w:ins w:id="19416" w:author="Στάθης Καπ" w:date="2023-03-09T07:11:00Z">
              <w:r>
                <w:rPr>
                  <w:rFonts w:ascii="Calibri" w:hAnsi="Calibri" w:cs="Calibri"/>
                  <w:color w:val="000000"/>
                  <w:sz w:val="16"/>
                  <w:szCs w:val="16"/>
                </w:rPr>
                <w:t>1331</w:t>
              </w:r>
            </w:ins>
          </w:p>
        </w:tc>
        <w:tc>
          <w:tcPr>
            <w:tcW w:w="454" w:type="dxa"/>
            <w:vAlign w:val="center"/>
            <w:tcPrChange w:id="19417" w:author="Στάθης Καπ" w:date="2023-03-09T06:29:00Z">
              <w:tcPr>
                <w:tcW w:w="454" w:type="dxa"/>
                <w:gridSpan w:val="2"/>
                <w:vAlign w:val="center"/>
              </w:tcPr>
            </w:tcPrChange>
          </w:tcPr>
          <w:p w14:paraId="08F4292E" w14:textId="440AAD32" w:rsidR="00494D04" w:rsidRPr="007E0F91" w:rsidRDefault="00494D04" w:rsidP="00494D04">
            <w:pPr>
              <w:jc w:val="center"/>
              <w:rPr>
                <w:ins w:id="19418" w:author="Στάθης Καπ" w:date="2023-03-09T06:25:00Z"/>
                <w:sz w:val="16"/>
                <w:szCs w:val="16"/>
              </w:rPr>
            </w:pPr>
            <w:ins w:id="19419" w:author="Στάθης Καπ" w:date="2023-03-09T07:11:00Z">
              <w:r>
                <w:rPr>
                  <w:rFonts w:ascii="Calibri" w:hAnsi="Calibri" w:cs="Calibri"/>
                  <w:color w:val="000000"/>
                  <w:sz w:val="16"/>
                  <w:szCs w:val="16"/>
                </w:rPr>
                <w:t>1.92</w:t>
              </w:r>
            </w:ins>
          </w:p>
        </w:tc>
        <w:tc>
          <w:tcPr>
            <w:tcW w:w="454" w:type="dxa"/>
            <w:vAlign w:val="center"/>
            <w:tcPrChange w:id="19420" w:author="Στάθης Καπ" w:date="2023-03-09T06:29:00Z">
              <w:tcPr>
                <w:tcW w:w="454" w:type="dxa"/>
                <w:gridSpan w:val="2"/>
                <w:vAlign w:val="bottom"/>
              </w:tcPr>
            </w:tcPrChange>
          </w:tcPr>
          <w:p w14:paraId="19DC8EDF" w14:textId="5978EF91" w:rsidR="00494D04" w:rsidRPr="007E0F91" w:rsidRDefault="00494D04" w:rsidP="00494D04">
            <w:pPr>
              <w:jc w:val="center"/>
              <w:rPr>
                <w:ins w:id="19421" w:author="Στάθης Καπ" w:date="2023-03-09T06:25:00Z"/>
                <w:sz w:val="16"/>
                <w:szCs w:val="16"/>
              </w:rPr>
            </w:pPr>
            <w:ins w:id="19422"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19423"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19424" w:author="Στάθης Καπ" w:date="2023-03-09T06:25:00Z"/>
                <w:sz w:val="16"/>
                <w:szCs w:val="16"/>
              </w:rPr>
            </w:pPr>
            <w:ins w:id="19425"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19426"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19427" w:author="Στάθης Καπ" w:date="2023-03-09T06:25:00Z"/>
                <w:sz w:val="16"/>
                <w:szCs w:val="16"/>
              </w:rPr>
            </w:pPr>
            <w:ins w:id="19428" w:author="Στάθης Καπ" w:date="2023-03-09T07:11:00Z">
              <w:r>
                <w:rPr>
                  <w:rFonts w:ascii="Calibri" w:hAnsi="Calibri" w:cs="Calibri"/>
                  <w:color w:val="000000"/>
                  <w:sz w:val="16"/>
                  <w:szCs w:val="16"/>
                </w:rPr>
                <w:t>1331</w:t>
              </w:r>
            </w:ins>
          </w:p>
        </w:tc>
        <w:tc>
          <w:tcPr>
            <w:tcW w:w="454" w:type="dxa"/>
            <w:vAlign w:val="center"/>
            <w:tcPrChange w:id="19429" w:author="Στάθης Καπ" w:date="2023-03-09T06:29:00Z">
              <w:tcPr>
                <w:tcW w:w="454" w:type="dxa"/>
                <w:gridSpan w:val="2"/>
                <w:vAlign w:val="center"/>
              </w:tcPr>
            </w:tcPrChange>
          </w:tcPr>
          <w:p w14:paraId="12331D65" w14:textId="0C901ADB" w:rsidR="00494D04" w:rsidRPr="007E0F91" w:rsidRDefault="00494D04" w:rsidP="00494D04">
            <w:pPr>
              <w:jc w:val="center"/>
              <w:rPr>
                <w:ins w:id="19430" w:author="Στάθης Καπ" w:date="2023-03-09T06:25:00Z"/>
                <w:sz w:val="16"/>
                <w:szCs w:val="16"/>
              </w:rPr>
            </w:pPr>
            <w:ins w:id="19431" w:author="Στάθης Καπ" w:date="2023-03-09T07:11:00Z">
              <w:r>
                <w:rPr>
                  <w:rFonts w:ascii="Calibri" w:hAnsi="Calibri" w:cs="Calibri"/>
                  <w:color w:val="000000"/>
                  <w:sz w:val="16"/>
                  <w:szCs w:val="16"/>
                </w:rPr>
                <w:t>1.92</w:t>
              </w:r>
            </w:ins>
          </w:p>
        </w:tc>
        <w:tc>
          <w:tcPr>
            <w:tcW w:w="454" w:type="dxa"/>
            <w:vAlign w:val="center"/>
            <w:tcPrChange w:id="19432" w:author="Στάθης Καπ" w:date="2023-03-09T06:29:00Z">
              <w:tcPr>
                <w:tcW w:w="454" w:type="dxa"/>
                <w:gridSpan w:val="2"/>
                <w:vAlign w:val="bottom"/>
              </w:tcPr>
            </w:tcPrChange>
          </w:tcPr>
          <w:p w14:paraId="4DFB5DF8" w14:textId="65E7C0B2" w:rsidR="00494D04" w:rsidRPr="007E0F91" w:rsidRDefault="00494D04" w:rsidP="00494D04">
            <w:pPr>
              <w:jc w:val="center"/>
              <w:rPr>
                <w:ins w:id="19433" w:author="Στάθης Καπ" w:date="2023-03-09T06:25:00Z"/>
                <w:sz w:val="16"/>
                <w:szCs w:val="16"/>
              </w:rPr>
            </w:pPr>
            <w:ins w:id="19434"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19435"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19436" w:author="Στάθης Καπ" w:date="2023-03-09T06:25:00Z"/>
                <w:sz w:val="16"/>
                <w:szCs w:val="16"/>
              </w:rPr>
            </w:pPr>
            <w:ins w:id="19437"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19438"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19439" w:author="Στάθης Καπ" w:date="2023-03-09T06:25:00Z"/>
                <w:sz w:val="16"/>
                <w:szCs w:val="16"/>
              </w:rPr>
            </w:pPr>
            <w:ins w:id="19440" w:author="Στάθης Καπ" w:date="2023-03-09T07:11:00Z">
              <w:r>
                <w:rPr>
                  <w:rFonts w:ascii="Calibri" w:hAnsi="Calibri" w:cs="Calibri"/>
                  <w:color w:val="000000"/>
                  <w:sz w:val="16"/>
                  <w:szCs w:val="16"/>
                </w:rPr>
                <w:t>1334</w:t>
              </w:r>
            </w:ins>
          </w:p>
        </w:tc>
        <w:tc>
          <w:tcPr>
            <w:tcW w:w="454" w:type="dxa"/>
            <w:vAlign w:val="center"/>
            <w:tcPrChange w:id="19441" w:author="Στάθης Καπ" w:date="2023-03-09T06:29:00Z">
              <w:tcPr>
                <w:tcW w:w="454" w:type="dxa"/>
                <w:gridSpan w:val="2"/>
                <w:vAlign w:val="center"/>
              </w:tcPr>
            </w:tcPrChange>
          </w:tcPr>
          <w:p w14:paraId="7E1BAC31" w14:textId="1039A49D" w:rsidR="00494D04" w:rsidRPr="007E0F91" w:rsidRDefault="00494D04" w:rsidP="00494D04">
            <w:pPr>
              <w:jc w:val="center"/>
              <w:rPr>
                <w:ins w:id="19442" w:author="Στάθης Καπ" w:date="2023-03-09T06:25:00Z"/>
                <w:sz w:val="16"/>
                <w:szCs w:val="16"/>
              </w:rPr>
            </w:pPr>
            <w:ins w:id="19443" w:author="Στάθης Καπ" w:date="2023-03-09T07:11:00Z">
              <w:r>
                <w:rPr>
                  <w:rFonts w:ascii="Calibri" w:hAnsi="Calibri" w:cs="Calibri"/>
                  <w:color w:val="000000"/>
                  <w:sz w:val="16"/>
                  <w:szCs w:val="16"/>
                </w:rPr>
                <w:t>1.69</w:t>
              </w:r>
            </w:ins>
          </w:p>
        </w:tc>
        <w:tc>
          <w:tcPr>
            <w:tcW w:w="454" w:type="dxa"/>
            <w:vAlign w:val="center"/>
            <w:tcPrChange w:id="19444" w:author="Στάθης Καπ" w:date="2023-03-09T06:29:00Z">
              <w:tcPr>
                <w:tcW w:w="454" w:type="dxa"/>
                <w:gridSpan w:val="2"/>
                <w:vAlign w:val="bottom"/>
              </w:tcPr>
            </w:tcPrChange>
          </w:tcPr>
          <w:p w14:paraId="06A9D7E7" w14:textId="7D5E1EBA" w:rsidR="00494D04" w:rsidRPr="007E0F91" w:rsidRDefault="00494D04" w:rsidP="00494D04">
            <w:pPr>
              <w:jc w:val="center"/>
              <w:rPr>
                <w:ins w:id="19445" w:author="Στάθης Καπ" w:date="2023-03-09T06:25:00Z"/>
                <w:sz w:val="16"/>
                <w:szCs w:val="16"/>
              </w:rPr>
            </w:pPr>
            <w:ins w:id="19446"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19447"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19448" w:author="Στάθης Καπ" w:date="2023-03-09T06:25:00Z"/>
                <w:sz w:val="16"/>
                <w:szCs w:val="16"/>
              </w:rPr>
            </w:pPr>
            <w:ins w:id="19449"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51" w:author="Στάθης Καπ" w:date="2023-03-09T06:25:00Z"/>
          <w:trPrChange w:id="1945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5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19454" w:author="Στάθης Καπ" w:date="2023-03-09T06:25:00Z"/>
                <w:sz w:val="16"/>
                <w:szCs w:val="16"/>
              </w:rPr>
            </w:pPr>
            <w:ins w:id="19455"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19456"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19457" w:author="Στάθης Καπ" w:date="2023-03-09T06:25:00Z"/>
                <w:sz w:val="16"/>
                <w:szCs w:val="16"/>
              </w:rPr>
            </w:pPr>
            <w:ins w:id="19458"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19459"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19460" w:author="Στάθης Καπ" w:date="2023-03-09T06:25:00Z"/>
                <w:sz w:val="16"/>
                <w:szCs w:val="16"/>
              </w:rPr>
            </w:pPr>
            <w:ins w:id="19461"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462"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19463" w:author="Στάθης Καπ" w:date="2023-03-09T06:25:00Z"/>
                <w:sz w:val="16"/>
                <w:szCs w:val="16"/>
              </w:rPr>
            </w:pPr>
            <w:ins w:id="19464" w:author="Στάθης Καπ" w:date="2023-03-09T07:11:00Z">
              <w:r>
                <w:rPr>
                  <w:rFonts w:ascii="Calibri" w:hAnsi="Calibri" w:cs="Calibri"/>
                  <w:color w:val="000000"/>
                  <w:sz w:val="16"/>
                  <w:szCs w:val="16"/>
                </w:rPr>
                <w:t>1358</w:t>
              </w:r>
            </w:ins>
          </w:p>
        </w:tc>
        <w:tc>
          <w:tcPr>
            <w:tcW w:w="708" w:type="dxa"/>
            <w:vAlign w:val="center"/>
            <w:tcPrChange w:id="19465" w:author="Στάθης Καπ" w:date="2023-03-09T06:29:00Z">
              <w:tcPr>
                <w:tcW w:w="708" w:type="dxa"/>
                <w:gridSpan w:val="2"/>
                <w:vAlign w:val="center"/>
              </w:tcPr>
            </w:tcPrChange>
          </w:tcPr>
          <w:p w14:paraId="320EC0A5" w14:textId="31D64D8C" w:rsidR="00494D04" w:rsidRPr="007E0F91" w:rsidRDefault="00494D04" w:rsidP="00494D04">
            <w:pPr>
              <w:jc w:val="center"/>
              <w:rPr>
                <w:ins w:id="19466" w:author="Στάθης Καπ" w:date="2023-03-09T06:25:00Z"/>
                <w:sz w:val="16"/>
                <w:szCs w:val="16"/>
              </w:rPr>
            </w:pPr>
            <w:ins w:id="19467"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19468"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19469" w:author="Στάθης Καπ" w:date="2023-03-09T06:25:00Z"/>
                <w:sz w:val="16"/>
                <w:szCs w:val="16"/>
              </w:rPr>
            </w:pPr>
            <w:ins w:id="19470"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19471"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19472" w:author="Στάθης Καπ" w:date="2023-03-09T06:25:00Z"/>
                <w:sz w:val="16"/>
                <w:szCs w:val="16"/>
              </w:rPr>
            </w:pPr>
            <w:ins w:id="19473" w:author="Στάθης Καπ" w:date="2023-03-09T07:11:00Z">
              <w:r>
                <w:rPr>
                  <w:rFonts w:ascii="Calibri" w:hAnsi="Calibri" w:cs="Calibri"/>
                  <w:color w:val="000000"/>
                  <w:sz w:val="16"/>
                  <w:szCs w:val="16"/>
                </w:rPr>
                <w:t>1367</w:t>
              </w:r>
            </w:ins>
          </w:p>
        </w:tc>
        <w:tc>
          <w:tcPr>
            <w:tcW w:w="454" w:type="dxa"/>
            <w:vAlign w:val="center"/>
            <w:tcPrChange w:id="19474" w:author="Στάθης Καπ" w:date="2023-03-09T06:29:00Z">
              <w:tcPr>
                <w:tcW w:w="454" w:type="dxa"/>
                <w:gridSpan w:val="2"/>
                <w:vAlign w:val="center"/>
              </w:tcPr>
            </w:tcPrChange>
          </w:tcPr>
          <w:p w14:paraId="7E6A131D" w14:textId="7EF4121C" w:rsidR="00494D04" w:rsidRPr="007E0F91" w:rsidRDefault="00494D04" w:rsidP="00494D04">
            <w:pPr>
              <w:jc w:val="center"/>
              <w:rPr>
                <w:ins w:id="19475" w:author="Στάθης Καπ" w:date="2023-03-09T06:25:00Z"/>
                <w:sz w:val="16"/>
                <w:szCs w:val="16"/>
              </w:rPr>
            </w:pPr>
            <w:ins w:id="19476" w:author="Στάθης Καπ" w:date="2023-03-09T07:11:00Z">
              <w:r>
                <w:rPr>
                  <w:rFonts w:ascii="Calibri" w:hAnsi="Calibri" w:cs="Calibri"/>
                  <w:color w:val="000000"/>
                  <w:sz w:val="16"/>
                  <w:szCs w:val="16"/>
                </w:rPr>
                <w:t>-0.66</w:t>
              </w:r>
            </w:ins>
          </w:p>
        </w:tc>
        <w:tc>
          <w:tcPr>
            <w:tcW w:w="454" w:type="dxa"/>
            <w:vAlign w:val="center"/>
            <w:tcPrChange w:id="19477" w:author="Στάθης Καπ" w:date="2023-03-09T06:29:00Z">
              <w:tcPr>
                <w:tcW w:w="454" w:type="dxa"/>
                <w:gridSpan w:val="2"/>
                <w:vAlign w:val="bottom"/>
              </w:tcPr>
            </w:tcPrChange>
          </w:tcPr>
          <w:p w14:paraId="466C37F2" w14:textId="4C4AAE42" w:rsidR="00494D04" w:rsidRPr="007E0F91" w:rsidRDefault="00494D04" w:rsidP="00494D04">
            <w:pPr>
              <w:jc w:val="center"/>
              <w:rPr>
                <w:ins w:id="19478" w:author="Στάθης Καπ" w:date="2023-03-09T06:25:00Z"/>
                <w:sz w:val="16"/>
                <w:szCs w:val="16"/>
              </w:rPr>
            </w:pPr>
            <w:ins w:id="19479"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19480"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19481" w:author="Στάθης Καπ" w:date="2023-03-09T06:25:00Z"/>
                <w:sz w:val="16"/>
                <w:szCs w:val="16"/>
              </w:rPr>
            </w:pPr>
            <w:ins w:id="19482"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19483"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19484" w:author="Στάθης Καπ" w:date="2023-03-09T06:25:00Z"/>
                <w:sz w:val="16"/>
                <w:szCs w:val="16"/>
              </w:rPr>
            </w:pPr>
            <w:ins w:id="19485" w:author="Στάθης Καπ" w:date="2023-03-09T07:11:00Z">
              <w:r>
                <w:rPr>
                  <w:rFonts w:ascii="Calibri" w:hAnsi="Calibri" w:cs="Calibri"/>
                  <w:color w:val="000000"/>
                  <w:sz w:val="16"/>
                  <w:szCs w:val="16"/>
                </w:rPr>
                <w:t>1326</w:t>
              </w:r>
            </w:ins>
          </w:p>
        </w:tc>
        <w:tc>
          <w:tcPr>
            <w:tcW w:w="454" w:type="dxa"/>
            <w:vAlign w:val="center"/>
            <w:tcPrChange w:id="19486" w:author="Στάθης Καπ" w:date="2023-03-09T06:29:00Z">
              <w:tcPr>
                <w:tcW w:w="454" w:type="dxa"/>
                <w:gridSpan w:val="2"/>
                <w:vAlign w:val="center"/>
              </w:tcPr>
            </w:tcPrChange>
          </w:tcPr>
          <w:p w14:paraId="4422F718" w14:textId="456C1DD4" w:rsidR="00494D04" w:rsidRPr="007E0F91" w:rsidRDefault="00494D04" w:rsidP="00494D04">
            <w:pPr>
              <w:jc w:val="center"/>
              <w:rPr>
                <w:ins w:id="19487" w:author="Στάθης Καπ" w:date="2023-03-09T06:25:00Z"/>
                <w:sz w:val="16"/>
                <w:szCs w:val="16"/>
              </w:rPr>
            </w:pPr>
            <w:ins w:id="19488" w:author="Στάθης Καπ" w:date="2023-03-09T07:11:00Z">
              <w:r>
                <w:rPr>
                  <w:rFonts w:ascii="Calibri" w:hAnsi="Calibri" w:cs="Calibri"/>
                  <w:color w:val="000000"/>
                  <w:sz w:val="16"/>
                  <w:szCs w:val="16"/>
                </w:rPr>
                <w:t>2.36</w:t>
              </w:r>
            </w:ins>
          </w:p>
        </w:tc>
        <w:tc>
          <w:tcPr>
            <w:tcW w:w="454" w:type="dxa"/>
            <w:vAlign w:val="center"/>
            <w:tcPrChange w:id="19489" w:author="Στάθης Καπ" w:date="2023-03-09T06:29:00Z">
              <w:tcPr>
                <w:tcW w:w="454" w:type="dxa"/>
                <w:gridSpan w:val="2"/>
                <w:vAlign w:val="bottom"/>
              </w:tcPr>
            </w:tcPrChange>
          </w:tcPr>
          <w:p w14:paraId="0C6E34E7" w14:textId="1148010B" w:rsidR="00494D04" w:rsidRPr="007E0F91" w:rsidRDefault="00494D04" w:rsidP="00494D04">
            <w:pPr>
              <w:jc w:val="center"/>
              <w:rPr>
                <w:ins w:id="19490" w:author="Στάθης Καπ" w:date="2023-03-09T06:25:00Z"/>
                <w:sz w:val="16"/>
                <w:szCs w:val="16"/>
              </w:rPr>
            </w:pPr>
            <w:ins w:id="19491"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19492"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19493" w:author="Στάθης Καπ" w:date="2023-03-09T06:25:00Z"/>
                <w:sz w:val="16"/>
                <w:szCs w:val="16"/>
              </w:rPr>
            </w:pPr>
            <w:ins w:id="19494"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19495"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19496" w:author="Στάθης Καπ" w:date="2023-03-09T06:25:00Z"/>
                <w:sz w:val="16"/>
                <w:szCs w:val="16"/>
              </w:rPr>
            </w:pPr>
            <w:ins w:id="19497" w:author="Στάθης Καπ" w:date="2023-03-09T07:11:00Z">
              <w:r>
                <w:rPr>
                  <w:rFonts w:ascii="Calibri" w:hAnsi="Calibri" w:cs="Calibri"/>
                  <w:color w:val="000000"/>
                  <w:sz w:val="16"/>
                  <w:szCs w:val="16"/>
                </w:rPr>
                <w:t>1328</w:t>
              </w:r>
            </w:ins>
          </w:p>
        </w:tc>
        <w:tc>
          <w:tcPr>
            <w:tcW w:w="454" w:type="dxa"/>
            <w:vAlign w:val="center"/>
            <w:tcPrChange w:id="19498" w:author="Στάθης Καπ" w:date="2023-03-09T06:29:00Z">
              <w:tcPr>
                <w:tcW w:w="454" w:type="dxa"/>
                <w:gridSpan w:val="2"/>
                <w:vAlign w:val="center"/>
              </w:tcPr>
            </w:tcPrChange>
          </w:tcPr>
          <w:p w14:paraId="2BFF8B57" w14:textId="391D6C63" w:rsidR="00494D04" w:rsidRPr="007E0F91" w:rsidRDefault="00494D04" w:rsidP="00494D04">
            <w:pPr>
              <w:jc w:val="center"/>
              <w:rPr>
                <w:ins w:id="19499" w:author="Στάθης Καπ" w:date="2023-03-09T06:25:00Z"/>
                <w:sz w:val="16"/>
                <w:szCs w:val="16"/>
              </w:rPr>
            </w:pPr>
            <w:ins w:id="19500" w:author="Στάθης Καπ" w:date="2023-03-09T07:11:00Z">
              <w:r>
                <w:rPr>
                  <w:rFonts w:ascii="Calibri" w:hAnsi="Calibri" w:cs="Calibri"/>
                  <w:color w:val="000000"/>
                  <w:sz w:val="16"/>
                  <w:szCs w:val="16"/>
                </w:rPr>
                <w:t>2.21</w:t>
              </w:r>
            </w:ins>
          </w:p>
        </w:tc>
        <w:tc>
          <w:tcPr>
            <w:tcW w:w="454" w:type="dxa"/>
            <w:vAlign w:val="center"/>
            <w:tcPrChange w:id="19501" w:author="Στάθης Καπ" w:date="2023-03-09T06:29:00Z">
              <w:tcPr>
                <w:tcW w:w="454" w:type="dxa"/>
                <w:gridSpan w:val="2"/>
                <w:vAlign w:val="bottom"/>
              </w:tcPr>
            </w:tcPrChange>
          </w:tcPr>
          <w:p w14:paraId="05915B8E" w14:textId="354C2C89" w:rsidR="00494D04" w:rsidRPr="007E0F91" w:rsidRDefault="00494D04" w:rsidP="00494D04">
            <w:pPr>
              <w:jc w:val="center"/>
              <w:rPr>
                <w:ins w:id="19502" w:author="Στάθης Καπ" w:date="2023-03-09T06:25:00Z"/>
                <w:sz w:val="16"/>
                <w:szCs w:val="16"/>
              </w:rPr>
            </w:pPr>
            <w:ins w:id="19503"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504"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19505" w:author="Στάθης Καπ" w:date="2023-03-09T06:25:00Z"/>
                <w:sz w:val="16"/>
                <w:szCs w:val="16"/>
              </w:rPr>
            </w:pPr>
            <w:ins w:id="19506"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0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08" w:author="Στάθης Καπ" w:date="2023-03-09T06:25:00Z"/>
          <w:trPrChange w:id="1950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1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19511" w:author="Στάθης Καπ" w:date="2023-03-09T06:25:00Z"/>
                <w:sz w:val="16"/>
                <w:szCs w:val="16"/>
              </w:rPr>
            </w:pPr>
            <w:ins w:id="19512"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19513"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19514" w:author="Στάθης Καπ" w:date="2023-03-09T06:25:00Z"/>
                <w:sz w:val="16"/>
                <w:szCs w:val="16"/>
              </w:rPr>
            </w:pPr>
            <w:ins w:id="19515"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19516"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19517" w:author="Στάθης Καπ" w:date="2023-03-09T06:25:00Z"/>
                <w:sz w:val="16"/>
                <w:szCs w:val="16"/>
              </w:rPr>
            </w:pPr>
            <w:ins w:id="19518"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19519"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19520" w:author="Στάθης Καπ" w:date="2023-03-09T06:25:00Z"/>
                <w:sz w:val="16"/>
                <w:szCs w:val="16"/>
              </w:rPr>
            </w:pPr>
            <w:ins w:id="19521" w:author="Στάθης Καπ" w:date="2023-03-09T07:11:00Z">
              <w:r>
                <w:rPr>
                  <w:rFonts w:ascii="Calibri" w:hAnsi="Calibri" w:cs="Calibri"/>
                  <w:color w:val="000000"/>
                  <w:sz w:val="16"/>
                  <w:szCs w:val="16"/>
                </w:rPr>
                <w:t>1435</w:t>
              </w:r>
            </w:ins>
          </w:p>
        </w:tc>
        <w:tc>
          <w:tcPr>
            <w:tcW w:w="708" w:type="dxa"/>
            <w:vAlign w:val="center"/>
            <w:tcPrChange w:id="19522" w:author="Στάθης Καπ" w:date="2023-03-09T06:29:00Z">
              <w:tcPr>
                <w:tcW w:w="708" w:type="dxa"/>
                <w:gridSpan w:val="2"/>
                <w:vAlign w:val="center"/>
              </w:tcPr>
            </w:tcPrChange>
          </w:tcPr>
          <w:p w14:paraId="2D9C5778" w14:textId="1E508B79" w:rsidR="00494D04" w:rsidRPr="007E0F91" w:rsidRDefault="00494D04" w:rsidP="00494D04">
            <w:pPr>
              <w:jc w:val="center"/>
              <w:rPr>
                <w:ins w:id="19523" w:author="Στάθης Καπ" w:date="2023-03-09T06:25:00Z"/>
                <w:sz w:val="16"/>
                <w:szCs w:val="16"/>
              </w:rPr>
            </w:pPr>
            <w:ins w:id="19524"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19525"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19526" w:author="Στάθης Καπ" w:date="2023-03-09T06:25:00Z"/>
                <w:sz w:val="16"/>
                <w:szCs w:val="16"/>
              </w:rPr>
            </w:pPr>
            <w:ins w:id="19527"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19528"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19529" w:author="Στάθης Καπ" w:date="2023-03-09T06:25:00Z"/>
                <w:sz w:val="16"/>
                <w:szCs w:val="16"/>
              </w:rPr>
            </w:pPr>
            <w:ins w:id="19530" w:author="Στάθης Καπ" w:date="2023-03-09T07:11:00Z">
              <w:r>
                <w:rPr>
                  <w:rFonts w:ascii="Calibri" w:hAnsi="Calibri" w:cs="Calibri"/>
                  <w:color w:val="000000"/>
                  <w:sz w:val="16"/>
                  <w:szCs w:val="16"/>
                </w:rPr>
                <w:t>1431</w:t>
              </w:r>
            </w:ins>
          </w:p>
        </w:tc>
        <w:tc>
          <w:tcPr>
            <w:tcW w:w="454" w:type="dxa"/>
            <w:vAlign w:val="center"/>
            <w:tcPrChange w:id="19531" w:author="Στάθης Καπ" w:date="2023-03-09T06:29:00Z">
              <w:tcPr>
                <w:tcW w:w="454" w:type="dxa"/>
                <w:gridSpan w:val="2"/>
                <w:vAlign w:val="center"/>
              </w:tcPr>
            </w:tcPrChange>
          </w:tcPr>
          <w:p w14:paraId="5933E9EE" w14:textId="3BCE74CC" w:rsidR="00494D04" w:rsidRPr="007E0F91" w:rsidRDefault="00494D04" w:rsidP="00494D04">
            <w:pPr>
              <w:jc w:val="center"/>
              <w:rPr>
                <w:ins w:id="19532" w:author="Στάθης Καπ" w:date="2023-03-09T06:25:00Z"/>
                <w:sz w:val="16"/>
                <w:szCs w:val="16"/>
              </w:rPr>
            </w:pPr>
            <w:ins w:id="19533" w:author="Στάθης Καπ" w:date="2023-03-09T07:11:00Z">
              <w:r>
                <w:rPr>
                  <w:rFonts w:ascii="Calibri" w:hAnsi="Calibri" w:cs="Calibri"/>
                  <w:color w:val="000000"/>
                  <w:sz w:val="16"/>
                  <w:szCs w:val="16"/>
                </w:rPr>
                <w:t>0.28</w:t>
              </w:r>
            </w:ins>
          </w:p>
        </w:tc>
        <w:tc>
          <w:tcPr>
            <w:tcW w:w="454" w:type="dxa"/>
            <w:vAlign w:val="center"/>
            <w:tcPrChange w:id="19534" w:author="Στάθης Καπ" w:date="2023-03-09T06:29:00Z">
              <w:tcPr>
                <w:tcW w:w="454" w:type="dxa"/>
                <w:gridSpan w:val="2"/>
                <w:vAlign w:val="bottom"/>
              </w:tcPr>
            </w:tcPrChange>
          </w:tcPr>
          <w:p w14:paraId="37A247CC" w14:textId="58906F35" w:rsidR="00494D04" w:rsidRPr="007E0F91" w:rsidRDefault="00494D04" w:rsidP="00494D04">
            <w:pPr>
              <w:jc w:val="center"/>
              <w:rPr>
                <w:ins w:id="19535" w:author="Στάθης Καπ" w:date="2023-03-09T06:25:00Z"/>
                <w:sz w:val="16"/>
                <w:szCs w:val="16"/>
              </w:rPr>
            </w:pPr>
            <w:ins w:id="19536"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19537"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19538" w:author="Στάθης Καπ" w:date="2023-03-09T06:25:00Z"/>
                <w:sz w:val="16"/>
                <w:szCs w:val="16"/>
              </w:rPr>
            </w:pPr>
            <w:ins w:id="19539"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19540"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19541" w:author="Στάθης Καπ" w:date="2023-03-09T06:25:00Z"/>
                <w:sz w:val="16"/>
                <w:szCs w:val="16"/>
              </w:rPr>
            </w:pPr>
            <w:ins w:id="19542" w:author="Στάθης Καπ" w:date="2023-03-09T07:11:00Z">
              <w:r>
                <w:rPr>
                  <w:rFonts w:ascii="Calibri" w:hAnsi="Calibri" w:cs="Calibri"/>
                  <w:color w:val="000000"/>
                  <w:sz w:val="16"/>
                  <w:szCs w:val="16"/>
                </w:rPr>
                <w:t>1386</w:t>
              </w:r>
            </w:ins>
          </w:p>
        </w:tc>
        <w:tc>
          <w:tcPr>
            <w:tcW w:w="454" w:type="dxa"/>
            <w:vAlign w:val="center"/>
            <w:tcPrChange w:id="19543" w:author="Στάθης Καπ" w:date="2023-03-09T06:29:00Z">
              <w:tcPr>
                <w:tcW w:w="454" w:type="dxa"/>
                <w:gridSpan w:val="2"/>
                <w:vAlign w:val="center"/>
              </w:tcPr>
            </w:tcPrChange>
          </w:tcPr>
          <w:p w14:paraId="0166B4A2" w14:textId="7B9706AA" w:rsidR="00494D04" w:rsidRPr="007E0F91" w:rsidRDefault="00494D04" w:rsidP="00494D04">
            <w:pPr>
              <w:jc w:val="center"/>
              <w:rPr>
                <w:ins w:id="19544" w:author="Στάθης Καπ" w:date="2023-03-09T06:25:00Z"/>
                <w:sz w:val="16"/>
                <w:szCs w:val="16"/>
              </w:rPr>
            </w:pPr>
            <w:ins w:id="19545" w:author="Στάθης Καπ" w:date="2023-03-09T07:11:00Z">
              <w:r>
                <w:rPr>
                  <w:rFonts w:ascii="Calibri" w:hAnsi="Calibri" w:cs="Calibri"/>
                  <w:color w:val="000000"/>
                  <w:sz w:val="16"/>
                  <w:szCs w:val="16"/>
                </w:rPr>
                <w:t>3.41</w:t>
              </w:r>
            </w:ins>
          </w:p>
        </w:tc>
        <w:tc>
          <w:tcPr>
            <w:tcW w:w="454" w:type="dxa"/>
            <w:vAlign w:val="center"/>
            <w:tcPrChange w:id="19546" w:author="Στάθης Καπ" w:date="2023-03-09T06:29:00Z">
              <w:tcPr>
                <w:tcW w:w="454" w:type="dxa"/>
                <w:gridSpan w:val="2"/>
                <w:vAlign w:val="bottom"/>
              </w:tcPr>
            </w:tcPrChange>
          </w:tcPr>
          <w:p w14:paraId="5C2C68BE" w14:textId="2FDE88CE" w:rsidR="00494D04" w:rsidRPr="007E0F91" w:rsidRDefault="00494D04" w:rsidP="00494D04">
            <w:pPr>
              <w:jc w:val="center"/>
              <w:rPr>
                <w:ins w:id="19547" w:author="Στάθης Καπ" w:date="2023-03-09T06:25:00Z"/>
                <w:sz w:val="16"/>
                <w:szCs w:val="16"/>
              </w:rPr>
            </w:pPr>
            <w:ins w:id="19548"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549"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19550" w:author="Στάθης Καπ" w:date="2023-03-09T06:25:00Z"/>
                <w:sz w:val="16"/>
                <w:szCs w:val="16"/>
              </w:rPr>
            </w:pPr>
            <w:ins w:id="19551"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19552"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19553" w:author="Στάθης Καπ" w:date="2023-03-09T06:25:00Z"/>
                <w:sz w:val="16"/>
                <w:szCs w:val="16"/>
              </w:rPr>
            </w:pPr>
            <w:ins w:id="19554" w:author="Στάθης Καπ" w:date="2023-03-09T07:11:00Z">
              <w:r>
                <w:rPr>
                  <w:rFonts w:ascii="Calibri" w:hAnsi="Calibri" w:cs="Calibri"/>
                  <w:color w:val="000000"/>
                  <w:sz w:val="16"/>
                  <w:szCs w:val="16"/>
                </w:rPr>
                <w:t>1374</w:t>
              </w:r>
            </w:ins>
          </w:p>
        </w:tc>
        <w:tc>
          <w:tcPr>
            <w:tcW w:w="454" w:type="dxa"/>
            <w:vAlign w:val="center"/>
            <w:tcPrChange w:id="19555" w:author="Στάθης Καπ" w:date="2023-03-09T06:29:00Z">
              <w:tcPr>
                <w:tcW w:w="454" w:type="dxa"/>
                <w:gridSpan w:val="2"/>
                <w:vAlign w:val="center"/>
              </w:tcPr>
            </w:tcPrChange>
          </w:tcPr>
          <w:p w14:paraId="48200BA3" w14:textId="7BFCDAFE" w:rsidR="00494D04" w:rsidRPr="007E0F91" w:rsidRDefault="00494D04" w:rsidP="00494D04">
            <w:pPr>
              <w:jc w:val="center"/>
              <w:rPr>
                <w:ins w:id="19556" w:author="Στάθης Καπ" w:date="2023-03-09T06:25:00Z"/>
                <w:sz w:val="16"/>
                <w:szCs w:val="16"/>
              </w:rPr>
            </w:pPr>
            <w:ins w:id="19557" w:author="Στάθης Καπ" w:date="2023-03-09T07:11:00Z">
              <w:r>
                <w:rPr>
                  <w:rFonts w:ascii="Calibri" w:hAnsi="Calibri" w:cs="Calibri"/>
                  <w:color w:val="000000"/>
                  <w:sz w:val="16"/>
                  <w:szCs w:val="16"/>
                </w:rPr>
                <w:t>4.25</w:t>
              </w:r>
            </w:ins>
          </w:p>
        </w:tc>
        <w:tc>
          <w:tcPr>
            <w:tcW w:w="454" w:type="dxa"/>
            <w:vAlign w:val="center"/>
            <w:tcPrChange w:id="19558" w:author="Στάθης Καπ" w:date="2023-03-09T06:29:00Z">
              <w:tcPr>
                <w:tcW w:w="454" w:type="dxa"/>
                <w:gridSpan w:val="2"/>
                <w:vAlign w:val="bottom"/>
              </w:tcPr>
            </w:tcPrChange>
          </w:tcPr>
          <w:p w14:paraId="106B56D7" w14:textId="3F2BA122" w:rsidR="00494D04" w:rsidRPr="007E0F91" w:rsidRDefault="00494D04" w:rsidP="00494D04">
            <w:pPr>
              <w:jc w:val="center"/>
              <w:rPr>
                <w:ins w:id="19559" w:author="Στάθης Καπ" w:date="2023-03-09T06:25:00Z"/>
                <w:sz w:val="16"/>
                <w:szCs w:val="16"/>
              </w:rPr>
            </w:pPr>
            <w:ins w:id="19560"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19561"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19562" w:author="Στάθης Καπ" w:date="2023-03-09T06:25:00Z"/>
                <w:sz w:val="16"/>
                <w:szCs w:val="16"/>
              </w:rPr>
            </w:pPr>
            <w:ins w:id="19563"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65" w:author="Στάθης Καπ" w:date="2023-03-09T06:25:00Z"/>
          <w:trPrChange w:id="195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19568" w:author="Στάθης Καπ" w:date="2023-03-09T06:25:00Z"/>
                <w:sz w:val="16"/>
                <w:szCs w:val="16"/>
              </w:rPr>
            </w:pPr>
            <w:ins w:id="19569"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19570"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19571" w:author="Στάθης Καπ" w:date="2023-03-09T06:25:00Z"/>
                <w:sz w:val="16"/>
                <w:szCs w:val="16"/>
              </w:rPr>
            </w:pPr>
            <w:ins w:id="19572"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19573"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19574" w:author="Στάθης Καπ" w:date="2023-03-09T06:25:00Z"/>
                <w:sz w:val="16"/>
                <w:szCs w:val="16"/>
              </w:rPr>
            </w:pPr>
            <w:ins w:id="19575"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19576"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19577" w:author="Στάθης Καπ" w:date="2023-03-09T06:25:00Z"/>
                <w:sz w:val="16"/>
                <w:szCs w:val="16"/>
              </w:rPr>
            </w:pPr>
            <w:ins w:id="19578" w:author="Στάθης Καπ" w:date="2023-03-09T07:11:00Z">
              <w:r>
                <w:rPr>
                  <w:rFonts w:ascii="Calibri" w:hAnsi="Calibri" w:cs="Calibri"/>
                  <w:color w:val="000000"/>
                  <w:sz w:val="16"/>
                  <w:szCs w:val="16"/>
                </w:rPr>
                <w:t>378</w:t>
              </w:r>
            </w:ins>
          </w:p>
        </w:tc>
        <w:tc>
          <w:tcPr>
            <w:tcW w:w="708" w:type="dxa"/>
            <w:vAlign w:val="center"/>
            <w:tcPrChange w:id="19579" w:author="Στάθης Καπ" w:date="2023-03-09T06:29:00Z">
              <w:tcPr>
                <w:tcW w:w="708" w:type="dxa"/>
                <w:gridSpan w:val="2"/>
                <w:vAlign w:val="center"/>
              </w:tcPr>
            </w:tcPrChange>
          </w:tcPr>
          <w:p w14:paraId="3BFACC8E" w14:textId="3BF611BB" w:rsidR="00494D04" w:rsidRPr="007E0F91" w:rsidRDefault="00494D04" w:rsidP="00494D04">
            <w:pPr>
              <w:jc w:val="center"/>
              <w:rPr>
                <w:ins w:id="19580" w:author="Στάθης Καπ" w:date="2023-03-09T06:25:00Z"/>
                <w:sz w:val="16"/>
                <w:szCs w:val="16"/>
              </w:rPr>
            </w:pPr>
            <w:ins w:id="19581"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19582"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19583" w:author="Στάθης Καπ" w:date="2023-03-09T06:25:00Z"/>
                <w:sz w:val="16"/>
                <w:szCs w:val="16"/>
              </w:rPr>
            </w:pPr>
            <w:ins w:id="19584"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19585"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19586" w:author="Στάθης Καπ" w:date="2023-03-09T06:25:00Z"/>
                <w:sz w:val="16"/>
                <w:szCs w:val="16"/>
              </w:rPr>
            </w:pPr>
            <w:ins w:id="19587" w:author="Στάθης Καπ" w:date="2023-03-09T07:11:00Z">
              <w:r>
                <w:rPr>
                  <w:rFonts w:ascii="Calibri" w:hAnsi="Calibri" w:cs="Calibri"/>
                  <w:color w:val="000000"/>
                  <w:sz w:val="16"/>
                  <w:szCs w:val="16"/>
                </w:rPr>
                <w:t>356</w:t>
              </w:r>
            </w:ins>
          </w:p>
        </w:tc>
        <w:tc>
          <w:tcPr>
            <w:tcW w:w="454" w:type="dxa"/>
            <w:vAlign w:val="center"/>
            <w:tcPrChange w:id="19588" w:author="Στάθης Καπ" w:date="2023-03-09T06:29:00Z">
              <w:tcPr>
                <w:tcW w:w="454" w:type="dxa"/>
                <w:gridSpan w:val="2"/>
                <w:vAlign w:val="center"/>
              </w:tcPr>
            </w:tcPrChange>
          </w:tcPr>
          <w:p w14:paraId="5DDBC9BD" w14:textId="2084435C" w:rsidR="00494D04" w:rsidRPr="007E0F91" w:rsidRDefault="00494D04" w:rsidP="00494D04">
            <w:pPr>
              <w:jc w:val="center"/>
              <w:rPr>
                <w:ins w:id="19589" w:author="Στάθης Καπ" w:date="2023-03-09T06:25:00Z"/>
                <w:sz w:val="16"/>
                <w:szCs w:val="16"/>
              </w:rPr>
            </w:pPr>
            <w:ins w:id="19590" w:author="Στάθης Καπ" w:date="2023-03-09T07:11:00Z">
              <w:r>
                <w:rPr>
                  <w:rFonts w:ascii="Calibri" w:hAnsi="Calibri" w:cs="Calibri"/>
                  <w:color w:val="000000"/>
                  <w:sz w:val="16"/>
                  <w:szCs w:val="16"/>
                </w:rPr>
                <w:t>5.82</w:t>
              </w:r>
            </w:ins>
          </w:p>
        </w:tc>
        <w:tc>
          <w:tcPr>
            <w:tcW w:w="454" w:type="dxa"/>
            <w:vAlign w:val="center"/>
            <w:tcPrChange w:id="19591" w:author="Στάθης Καπ" w:date="2023-03-09T06:29:00Z">
              <w:tcPr>
                <w:tcW w:w="454" w:type="dxa"/>
                <w:gridSpan w:val="2"/>
                <w:vAlign w:val="bottom"/>
              </w:tcPr>
            </w:tcPrChange>
          </w:tcPr>
          <w:p w14:paraId="53D74AAD" w14:textId="0E26BD7A" w:rsidR="00494D04" w:rsidRPr="007E0F91" w:rsidRDefault="00494D04" w:rsidP="00494D04">
            <w:pPr>
              <w:jc w:val="center"/>
              <w:rPr>
                <w:ins w:id="19592" w:author="Στάθης Καπ" w:date="2023-03-09T06:25:00Z"/>
                <w:sz w:val="16"/>
                <w:szCs w:val="16"/>
              </w:rPr>
            </w:pPr>
            <w:ins w:id="19593"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19594"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19595" w:author="Στάθης Καπ" w:date="2023-03-09T06:25:00Z"/>
                <w:sz w:val="16"/>
                <w:szCs w:val="16"/>
              </w:rPr>
            </w:pPr>
            <w:ins w:id="19596"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19597"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19598" w:author="Στάθης Καπ" w:date="2023-03-09T06:25:00Z"/>
                <w:sz w:val="16"/>
                <w:szCs w:val="16"/>
              </w:rPr>
            </w:pPr>
            <w:ins w:id="19599" w:author="Στάθης Καπ" w:date="2023-03-09T07:11:00Z">
              <w:r>
                <w:rPr>
                  <w:rFonts w:ascii="Calibri" w:hAnsi="Calibri" w:cs="Calibri"/>
                  <w:color w:val="000000"/>
                  <w:sz w:val="16"/>
                  <w:szCs w:val="16"/>
                </w:rPr>
                <w:t>311</w:t>
              </w:r>
            </w:ins>
          </w:p>
        </w:tc>
        <w:tc>
          <w:tcPr>
            <w:tcW w:w="454" w:type="dxa"/>
            <w:vAlign w:val="center"/>
            <w:tcPrChange w:id="19600" w:author="Στάθης Καπ" w:date="2023-03-09T06:29:00Z">
              <w:tcPr>
                <w:tcW w:w="454" w:type="dxa"/>
                <w:gridSpan w:val="2"/>
                <w:vAlign w:val="center"/>
              </w:tcPr>
            </w:tcPrChange>
          </w:tcPr>
          <w:p w14:paraId="38B6773B" w14:textId="22EFD9FF" w:rsidR="00494D04" w:rsidRPr="007E0F91" w:rsidRDefault="00494D04" w:rsidP="00494D04">
            <w:pPr>
              <w:jc w:val="center"/>
              <w:rPr>
                <w:ins w:id="19601" w:author="Στάθης Καπ" w:date="2023-03-09T06:25:00Z"/>
                <w:sz w:val="16"/>
                <w:szCs w:val="16"/>
              </w:rPr>
            </w:pPr>
            <w:ins w:id="19602" w:author="Στάθης Καπ" w:date="2023-03-09T07:11:00Z">
              <w:r>
                <w:rPr>
                  <w:rFonts w:ascii="Calibri" w:hAnsi="Calibri" w:cs="Calibri"/>
                  <w:color w:val="000000"/>
                  <w:sz w:val="16"/>
                  <w:szCs w:val="16"/>
                </w:rPr>
                <w:t>17.72</w:t>
              </w:r>
            </w:ins>
          </w:p>
        </w:tc>
        <w:tc>
          <w:tcPr>
            <w:tcW w:w="454" w:type="dxa"/>
            <w:vAlign w:val="center"/>
            <w:tcPrChange w:id="19603" w:author="Στάθης Καπ" w:date="2023-03-09T06:29:00Z">
              <w:tcPr>
                <w:tcW w:w="454" w:type="dxa"/>
                <w:gridSpan w:val="2"/>
                <w:vAlign w:val="bottom"/>
              </w:tcPr>
            </w:tcPrChange>
          </w:tcPr>
          <w:p w14:paraId="4B08E42E" w14:textId="75A71820" w:rsidR="00494D04" w:rsidRPr="007E0F91" w:rsidRDefault="00494D04" w:rsidP="00494D04">
            <w:pPr>
              <w:jc w:val="center"/>
              <w:rPr>
                <w:ins w:id="19604" w:author="Στάθης Καπ" w:date="2023-03-09T06:25:00Z"/>
                <w:sz w:val="16"/>
                <w:szCs w:val="16"/>
              </w:rPr>
            </w:pPr>
            <w:ins w:id="19605"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19606"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19607" w:author="Στάθης Καπ" w:date="2023-03-09T06:25:00Z"/>
                <w:sz w:val="16"/>
                <w:szCs w:val="16"/>
              </w:rPr>
            </w:pPr>
            <w:ins w:id="19608"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19609"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19610" w:author="Στάθης Καπ" w:date="2023-03-09T06:25:00Z"/>
                <w:sz w:val="16"/>
                <w:szCs w:val="16"/>
              </w:rPr>
            </w:pPr>
            <w:ins w:id="19611" w:author="Στάθης Καπ" w:date="2023-03-09T07:11:00Z">
              <w:r>
                <w:rPr>
                  <w:rFonts w:ascii="Calibri" w:hAnsi="Calibri" w:cs="Calibri"/>
                  <w:color w:val="000000"/>
                  <w:sz w:val="16"/>
                  <w:szCs w:val="16"/>
                </w:rPr>
                <w:t>294</w:t>
              </w:r>
            </w:ins>
          </w:p>
        </w:tc>
        <w:tc>
          <w:tcPr>
            <w:tcW w:w="454" w:type="dxa"/>
            <w:vAlign w:val="center"/>
            <w:tcPrChange w:id="19612" w:author="Στάθης Καπ" w:date="2023-03-09T06:29:00Z">
              <w:tcPr>
                <w:tcW w:w="454" w:type="dxa"/>
                <w:gridSpan w:val="2"/>
                <w:vAlign w:val="center"/>
              </w:tcPr>
            </w:tcPrChange>
          </w:tcPr>
          <w:p w14:paraId="6770B311" w14:textId="2EEE9B41" w:rsidR="00494D04" w:rsidRPr="007E0F91" w:rsidRDefault="00494D04" w:rsidP="00494D04">
            <w:pPr>
              <w:jc w:val="center"/>
              <w:rPr>
                <w:ins w:id="19613" w:author="Στάθης Καπ" w:date="2023-03-09T06:25:00Z"/>
                <w:sz w:val="16"/>
                <w:szCs w:val="16"/>
              </w:rPr>
            </w:pPr>
            <w:ins w:id="19614" w:author="Στάθης Καπ" w:date="2023-03-09T07:11:00Z">
              <w:r>
                <w:rPr>
                  <w:rFonts w:ascii="Calibri" w:hAnsi="Calibri" w:cs="Calibri"/>
                  <w:color w:val="000000"/>
                  <w:sz w:val="16"/>
                  <w:szCs w:val="16"/>
                </w:rPr>
                <w:t>22.22</w:t>
              </w:r>
            </w:ins>
          </w:p>
        </w:tc>
        <w:tc>
          <w:tcPr>
            <w:tcW w:w="454" w:type="dxa"/>
            <w:vAlign w:val="center"/>
            <w:tcPrChange w:id="19615" w:author="Στάθης Καπ" w:date="2023-03-09T06:29:00Z">
              <w:tcPr>
                <w:tcW w:w="454" w:type="dxa"/>
                <w:gridSpan w:val="2"/>
                <w:vAlign w:val="bottom"/>
              </w:tcPr>
            </w:tcPrChange>
          </w:tcPr>
          <w:p w14:paraId="699281FE" w14:textId="73C8BEB5" w:rsidR="00494D04" w:rsidRPr="007E0F91" w:rsidRDefault="00494D04" w:rsidP="00494D04">
            <w:pPr>
              <w:jc w:val="center"/>
              <w:rPr>
                <w:ins w:id="19616" w:author="Στάθης Καπ" w:date="2023-03-09T06:25:00Z"/>
                <w:sz w:val="16"/>
                <w:szCs w:val="16"/>
              </w:rPr>
            </w:pPr>
            <w:ins w:id="19617"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618"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19619" w:author="Στάθης Καπ" w:date="2023-03-09T06:25:00Z"/>
                <w:sz w:val="16"/>
                <w:szCs w:val="16"/>
              </w:rPr>
            </w:pPr>
            <w:ins w:id="19620"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22" w:author="Στάθης Καπ" w:date="2023-03-09T06:25:00Z"/>
          <w:trPrChange w:id="196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19625" w:author="Στάθης Καπ" w:date="2023-03-09T06:25:00Z"/>
                <w:sz w:val="16"/>
                <w:szCs w:val="16"/>
              </w:rPr>
            </w:pPr>
            <w:ins w:id="19626"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19627"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19628" w:author="Στάθης Καπ" w:date="2023-03-09T06:25:00Z"/>
                <w:sz w:val="16"/>
                <w:szCs w:val="16"/>
              </w:rPr>
            </w:pPr>
            <w:ins w:id="19629"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19630"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19631" w:author="Στάθης Καπ" w:date="2023-03-09T06:25:00Z"/>
                <w:sz w:val="16"/>
                <w:szCs w:val="16"/>
              </w:rPr>
            </w:pPr>
            <w:ins w:id="19632"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19633"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19634" w:author="Στάθης Καπ" w:date="2023-03-09T06:25:00Z"/>
                <w:sz w:val="16"/>
                <w:szCs w:val="16"/>
              </w:rPr>
            </w:pPr>
            <w:ins w:id="19635" w:author="Στάθης Καπ" w:date="2023-03-09T07:11:00Z">
              <w:r>
                <w:rPr>
                  <w:rFonts w:ascii="Calibri" w:hAnsi="Calibri" w:cs="Calibri"/>
                  <w:color w:val="000000"/>
                  <w:sz w:val="16"/>
                  <w:szCs w:val="16"/>
                </w:rPr>
                <w:t>457</w:t>
              </w:r>
            </w:ins>
          </w:p>
        </w:tc>
        <w:tc>
          <w:tcPr>
            <w:tcW w:w="708" w:type="dxa"/>
            <w:vAlign w:val="center"/>
            <w:tcPrChange w:id="19636" w:author="Στάθης Καπ" w:date="2023-03-09T06:29:00Z">
              <w:tcPr>
                <w:tcW w:w="708" w:type="dxa"/>
                <w:gridSpan w:val="2"/>
                <w:vAlign w:val="center"/>
              </w:tcPr>
            </w:tcPrChange>
          </w:tcPr>
          <w:p w14:paraId="6005C70A" w14:textId="0550DFE5" w:rsidR="00494D04" w:rsidRPr="007E0F91" w:rsidRDefault="00494D04" w:rsidP="00494D04">
            <w:pPr>
              <w:jc w:val="center"/>
              <w:rPr>
                <w:ins w:id="19637" w:author="Στάθης Καπ" w:date="2023-03-09T06:25:00Z"/>
                <w:sz w:val="16"/>
                <w:szCs w:val="16"/>
              </w:rPr>
            </w:pPr>
            <w:ins w:id="19638"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19639"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19640" w:author="Στάθης Καπ" w:date="2023-03-09T06:25:00Z"/>
                <w:sz w:val="16"/>
                <w:szCs w:val="16"/>
              </w:rPr>
            </w:pPr>
            <w:ins w:id="19641"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642"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19643" w:author="Στάθης Καπ" w:date="2023-03-09T06:25:00Z"/>
                <w:sz w:val="16"/>
                <w:szCs w:val="16"/>
              </w:rPr>
            </w:pPr>
            <w:ins w:id="19644" w:author="Στάθης Καπ" w:date="2023-03-09T07:11:00Z">
              <w:r>
                <w:rPr>
                  <w:rFonts w:ascii="Calibri" w:hAnsi="Calibri" w:cs="Calibri"/>
                  <w:color w:val="000000"/>
                  <w:sz w:val="16"/>
                  <w:szCs w:val="16"/>
                </w:rPr>
                <w:t>403</w:t>
              </w:r>
            </w:ins>
          </w:p>
        </w:tc>
        <w:tc>
          <w:tcPr>
            <w:tcW w:w="454" w:type="dxa"/>
            <w:vAlign w:val="center"/>
            <w:tcPrChange w:id="19645" w:author="Στάθης Καπ" w:date="2023-03-09T06:29:00Z">
              <w:tcPr>
                <w:tcW w:w="454" w:type="dxa"/>
                <w:gridSpan w:val="2"/>
                <w:vAlign w:val="center"/>
              </w:tcPr>
            </w:tcPrChange>
          </w:tcPr>
          <w:p w14:paraId="700991AC" w14:textId="515F5133" w:rsidR="00494D04" w:rsidRPr="007E0F91" w:rsidRDefault="00494D04" w:rsidP="00494D04">
            <w:pPr>
              <w:jc w:val="center"/>
              <w:rPr>
                <w:ins w:id="19646" w:author="Στάθης Καπ" w:date="2023-03-09T06:25:00Z"/>
                <w:sz w:val="16"/>
                <w:szCs w:val="16"/>
              </w:rPr>
            </w:pPr>
            <w:ins w:id="19647" w:author="Στάθης Καπ" w:date="2023-03-09T07:11:00Z">
              <w:r>
                <w:rPr>
                  <w:rFonts w:ascii="Calibri" w:hAnsi="Calibri" w:cs="Calibri"/>
                  <w:color w:val="000000"/>
                  <w:sz w:val="16"/>
                  <w:szCs w:val="16"/>
                </w:rPr>
                <w:t>11.82</w:t>
              </w:r>
            </w:ins>
          </w:p>
        </w:tc>
        <w:tc>
          <w:tcPr>
            <w:tcW w:w="454" w:type="dxa"/>
            <w:vAlign w:val="center"/>
            <w:tcPrChange w:id="19648" w:author="Στάθης Καπ" w:date="2023-03-09T06:29:00Z">
              <w:tcPr>
                <w:tcW w:w="454" w:type="dxa"/>
                <w:gridSpan w:val="2"/>
                <w:vAlign w:val="bottom"/>
              </w:tcPr>
            </w:tcPrChange>
          </w:tcPr>
          <w:p w14:paraId="3A266C32" w14:textId="2D828B38" w:rsidR="00494D04" w:rsidRPr="007E0F91" w:rsidRDefault="00494D04" w:rsidP="00494D04">
            <w:pPr>
              <w:jc w:val="center"/>
              <w:rPr>
                <w:ins w:id="19649" w:author="Στάθης Καπ" w:date="2023-03-09T06:25:00Z"/>
                <w:sz w:val="16"/>
                <w:szCs w:val="16"/>
              </w:rPr>
            </w:pPr>
            <w:ins w:id="19650"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19651"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19652" w:author="Στάθης Καπ" w:date="2023-03-09T06:25:00Z"/>
                <w:sz w:val="16"/>
                <w:szCs w:val="16"/>
              </w:rPr>
            </w:pPr>
            <w:ins w:id="19653"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19654"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19655" w:author="Στάθης Καπ" w:date="2023-03-09T06:25:00Z"/>
                <w:sz w:val="16"/>
                <w:szCs w:val="16"/>
              </w:rPr>
            </w:pPr>
            <w:ins w:id="19656" w:author="Στάθης Καπ" w:date="2023-03-09T07:11:00Z">
              <w:r>
                <w:rPr>
                  <w:rFonts w:ascii="Calibri" w:hAnsi="Calibri" w:cs="Calibri"/>
                  <w:color w:val="000000"/>
                  <w:sz w:val="16"/>
                  <w:szCs w:val="16"/>
                </w:rPr>
                <w:t>392</w:t>
              </w:r>
            </w:ins>
          </w:p>
        </w:tc>
        <w:tc>
          <w:tcPr>
            <w:tcW w:w="454" w:type="dxa"/>
            <w:vAlign w:val="center"/>
            <w:tcPrChange w:id="19657" w:author="Στάθης Καπ" w:date="2023-03-09T06:29:00Z">
              <w:tcPr>
                <w:tcW w:w="454" w:type="dxa"/>
                <w:gridSpan w:val="2"/>
                <w:vAlign w:val="center"/>
              </w:tcPr>
            </w:tcPrChange>
          </w:tcPr>
          <w:p w14:paraId="41D613CD" w14:textId="4464DF2C" w:rsidR="00494D04" w:rsidRPr="007E0F91" w:rsidRDefault="00494D04" w:rsidP="00494D04">
            <w:pPr>
              <w:jc w:val="center"/>
              <w:rPr>
                <w:ins w:id="19658" w:author="Στάθης Καπ" w:date="2023-03-09T06:25:00Z"/>
                <w:sz w:val="16"/>
                <w:szCs w:val="16"/>
              </w:rPr>
            </w:pPr>
            <w:ins w:id="19659" w:author="Στάθης Καπ" w:date="2023-03-09T07:11:00Z">
              <w:r>
                <w:rPr>
                  <w:rFonts w:ascii="Calibri" w:hAnsi="Calibri" w:cs="Calibri"/>
                  <w:color w:val="000000"/>
                  <w:sz w:val="16"/>
                  <w:szCs w:val="16"/>
                </w:rPr>
                <w:t>14.22</w:t>
              </w:r>
            </w:ins>
          </w:p>
        </w:tc>
        <w:tc>
          <w:tcPr>
            <w:tcW w:w="454" w:type="dxa"/>
            <w:vAlign w:val="center"/>
            <w:tcPrChange w:id="19660" w:author="Στάθης Καπ" w:date="2023-03-09T06:29:00Z">
              <w:tcPr>
                <w:tcW w:w="454" w:type="dxa"/>
                <w:gridSpan w:val="2"/>
                <w:vAlign w:val="bottom"/>
              </w:tcPr>
            </w:tcPrChange>
          </w:tcPr>
          <w:p w14:paraId="4CC2806E" w14:textId="6387956A" w:rsidR="00494D04" w:rsidRPr="007E0F91" w:rsidRDefault="00494D04" w:rsidP="00494D04">
            <w:pPr>
              <w:jc w:val="center"/>
              <w:rPr>
                <w:ins w:id="19661" w:author="Στάθης Καπ" w:date="2023-03-09T06:25:00Z"/>
                <w:sz w:val="16"/>
                <w:szCs w:val="16"/>
              </w:rPr>
            </w:pPr>
            <w:ins w:id="1966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663"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19664" w:author="Στάθης Καπ" w:date="2023-03-09T06:25:00Z"/>
                <w:sz w:val="16"/>
                <w:szCs w:val="16"/>
              </w:rPr>
            </w:pPr>
            <w:ins w:id="19665"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19666"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19667" w:author="Στάθης Καπ" w:date="2023-03-09T06:25:00Z"/>
                <w:sz w:val="16"/>
                <w:szCs w:val="16"/>
              </w:rPr>
            </w:pPr>
            <w:ins w:id="19668" w:author="Στάθης Καπ" w:date="2023-03-09T07:11:00Z">
              <w:r>
                <w:rPr>
                  <w:rFonts w:ascii="Calibri" w:hAnsi="Calibri" w:cs="Calibri"/>
                  <w:color w:val="000000"/>
                  <w:sz w:val="16"/>
                  <w:szCs w:val="16"/>
                </w:rPr>
                <w:t>395</w:t>
              </w:r>
            </w:ins>
          </w:p>
        </w:tc>
        <w:tc>
          <w:tcPr>
            <w:tcW w:w="454" w:type="dxa"/>
            <w:vAlign w:val="center"/>
            <w:tcPrChange w:id="19669" w:author="Στάθης Καπ" w:date="2023-03-09T06:29:00Z">
              <w:tcPr>
                <w:tcW w:w="454" w:type="dxa"/>
                <w:gridSpan w:val="2"/>
                <w:vAlign w:val="center"/>
              </w:tcPr>
            </w:tcPrChange>
          </w:tcPr>
          <w:p w14:paraId="3B01DD6D" w14:textId="0FEB1D23" w:rsidR="00494D04" w:rsidRPr="007E0F91" w:rsidRDefault="00494D04" w:rsidP="00494D04">
            <w:pPr>
              <w:jc w:val="center"/>
              <w:rPr>
                <w:ins w:id="19670" w:author="Στάθης Καπ" w:date="2023-03-09T06:25:00Z"/>
                <w:sz w:val="16"/>
                <w:szCs w:val="16"/>
              </w:rPr>
            </w:pPr>
            <w:ins w:id="19671" w:author="Στάθης Καπ" w:date="2023-03-09T07:11:00Z">
              <w:r>
                <w:rPr>
                  <w:rFonts w:ascii="Calibri" w:hAnsi="Calibri" w:cs="Calibri"/>
                  <w:color w:val="000000"/>
                  <w:sz w:val="16"/>
                  <w:szCs w:val="16"/>
                </w:rPr>
                <w:t>13.57</w:t>
              </w:r>
            </w:ins>
          </w:p>
        </w:tc>
        <w:tc>
          <w:tcPr>
            <w:tcW w:w="454" w:type="dxa"/>
            <w:vAlign w:val="center"/>
            <w:tcPrChange w:id="19672" w:author="Στάθης Καπ" w:date="2023-03-09T06:29:00Z">
              <w:tcPr>
                <w:tcW w:w="454" w:type="dxa"/>
                <w:gridSpan w:val="2"/>
                <w:vAlign w:val="bottom"/>
              </w:tcPr>
            </w:tcPrChange>
          </w:tcPr>
          <w:p w14:paraId="51987510" w14:textId="55228EF5" w:rsidR="00494D04" w:rsidRPr="007E0F91" w:rsidRDefault="00494D04" w:rsidP="00494D04">
            <w:pPr>
              <w:jc w:val="center"/>
              <w:rPr>
                <w:ins w:id="19673" w:author="Στάθης Καπ" w:date="2023-03-09T06:25:00Z"/>
                <w:sz w:val="16"/>
                <w:szCs w:val="16"/>
              </w:rPr>
            </w:pPr>
            <w:ins w:id="19674"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675"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19676" w:author="Στάθης Καπ" w:date="2023-03-09T06:25:00Z"/>
                <w:sz w:val="16"/>
                <w:szCs w:val="16"/>
              </w:rPr>
            </w:pPr>
            <w:ins w:id="19677"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79" w:author="Στάθης Καπ" w:date="2023-03-09T06:25:00Z"/>
          <w:trPrChange w:id="1968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8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19682" w:author="Στάθης Καπ" w:date="2023-03-09T06:25:00Z"/>
                <w:sz w:val="16"/>
                <w:szCs w:val="16"/>
              </w:rPr>
            </w:pPr>
            <w:ins w:id="19683"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19684"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19685" w:author="Στάθης Καπ" w:date="2023-03-09T06:25:00Z"/>
                <w:sz w:val="16"/>
                <w:szCs w:val="16"/>
              </w:rPr>
            </w:pPr>
            <w:ins w:id="19686"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9687"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19688" w:author="Στάθης Καπ" w:date="2023-03-09T06:25:00Z"/>
                <w:sz w:val="16"/>
                <w:szCs w:val="16"/>
              </w:rPr>
            </w:pPr>
            <w:ins w:id="19689"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9690"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19691" w:author="Στάθης Καπ" w:date="2023-03-09T06:25:00Z"/>
                <w:sz w:val="16"/>
                <w:szCs w:val="16"/>
              </w:rPr>
            </w:pPr>
            <w:ins w:id="19692" w:author="Στάθης Καπ" w:date="2023-03-09T07:11:00Z">
              <w:r>
                <w:rPr>
                  <w:rFonts w:ascii="Calibri" w:hAnsi="Calibri" w:cs="Calibri"/>
                  <w:color w:val="000000"/>
                  <w:sz w:val="16"/>
                  <w:szCs w:val="16"/>
                </w:rPr>
                <w:t>464</w:t>
              </w:r>
            </w:ins>
          </w:p>
        </w:tc>
        <w:tc>
          <w:tcPr>
            <w:tcW w:w="708" w:type="dxa"/>
            <w:vAlign w:val="center"/>
            <w:tcPrChange w:id="19693" w:author="Στάθης Καπ" w:date="2023-03-09T06:29:00Z">
              <w:tcPr>
                <w:tcW w:w="708" w:type="dxa"/>
                <w:gridSpan w:val="2"/>
                <w:vAlign w:val="center"/>
              </w:tcPr>
            </w:tcPrChange>
          </w:tcPr>
          <w:p w14:paraId="6B680CFC" w14:textId="21F759CC" w:rsidR="00494D04" w:rsidRPr="007E0F91" w:rsidRDefault="00494D04" w:rsidP="00494D04">
            <w:pPr>
              <w:jc w:val="center"/>
              <w:rPr>
                <w:ins w:id="19694" w:author="Στάθης Καπ" w:date="2023-03-09T06:25:00Z"/>
                <w:sz w:val="16"/>
                <w:szCs w:val="16"/>
              </w:rPr>
            </w:pPr>
            <w:ins w:id="19695"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19696"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19697" w:author="Στάθης Καπ" w:date="2023-03-09T06:25:00Z"/>
                <w:sz w:val="16"/>
                <w:szCs w:val="16"/>
              </w:rPr>
            </w:pPr>
            <w:ins w:id="19698"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19699"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19700" w:author="Στάθης Καπ" w:date="2023-03-09T06:25:00Z"/>
                <w:sz w:val="16"/>
                <w:szCs w:val="16"/>
              </w:rPr>
            </w:pPr>
            <w:ins w:id="19701" w:author="Στάθης Καπ" w:date="2023-03-09T07:11:00Z">
              <w:r>
                <w:rPr>
                  <w:rFonts w:ascii="Calibri" w:hAnsi="Calibri" w:cs="Calibri"/>
                  <w:color w:val="000000"/>
                  <w:sz w:val="16"/>
                  <w:szCs w:val="16"/>
                </w:rPr>
                <w:t>431</w:t>
              </w:r>
            </w:ins>
          </w:p>
        </w:tc>
        <w:tc>
          <w:tcPr>
            <w:tcW w:w="454" w:type="dxa"/>
            <w:vAlign w:val="center"/>
            <w:tcPrChange w:id="19702" w:author="Στάθης Καπ" w:date="2023-03-09T06:29:00Z">
              <w:tcPr>
                <w:tcW w:w="454" w:type="dxa"/>
                <w:gridSpan w:val="2"/>
                <w:vAlign w:val="center"/>
              </w:tcPr>
            </w:tcPrChange>
          </w:tcPr>
          <w:p w14:paraId="54634175" w14:textId="5B4DF5CC" w:rsidR="00494D04" w:rsidRPr="007E0F91" w:rsidRDefault="00494D04" w:rsidP="00494D04">
            <w:pPr>
              <w:jc w:val="center"/>
              <w:rPr>
                <w:ins w:id="19703" w:author="Στάθης Καπ" w:date="2023-03-09T06:25:00Z"/>
                <w:sz w:val="16"/>
                <w:szCs w:val="16"/>
              </w:rPr>
            </w:pPr>
            <w:ins w:id="19704" w:author="Στάθης Καπ" w:date="2023-03-09T07:11:00Z">
              <w:r>
                <w:rPr>
                  <w:rFonts w:ascii="Calibri" w:hAnsi="Calibri" w:cs="Calibri"/>
                  <w:color w:val="000000"/>
                  <w:sz w:val="16"/>
                  <w:szCs w:val="16"/>
                </w:rPr>
                <w:t>7.11</w:t>
              </w:r>
            </w:ins>
          </w:p>
        </w:tc>
        <w:tc>
          <w:tcPr>
            <w:tcW w:w="454" w:type="dxa"/>
            <w:vAlign w:val="center"/>
            <w:tcPrChange w:id="19705" w:author="Στάθης Καπ" w:date="2023-03-09T06:29:00Z">
              <w:tcPr>
                <w:tcW w:w="454" w:type="dxa"/>
                <w:gridSpan w:val="2"/>
                <w:vAlign w:val="bottom"/>
              </w:tcPr>
            </w:tcPrChange>
          </w:tcPr>
          <w:p w14:paraId="7ED30316" w14:textId="787EAEF3" w:rsidR="00494D04" w:rsidRPr="007E0F91" w:rsidRDefault="00494D04" w:rsidP="00494D04">
            <w:pPr>
              <w:jc w:val="center"/>
              <w:rPr>
                <w:ins w:id="19706" w:author="Στάθης Καπ" w:date="2023-03-09T06:25:00Z"/>
                <w:sz w:val="16"/>
                <w:szCs w:val="16"/>
              </w:rPr>
            </w:pPr>
            <w:ins w:id="19707"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19708"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19709" w:author="Στάθης Καπ" w:date="2023-03-09T06:25:00Z"/>
                <w:sz w:val="16"/>
                <w:szCs w:val="16"/>
              </w:rPr>
            </w:pPr>
            <w:ins w:id="19710"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19711"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19712" w:author="Στάθης Καπ" w:date="2023-03-09T06:25:00Z"/>
                <w:sz w:val="16"/>
                <w:szCs w:val="16"/>
              </w:rPr>
            </w:pPr>
            <w:ins w:id="19713" w:author="Στάθης Καπ" w:date="2023-03-09T07:11:00Z">
              <w:r>
                <w:rPr>
                  <w:rFonts w:ascii="Calibri" w:hAnsi="Calibri" w:cs="Calibri"/>
                  <w:color w:val="000000"/>
                  <w:sz w:val="16"/>
                  <w:szCs w:val="16"/>
                </w:rPr>
                <w:t>426</w:t>
              </w:r>
            </w:ins>
          </w:p>
        </w:tc>
        <w:tc>
          <w:tcPr>
            <w:tcW w:w="454" w:type="dxa"/>
            <w:vAlign w:val="center"/>
            <w:tcPrChange w:id="19714" w:author="Στάθης Καπ" w:date="2023-03-09T06:29:00Z">
              <w:tcPr>
                <w:tcW w:w="454" w:type="dxa"/>
                <w:gridSpan w:val="2"/>
                <w:vAlign w:val="center"/>
              </w:tcPr>
            </w:tcPrChange>
          </w:tcPr>
          <w:p w14:paraId="6238A275" w14:textId="4F4FAD58" w:rsidR="00494D04" w:rsidRPr="007E0F91" w:rsidRDefault="00494D04" w:rsidP="00494D04">
            <w:pPr>
              <w:jc w:val="center"/>
              <w:rPr>
                <w:ins w:id="19715" w:author="Στάθης Καπ" w:date="2023-03-09T06:25:00Z"/>
                <w:sz w:val="16"/>
                <w:szCs w:val="16"/>
              </w:rPr>
            </w:pPr>
            <w:ins w:id="19716" w:author="Στάθης Καπ" w:date="2023-03-09T07:11:00Z">
              <w:r>
                <w:rPr>
                  <w:rFonts w:ascii="Calibri" w:hAnsi="Calibri" w:cs="Calibri"/>
                  <w:color w:val="000000"/>
                  <w:sz w:val="16"/>
                  <w:szCs w:val="16"/>
                </w:rPr>
                <w:t>8.19</w:t>
              </w:r>
            </w:ins>
          </w:p>
        </w:tc>
        <w:tc>
          <w:tcPr>
            <w:tcW w:w="454" w:type="dxa"/>
            <w:vAlign w:val="center"/>
            <w:tcPrChange w:id="19717" w:author="Στάθης Καπ" w:date="2023-03-09T06:29:00Z">
              <w:tcPr>
                <w:tcW w:w="454" w:type="dxa"/>
                <w:gridSpan w:val="2"/>
                <w:vAlign w:val="bottom"/>
              </w:tcPr>
            </w:tcPrChange>
          </w:tcPr>
          <w:p w14:paraId="31BD4C61" w14:textId="7D4764F8" w:rsidR="00494D04" w:rsidRPr="007E0F91" w:rsidRDefault="00494D04" w:rsidP="00494D04">
            <w:pPr>
              <w:jc w:val="center"/>
              <w:rPr>
                <w:ins w:id="19718" w:author="Στάθης Καπ" w:date="2023-03-09T06:25:00Z"/>
                <w:sz w:val="16"/>
                <w:szCs w:val="16"/>
              </w:rPr>
            </w:pPr>
            <w:ins w:id="19719"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720"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19721" w:author="Στάθης Καπ" w:date="2023-03-09T06:25:00Z"/>
                <w:sz w:val="16"/>
                <w:szCs w:val="16"/>
              </w:rPr>
            </w:pPr>
            <w:ins w:id="19722"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19723"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19724" w:author="Στάθης Καπ" w:date="2023-03-09T06:25:00Z"/>
                <w:sz w:val="16"/>
                <w:szCs w:val="16"/>
              </w:rPr>
            </w:pPr>
            <w:ins w:id="19725" w:author="Στάθης Καπ" w:date="2023-03-09T07:11:00Z">
              <w:r>
                <w:rPr>
                  <w:rFonts w:ascii="Calibri" w:hAnsi="Calibri" w:cs="Calibri"/>
                  <w:color w:val="000000"/>
                  <w:sz w:val="16"/>
                  <w:szCs w:val="16"/>
                </w:rPr>
                <w:t>376</w:t>
              </w:r>
            </w:ins>
          </w:p>
        </w:tc>
        <w:tc>
          <w:tcPr>
            <w:tcW w:w="454" w:type="dxa"/>
            <w:vAlign w:val="center"/>
            <w:tcPrChange w:id="19726" w:author="Στάθης Καπ" w:date="2023-03-09T06:29:00Z">
              <w:tcPr>
                <w:tcW w:w="454" w:type="dxa"/>
                <w:gridSpan w:val="2"/>
                <w:vAlign w:val="center"/>
              </w:tcPr>
            </w:tcPrChange>
          </w:tcPr>
          <w:p w14:paraId="445734B6" w14:textId="5C8EBCDF" w:rsidR="00494D04" w:rsidRPr="007E0F91" w:rsidRDefault="00494D04" w:rsidP="00494D04">
            <w:pPr>
              <w:jc w:val="center"/>
              <w:rPr>
                <w:ins w:id="19727" w:author="Στάθης Καπ" w:date="2023-03-09T06:25:00Z"/>
                <w:sz w:val="16"/>
                <w:szCs w:val="16"/>
              </w:rPr>
            </w:pPr>
            <w:ins w:id="19728" w:author="Στάθης Καπ" w:date="2023-03-09T07:11:00Z">
              <w:r>
                <w:rPr>
                  <w:rFonts w:ascii="Calibri" w:hAnsi="Calibri" w:cs="Calibri"/>
                  <w:color w:val="000000"/>
                  <w:sz w:val="16"/>
                  <w:szCs w:val="16"/>
                </w:rPr>
                <w:t>18.97</w:t>
              </w:r>
            </w:ins>
          </w:p>
        </w:tc>
        <w:tc>
          <w:tcPr>
            <w:tcW w:w="454" w:type="dxa"/>
            <w:vAlign w:val="center"/>
            <w:tcPrChange w:id="19729" w:author="Στάθης Καπ" w:date="2023-03-09T06:29:00Z">
              <w:tcPr>
                <w:tcW w:w="454" w:type="dxa"/>
                <w:gridSpan w:val="2"/>
                <w:vAlign w:val="bottom"/>
              </w:tcPr>
            </w:tcPrChange>
          </w:tcPr>
          <w:p w14:paraId="608E0381" w14:textId="2D10E8EB" w:rsidR="00494D04" w:rsidRPr="007E0F91" w:rsidRDefault="00494D04" w:rsidP="00494D04">
            <w:pPr>
              <w:jc w:val="center"/>
              <w:rPr>
                <w:ins w:id="19730" w:author="Στάθης Καπ" w:date="2023-03-09T06:25:00Z"/>
                <w:sz w:val="16"/>
                <w:szCs w:val="16"/>
              </w:rPr>
            </w:pPr>
            <w:ins w:id="19731"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19732"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19733" w:author="Στάθης Καπ" w:date="2023-03-09T06:25:00Z"/>
                <w:sz w:val="16"/>
                <w:szCs w:val="16"/>
              </w:rPr>
            </w:pPr>
            <w:ins w:id="19734"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3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36" w:author="Στάθης Καπ" w:date="2023-03-09T06:25:00Z"/>
          <w:trPrChange w:id="1973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3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19739" w:author="Στάθης Καπ" w:date="2023-03-09T06:25:00Z"/>
                <w:sz w:val="16"/>
                <w:szCs w:val="16"/>
              </w:rPr>
            </w:pPr>
            <w:ins w:id="19740"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19741"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19742" w:author="Στάθης Καπ" w:date="2023-03-09T06:25:00Z"/>
                <w:sz w:val="16"/>
                <w:szCs w:val="16"/>
              </w:rPr>
            </w:pPr>
            <w:ins w:id="19743"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9744"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19745" w:author="Στάθης Καπ" w:date="2023-03-09T06:25:00Z"/>
                <w:sz w:val="16"/>
                <w:szCs w:val="16"/>
              </w:rPr>
            </w:pPr>
            <w:ins w:id="19746"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9747"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19748" w:author="Στάθης Καπ" w:date="2023-03-09T06:25:00Z"/>
                <w:sz w:val="16"/>
                <w:szCs w:val="16"/>
              </w:rPr>
            </w:pPr>
            <w:ins w:id="19749" w:author="Στάθης Καπ" w:date="2023-03-09T07:11:00Z">
              <w:r>
                <w:rPr>
                  <w:rFonts w:ascii="Calibri" w:hAnsi="Calibri" w:cs="Calibri"/>
                  <w:color w:val="000000"/>
                  <w:sz w:val="16"/>
                  <w:szCs w:val="16"/>
                </w:rPr>
                <w:t>520</w:t>
              </w:r>
            </w:ins>
          </w:p>
        </w:tc>
        <w:tc>
          <w:tcPr>
            <w:tcW w:w="708" w:type="dxa"/>
            <w:vAlign w:val="center"/>
            <w:tcPrChange w:id="19750" w:author="Στάθης Καπ" w:date="2023-03-09T06:29:00Z">
              <w:tcPr>
                <w:tcW w:w="708" w:type="dxa"/>
                <w:gridSpan w:val="2"/>
                <w:vAlign w:val="center"/>
              </w:tcPr>
            </w:tcPrChange>
          </w:tcPr>
          <w:p w14:paraId="0DF10DF8" w14:textId="75761A8B" w:rsidR="00494D04" w:rsidRPr="007E0F91" w:rsidRDefault="00494D04" w:rsidP="00494D04">
            <w:pPr>
              <w:jc w:val="center"/>
              <w:rPr>
                <w:ins w:id="19751" w:author="Στάθης Καπ" w:date="2023-03-09T06:25:00Z"/>
                <w:sz w:val="16"/>
                <w:szCs w:val="16"/>
              </w:rPr>
            </w:pPr>
            <w:ins w:id="19752"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19753"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19754" w:author="Στάθης Καπ" w:date="2023-03-09T06:25:00Z"/>
                <w:sz w:val="16"/>
                <w:szCs w:val="16"/>
              </w:rPr>
            </w:pPr>
            <w:ins w:id="19755"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19756"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19757" w:author="Στάθης Καπ" w:date="2023-03-09T06:25:00Z"/>
                <w:sz w:val="16"/>
                <w:szCs w:val="16"/>
              </w:rPr>
            </w:pPr>
            <w:ins w:id="19758" w:author="Στάθης Καπ" w:date="2023-03-09T07:11:00Z">
              <w:r>
                <w:rPr>
                  <w:rFonts w:ascii="Calibri" w:hAnsi="Calibri" w:cs="Calibri"/>
                  <w:color w:val="000000"/>
                  <w:sz w:val="16"/>
                  <w:szCs w:val="16"/>
                </w:rPr>
                <w:t>437</w:t>
              </w:r>
            </w:ins>
          </w:p>
        </w:tc>
        <w:tc>
          <w:tcPr>
            <w:tcW w:w="454" w:type="dxa"/>
            <w:vAlign w:val="center"/>
            <w:tcPrChange w:id="19759" w:author="Στάθης Καπ" w:date="2023-03-09T06:29:00Z">
              <w:tcPr>
                <w:tcW w:w="454" w:type="dxa"/>
                <w:gridSpan w:val="2"/>
                <w:vAlign w:val="center"/>
              </w:tcPr>
            </w:tcPrChange>
          </w:tcPr>
          <w:p w14:paraId="55E86349" w14:textId="3538E09F" w:rsidR="00494D04" w:rsidRPr="007E0F91" w:rsidRDefault="00494D04" w:rsidP="00494D04">
            <w:pPr>
              <w:jc w:val="center"/>
              <w:rPr>
                <w:ins w:id="19760" w:author="Στάθης Καπ" w:date="2023-03-09T06:25:00Z"/>
                <w:sz w:val="16"/>
                <w:szCs w:val="16"/>
              </w:rPr>
            </w:pPr>
            <w:ins w:id="19761" w:author="Στάθης Καπ" w:date="2023-03-09T07:11:00Z">
              <w:r>
                <w:rPr>
                  <w:rFonts w:ascii="Calibri" w:hAnsi="Calibri" w:cs="Calibri"/>
                  <w:color w:val="000000"/>
                  <w:sz w:val="16"/>
                  <w:szCs w:val="16"/>
                </w:rPr>
                <w:t>15.96</w:t>
              </w:r>
            </w:ins>
          </w:p>
        </w:tc>
        <w:tc>
          <w:tcPr>
            <w:tcW w:w="454" w:type="dxa"/>
            <w:vAlign w:val="center"/>
            <w:tcPrChange w:id="19762" w:author="Στάθης Καπ" w:date="2023-03-09T06:29:00Z">
              <w:tcPr>
                <w:tcW w:w="454" w:type="dxa"/>
                <w:gridSpan w:val="2"/>
                <w:vAlign w:val="bottom"/>
              </w:tcPr>
            </w:tcPrChange>
          </w:tcPr>
          <w:p w14:paraId="4F35DCEE" w14:textId="4CCE456A" w:rsidR="00494D04" w:rsidRPr="007E0F91" w:rsidRDefault="00494D04" w:rsidP="00494D04">
            <w:pPr>
              <w:jc w:val="center"/>
              <w:rPr>
                <w:ins w:id="19763" w:author="Στάθης Καπ" w:date="2023-03-09T06:25:00Z"/>
                <w:sz w:val="16"/>
                <w:szCs w:val="16"/>
              </w:rPr>
            </w:pPr>
            <w:ins w:id="19764"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19765"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19766" w:author="Στάθης Καπ" w:date="2023-03-09T06:25:00Z"/>
                <w:sz w:val="16"/>
                <w:szCs w:val="16"/>
              </w:rPr>
            </w:pPr>
            <w:ins w:id="19767"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19768"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19769" w:author="Στάθης Καπ" w:date="2023-03-09T06:25:00Z"/>
                <w:sz w:val="16"/>
                <w:szCs w:val="16"/>
              </w:rPr>
            </w:pPr>
            <w:ins w:id="19770" w:author="Στάθης Καπ" w:date="2023-03-09T07:11:00Z">
              <w:r>
                <w:rPr>
                  <w:rFonts w:ascii="Calibri" w:hAnsi="Calibri" w:cs="Calibri"/>
                  <w:color w:val="000000"/>
                  <w:sz w:val="16"/>
                  <w:szCs w:val="16"/>
                </w:rPr>
                <w:t>446</w:t>
              </w:r>
            </w:ins>
          </w:p>
        </w:tc>
        <w:tc>
          <w:tcPr>
            <w:tcW w:w="454" w:type="dxa"/>
            <w:vAlign w:val="center"/>
            <w:tcPrChange w:id="19771" w:author="Στάθης Καπ" w:date="2023-03-09T06:29:00Z">
              <w:tcPr>
                <w:tcW w:w="454" w:type="dxa"/>
                <w:gridSpan w:val="2"/>
                <w:vAlign w:val="center"/>
              </w:tcPr>
            </w:tcPrChange>
          </w:tcPr>
          <w:p w14:paraId="4DD12D04" w14:textId="36F04DF3" w:rsidR="00494D04" w:rsidRPr="007E0F91" w:rsidRDefault="00494D04" w:rsidP="00494D04">
            <w:pPr>
              <w:jc w:val="center"/>
              <w:rPr>
                <w:ins w:id="19772" w:author="Στάθης Καπ" w:date="2023-03-09T06:25:00Z"/>
                <w:sz w:val="16"/>
                <w:szCs w:val="16"/>
              </w:rPr>
            </w:pPr>
            <w:ins w:id="19773" w:author="Στάθης Καπ" w:date="2023-03-09T07:11:00Z">
              <w:r>
                <w:rPr>
                  <w:rFonts w:ascii="Calibri" w:hAnsi="Calibri" w:cs="Calibri"/>
                  <w:color w:val="000000"/>
                  <w:sz w:val="16"/>
                  <w:szCs w:val="16"/>
                </w:rPr>
                <w:t>14.23</w:t>
              </w:r>
            </w:ins>
          </w:p>
        </w:tc>
        <w:tc>
          <w:tcPr>
            <w:tcW w:w="454" w:type="dxa"/>
            <w:vAlign w:val="center"/>
            <w:tcPrChange w:id="19774" w:author="Στάθης Καπ" w:date="2023-03-09T06:29:00Z">
              <w:tcPr>
                <w:tcW w:w="454" w:type="dxa"/>
                <w:gridSpan w:val="2"/>
                <w:vAlign w:val="bottom"/>
              </w:tcPr>
            </w:tcPrChange>
          </w:tcPr>
          <w:p w14:paraId="6CB8C698" w14:textId="49C582E2" w:rsidR="00494D04" w:rsidRPr="007E0F91" w:rsidRDefault="00494D04" w:rsidP="00494D04">
            <w:pPr>
              <w:jc w:val="center"/>
              <w:rPr>
                <w:ins w:id="19775" w:author="Στάθης Καπ" w:date="2023-03-09T06:25:00Z"/>
                <w:sz w:val="16"/>
                <w:szCs w:val="16"/>
              </w:rPr>
            </w:pPr>
            <w:ins w:id="19776"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9777"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19778" w:author="Στάθης Καπ" w:date="2023-03-09T06:25:00Z"/>
                <w:sz w:val="16"/>
                <w:szCs w:val="16"/>
              </w:rPr>
            </w:pPr>
            <w:ins w:id="19779"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19780"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19781" w:author="Στάθης Καπ" w:date="2023-03-09T06:25:00Z"/>
                <w:sz w:val="16"/>
                <w:szCs w:val="16"/>
              </w:rPr>
            </w:pPr>
            <w:ins w:id="19782" w:author="Στάθης Καπ" w:date="2023-03-09T07:11:00Z">
              <w:r>
                <w:rPr>
                  <w:rFonts w:ascii="Calibri" w:hAnsi="Calibri" w:cs="Calibri"/>
                  <w:color w:val="000000"/>
                  <w:sz w:val="16"/>
                  <w:szCs w:val="16"/>
                </w:rPr>
                <w:t>360</w:t>
              </w:r>
            </w:ins>
          </w:p>
        </w:tc>
        <w:tc>
          <w:tcPr>
            <w:tcW w:w="454" w:type="dxa"/>
            <w:vAlign w:val="center"/>
            <w:tcPrChange w:id="19783" w:author="Στάθης Καπ" w:date="2023-03-09T06:29:00Z">
              <w:tcPr>
                <w:tcW w:w="454" w:type="dxa"/>
                <w:gridSpan w:val="2"/>
                <w:vAlign w:val="center"/>
              </w:tcPr>
            </w:tcPrChange>
          </w:tcPr>
          <w:p w14:paraId="4092C165" w14:textId="3234550E" w:rsidR="00494D04" w:rsidRPr="007E0F91" w:rsidRDefault="00494D04" w:rsidP="00494D04">
            <w:pPr>
              <w:jc w:val="center"/>
              <w:rPr>
                <w:ins w:id="19784" w:author="Στάθης Καπ" w:date="2023-03-09T06:25:00Z"/>
                <w:sz w:val="16"/>
                <w:szCs w:val="16"/>
              </w:rPr>
            </w:pPr>
            <w:ins w:id="19785" w:author="Στάθης Καπ" w:date="2023-03-09T07:11:00Z">
              <w:r>
                <w:rPr>
                  <w:rFonts w:ascii="Calibri" w:hAnsi="Calibri" w:cs="Calibri"/>
                  <w:color w:val="000000"/>
                  <w:sz w:val="16"/>
                  <w:szCs w:val="16"/>
                </w:rPr>
                <w:t>30.77</w:t>
              </w:r>
            </w:ins>
          </w:p>
        </w:tc>
        <w:tc>
          <w:tcPr>
            <w:tcW w:w="454" w:type="dxa"/>
            <w:vAlign w:val="center"/>
            <w:tcPrChange w:id="19786" w:author="Στάθης Καπ" w:date="2023-03-09T06:29:00Z">
              <w:tcPr>
                <w:tcW w:w="454" w:type="dxa"/>
                <w:gridSpan w:val="2"/>
                <w:vAlign w:val="bottom"/>
              </w:tcPr>
            </w:tcPrChange>
          </w:tcPr>
          <w:p w14:paraId="591228AA" w14:textId="1FDAE2DA" w:rsidR="00494D04" w:rsidRPr="007E0F91" w:rsidRDefault="00494D04" w:rsidP="00494D04">
            <w:pPr>
              <w:jc w:val="center"/>
              <w:rPr>
                <w:ins w:id="19787" w:author="Στάθης Καπ" w:date="2023-03-09T06:25:00Z"/>
                <w:sz w:val="16"/>
                <w:szCs w:val="16"/>
              </w:rPr>
            </w:pPr>
            <w:ins w:id="19788"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19789"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19790" w:author="Στάθης Καπ" w:date="2023-03-09T06:25:00Z"/>
                <w:sz w:val="16"/>
                <w:szCs w:val="16"/>
              </w:rPr>
            </w:pPr>
            <w:ins w:id="19791"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93" w:author="Στάθης Καπ" w:date="2023-03-09T06:25:00Z"/>
          <w:trPrChange w:id="197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19796" w:author="Στάθης Καπ" w:date="2023-03-09T06:25:00Z"/>
                <w:sz w:val="16"/>
                <w:szCs w:val="16"/>
              </w:rPr>
            </w:pPr>
            <w:ins w:id="19797"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19798"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19799" w:author="Στάθης Καπ" w:date="2023-03-09T06:25:00Z"/>
                <w:sz w:val="16"/>
                <w:szCs w:val="16"/>
              </w:rPr>
            </w:pPr>
            <w:ins w:id="19800"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9801"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19802" w:author="Στάθης Καπ" w:date="2023-03-09T06:25:00Z"/>
                <w:sz w:val="16"/>
                <w:szCs w:val="16"/>
              </w:rPr>
            </w:pPr>
            <w:ins w:id="19803"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9804"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19805" w:author="Στάθης Καπ" w:date="2023-03-09T06:25:00Z"/>
                <w:sz w:val="16"/>
                <w:szCs w:val="16"/>
              </w:rPr>
            </w:pPr>
            <w:ins w:id="19806" w:author="Στάθης Καπ" w:date="2023-03-09T07:11:00Z">
              <w:r>
                <w:rPr>
                  <w:rFonts w:ascii="Calibri" w:hAnsi="Calibri" w:cs="Calibri"/>
                  <w:color w:val="000000"/>
                  <w:sz w:val="16"/>
                  <w:szCs w:val="16"/>
                </w:rPr>
                <w:t>384</w:t>
              </w:r>
            </w:ins>
          </w:p>
        </w:tc>
        <w:tc>
          <w:tcPr>
            <w:tcW w:w="708" w:type="dxa"/>
            <w:vAlign w:val="center"/>
            <w:tcPrChange w:id="19807" w:author="Στάθης Καπ" w:date="2023-03-09T06:29:00Z">
              <w:tcPr>
                <w:tcW w:w="708" w:type="dxa"/>
                <w:gridSpan w:val="2"/>
                <w:vAlign w:val="center"/>
              </w:tcPr>
            </w:tcPrChange>
          </w:tcPr>
          <w:p w14:paraId="04ABB008" w14:textId="1ACE772A" w:rsidR="00494D04" w:rsidRPr="007E0F91" w:rsidRDefault="00494D04" w:rsidP="00494D04">
            <w:pPr>
              <w:jc w:val="center"/>
              <w:rPr>
                <w:ins w:id="19808" w:author="Στάθης Καπ" w:date="2023-03-09T06:25:00Z"/>
                <w:sz w:val="16"/>
                <w:szCs w:val="16"/>
              </w:rPr>
            </w:pPr>
            <w:ins w:id="19809"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19810"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19811" w:author="Στάθης Καπ" w:date="2023-03-09T06:25:00Z"/>
                <w:sz w:val="16"/>
                <w:szCs w:val="16"/>
              </w:rPr>
            </w:pPr>
            <w:ins w:id="19812"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19813"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19814" w:author="Στάθης Καπ" w:date="2023-03-09T06:25:00Z"/>
                <w:sz w:val="16"/>
                <w:szCs w:val="16"/>
              </w:rPr>
            </w:pPr>
            <w:ins w:id="19815" w:author="Στάθης Καπ" w:date="2023-03-09T07:11:00Z">
              <w:r>
                <w:rPr>
                  <w:rFonts w:ascii="Calibri" w:hAnsi="Calibri" w:cs="Calibri"/>
                  <w:color w:val="000000"/>
                  <w:sz w:val="16"/>
                  <w:szCs w:val="16"/>
                </w:rPr>
                <w:t>328</w:t>
              </w:r>
            </w:ins>
          </w:p>
        </w:tc>
        <w:tc>
          <w:tcPr>
            <w:tcW w:w="454" w:type="dxa"/>
            <w:vAlign w:val="center"/>
            <w:tcPrChange w:id="19816" w:author="Στάθης Καπ" w:date="2023-03-09T06:29:00Z">
              <w:tcPr>
                <w:tcW w:w="454" w:type="dxa"/>
                <w:gridSpan w:val="2"/>
                <w:vAlign w:val="center"/>
              </w:tcPr>
            </w:tcPrChange>
          </w:tcPr>
          <w:p w14:paraId="629016DB" w14:textId="279F8117" w:rsidR="00494D04" w:rsidRPr="007E0F91" w:rsidRDefault="00494D04" w:rsidP="00494D04">
            <w:pPr>
              <w:jc w:val="center"/>
              <w:rPr>
                <w:ins w:id="19817" w:author="Στάθης Καπ" w:date="2023-03-09T06:25:00Z"/>
                <w:sz w:val="16"/>
                <w:szCs w:val="16"/>
              </w:rPr>
            </w:pPr>
            <w:ins w:id="19818" w:author="Στάθης Καπ" w:date="2023-03-09T07:11:00Z">
              <w:r>
                <w:rPr>
                  <w:rFonts w:ascii="Calibri" w:hAnsi="Calibri" w:cs="Calibri"/>
                  <w:color w:val="000000"/>
                  <w:sz w:val="16"/>
                  <w:szCs w:val="16"/>
                </w:rPr>
                <w:t>14.58</w:t>
              </w:r>
            </w:ins>
          </w:p>
        </w:tc>
        <w:tc>
          <w:tcPr>
            <w:tcW w:w="454" w:type="dxa"/>
            <w:vAlign w:val="center"/>
            <w:tcPrChange w:id="19819" w:author="Στάθης Καπ" w:date="2023-03-09T06:29:00Z">
              <w:tcPr>
                <w:tcW w:w="454" w:type="dxa"/>
                <w:gridSpan w:val="2"/>
                <w:vAlign w:val="bottom"/>
              </w:tcPr>
            </w:tcPrChange>
          </w:tcPr>
          <w:p w14:paraId="4CC9C618" w14:textId="775CC4DF" w:rsidR="00494D04" w:rsidRPr="007E0F91" w:rsidRDefault="00494D04" w:rsidP="00494D04">
            <w:pPr>
              <w:jc w:val="center"/>
              <w:rPr>
                <w:ins w:id="19820" w:author="Στάθης Καπ" w:date="2023-03-09T06:25:00Z"/>
                <w:sz w:val="16"/>
                <w:szCs w:val="16"/>
              </w:rPr>
            </w:pPr>
            <w:ins w:id="19821"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19822"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19823" w:author="Στάθης Καπ" w:date="2023-03-09T06:25:00Z"/>
                <w:sz w:val="16"/>
                <w:szCs w:val="16"/>
              </w:rPr>
            </w:pPr>
            <w:ins w:id="19824"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19825"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19826" w:author="Στάθης Καπ" w:date="2023-03-09T06:25:00Z"/>
                <w:sz w:val="16"/>
                <w:szCs w:val="16"/>
              </w:rPr>
            </w:pPr>
            <w:ins w:id="19827" w:author="Στάθης Καπ" w:date="2023-03-09T07:11:00Z">
              <w:r>
                <w:rPr>
                  <w:rFonts w:ascii="Calibri" w:hAnsi="Calibri" w:cs="Calibri"/>
                  <w:color w:val="000000"/>
                  <w:sz w:val="16"/>
                  <w:szCs w:val="16"/>
                </w:rPr>
                <w:t>325</w:t>
              </w:r>
            </w:ins>
          </w:p>
        </w:tc>
        <w:tc>
          <w:tcPr>
            <w:tcW w:w="454" w:type="dxa"/>
            <w:vAlign w:val="center"/>
            <w:tcPrChange w:id="19828" w:author="Στάθης Καπ" w:date="2023-03-09T06:29:00Z">
              <w:tcPr>
                <w:tcW w:w="454" w:type="dxa"/>
                <w:gridSpan w:val="2"/>
                <w:vAlign w:val="center"/>
              </w:tcPr>
            </w:tcPrChange>
          </w:tcPr>
          <w:p w14:paraId="38B33841" w14:textId="5A70EB2D" w:rsidR="00494D04" w:rsidRPr="007E0F91" w:rsidRDefault="00494D04" w:rsidP="00494D04">
            <w:pPr>
              <w:jc w:val="center"/>
              <w:rPr>
                <w:ins w:id="19829" w:author="Στάθης Καπ" w:date="2023-03-09T06:25:00Z"/>
                <w:sz w:val="16"/>
                <w:szCs w:val="16"/>
              </w:rPr>
            </w:pPr>
            <w:ins w:id="19830" w:author="Στάθης Καπ" w:date="2023-03-09T07:11:00Z">
              <w:r>
                <w:rPr>
                  <w:rFonts w:ascii="Calibri" w:hAnsi="Calibri" w:cs="Calibri"/>
                  <w:color w:val="000000"/>
                  <w:sz w:val="16"/>
                  <w:szCs w:val="16"/>
                </w:rPr>
                <w:t>15.36</w:t>
              </w:r>
            </w:ins>
          </w:p>
        </w:tc>
        <w:tc>
          <w:tcPr>
            <w:tcW w:w="454" w:type="dxa"/>
            <w:vAlign w:val="center"/>
            <w:tcPrChange w:id="19831" w:author="Στάθης Καπ" w:date="2023-03-09T06:29:00Z">
              <w:tcPr>
                <w:tcW w:w="454" w:type="dxa"/>
                <w:gridSpan w:val="2"/>
                <w:vAlign w:val="bottom"/>
              </w:tcPr>
            </w:tcPrChange>
          </w:tcPr>
          <w:p w14:paraId="4E81DB4C" w14:textId="12D7D0D9" w:rsidR="00494D04" w:rsidRPr="007E0F91" w:rsidRDefault="00494D04" w:rsidP="00494D04">
            <w:pPr>
              <w:jc w:val="center"/>
              <w:rPr>
                <w:ins w:id="19832" w:author="Στάθης Καπ" w:date="2023-03-09T06:25:00Z"/>
                <w:sz w:val="16"/>
                <w:szCs w:val="16"/>
              </w:rPr>
            </w:pPr>
            <w:ins w:id="19833"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834"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19835" w:author="Στάθης Καπ" w:date="2023-03-09T06:25:00Z"/>
                <w:sz w:val="16"/>
                <w:szCs w:val="16"/>
              </w:rPr>
            </w:pPr>
            <w:ins w:id="19836"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19837"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19838" w:author="Στάθης Καπ" w:date="2023-03-09T06:25:00Z"/>
                <w:sz w:val="16"/>
                <w:szCs w:val="16"/>
              </w:rPr>
            </w:pPr>
            <w:ins w:id="19839" w:author="Στάθης Καπ" w:date="2023-03-09T07:11:00Z">
              <w:r>
                <w:rPr>
                  <w:rFonts w:ascii="Calibri" w:hAnsi="Calibri" w:cs="Calibri"/>
                  <w:color w:val="000000"/>
                  <w:sz w:val="16"/>
                  <w:szCs w:val="16"/>
                </w:rPr>
                <w:t>352</w:t>
              </w:r>
            </w:ins>
          </w:p>
        </w:tc>
        <w:tc>
          <w:tcPr>
            <w:tcW w:w="454" w:type="dxa"/>
            <w:vAlign w:val="center"/>
            <w:tcPrChange w:id="19840" w:author="Στάθης Καπ" w:date="2023-03-09T06:29:00Z">
              <w:tcPr>
                <w:tcW w:w="454" w:type="dxa"/>
                <w:gridSpan w:val="2"/>
                <w:vAlign w:val="center"/>
              </w:tcPr>
            </w:tcPrChange>
          </w:tcPr>
          <w:p w14:paraId="37354253" w14:textId="7407CCC6" w:rsidR="00494D04" w:rsidRPr="007E0F91" w:rsidRDefault="00494D04" w:rsidP="00494D04">
            <w:pPr>
              <w:jc w:val="center"/>
              <w:rPr>
                <w:ins w:id="19841" w:author="Στάθης Καπ" w:date="2023-03-09T06:25:00Z"/>
                <w:sz w:val="16"/>
                <w:szCs w:val="16"/>
              </w:rPr>
            </w:pPr>
            <w:ins w:id="19842" w:author="Στάθης Καπ" w:date="2023-03-09T07:11:00Z">
              <w:r>
                <w:rPr>
                  <w:rFonts w:ascii="Calibri" w:hAnsi="Calibri" w:cs="Calibri"/>
                  <w:color w:val="000000"/>
                  <w:sz w:val="16"/>
                  <w:szCs w:val="16"/>
                </w:rPr>
                <w:t>8.33</w:t>
              </w:r>
            </w:ins>
          </w:p>
        </w:tc>
        <w:tc>
          <w:tcPr>
            <w:tcW w:w="454" w:type="dxa"/>
            <w:vAlign w:val="center"/>
            <w:tcPrChange w:id="19843" w:author="Στάθης Καπ" w:date="2023-03-09T06:29:00Z">
              <w:tcPr>
                <w:tcW w:w="454" w:type="dxa"/>
                <w:gridSpan w:val="2"/>
                <w:vAlign w:val="bottom"/>
              </w:tcPr>
            </w:tcPrChange>
          </w:tcPr>
          <w:p w14:paraId="113E2A38" w14:textId="5ED59219" w:rsidR="00494D04" w:rsidRPr="007E0F91" w:rsidRDefault="00494D04" w:rsidP="00494D04">
            <w:pPr>
              <w:jc w:val="center"/>
              <w:rPr>
                <w:ins w:id="19844" w:author="Στάθης Καπ" w:date="2023-03-09T06:25:00Z"/>
                <w:sz w:val="16"/>
                <w:szCs w:val="16"/>
              </w:rPr>
            </w:pPr>
            <w:ins w:id="19845"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846"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19847" w:author="Στάθης Καπ" w:date="2023-03-09T06:25:00Z"/>
                <w:sz w:val="16"/>
                <w:szCs w:val="16"/>
              </w:rPr>
            </w:pPr>
            <w:ins w:id="19848"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50" w:author="Στάθης Καπ" w:date="2023-03-09T06:25:00Z"/>
          <w:trPrChange w:id="1985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5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19853" w:author="Στάθης Καπ" w:date="2023-03-09T06:25:00Z"/>
                <w:sz w:val="16"/>
                <w:szCs w:val="16"/>
              </w:rPr>
            </w:pPr>
            <w:ins w:id="19854"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19855"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19856" w:author="Στάθης Καπ" w:date="2023-03-09T06:25:00Z"/>
                <w:sz w:val="16"/>
                <w:szCs w:val="16"/>
              </w:rPr>
            </w:pPr>
            <w:ins w:id="19857"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9858"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19859" w:author="Στάθης Καπ" w:date="2023-03-09T06:25:00Z"/>
                <w:sz w:val="16"/>
                <w:szCs w:val="16"/>
              </w:rPr>
            </w:pPr>
            <w:ins w:id="19860"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9861"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19862" w:author="Στάθης Καπ" w:date="2023-03-09T06:25:00Z"/>
                <w:sz w:val="16"/>
                <w:szCs w:val="16"/>
              </w:rPr>
            </w:pPr>
            <w:ins w:id="19863" w:author="Στάθης Καπ" w:date="2023-03-09T07:11:00Z">
              <w:r>
                <w:rPr>
                  <w:rFonts w:ascii="Calibri" w:hAnsi="Calibri" w:cs="Calibri"/>
                  <w:color w:val="000000"/>
                  <w:sz w:val="16"/>
                  <w:szCs w:val="16"/>
                </w:rPr>
                <w:t>422</w:t>
              </w:r>
            </w:ins>
          </w:p>
        </w:tc>
        <w:tc>
          <w:tcPr>
            <w:tcW w:w="708" w:type="dxa"/>
            <w:vAlign w:val="center"/>
            <w:tcPrChange w:id="19864" w:author="Στάθης Καπ" w:date="2023-03-09T06:29:00Z">
              <w:tcPr>
                <w:tcW w:w="708" w:type="dxa"/>
                <w:gridSpan w:val="2"/>
                <w:vAlign w:val="center"/>
              </w:tcPr>
            </w:tcPrChange>
          </w:tcPr>
          <w:p w14:paraId="4AF6C5C5" w14:textId="5D187341" w:rsidR="00494D04" w:rsidRPr="007E0F91" w:rsidRDefault="00494D04" w:rsidP="00494D04">
            <w:pPr>
              <w:jc w:val="center"/>
              <w:rPr>
                <w:ins w:id="19865" w:author="Στάθης Καπ" w:date="2023-03-09T06:25:00Z"/>
                <w:sz w:val="16"/>
                <w:szCs w:val="16"/>
              </w:rPr>
            </w:pPr>
            <w:ins w:id="19866"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19867"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19868" w:author="Στάθης Καπ" w:date="2023-03-09T06:25:00Z"/>
                <w:sz w:val="16"/>
                <w:szCs w:val="16"/>
              </w:rPr>
            </w:pPr>
            <w:ins w:id="19869"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19870"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19871" w:author="Στάθης Καπ" w:date="2023-03-09T06:25:00Z"/>
                <w:sz w:val="16"/>
                <w:szCs w:val="16"/>
              </w:rPr>
            </w:pPr>
            <w:ins w:id="19872" w:author="Στάθης Καπ" w:date="2023-03-09T07:11:00Z">
              <w:r>
                <w:rPr>
                  <w:rFonts w:ascii="Calibri" w:hAnsi="Calibri" w:cs="Calibri"/>
                  <w:color w:val="000000"/>
                  <w:sz w:val="16"/>
                  <w:szCs w:val="16"/>
                </w:rPr>
                <w:t>407</w:t>
              </w:r>
            </w:ins>
          </w:p>
        </w:tc>
        <w:tc>
          <w:tcPr>
            <w:tcW w:w="454" w:type="dxa"/>
            <w:vAlign w:val="center"/>
            <w:tcPrChange w:id="19873" w:author="Στάθης Καπ" w:date="2023-03-09T06:29:00Z">
              <w:tcPr>
                <w:tcW w:w="454" w:type="dxa"/>
                <w:gridSpan w:val="2"/>
                <w:vAlign w:val="center"/>
              </w:tcPr>
            </w:tcPrChange>
          </w:tcPr>
          <w:p w14:paraId="50D3FE2E" w14:textId="0026CF29" w:rsidR="00494D04" w:rsidRPr="007E0F91" w:rsidRDefault="00494D04" w:rsidP="00494D04">
            <w:pPr>
              <w:jc w:val="center"/>
              <w:rPr>
                <w:ins w:id="19874" w:author="Στάθης Καπ" w:date="2023-03-09T06:25:00Z"/>
                <w:sz w:val="16"/>
                <w:szCs w:val="16"/>
              </w:rPr>
            </w:pPr>
            <w:ins w:id="19875" w:author="Στάθης Καπ" w:date="2023-03-09T07:11:00Z">
              <w:r>
                <w:rPr>
                  <w:rFonts w:ascii="Calibri" w:hAnsi="Calibri" w:cs="Calibri"/>
                  <w:color w:val="000000"/>
                  <w:sz w:val="16"/>
                  <w:szCs w:val="16"/>
                </w:rPr>
                <w:t>3.55</w:t>
              </w:r>
            </w:ins>
          </w:p>
        </w:tc>
        <w:tc>
          <w:tcPr>
            <w:tcW w:w="454" w:type="dxa"/>
            <w:vAlign w:val="center"/>
            <w:tcPrChange w:id="19876" w:author="Στάθης Καπ" w:date="2023-03-09T06:29:00Z">
              <w:tcPr>
                <w:tcW w:w="454" w:type="dxa"/>
                <w:gridSpan w:val="2"/>
                <w:vAlign w:val="bottom"/>
              </w:tcPr>
            </w:tcPrChange>
          </w:tcPr>
          <w:p w14:paraId="6FCB1329" w14:textId="755A4CA4" w:rsidR="00494D04" w:rsidRPr="007E0F91" w:rsidRDefault="00494D04" w:rsidP="00494D04">
            <w:pPr>
              <w:jc w:val="center"/>
              <w:rPr>
                <w:ins w:id="19877" w:author="Στάθης Καπ" w:date="2023-03-09T06:25:00Z"/>
                <w:sz w:val="16"/>
                <w:szCs w:val="16"/>
              </w:rPr>
            </w:pPr>
            <w:ins w:id="19878"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19879"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19880" w:author="Στάθης Καπ" w:date="2023-03-09T06:25:00Z"/>
                <w:sz w:val="16"/>
                <w:szCs w:val="16"/>
              </w:rPr>
            </w:pPr>
            <w:ins w:id="19881"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19882"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19883" w:author="Στάθης Καπ" w:date="2023-03-09T06:25:00Z"/>
                <w:sz w:val="16"/>
                <w:szCs w:val="16"/>
              </w:rPr>
            </w:pPr>
            <w:ins w:id="19884" w:author="Στάθης Καπ" w:date="2023-03-09T07:11:00Z">
              <w:r>
                <w:rPr>
                  <w:rFonts w:ascii="Calibri" w:hAnsi="Calibri" w:cs="Calibri"/>
                  <w:color w:val="000000"/>
                  <w:sz w:val="16"/>
                  <w:szCs w:val="16"/>
                </w:rPr>
                <w:t>383</w:t>
              </w:r>
            </w:ins>
          </w:p>
        </w:tc>
        <w:tc>
          <w:tcPr>
            <w:tcW w:w="454" w:type="dxa"/>
            <w:vAlign w:val="center"/>
            <w:tcPrChange w:id="19885" w:author="Στάθης Καπ" w:date="2023-03-09T06:29:00Z">
              <w:tcPr>
                <w:tcW w:w="454" w:type="dxa"/>
                <w:gridSpan w:val="2"/>
                <w:vAlign w:val="center"/>
              </w:tcPr>
            </w:tcPrChange>
          </w:tcPr>
          <w:p w14:paraId="000D71C5" w14:textId="3ECDDFDB" w:rsidR="00494D04" w:rsidRPr="007E0F91" w:rsidRDefault="00494D04" w:rsidP="00494D04">
            <w:pPr>
              <w:jc w:val="center"/>
              <w:rPr>
                <w:ins w:id="19886" w:author="Στάθης Καπ" w:date="2023-03-09T06:25:00Z"/>
                <w:sz w:val="16"/>
                <w:szCs w:val="16"/>
              </w:rPr>
            </w:pPr>
            <w:ins w:id="19887" w:author="Στάθης Καπ" w:date="2023-03-09T07:11:00Z">
              <w:r>
                <w:rPr>
                  <w:rFonts w:ascii="Calibri" w:hAnsi="Calibri" w:cs="Calibri"/>
                  <w:color w:val="000000"/>
                  <w:sz w:val="16"/>
                  <w:szCs w:val="16"/>
                </w:rPr>
                <w:t>9.24</w:t>
              </w:r>
            </w:ins>
          </w:p>
        </w:tc>
        <w:tc>
          <w:tcPr>
            <w:tcW w:w="454" w:type="dxa"/>
            <w:vAlign w:val="center"/>
            <w:tcPrChange w:id="19888" w:author="Στάθης Καπ" w:date="2023-03-09T06:29:00Z">
              <w:tcPr>
                <w:tcW w:w="454" w:type="dxa"/>
                <w:gridSpan w:val="2"/>
                <w:vAlign w:val="bottom"/>
              </w:tcPr>
            </w:tcPrChange>
          </w:tcPr>
          <w:p w14:paraId="1ED237A9" w14:textId="6EA76462" w:rsidR="00494D04" w:rsidRPr="007E0F91" w:rsidRDefault="00494D04" w:rsidP="00494D04">
            <w:pPr>
              <w:jc w:val="center"/>
              <w:rPr>
                <w:ins w:id="19889" w:author="Στάθης Καπ" w:date="2023-03-09T06:25:00Z"/>
                <w:sz w:val="16"/>
                <w:szCs w:val="16"/>
              </w:rPr>
            </w:pPr>
            <w:ins w:id="19890"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19891"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19892" w:author="Στάθης Καπ" w:date="2023-03-09T06:25:00Z"/>
                <w:sz w:val="16"/>
                <w:szCs w:val="16"/>
              </w:rPr>
            </w:pPr>
            <w:ins w:id="19893"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19894"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19895" w:author="Στάθης Καπ" w:date="2023-03-09T06:25:00Z"/>
                <w:sz w:val="16"/>
                <w:szCs w:val="16"/>
              </w:rPr>
            </w:pPr>
            <w:ins w:id="19896" w:author="Στάθης Καπ" w:date="2023-03-09T07:11:00Z">
              <w:r>
                <w:rPr>
                  <w:rFonts w:ascii="Calibri" w:hAnsi="Calibri" w:cs="Calibri"/>
                  <w:color w:val="000000"/>
                  <w:sz w:val="16"/>
                  <w:szCs w:val="16"/>
                </w:rPr>
                <w:t>324</w:t>
              </w:r>
            </w:ins>
          </w:p>
        </w:tc>
        <w:tc>
          <w:tcPr>
            <w:tcW w:w="454" w:type="dxa"/>
            <w:vAlign w:val="center"/>
            <w:tcPrChange w:id="19897" w:author="Στάθης Καπ" w:date="2023-03-09T06:29:00Z">
              <w:tcPr>
                <w:tcW w:w="454" w:type="dxa"/>
                <w:gridSpan w:val="2"/>
                <w:vAlign w:val="center"/>
              </w:tcPr>
            </w:tcPrChange>
          </w:tcPr>
          <w:p w14:paraId="7EE13358" w14:textId="6D79D7AB" w:rsidR="00494D04" w:rsidRPr="007E0F91" w:rsidRDefault="00494D04" w:rsidP="00494D04">
            <w:pPr>
              <w:jc w:val="center"/>
              <w:rPr>
                <w:ins w:id="19898" w:author="Στάθης Καπ" w:date="2023-03-09T06:25:00Z"/>
                <w:sz w:val="16"/>
                <w:szCs w:val="16"/>
              </w:rPr>
            </w:pPr>
            <w:ins w:id="19899" w:author="Στάθης Καπ" w:date="2023-03-09T07:11:00Z">
              <w:r>
                <w:rPr>
                  <w:rFonts w:ascii="Calibri" w:hAnsi="Calibri" w:cs="Calibri"/>
                  <w:color w:val="000000"/>
                  <w:sz w:val="16"/>
                  <w:szCs w:val="16"/>
                </w:rPr>
                <w:t>23.22</w:t>
              </w:r>
            </w:ins>
          </w:p>
        </w:tc>
        <w:tc>
          <w:tcPr>
            <w:tcW w:w="454" w:type="dxa"/>
            <w:vAlign w:val="center"/>
            <w:tcPrChange w:id="19900" w:author="Στάθης Καπ" w:date="2023-03-09T06:29:00Z">
              <w:tcPr>
                <w:tcW w:w="454" w:type="dxa"/>
                <w:gridSpan w:val="2"/>
                <w:vAlign w:val="bottom"/>
              </w:tcPr>
            </w:tcPrChange>
          </w:tcPr>
          <w:p w14:paraId="207BC2ED" w14:textId="022CD499" w:rsidR="00494D04" w:rsidRPr="007E0F91" w:rsidRDefault="00494D04" w:rsidP="00494D04">
            <w:pPr>
              <w:jc w:val="center"/>
              <w:rPr>
                <w:ins w:id="19901" w:author="Στάθης Καπ" w:date="2023-03-09T06:25:00Z"/>
                <w:sz w:val="16"/>
                <w:szCs w:val="16"/>
              </w:rPr>
            </w:pPr>
            <w:ins w:id="19902"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903"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19904" w:author="Στάθης Καπ" w:date="2023-03-09T06:25:00Z"/>
                <w:sz w:val="16"/>
                <w:szCs w:val="16"/>
              </w:rPr>
            </w:pPr>
            <w:ins w:id="19905"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0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07" w:author="Στάθης Καπ" w:date="2023-03-09T06:25:00Z"/>
          <w:trPrChange w:id="1990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0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19910" w:author="Στάθης Καπ" w:date="2023-03-09T06:25:00Z"/>
                <w:sz w:val="16"/>
                <w:szCs w:val="16"/>
              </w:rPr>
            </w:pPr>
            <w:ins w:id="19911"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19912"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19913" w:author="Στάθης Καπ" w:date="2023-03-09T06:25:00Z"/>
                <w:sz w:val="16"/>
                <w:szCs w:val="16"/>
              </w:rPr>
            </w:pPr>
            <w:ins w:id="19914"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9915"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19916" w:author="Στάθης Καπ" w:date="2023-03-09T06:25:00Z"/>
                <w:sz w:val="16"/>
                <w:szCs w:val="16"/>
              </w:rPr>
            </w:pPr>
            <w:ins w:id="19917"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918"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19919" w:author="Στάθης Καπ" w:date="2023-03-09T06:25:00Z"/>
                <w:sz w:val="16"/>
                <w:szCs w:val="16"/>
              </w:rPr>
            </w:pPr>
            <w:ins w:id="19920" w:author="Στάθης Καπ" w:date="2023-03-09T07:11:00Z">
              <w:r>
                <w:rPr>
                  <w:rFonts w:ascii="Calibri" w:hAnsi="Calibri" w:cs="Calibri"/>
                  <w:color w:val="000000"/>
                  <w:sz w:val="16"/>
                  <w:szCs w:val="16"/>
                </w:rPr>
                <w:t>484</w:t>
              </w:r>
            </w:ins>
          </w:p>
        </w:tc>
        <w:tc>
          <w:tcPr>
            <w:tcW w:w="708" w:type="dxa"/>
            <w:vAlign w:val="center"/>
            <w:tcPrChange w:id="19921" w:author="Στάθης Καπ" w:date="2023-03-09T06:29:00Z">
              <w:tcPr>
                <w:tcW w:w="708" w:type="dxa"/>
                <w:gridSpan w:val="2"/>
                <w:vAlign w:val="center"/>
              </w:tcPr>
            </w:tcPrChange>
          </w:tcPr>
          <w:p w14:paraId="6AD99793" w14:textId="364923C5" w:rsidR="00494D04" w:rsidRPr="007E0F91" w:rsidRDefault="00494D04" w:rsidP="00494D04">
            <w:pPr>
              <w:jc w:val="center"/>
              <w:rPr>
                <w:ins w:id="19922" w:author="Στάθης Καπ" w:date="2023-03-09T06:25:00Z"/>
                <w:sz w:val="16"/>
                <w:szCs w:val="16"/>
              </w:rPr>
            </w:pPr>
            <w:ins w:id="19923"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19924"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19925" w:author="Στάθης Καπ" w:date="2023-03-09T06:25:00Z"/>
                <w:sz w:val="16"/>
                <w:szCs w:val="16"/>
              </w:rPr>
            </w:pPr>
            <w:ins w:id="19926"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19927"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19928" w:author="Στάθης Καπ" w:date="2023-03-09T06:25:00Z"/>
                <w:sz w:val="16"/>
                <w:szCs w:val="16"/>
              </w:rPr>
            </w:pPr>
            <w:ins w:id="19929" w:author="Στάθης Καπ" w:date="2023-03-09T07:11:00Z">
              <w:r>
                <w:rPr>
                  <w:rFonts w:ascii="Calibri" w:hAnsi="Calibri" w:cs="Calibri"/>
                  <w:color w:val="000000"/>
                  <w:sz w:val="16"/>
                  <w:szCs w:val="16"/>
                </w:rPr>
                <w:t>476</w:t>
              </w:r>
            </w:ins>
          </w:p>
        </w:tc>
        <w:tc>
          <w:tcPr>
            <w:tcW w:w="454" w:type="dxa"/>
            <w:vAlign w:val="center"/>
            <w:tcPrChange w:id="19930" w:author="Στάθης Καπ" w:date="2023-03-09T06:29:00Z">
              <w:tcPr>
                <w:tcW w:w="454" w:type="dxa"/>
                <w:gridSpan w:val="2"/>
                <w:vAlign w:val="center"/>
              </w:tcPr>
            </w:tcPrChange>
          </w:tcPr>
          <w:p w14:paraId="244246BD" w14:textId="47CA5B3B" w:rsidR="00494D04" w:rsidRPr="007E0F91" w:rsidRDefault="00494D04" w:rsidP="00494D04">
            <w:pPr>
              <w:jc w:val="center"/>
              <w:rPr>
                <w:ins w:id="19931" w:author="Στάθης Καπ" w:date="2023-03-09T06:25:00Z"/>
                <w:sz w:val="16"/>
                <w:szCs w:val="16"/>
              </w:rPr>
            </w:pPr>
            <w:ins w:id="19932" w:author="Στάθης Καπ" w:date="2023-03-09T07:11:00Z">
              <w:r>
                <w:rPr>
                  <w:rFonts w:ascii="Calibri" w:hAnsi="Calibri" w:cs="Calibri"/>
                  <w:color w:val="000000"/>
                  <w:sz w:val="16"/>
                  <w:szCs w:val="16"/>
                </w:rPr>
                <w:t>1.65</w:t>
              </w:r>
            </w:ins>
          </w:p>
        </w:tc>
        <w:tc>
          <w:tcPr>
            <w:tcW w:w="454" w:type="dxa"/>
            <w:vAlign w:val="center"/>
            <w:tcPrChange w:id="19933" w:author="Στάθης Καπ" w:date="2023-03-09T06:29:00Z">
              <w:tcPr>
                <w:tcW w:w="454" w:type="dxa"/>
                <w:gridSpan w:val="2"/>
                <w:vAlign w:val="bottom"/>
              </w:tcPr>
            </w:tcPrChange>
          </w:tcPr>
          <w:p w14:paraId="1DA081C6" w14:textId="54B9134C" w:rsidR="00494D04" w:rsidRPr="007E0F91" w:rsidRDefault="00494D04" w:rsidP="00494D04">
            <w:pPr>
              <w:jc w:val="center"/>
              <w:rPr>
                <w:ins w:id="19934" w:author="Στάθης Καπ" w:date="2023-03-09T06:25:00Z"/>
                <w:sz w:val="16"/>
                <w:szCs w:val="16"/>
              </w:rPr>
            </w:pPr>
            <w:ins w:id="19935"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19936"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19937" w:author="Στάθης Καπ" w:date="2023-03-09T06:25:00Z"/>
                <w:sz w:val="16"/>
                <w:szCs w:val="16"/>
              </w:rPr>
            </w:pPr>
            <w:ins w:id="19938"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19939"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19940" w:author="Στάθης Καπ" w:date="2023-03-09T06:25:00Z"/>
                <w:sz w:val="16"/>
                <w:szCs w:val="16"/>
              </w:rPr>
            </w:pPr>
            <w:ins w:id="19941" w:author="Στάθης Καπ" w:date="2023-03-09T07:11:00Z">
              <w:r>
                <w:rPr>
                  <w:rFonts w:ascii="Calibri" w:hAnsi="Calibri" w:cs="Calibri"/>
                  <w:color w:val="000000"/>
                  <w:sz w:val="16"/>
                  <w:szCs w:val="16"/>
                </w:rPr>
                <w:t>430</w:t>
              </w:r>
            </w:ins>
          </w:p>
        </w:tc>
        <w:tc>
          <w:tcPr>
            <w:tcW w:w="454" w:type="dxa"/>
            <w:vAlign w:val="center"/>
            <w:tcPrChange w:id="19942" w:author="Στάθης Καπ" w:date="2023-03-09T06:29:00Z">
              <w:tcPr>
                <w:tcW w:w="454" w:type="dxa"/>
                <w:gridSpan w:val="2"/>
                <w:vAlign w:val="center"/>
              </w:tcPr>
            </w:tcPrChange>
          </w:tcPr>
          <w:p w14:paraId="7A24DD2F" w14:textId="0674104B" w:rsidR="00494D04" w:rsidRPr="007E0F91" w:rsidRDefault="00494D04" w:rsidP="00494D04">
            <w:pPr>
              <w:jc w:val="center"/>
              <w:rPr>
                <w:ins w:id="19943" w:author="Στάθης Καπ" w:date="2023-03-09T06:25:00Z"/>
                <w:sz w:val="16"/>
                <w:szCs w:val="16"/>
              </w:rPr>
            </w:pPr>
            <w:ins w:id="19944" w:author="Στάθης Καπ" w:date="2023-03-09T07:11:00Z">
              <w:r>
                <w:rPr>
                  <w:rFonts w:ascii="Calibri" w:hAnsi="Calibri" w:cs="Calibri"/>
                  <w:color w:val="000000"/>
                  <w:sz w:val="16"/>
                  <w:szCs w:val="16"/>
                </w:rPr>
                <w:t>11.16</w:t>
              </w:r>
            </w:ins>
          </w:p>
        </w:tc>
        <w:tc>
          <w:tcPr>
            <w:tcW w:w="454" w:type="dxa"/>
            <w:vAlign w:val="center"/>
            <w:tcPrChange w:id="19945" w:author="Στάθης Καπ" w:date="2023-03-09T06:29:00Z">
              <w:tcPr>
                <w:tcW w:w="454" w:type="dxa"/>
                <w:gridSpan w:val="2"/>
                <w:vAlign w:val="bottom"/>
              </w:tcPr>
            </w:tcPrChange>
          </w:tcPr>
          <w:p w14:paraId="7346516D" w14:textId="3273BEFB" w:rsidR="00494D04" w:rsidRPr="007E0F91" w:rsidRDefault="00494D04" w:rsidP="00494D04">
            <w:pPr>
              <w:jc w:val="center"/>
              <w:rPr>
                <w:ins w:id="19946" w:author="Στάθης Καπ" w:date="2023-03-09T06:25:00Z"/>
                <w:sz w:val="16"/>
                <w:szCs w:val="16"/>
              </w:rPr>
            </w:pPr>
            <w:ins w:id="19947"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19948"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19949" w:author="Στάθης Καπ" w:date="2023-03-09T06:25:00Z"/>
                <w:sz w:val="16"/>
                <w:szCs w:val="16"/>
              </w:rPr>
            </w:pPr>
            <w:ins w:id="19950"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19951"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19952" w:author="Στάθης Καπ" w:date="2023-03-09T06:25:00Z"/>
                <w:sz w:val="16"/>
                <w:szCs w:val="16"/>
              </w:rPr>
            </w:pPr>
            <w:ins w:id="19953" w:author="Στάθης Καπ" w:date="2023-03-09T07:11:00Z">
              <w:r>
                <w:rPr>
                  <w:rFonts w:ascii="Calibri" w:hAnsi="Calibri" w:cs="Calibri"/>
                  <w:color w:val="000000"/>
                  <w:sz w:val="16"/>
                  <w:szCs w:val="16"/>
                </w:rPr>
                <w:t>353</w:t>
              </w:r>
            </w:ins>
          </w:p>
        </w:tc>
        <w:tc>
          <w:tcPr>
            <w:tcW w:w="454" w:type="dxa"/>
            <w:vAlign w:val="center"/>
            <w:tcPrChange w:id="19954" w:author="Στάθης Καπ" w:date="2023-03-09T06:29:00Z">
              <w:tcPr>
                <w:tcW w:w="454" w:type="dxa"/>
                <w:gridSpan w:val="2"/>
                <w:vAlign w:val="center"/>
              </w:tcPr>
            </w:tcPrChange>
          </w:tcPr>
          <w:p w14:paraId="43DEBB1E" w14:textId="54C73885" w:rsidR="00494D04" w:rsidRPr="007E0F91" w:rsidRDefault="00494D04" w:rsidP="00494D04">
            <w:pPr>
              <w:jc w:val="center"/>
              <w:rPr>
                <w:ins w:id="19955" w:author="Στάθης Καπ" w:date="2023-03-09T06:25:00Z"/>
                <w:sz w:val="16"/>
                <w:szCs w:val="16"/>
              </w:rPr>
            </w:pPr>
            <w:ins w:id="19956" w:author="Στάθης Καπ" w:date="2023-03-09T07:11:00Z">
              <w:r>
                <w:rPr>
                  <w:rFonts w:ascii="Calibri" w:hAnsi="Calibri" w:cs="Calibri"/>
                  <w:color w:val="000000"/>
                  <w:sz w:val="16"/>
                  <w:szCs w:val="16"/>
                </w:rPr>
                <w:t>27.07</w:t>
              </w:r>
            </w:ins>
          </w:p>
        </w:tc>
        <w:tc>
          <w:tcPr>
            <w:tcW w:w="454" w:type="dxa"/>
            <w:vAlign w:val="center"/>
            <w:tcPrChange w:id="19957" w:author="Στάθης Καπ" w:date="2023-03-09T06:29:00Z">
              <w:tcPr>
                <w:tcW w:w="454" w:type="dxa"/>
                <w:gridSpan w:val="2"/>
                <w:vAlign w:val="bottom"/>
              </w:tcPr>
            </w:tcPrChange>
          </w:tcPr>
          <w:p w14:paraId="52BD4F9B" w14:textId="4414A62C" w:rsidR="00494D04" w:rsidRPr="007E0F91" w:rsidRDefault="00494D04" w:rsidP="00494D04">
            <w:pPr>
              <w:jc w:val="center"/>
              <w:rPr>
                <w:ins w:id="19958" w:author="Στάθης Καπ" w:date="2023-03-09T06:25:00Z"/>
                <w:sz w:val="16"/>
                <w:szCs w:val="16"/>
              </w:rPr>
            </w:pPr>
            <w:ins w:id="19959"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19960"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19961" w:author="Στάθης Καπ" w:date="2023-03-09T06:25:00Z"/>
                <w:sz w:val="16"/>
                <w:szCs w:val="16"/>
              </w:rPr>
            </w:pPr>
            <w:ins w:id="19962"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6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64" w:author="Στάθης Καπ" w:date="2023-03-09T06:25:00Z"/>
          <w:trPrChange w:id="1996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6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19967" w:author="Στάθης Καπ" w:date="2023-03-09T06:25:00Z"/>
                <w:sz w:val="16"/>
                <w:szCs w:val="16"/>
              </w:rPr>
            </w:pPr>
            <w:ins w:id="19968"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19969"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19970" w:author="Στάθης Καπ" w:date="2023-03-09T06:25:00Z"/>
                <w:sz w:val="16"/>
                <w:szCs w:val="16"/>
              </w:rPr>
            </w:pPr>
            <w:ins w:id="19971"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9972"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19973" w:author="Στάθης Καπ" w:date="2023-03-09T06:25:00Z"/>
                <w:sz w:val="16"/>
                <w:szCs w:val="16"/>
              </w:rPr>
            </w:pPr>
            <w:ins w:id="19974"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9975"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19976" w:author="Στάθης Καπ" w:date="2023-03-09T06:25:00Z"/>
                <w:sz w:val="16"/>
                <w:szCs w:val="16"/>
              </w:rPr>
            </w:pPr>
            <w:ins w:id="19977" w:author="Στάθης Καπ" w:date="2023-03-09T07:11:00Z">
              <w:r>
                <w:rPr>
                  <w:rFonts w:ascii="Calibri" w:hAnsi="Calibri" w:cs="Calibri"/>
                  <w:color w:val="000000"/>
                  <w:sz w:val="16"/>
                  <w:szCs w:val="16"/>
                </w:rPr>
                <w:t>517</w:t>
              </w:r>
            </w:ins>
          </w:p>
        </w:tc>
        <w:tc>
          <w:tcPr>
            <w:tcW w:w="708" w:type="dxa"/>
            <w:vAlign w:val="center"/>
            <w:tcPrChange w:id="19978" w:author="Στάθης Καπ" w:date="2023-03-09T06:29:00Z">
              <w:tcPr>
                <w:tcW w:w="708" w:type="dxa"/>
                <w:gridSpan w:val="2"/>
                <w:vAlign w:val="center"/>
              </w:tcPr>
            </w:tcPrChange>
          </w:tcPr>
          <w:p w14:paraId="7CD4A009" w14:textId="6D07E777" w:rsidR="00494D04" w:rsidRPr="007E0F91" w:rsidRDefault="00494D04" w:rsidP="00494D04">
            <w:pPr>
              <w:jc w:val="center"/>
              <w:rPr>
                <w:ins w:id="19979" w:author="Στάθης Καπ" w:date="2023-03-09T06:25:00Z"/>
                <w:sz w:val="16"/>
                <w:szCs w:val="16"/>
              </w:rPr>
            </w:pPr>
            <w:ins w:id="19980"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19981"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19982" w:author="Στάθης Καπ" w:date="2023-03-09T06:25:00Z"/>
                <w:sz w:val="16"/>
                <w:szCs w:val="16"/>
              </w:rPr>
            </w:pPr>
            <w:ins w:id="19983"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19984"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19985" w:author="Στάθης Καπ" w:date="2023-03-09T06:25:00Z"/>
                <w:sz w:val="16"/>
                <w:szCs w:val="16"/>
              </w:rPr>
            </w:pPr>
            <w:ins w:id="19986" w:author="Στάθης Καπ" w:date="2023-03-09T07:11:00Z">
              <w:r>
                <w:rPr>
                  <w:rFonts w:ascii="Calibri" w:hAnsi="Calibri" w:cs="Calibri"/>
                  <w:color w:val="000000"/>
                  <w:sz w:val="16"/>
                  <w:szCs w:val="16"/>
                </w:rPr>
                <w:t>455</w:t>
              </w:r>
            </w:ins>
          </w:p>
        </w:tc>
        <w:tc>
          <w:tcPr>
            <w:tcW w:w="454" w:type="dxa"/>
            <w:vAlign w:val="center"/>
            <w:tcPrChange w:id="19987" w:author="Στάθης Καπ" w:date="2023-03-09T06:29:00Z">
              <w:tcPr>
                <w:tcW w:w="454" w:type="dxa"/>
                <w:gridSpan w:val="2"/>
                <w:vAlign w:val="center"/>
              </w:tcPr>
            </w:tcPrChange>
          </w:tcPr>
          <w:p w14:paraId="39BD4007" w14:textId="3BD009E4" w:rsidR="00494D04" w:rsidRPr="007E0F91" w:rsidRDefault="00494D04" w:rsidP="00494D04">
            <w:pPr>
              <w:jc w:val="center"/>
              <w:rPr>
                <w:ins w:id="19988" w:author="Στάθης Καπ" w:date="2023-03-09T06:25:00Z"/>
                <w:sz w:val="16"/>
                <w:szCs w:val="16"/>
              </w:rPr>
            </w:pPr>
            <w:ins w:id="19989" w:author="Στάθης Καπ" w:date="2023-03-09T07:11:00Z">
              <w:r>
                <w:rPr>
                  <w:rFonts w:ascii="Calibri" w:hAnsi="Calibri" w:cs="Calibri"/>
                  <w:color w:val="000000"/>
                  <w:sz w:val="16"/>
                  <w:szCs w:val="16"/>
                </w:rPr>
                <w:t>11.99</w:t>
              </w:r>
            </w:ins>
          </w:p>
        </w:tc>
        <w:tc>
          <w:tcPr>
            <w:tcW w:w="454" w:type="dxa"/>
            <w:vAlign w:val="center"/>
            <w:tcPrChange w:id="19990" w:author="Στάθης Καπ" w:date="2023-03-09T06:29:00Z">
              <w:tcPr>
                <w:tcW w:w="454" w:type="dxa"/>
                <w:gridSpan w:val="2"/>
                <w:vAlign w:val="bottom"/>
              </w:tcPr>
            </w:tcPrChange>
          </w:tcPr>
          <w:p w14:paraId="2C4E19CC" w14:textId="38C3B135" w:rsidR="00494D04" w:rsidRPr="007E0F91" w:rsidRDefault="00494D04" w:rsidP="00494D04">
            <w:pPr>
              <w:jc w:val="center"/>
              <w:rPr>
                <w:ins w:id="19991" w:author="Στάθης Καπ" w:date="2023-03-09T06:25:00Z"/>
                <w:sz w:val="16"/>
                <w:szCs w:val="16"/>
              </w:rPr>
            </w:pPr>
            <w:ins w:id="19992"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19993"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19994" w:author="Στάθης Καπ" w:date="2023-03-09T06:25:00Z"/>
                <w:sz w:val="16"/>
                <w:szCs w:val="16"/>
              </w:rPr>
            </w:pPr>
            <w:ins w:id="19995"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19996"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19997" w:author="Στάθης Καπ" w:date="2023-03-09T06:25:00Z"/>
                <w:sz w:val="16"/>
                <w:szCs w:val="16"/>
              </w:rPr>
            </w:pPr>
            <w:ins w:id="19998" w:author="Στάθης Καπ" w:date="2023-03-09T07:11:00Z">
              <w:r>
                <w:rPr>
                  <w:rFonts w:ascii="Calibri" w:hAnsi="Calibri" w:cs="Calibri"/>
                  <w:color w:val="000000"/>
                  <w:sz w:val="16"/>
                  <w:szCs w:val="16"/>
                </w:rPr>
                <w:t>377</w:t>
              </w:r>
            </w:ins>
          </w:p>
        </w:tc>
        <w:tc>
          <w:tcPr>
            <w:tcW w:w="454" w:type="dxa"/>
            <w:vAlign w:val="center"/>
            <w:tcPrChange w:id="19999" w:author="Στάθης Καπ" w:date="2023-03-09T06:29:00Z">
              <w:tcPr>
                <w:tcW w:w="454" w:type="dxa"/>
                <w:gridSpan w:val="2"/>
                <w:vAlign w:val="center"/>
              </w:tcPr>
            </w:tcPrChange>
          </w:tcPr>
          <w:p w14:paraId="5261E973" w14:textId="690C899D" w:rsidR="00494D04" w:rsidRPr="007E0F91" w:rsidRDefault="00494D04" w:rsidP="00494D04">
            <w:pPr>
              <w:jc w:val="center"/>
              <w:rPr>
                <w:ins w:id="20000" w:author="Στάθης Καπ" w:date="2023-03-09T06:25:00Z"/>
                <w:sz w:val="16"/>
                <w:szCs w:val="16"/>
              </w:rPr>
            </w:pPr>
            <w:ins w:id="20001" w:author="Στάθης Καπ" w:date="2023-03-09T07:11:00Z">
              <w:r>
                <w:rPr>
                  <w:rFonts w:ascii="Calibri" w:hAnsi="Calibri" w:cs="Calibri"/>
                  <w:color w:val="000000"/>
                  <w:sz w:val="16"/>
                  <w:szCs w:val="16"/>
                </w:rPr>
                <w:t>27.08</w:t>
              </w:r>
            </w:ins>
          </w:p>
        </w:tc>
        <w:tc>
          <w:tcPr>
            <w:tcW w:w="454" w:type="dxa"/>
            <w:vAlign w:val="center"/>
            <w:tcPrChange w:id="20002" w:author="Στάθης Καπ" w:date="2023-03-09T06:29:00Z">
              <w:tcPr>
                <w:tcW w:w="454" w:type="dxa"/>
                <w:gridSpan w:val="2"/>
                <w:vAlign w:val="bottom"/>
              </w:tcPr>
            </w:tcPrChange>
          </w:tcPr>
          <w:p w14:paraId="1145BCB8" w14:textId="55EE9701" w:rsidR="00494D04" w:rsidRPr="007E0F91" w:rsidRDefault="00494D04" w:rsidP="00494D04">
            <w:pPr>
              <w:jc w:val="center"/>
              <w:rPr>
                <w:ins w:id="20003" w:author="Στάθης Καπ" w:date="2023-03-09T06:25:00Z"/>
                <w:sz w:val="16"/>
                <w:szCs w:val="16"/>
              </w:rPr>
            </w:pPr>
            <w:ins w:id="20004"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005"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006" w:author="Στάθης Καπ" w:date="2023-03-09T06:25:00Z"/>
                <w:sz w:val="16"/>
                <w:szCs w:val="16"/>
              </w:rPr>
            </w:pPr>
            <w:ins w:id="20007"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008"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009" w:author="Στάθης Καπ" w:date="2023-03-09T06:25:00Z"/>
                <w:sz w:val="16"/>
                <w:szCs w:val="16"/>
              </w:rPr>
            </w:pPr>
            <w:ins w:id="20010" w:author="Στάθης Καπ" w:date="2023-03-09T07:11:00Z">
              <w:r>
                <w:rPr>
                  <w:rFonts w:ascii="Calibri" w:hAnsi="Calibri" w:cs="Calibri"/>
                  <w:color w:val="000000"/>
                  <w:sz w:val="16"/>
                  <w:szCs w:val="16"/>
                </w:rPr>
                <w:t>403</w:t>
              </w:r>
            </w:ins>
          </w:p>
        </w:tc>
        <w:tc>
          <w:tcPr>
            <w:tcW w:w="454" w:type="dxa"/>
            <w:vAlign w:val="center"/>
            <w:tcPrChange w:id="20011" w:author="Στάθης Καπ" w:date="2023-03-09T06:29:00Z">
              <w:tcPr>
                <w:tcW w:w="454" w:type="dxa"/>
                <w:gridSpan w:val="2"/>
                <w:vAlign w:val="center"/>
              </w:tcPr>
            </w:tcPrChange>
          </w:tcPr>
          <w:p w14:paraId="22FD5FA3" w14:textId="20070407" w:rsidR="00494D04" w:rsidRPr="007E0F91" w:rsidRDefault="00494D04" w:rsidP="00494D04">
            <w:pPr>
              <w:jc w:val="center"/>
              <w:rPr>
                <w:ins w:id="20012" w:author="Στάθης Καπ" w:date="2023-03-09T06:25:00Z"/>
                <w:sz w:val="16"/>
                <w:szCs w:val="16"/>
              </w:rPr>
            </w:pPr>
            <w:ins w:id="20013" w:author="Στάθης Καπ" w:date="2023-03-09T07:11:00Z">
              <w:r>
                <w:rPr>
                  <w:rFonts w:ascii="Calibri" w:hAnsi="Calibri" w:cs="Calibri"/>
                  <w:color w:val="000000"/>
                  <w:sz w:val="16"/>
                  <w:szCs w:val="16"/>
                </w:rPr>
                <w:t>22.05</w:t>
              </w:r>
            </w:ins>
          </w:p>
        </w:tc>
        <w:tc>
          <w:tcPr>
            <w:tcW w:w="454" w:type="dxa"/>
            <w:vAlign w:val="center"/>
            <w:tcPrChange w:id="20014" w:author="Στάθης Καπ" w:date="2023-03-09T06:29:00Z">
              <w:tcPr>
                <w:tcW w:w="454" w:type="dxa"/>
                <w:gridSpan w:val="2"/>
                <w:vAlign w:val="bottom"/>
              </w:tcPr>
            </w:tcPrChange>
          </w:tcPr>
          <w:p w14:paraId="6D4AB90B" w14:textId="4A4746E0" w:rsidR="00494D04" w:rsidRPr="007E0F91" w:rsidRDefault="00494D04" w:rsidP="00494D04">
            <w:pPr>
              <w:jc w:val="center"/>
              <w:rPr>
                <w:ins w:id="20015" w:author="Στάθης Καπ" w:date="2023-03-09T06:25:00Z"/>
                <w:sz w:val="16"/>
                <w:szCs w:val="16"/>
              </w:rPr>
            </w:pPr>
            <w:ins w:id="20016"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0017"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0018" w:author="Στάθης Καπ" w:date="2023-03-09T06:25:00Z"/>
                <w:sz w:val="16"/>
                <w:szCs w:val="16"/>
              </w:rPr>
            </w:pPr>
            <w:ins w:id="20019"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21" w:author="Στάθης Καπ" w:date="2023-03-09T06:25:00Z"/>
          <w:trPrChange w:id="2002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2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0024" w:author="Στάθης Καπ" w:date="2023-03-09T06:25:00Z"/>
                <w:sz w:val="16"/>
                <w:szCs w:val="16"/>
              </w:rPr>
            </w:pPr>
            <w:ins w:id="20025"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0026"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0027" w:author="Στάθης Καπ" w:date="2023-03-09T06:25:00Z"/>
                <w:sz w:val="16"/>
                <w:szCs w:val="16"/>
              </w:rPr>
            </w:pPr>
            <w:ins w:id="2002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029"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0030" w:author="Στάθης Καπ" w:date="2023-03-09T06:25:00Z"/>
                <w:sz w:val="16"/>
                <w:szCs w:val="16"/>
              </w:rPr>
            </w:pPr>
            <w:ins w:id="20031"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0032"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0033" w:author="Στάθης Καπ" w:date="2023-03-09T06:25:00Z"/>
                <w:sz w:val="16"/>
                <w:szCs w:val="16"/>
              </w:rPr>
            </w:pPr>
            <w:ins w:id="20034" w:author="Στάθης Καπ" w:date="2023-03-09T07:11:00Z">
              <w:r>
                <w:rPr>
                  <w:rFonts w:ascii="Calibri" w:hAnsi="Calibri" w:cs="Calibri"/>
                  <w:color w:val="000000"/>
                  <w:sz w:val="16"/>
                  <w:szCs w:val="16"/>
                </w:rPr>
                <w:t>1294</w:t>
              </w:r>
            </w:ins>
          </w:p>
        </w:tc>
        <w:tc>
          <w:tcPr>
            <w:tcW w:w="708" w:type="dxa"/>
            <w:vAlign w:val="center"/>
            <w:tcPrChange w:id="20035" w:author="Στάθης Καπ" w:date="2023-03-09T06:29:00Z">
              <w:tcPr>
                <w:tcW w:w="708" w:type="dxa"/>
                <w:gridSpan w:val="2"/>
                <w:vAlign w:val="center"/>
              </w:tcPr>
            </w:tcPrChange>
          </w:tcPr>
          <w:p w14:paraId="63ECFFEA" w14:textId="643DA994" w:rsidR="00494D04" w:rsidRPr="007E0F91" w:rsidRDefault="00494D04" w:rsidP="00494D04">
            <w:pPr>
              <w:jc w:val="center"/>
              <w:rPr>
                <w:ins w:id="20036" w:author="Στάθης Καπ" w:date="2023-03-09T06:25:00Z"/>
                <w:sz w:val="16"/>
                <w:szCs w:val="16"/>
              </w:rPr>
            </w:pPr>
            <w:ins w:id="20037"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0038"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0039" w:author="Στάθης Καπ" w:date="2023-03-09T06:25:00Z"/>
                <w:sz w:val="16"/>
                <w:szCs w:val="16"/>
              </w:rPr>
            </w:pPr>
            <w:ins w:id="20040"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0041"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0042" w:author="Στάθης Καπ" w:date="2023-03-09T06:25:00Z"/>
                <w:sz w:val="16"/>
                <w:szCs w:val="16"/>
              </w:rPr>
            </w:pPr>
            <w:ins w:id="20043" w:author="Στάθης Καπ" w:date="2023-03-09T07:11:00Z">
              <w:r>
                <w:rPr>
                  <w:rFonts w:ascii="Calibri" w:hAnsi="Calibri" w:cs="Calibri"/>
                  <w:color w:val="000000"/>
                  <w:sz w:val="16"/>
                  <w:szCs w:val="16"/>
                </w:rPr>
                <w:t>1249</w:t>
              </w:r>
            </w:ins>
          </w:p>
        </w:tc>
        <w:tc>
          <w:tcPr>
            <w:tcW w:w="454" w:type="dxa"/>
            <w:vAlign w:val="center"/>
            <w:tcPrChange w:id="20044" w:author="Στάθης Καπ" w:date="2023-03-09T06:29:00Z">
              <w:tcPr>
                <w:tcW w:w="454" w:type="dxa"/>
                <w:gridSpan w:val="2"/>
                <w:vAlign w:val="center"/>
              </w:tcPr>
            </w:tcPrChange>
          </w:tcPr>
          <w:p w14:paraId="7E406DFB" w14:textId="231B8319" w:rsidR="00494D04" w:rsidRPr="007E0F91" w:rsidRDefault="00494D04" w:rsidP="00494D04">
            <w:pPr>
              <w:jc w:val="center"/>
              <w:rPr>
                <w:ins w:id="20045" w:author="Στάθης Καπ" w:date="2023-03-09T06:25:00Z"/>
                <w:sz w:val="16"/>
                <w:szCs w:val="16"/>
              </w:rPr>
            </w:pPr>
            <w:ins w:id="20046" w:author="Στάθης Καπ" w:date="2023-03-09T07:11:00Z">
              <w:r>
                <w:rPr>
                  <w:rFonts w:ascii="Calibri" w:hAnsi="Calibri" w:cs="Calibri"/>
                  <w:color w:val="000000"/>
                  <w:sz w:val="16"/>
                  <w:szCs w:val="16"/>
                </w:rPr>
                <w:t>3.48</w:t>
              </w:r>
            </w:ins>
          </w:p>
        </w:tc>
        <w:tc>
          <w:tcPr>
            <w:tcW w:w="454" w:type="dxa"/>
            <w:vAlign w:val="center"/>
            <w:tcPrChange w:id="20047" w:author="Στάθης Καπ" w:date="2023-03-09T06:29:00Z">
              <w:tcPr>
                <w:tcW w:w="454" w:type="dxa"/>
                <w:gridSpan w:val="2"/>
                <w:vAlign w:val="bottom"/>
              </w:tcPr>
            </w:tcPrChange>
          </w:tcPr>
          <w:p w14:paraId="08C822D5" w14:textId="02635611" w:rsidR="00494D04" w:rsidRPr="007E0F91" w:rsidRDefault="00494D04" w:rsidP="00494D04">
            <w:pPr>
              <w:jc w:val="center"/>
              <w:rPr>
                <w:ins w:id="20048" w:author="Στάθης Καπ" w:date="2023-03-09T06:25:00Z"/>
                <w:sz w:val="16"/>
                <w:szCs w:val="16"/>
              </w:rPr>
            </w:pPr>
            <w:ins w:id="20049"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0050"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0051" w:author="Στάθης Καπ" w:date="2023-03-09T06:25:00Z"/>
                <w:sz w:val="16"/>
                <w:szCs w:val="16"/>
              </w:rPr>
            </w:pPr>
            <w:ins w:id="20052"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0053"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0054" w:author="Στάθης Καπ" w:date="2023-03-09T06:25:00Z"/>
                <w:sz w:val="16"/>
                <w:szCs w:val="16"/>
              </w:rPr>
            </w:pPr>
            <w:ins w:id="20055" w:author="Στάθης Καπ" w:date="2023-03-09T07:11:00Z">
              <w:r>
                <w:rPr>
                  <w:rFonts w:ascii="Calibri" w:hAnsi="Calibri" w:cs="Calibri"/>
                  <w:color w:val="000000"/>
                  <w:sz w:val="16"/>
                  <w:szCs w:val="16"/>
                </w:rPr>
                <w:t>1265</w:t>
              </w:r>
            </w:ins>
          </w:p>
        </w:tc>
        <w:tc>
          <w:tcPr>
            <w:tcW w:w="454" w:type="dxa"/>
            <w:vAlign w:val="center"/>
            <w:tcPrChange w:id="20056" w:author="Στάθης Καπ" w:date="2023-03-09T06:29:00Z">
              <w:tcPr>
                <w:tcW w:w="454" w:type="dxa"/>
                <w:gridSpan w:val="2"/>
                <w:vAlign w:val="center"/>
              </w:tcPr>
            </w:tcPrChange>
          </w:tcPr>
          <w:p w14:paraId="63EBB264" w14:textId="655D09FC" w:rsidR="00494D04" w:rsidRPr="007E0F91" w:rsidRDefault="00494D04" w:rsidP="00494D04">
            <w:pPr>
              <w:jc w:val="center"/>
              <w:rPr>
                <w:ins w:id="20057" w:author="Στάθης Καπ" w:date="2023-03-09T06:25:00Z"/>
                <w:sz w:val="16"/>
                <w:szCs w:val="16"/>
              </w:rPr>
            </w:pPr>
            <w:ins w:id="20058" w:author="Στάθης Καπ" w:date="2023-03-09T07:11:00Z">
              <w:r>
                <w:rPr>
                  <w:rFonts w:ascii="Calibri" w:hAnsi="Calibri" w:cs="Calibri"/>
                  <w:color w:val="000000"/>
                  <w:sz w:val="16"/>
                  <w:szCs w:val="16"/>
                </w:rPr>
                <w:t>2.24</w:t>
              </w:r>
            </w:ins>
          </w:p>
        </w:tc>
        <w:tc>
          <w:tcPr>
            <w:tcW w:w="454" w:type="dxa"/>
            <w:vAlign w:val="center"/>
            <w:tcPrChange w:id="20059" w:author="Στάθης Καπ" w:date="2023-03-09T06:29:00Z">
              <w:tcPr>
                <w:tcW w:w="454" w:type="dxa"/>
                <w:gridSpan w:val="2"/>
                <w:vAlign w:val="bottom"/>
              </w:tcPr>
            </w:tcPrChange>
          </w:tcPr>
          <w:p w14:paraId="6427A31F" w14:textId="7FA85D2A" w:rsidR="00494D04" w:rsidRPr="007E0F91" w:rsidRDefault="00494D04" w:rsidP="00494D04">
            <w:pPr>
              <w:jc w:val="center"/>
              <w:rPr>
                <w:ins w:id="20060" w:author="Στάθης Καπ" w:date="2023-03-09T06:25:00Z"/>
                <w:sz w:val="16"/>
                <w:szCs w:val="16"/>
              </w:rPr>
            </w:pPr>
            <w:ins w:id="20061"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0062"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0063" w:author="Στάθης Καπ" w:date="2023-03-09T06:25:00Z"/>
                <w:sz w:val="16"/>
                <w:szCs w:val="16"/>
              </w:rPr>
            </w:pPr>
            <w:ins w:id="20064"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0065"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0066" w:author="Στάθης Καπ" w:date="2023-03-09T06:25:00Z"/>
                <w:sz w:val="16"/>
                <w:szCs w:val="16"/>
              </w:rPr>
            </w:pPr>
            <w:ins w:id="20067" w:author="Στάθης Καπ" w:date="2023-03-09T07:11:00Z">
              <w:r>
                <w:rPr>
                  <w:rFonts w:ascii="Calibri" w:hAnsi="Calibri" w:cs="Calibri"/>
                  <w:color w:val="000000"/>
                  <w:sz w:val="16"/>
                  <w:szCs w:val="16"/>
                </w:rPr>
                <w:t>1245</w:t>
              </w:r>
            </w:ins>
          </w:p>
        </w:tc>
        <w:tc>
          <w:tcPr>
            <w:tcW w:w="454" w:type="dxa"/>
            <w:vAlign w:val="center"/>
            <w:tcPrChange w:id="20068" w:author="Στάθης Καπ" w:date="2023-03-09T06:29:00Z">
              <w:tcPr>
                <w:tcW w:w="454" w:type="dxa"/>
                <w:gridSpan w:val="2"/>
                <w:vAlign w:val="center"/>
              </w:tcPr>
            </w:tcPrChange>
          </w:tcPr>
          <w:p w14:paraId="59F24615" w14:textId="28EAF9B7" w:rsidR="00494D04" w:rsidRPr="007E0F91" w:rsidRDefault="00494D04" w:rsidP="00494D04">
            <w:pPr>
              <w:jc w:val="center"/>
              <w:rPr>
                <w:ins w:id="20069" w:author="Στάθης Καπ" w:date="2023-03-09T06:25:00Z"/>
                <w:sz w:val="16"/>
                <w:szCs w:val="16"/>
              </w:rPr>
            </w:pPr>
            <w:ins w:id="20070" w:author="Στάθης Καπ" w:date="2023-03-09T07:11:00Z">
              <w:r>
                <w:rPr>
                  <w:rFonts w:ascii="Calibri" w:hAnsi="Calibri" w:cs="Calibri"/>
                  <w:color w:val="000000"/>
                  <w:sz w:val="16"/>
                  <w:szCs w:val="16"/>
                </w:rPr>
                <w:t>3.79</w:t>
              </w:r>
            </w:ins>
          </w:p>
        </w:tc>
        <w:tc>
          <w:tcPr>
            <w:tcW w:w="454" w:type="dxa"/>
            <w:vAlign w:val="center"/>
            <w:tcPrChange w:id="20071" w:author="Στάθης Καπ" w:date="2023-03-09T06:29:00Z">
              <w:tcPr>
                <w:tcW w:w="454" w:type="dxa"/>
                <w:gridSpan w:val="2"/>
                <w:vAlign w:val="bottom"/>
              </w:tcPr>
            </w:tcPrChange>
          </w:tcPr>
          <w:p w14:paraId="3E778C57" w14:textId="52C4BDBB" w:rsidR="00494D04" w:rsidRPr="007E0F91" w:rsidRDefault="00494D04" w:rsidP="00494D04">
            <w:pPr>
              <w:jc w:val="center"/>
              <w:rPr>
                <w:ins w:id="20072" w:author="Στάθης Καπ" w:date="2023-03-09T06:25:00Z"/>
                <w:sz w:val="16"/>
                <w:szCs w:val="16"/>
              </w:rPr>
            </w:pPr>
            <w:ins w:id="20073"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0074"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0075" w:author="Στάθης Καπ" w:date="2023-03-09T06:25:00Z"/>
                <w:sz w:val="16"/>
                <w:szCs w:val="16"/>
              </w:rPr>
            </w:pPr>
            <w:ins w:id="20076"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7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78" w:author="Στάθης Καπ" w:date="2023-03-09T06:25:00Z"/>
          <w:trPrChange w:id="2007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8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0081" w:author="Στάθης Καπ" w:date="2023-03-09T06:25:00Z"/>
                <w:sz w:val="16"/>
                <w:szCs w:val="16"/>
              </w:rPr>
            </w:pPr>
            <w:ins w:id="20082"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0083"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0084" w:author="Στάθης Καπ" w:date="2023-03-09T06:25:00Z"/>
                <w:sz w:val="16"/>
                <w:szCs w:val="16"/>
              </w:rPr>
            </w:pPr>
            <w:ins w:id="20085"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0086"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0087" w:author="Στάθης Καπ" w:date="2023-03-09T06:25:00Z"/>
                <w:sz w:val="16"/>
                <w:szCs w:val="16"/>
              </w:rPr>
            </w:pPr>
            <w:ins w:id="20088"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0089"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0090" w:author="Στάθης Καπ" w:date="2023-03-09T06:25:00Z"/>
                <w:sz w:val="16"/>
                <w:szCs w:val="16"/>
              </w:rPr>
            </w:pPr>
            <w:ins w:id="20091" w:author="Στάθης Καπ" w:date="2023-03-09T07:11:00Z">
              <w:r>
                <w:rPr>
                  <w:rFonts w:ascii="Calibri" w:hAnsi="Calibri" w:cs="Calibri"/>
                  <w:color w:val="000000"/>
                  <w:sz w:val="16"/>
                  <w:szCs w:val="16"/>
                </w:rPr>
                <w:t>1436</w:t>
              </w:r>
            </w:ins>
          </w:p>
        </w:tc>
        <w:tc>
          <w:tcPr>
            <w:tcW w:w="708" w:type="dxa"/>
            <w:vAlign w:val="center"/>
            <w:tcPrChange w:id="20092" w:author="Στάθης Καπ" w:date="2023-03-09T06:29:00Z">
              <w:tcPr>
                <w:tcW w:w="708" w:type="dxa"/>
                <w:gridSpan w:val="2"/>
                <w:vAlign w:val="center"/>
              </w:tcPr>
            </w:tcPrChange>
          </w:tcPr>
          <w:p w14:paraId="15BE9393" w14:textId="1C36FEED" w:rsidR="00494D04" w:rsidRPr="007E0F91" w:rsidRDefault="00494D04" w:rsidP="00494D04">
            <w:pPr>
              <w:jc w:val="center"/>
              <w:rPr>
                <w:ins w:id="20093" w:author="Στάθης Καπ" w:date="2023-03-09T06:25:00Z"/>
                <w:sz w:val="16"/>
                <w:szCs w:val="16"/>
              </w:rPr>
            </w:pPr>
            <w:ins w:id="20094"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0095"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0096" w:author="Στάθης Καπ" w:date="2023-03-09T06:25:00Z"/>
                <w:sz w:val="16"/>
                <w:szCs w:val="16"/>
              </w:rPr>
            </w:pPr>
            <w:ins w:id="20097"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0098"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0099" w:author="Στάθης Καπ" w:date="2023-03-09T06:25:00Z"/>
                <w:sz w:val="16"/>
                <w:szCs w:val="16"/>
              </w:rPr>
            </w:pPr>
            <w:ins w:id="20100" w:author="Στάθης Καπ" w:date="2023-03-09T07:11:00Z">
              <w:r>
                <w:rPr>
                  <w:rFonts w:ascii="Calibri" w:hAnsi="Calibri" w:cs="Calibri"/>
                  <w:color w:val="000000"/>
                  <w:sz w:val="16"/>
                  <w:szCs w:val="16"/>
                </w:rPr>
                <w:t>1383</w:t>
              </w:r>
            </w:ins>
          </w:p>
        </w:tc>
        <w:tc>
          <w:tcPr>
            <w:tcW w:w="454" w:type="dxa"/>
            <w:vAlign w:val="center"/>
            <w:tcPrChange w:id="20101" w:author="Στάθης Καπ" w:date="2023-03-09T06:29:00Z">
              <w:tcPr>
                <w:tcW w:w="454" w:type="dxa"/>
                <w:gridSpan w:val="2"/>
                <w:vAlign w:val="center"/>
              </w:tcPr>
            </w:tcPrChange>
          </w:tcPr>
          <w:p w14:paraId="2AEF85D6" w14:textId="7F2C6C88" w:rsidR="00494D04" w:rsidRPr="007E0F91" w:rsidRDefault="00494D04" w:rsidP="00494D04">
            <w:pPr>
              <w:jc w:val="center"/>
              <w:rPr>
                <w:ins w:id="20102" w:author="Στάθης Καπ" w:date="2023-03-09T06:25:00Z"/>
                <w:sz w:val="16"/>
                <w:szCs w:val="16"/>
              </w:rPr>
            </w:pPr>
            <w:ins w:id="20103" w:author="Στάθης Καπ" w:date="2023-03-09T07:11:00Z">
              <w:r>
                <w:rPr>
                  <w:rFonts w:ascii="Calibri" w:hAnsi="Calibri" w:cs="Calibri"/>
                  <w:color w:val="000000"/>
                  <w:sz w:val="16"/>
                  <w:szCs w:val="16"/>
                </w:rPr>
                <w:t>3.69</w:t>
              </w:r>
            </w:ins>
          </w:p>
        </w:tc>
        <w:tc>
          <w:tcPr>
            <w:tcW w:w="454" w:type="dxa"/>
            <w:vAlign w:val="center"/>
            <w:tcPrChange w:id="20104" w:author="Στάθης Καπ" w:date="2023-03-09T06:29:00Z">
              <w:tcPr>
                <w:tcW w:w="454" w:type="dxa"/>
                <w:gridSpan w:val="2"/>
                <w:vAlign w:val="bottom"/>
              </w:tcPr>
            </w:tcPrChange>
          </w:tcPr>
          <w:p w14:paraId="41EE32B1" w14:textId="234A46CD" w:rsidR="00494D04" w:rsidRPr="007E0F91" w:rsidRDefault="00494D04" w:rsidP="00494D04">
            <w:pPr>
              <w:jc w:val="center"/>
              <w:rPr>
                <w:ins w:id="20105" w:author="Στάθης Καπ" w:date="2023-03-09T06:25:00Z"/>
                <w:sz w:val="16"/>
                <w:szCs w:val="16"/>
              </w:rPr>
            </w:pPr>
            <w:ins w:id="20106"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0107"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0108" w:author="Στάθης Καπ" w:date="2023-03-09T06:25:00Z"/>
                <w:sz w:val="16"/>
                <w:szCs w:val="16"/>
              </w:rPr>
            </w:pPr>
            <w:ins w:id="20109"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0110"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0111" w:author="Στάθης Καπ" w:date="2023-03-09T06:25:00Z"/>
                <w:sz w:val="16"/>
                <w:szCs w:val="16"/>
              </w:rPr>
            </w:pPr>
            <w:ins w:id="20112" w:author="Στάθης Καπ" w:date="2023-03-09T07:11:00Z">
              <w:r>
                <w:rPr>
                  <w:rFonts w:ascii="Calibri" w:hAnsi="Calibri" w:cs="Calibri"/>
                  <w:color w:val="000000"/>
                  <w:sz w:val="16"/>
                  <w:szCs w:val="16"/>
                </w:rPr>
                <w:t>1372</w:t>
              </w:r>
            </w:ins>
          </w:p>
        </w:tc>
        <w:tc>
          <w:tcPr>
            <w:tcW w:w="454" w:type="dxa"/>
            <w:vAlign w:val="center"/>
            <w:tcPrChange w:id="20113" w:author="Στάθης Καπ" w:date="2023-03-09T06:29:00Z">
              <w:tcPr>
                <w:tcW w:w="454" w:type="dxa"/>
                <w:gridSpan w:val="2"/>
                <w:vAlign w:val="center"/>
              </w:tcPr>
            </w:tcPrChange>
          </w:tcPr>
          <w:p w14:paraId="769E77BE" w14:textId="02F3CBB0" w:rsidR="00494D04" w:rsidRPr="007E0F91" w:rsidRDefault="00494D04" w:rsidP="00494D04">
            <w:pPr>
              <w:jc w:val="center"/>
              <w:rPr>
                <w:ins w:id="20114" w:author="Στάθης Καπ" w:date="2023-03-09T06:25:00Z"/>
                <w:sz w:val="16"/>
                <w:szCs w:val="16"/>
              </w:rPr>
            </w:pPr>
            <w:ins w:id="20115" w:author="Στάθης Καπ" w:date="2023-03-09T07:11:00Z">
              <w:r>
                <w:rPr>
                  <w:rFonts w:ascii="Calibri" w:hAnsi="Calibri" w:cs="Calibri"/>
                  <w:color w:val="000000"/>
                  <w:sz w:val="16"/>
                  <w:szCs w:val="16"/>
                </w:rPr>
                <w:t>4.46</w:t>
              </w:r>
            </w:ins>
          </w:p>
        </w:tc>
        <w:tc>
          <w:tcPr>
            <w:tcW w:w="454" w:type="dxa"/>
            <w:vAlign w:val="center"/>
            <w:tcPrChange w:id="20116" w:author="Στάθης Καπ" w:date="2023-03-09T06:29:00Z">
              <w:tcPr>
                <w:tcW w:w="454" w:type="dxa"/>
                <w:gridSpan w:val="2"/>
                <w:vAlign w:val="bottom"/>
              </w:tcPr>
            </w:tcPrChange>
          </w:tcPr>
          <w:p w14:paraId="3864AAA3" w14:textId="0A33099F" w:rsidR="00494D04" w:rsidRPr="007E0F91" w:rsidRDefault="00494D04" w:rsidP="00494D04">
            <w:pPr>
              <w:jc w:val="center"/>
              <w:rPr>
                <w:ins w:id="20117" w:author="Στάθης Καπ" w:date="2023-03-09T06:25:00Z"/>
                <w:sz w:val="16"/>
                <w:szCs w:val="16"/>
              </w:rPr>
            </w:pPr>
            <w:ins w:id="20118"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0119"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0120" w:author="Στάθης Καπ" w:date="2023-03-09T06:25:00Z"/>
                <w:sz w:val="16"/>
                <w:szCs w:val="16"/>
              </w:rPr>
            </w:pPr>
            <w:ins w:id="20121"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0122"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0123" w:author="Στάθης Καπ" w:date="2023-03-09T06:25:00Z"/>
                <w:sz w:val="16"/>
                <w:szCs w:val="16"/>
              </w:rPr>
            </w:pPr>
            <w:ins w:id="20124" w:author="Στάθης Καπ" w:date="2023-03-09T07:11:00Z">
              <w:r>
                <w:rPr>
                  <w:rFonts w:ascii="Calibri" w:hAnsi="Calibri" w:cs="Calibri"/>
                  <w:color w:val="000000"/>
                  <w:sz w:val="16"/>
                  <w:szCs w:val="16"/>
                </w:rPr>
                <w:t>1349</w:t>
              </w:r>
            </w:ins>
          </w:p>
        </w:tc>
        <w:tc>
          <w:tcPr>
            <w:tcW w:w="454" w:type="dxa"/>
            <w:vAlign w:val="center"/>
            <w:tcPrChange w:id="20125" w:author="Στάθης Καπ" w:date="2023-03-09T06:29:00Z">
              <w:tcPr>
                <w:tcW w:w="454" w:type="dxa"/>
                <w:gridSpan w:val="2"/>
                <w:vAlign w:val="center"/>
              </w:tcPr>
            </w:tcPrChange>
          </w:tcPr>
          <w:p w14:paraId="28DE60AC" w14:textId="7EE6536F" w:rsidR="00494D04" w:rsidRPr="007E0F91" w:rsidRDefault="00494D04" w:rsidP="00494D04">
            <w:pPr>
              <w:jc w:val="center"/>
              <w:rPr>
                <w:ins w:id="20126" w:author="Στάθης Καπ" w:date="2023-03-09T06:25:00Z"/>
                <w:sz w:val="16"/>
                <w:szCs w:val="16"/>
              </w:rPr>
            </w:pPr>
            <w:ins w:id="20127" w:author="Στάθης Καπ" w:date="2023-03-09T07:11:00Z">
              <w:r>
                <w:rPr>
                  <w:rFonts w:ascii="Calibri" w:hAnsi="Calibri" w:cs="Calibri"/>
                  <w:color w:val="000000"/>
                  <w:sz w:val="16"/>
                  <w:szCs w:val="16"/>
                </w:rPr>
                <w:t>6.06</w:t>
              </w:r>
            </w:ins>
          </w:p>
        </w:tc>
        <w:tc>
          <w:tcPr>
            <w:tcW w:w="454" w:type="dxa"/>
            <w:vAlign w:val="center"/>
            <w:tcPrChange w:id="20128" w:author="Στάθης Καπ" w:date="2023-03-09T06:29:00Z">
              <w:tcPr>
                <w:tcW w:w="454" w:type="dxa"/>
                <w:gridSpan w:val="2"/>
                <w:vAlign w:val="bottom"/>
              </w:tcPr>
            </w:tcPrChange>
          </w:tcPr>
          <w:p w14:paraId="762F6918" w14:textId="7600B282" w:rsidR="00494D04" w:rsidRPr="007E0F91" w:rsidRDefault="00494D04" w:rsidP="00494D04">
            <w:pPr>
              <w:jc w:val="center"/>
              <w:rPr>
                <w:ins w:id="20129" w:author="Στάθης Καπ" w:date="2023-03-09T06:25:00Z"/>
                <w:sz w:val="16"/>
                <w:szCs w:val="16"/>
              </w:rPr>
            </w:pPr>
            <w:ins w:id="20130"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131"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0132" w:author="Στάθης Καπ" w:date="2023-03-09T06:25:00Z"/>
                <w:sz w:val="16"/>
                <w:szCs w:val="16"/>
              </w:rPr>
            </w:pPr>
            <w:ins w:id="20133"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3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35" w:author="Στάθης Καπ" w:date="2023-03-09T06:25:00Z"/>
          <w:trPrChange w:id="2013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3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0138" w:author="Στάθης Καπ" w:date="2023-03-09T06:25:00Z"/>
                <w:sz w:val="16"/>
                <w:szCs w:val="16"/>
              </w:rPr>
            </w:pPr>
            <w:ins w:id="20139"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0140"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0141" w:author="Στάθης Καπ" w:date="2023-03-09T06:25:00Z"/>
                <w:sz w:val="16"/>
                <w:szCs w:val="16"/>
              </w:rPr>
            </w:pPr>
            <w:ins w:id="20142"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143"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0144" w:author="Στάθης Καπ" w:date="2023-03-09T06:25:00Z"/>
                <w:sz w:val="16"/>
                <w:szCs w:val="16"/>
              </w:rPr>
            </w:pPr>
            <w:ins w:id="20145"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146"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0147" w:author="Στάθης Καπ" w:date="2023-03-09T06:25:00Z"/>
                <w:sz w:val="16"/>
                <w:szCs w:val="16"/>
              </w:rPr>
            </w:pPr>
            <w:ins w:id="20148" w:author="Στάθης Καπ" w:date="2023-03-09T07:11:00Z">
              <w:r>
                <w:rPr>
                  <w:rFonts w:ascii="Calibri" w:hAnsi="Calibri" w:cs="Calibri"/>
                  <w:color w:val="000000"/>
                  <w:sz w:val="16"/>
                  <w:szCs w:val="16"/>
                </w:rPr>
                <w:t>1502</w:t>
              </w:r>
            </w:ins>
          </w:p>
        </w:tc>
        <w:tc>
          <w:tcPr>
            <w:tcW w:w="708" w:type="dxa"/>
            <w:vAlign w:val="center"/>
            <w:tcPrChange w:id="20149" w:author="Στάθης Καπ" w:date="2023-03-09T06:29:00Z">
              <w:tcPr>
                <w:tcW w:w="708" w:type="dxa"/>
                <w:gridSpan w:val="2"/>
                <w:vAlign w:val="center"/>
              </w:tcPr>
            </w:tcPrChange>
          </w:tcPr>
          <w:p w14:paraId="323A54F2" w14:textId="78524DF9" w:rsidR="00494D04" w:rsidRPr="007E0F91" w:rsidRDefault="00494D04" w:rsidP="00494D04">
            <w:pPr>
              <w:jc w:val="center"/>
              <w:rPr>
                <w:ins w:id="20150" w:author="Στάθης Καπ" w:date="2023-03-09T06:25:00Z"/>
                <w:sz w:val="16"/>
                <w:szCs w:val="16"/>
              </w:rPr>
            </w:pPr>
            <w:ins w:id="20151"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0152"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0153" w:author="Στάθης Καπ" w:date="2023-03-09T06:25:00Z"/>
                <w:sz w:val="16"/>
                <w:szCs w:val="16"/>
              </w:rPr>
            </w:pPr>
            <w:ins w:id="20154"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0155"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0156" w:author="Στάθης Καπ" w:date="2023-03-09T06:25:00Z"/>
                <w:sz w:val="16"/>
                <w:szCs w:val="16"/>
              </w:rPr>
            </w:pPr>
            <w:ins w:id="20157" w:author="Στάθης Καπ" w:date="2023-03-09T07:11:00Z">
              <w:r>
                <w:rPr>
                  <w:rFonts w:ascii="Calibri" w:hAnsi="Calibri" w:cs="Calibri"/>
                  <w:color w:val="000000"/>
                  <w:sz w:val="16"/>
                  <w:szCs w:val="16"/>
                </w:rPr>
                <w:t>1471</w:t>
              </w:r>
            </w:ins>
          </w:p>
        </w:tc>
        <w:tc>
          <w:tcPr>
            <w:tcW w:w="454" w:type="dxa"/>
            <w:vAlign w:val="center"/>
            <w:tcPrChange w:id="20158" w:author="Στάθης Καπ" w:date="2023-03-09T06:29:00Z">
              <w:tcPr>
                <w:tcW w:w="454" w:type="dxa"/>
                <w:gridSpan w:val="2"/>
                <w:vAlign w:val="center"/>
              </w:tcPr>
            </w:tcPrChange>
          </w:tcPr>
          <w:p w14:paraId="436E30E2" w14:textId="16DB3205" w:rsidR="00494D04" w:rsidRPr="007E0F91" w:rsidRDefault="00494D04" w:rsidP="00494D04">
            <w:pPr>
              <w:jc w:val="center"/>
              <w:rPr>
                <w:ins w:id="20159" w:author="Στάθης Καπ" w:date="2023-03-09T06:25:00Z"/>
                <w:sz w:val="16"/>
                <w:szCs w:val="16"/>
              </w:rPr>
            </w:pPr>
            <w:ins w:id="20160" w:author="Στάθης Καπ" w:date="2023-03-09T07:11:00Z">
              <w:r>
                <w:rPr>
                  <w:rFonts w:ascii="Calibri" w:hAnsi="Calibri" w:cs="Calibri"/>
                  <w:color w:val="000000"/>
                  <w:sz w:val="16"/>
                  <w:szCs w:val="16"/>
                </w:rPr>
                <w:t>2.06</w:t>
              </w:r>
            </w:ins>
          </w:p>
        </w:tc>
        <w:tc>
          <w:tcPr>
            <w:tcW w:w="454" w:type="dxa"/>
            <w:vAlign w:val="center"/>
            <w:tcPrChange w:id="20161" w:author="Στάθης Καπ" w:date="2023-03-09T06:29:00Z">
              <w:tcPr>
                <w:tcW w:w="454" w:type="dxa"/>
                <w:gridSpan w:val="2"/>
                <w:vAlign w:val="bottom"/>
              </w:tcPr>
            </w:tcPrChange>
          </w:tcPr>
          <w:p w14:paraId="75563739" w14:textId="0133C1E1" w:rsidR="00494D04" w:rsidRPr="007E0F91" w:rsidRDefault="00494D04" w:rsidP="00494D04">
            <w:pPr>
              <w:jc w:val="center"/>
              <w:rPr>
                <w:ins w:id="20162" w:author="Στάθης Καπ" w:date="2023-03-09T06:25:00Z"/>
                <w:sz w:val="16"/>
                <w:szCs w:val="16"/>
              </w:rPr>
            </w:pPr>
            <w:ins w:id="20163"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0164"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0165" w:author="Στάθης Καπ" w:date="2023-03-09T06:25:00Z"/>
                <w:sz w:val="16"/>
                <w:szCs w:val="16"/>
              </w:rPr>
            </w:pPr>
            <w:ins w:id="20166"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0167"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0168" w:author="Στάθης Καπ" w:date="2023-03-09T06:25:00Z"/>
                <w:sz w:val="16"/>
                <w:szCs w:val="16"/>
              </w:rPr>
            </w:pPr>
            <w:ins w:id="20169" w:author="Στάθης Καπ" w:date="2023-03-09T07:11:00Z">
              <w:r>
                <w:rPr>
                  <w:rFonts w:ascii="Calibri" w:hAnsi="Calibri" w:cs="Calibri"/>
                  <w:color w:val="000000"/>
                  <w:sz w:val="16"/>
                  <w:szCs w:val="16"/>
                </w:rPr>
                <w:t>1454</w:t>
              </w:r>
            </w:ins>
          </w:p>
        </w:tc>
        <w:tc>
          <w:tcPr>
            <w:tcW w:w="454" w:type="dxa"/>
            <w:vAlign w:val="center"/>
            <w:tcPrChange w:id="20170" w:author="Στάθης Καπ" w:date="2023-03-09T06:29:00Z">
              <w:tcPr>
                <w:tcW w:w="454" w:type="dxa"/>
                <w:gridSpan w:val="2"/>
                <w:vAlign w:val="center"/>
              </w:tcPr>
            </w:tcPrChange>
          </w:tcPr>
          <w:p w14:paraId="4888F46A" w14:textId="55A8A951" w:rsidR="00494D04" w:rsidRPr="007E0F91" w:rsidRDefault="00494D04" w:rsidP="00494D04">
            <w:pPr>
              <w:jc w:val="center"/>
              <w:rPr>
                <w:ins w:id="20171" w:author="Στάθης Καπ" w:date="2023-03-09T06:25:00Z"/>
                <w:sz w:val="16"/>
                <w:szCs w:val="16"/>
              </w:rPr>
            </w:pPr>
            <w:ins w:id="20172" w:author="Στάθης Καπ" w:date="2023-03-09T07:11:00Z">
              <w:r>
                <w:rPr>
                  <w:rFonts w:ascii="Calibri" w:hAnsi="Calibri" w:cs="Calibri"/>
                  <w:color w:val="000000"/>
                  <w:sz w:val="16"/>
                  <w:szCs w:val="16"/>
                </w:rPr>
                <w:t>3.2</w:t>
              </w:r>
            </w:ins>
          </w:p>
        </w:tc>
        <w:tc>
          <w:tcPr>
            <w:tcW w:w="454" w:type="dxa"/>
            <w:vAlign w:val="center"/>
            <w:tcPrChange w:id="20173" w:author="Στάθης Καπ" w:date="2023-03-09T06:29:00Z">
              <w:tcPr>
                <w:tcW w:w="454" w:type="dxa"/>
                <w:gridSpan w:val="2"/>
                <w:vAlign w:val="bottom"/>
              </w:tcPr>
            </w:tcPrChange>
          </w:tcPr>
          <w:p w14:paraId="491554A8" w14:textId="06D651C6" w:rsidR="00494D04" w:rsidRPr="007E0F91" w:rsidRDefault="00494D04" w:rsidP="00494D04">
            <w:pPr>
              <w:jc w:val="center"/>
              <w:rPr>
                <w:ins w:id="20174" w:author="Στάθης Καπ" w:date="2023-03-09T06:25:00Z"/>
                <w:sz w:val="16"/>
                <w:szCs w:val="16"/>
              </w:rPr>
            </w:pPr>
            <w:ins w:id="20175"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0176"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0177" w:author="Στάθης Καπ" w:date="2023-03-09T06:25:00Z"/>
                <w:sz w:val="16"/>
                <w:szCs w:val="16"/>
              </w:rPr>
            </w:pPr>
            <w:ins w:id="20178"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0179"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0180" w:author="Στάθης Καπ" w:date="2023-03-09T06:25:00Z"/>
                <w:sz w:val="16"/>
                <w:szCs w:val="16"/>
              </w:rPr>
            </w:pPr>
            <w:ins w:id="20181" w:author="Στάθης Καπ" w:date="2023-03-09T07:11:00Z">
              <w:r>
                <w:rPr>
                  <w:rFonts w:ascii="Calibri" w:hAnsi="Calibri" w:cs="Calibri"/>
                  <w:color w:val="000000"/>
                  <w:sz w:val="16"/>
                  <w:szCs w:val="16"/>
                </w:rPr>
                <w:t>1439</w:t>
              </w:r>
            </w:ins>
          </w:p>
        </w:tc>
        <w:tc>
          <w:tcPr>
            <w:tcW w:w="454" w:type="dxa"/>
            <w:vAlign w:val="center"/>
            <w:tcPrChange w:id="20182" w:author="Στάθης Καπ" w:date="2023-03-09T06:29:00Z">
              <w:tcPr>
                <w:tcW w:w="454" w:type="dxa"/>
                <w:gridSpan w:val="2"/>
                <w:vAlign w:val="center"/>
              </w:tcPr>
            </w:tcPrChange>
          </w:tcPr>
          <w:p w14:paraId="09B7C5B6" w14:textId="63016D8D" w:rsidR="00494D04" w:rsidRPr="007E0F91" w:rsidRDefault="00494D04" w:rsidP="00494D04">
            <w:pPr>
              <w:jc w:val="center"/>
              <w:rPr>
                <w:ins w:id="20183" w:author="Στάθης Καπ" w:date="2023-03-09T06:25:00Z"/>
                <w:sz w:val="16"/>
                <w:szCs w:val="16"/>
              </w:rPr>
            </w:pPr>
            <w:ins w:id="20184" w:author="Στάθης Καπ" w:date="2023-03-09T07:11:00Z">
              <w:r>
                <w:rPr>
                  <w:rFonts w:ascii="Calibri" w:hAnsi="Calibri" w:cs="Calibri"/>
                  <w:color w:val="000000"/>
                  <w:sz w:val="16"/>
                  <w:szCs w:val="16"/>
                </w:rPr>
                <w:t>4.19</w:t>
              </w:r>
            </w:ins>
          </w:p>
        </w:tc>
        <w:tc>
          <w:tcPr>
            <w:tcW w:w="454" w:type="dxa"/>
            <w:vAlign w:val="center"/>
            <w:tcPrChange w:id="20185" w:author="Στάθης Καπ" w:date="2023-03-09T06:29:00Z">
              <w:tcPr>
                <w:tcW w:w="454" w:type="dxa"/>
                <w:gridSpan w:val="2"/>
                <w:vAlign w:val="bottom"/>
              </w:tcPr>
            </w:tcPrChange>
          </w:tcPr>
          <w:p w14:paraId="6A2888CB" w14:textId="1F8B8C9D" w:rsidR="00494D04" w:rsidRPr="007E0F91" w:rsidRDefault="00494D04" w:rsidP="00494D04">
            <w:pPr>
              <w:jc w:val="center"/>
              <w:rPr>
                <w:ins w:id="20186" w:author="Στάθης Καπ" w:date="2023-03-09T06:25:00Z"/>
                <w:sz w:val="16"/>
                <w:szCs w:val="16"/>
              </w:rPr>
            </w:pPr>
            <w:ins w:id="20187"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0188"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0189" w:author="Στάθης Καπ" w:date="2023-03-09T06:25:00Z"/>
                <w:sz w:val="16"/>
                <w:szCs w:val="16"/>
              </w:rPr>
            </w:pPr>
            <w:ins w:id="20190"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9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92" w:author="Στάθης Καπ" w:date="2023-03-09T06:25:00Z"/>
          <w:trPrChange w:id="2019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9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0195" w:author="Στάθης Καπ" w:date="2023-03-09T06:25:00Z"/>
                <w:rFonts w:ascii="Calibri" w:hAnsi="Calibri" w:cs="Calibri"/>
                <w:color w:val="000000"/>
                <w:sz w:val="16"/>
                <w:szCs w:val="16"/>
              </w:rPr>
            </w:pPr>
            <w:ins w:id="20196"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0197"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0198" w:author="Στάθης Καπ" w:date="2023-03-09T06:25:00Z"/>
                <w:sz w:val="16"/>
                <w:szCs w:val="16"/>
              </w:rPr>
            </w:pPr>
            <w:ins w:id="20199"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200"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0201" w:author="Στάθης Καπ" w:date="2023-03-09T06:25:00Z"/>
                <w:sz w:val="16"/>
                <w:szCs w:val="16"/>
              </w:rPr>
            </w:pPr>
            <w:ins w:id="20202"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0203"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0204" w:author="Στάθης Καπ" w:date="2023-03-09T06:25:00Z"/>
                <w:sz w:val="16"/>
                <w:szCs w:val="16"/>
              </w:rPr>
            </w:pPr>
            <w:ins w:id="20205" w:author="Στάθης Καπ" w:date="2023-03-09T07:11:00Z">
              <w:r>
                <w:rPr>
                  <w:rFonts w:ascii="Calibri" w:hAnsi="Calibri" w:cs="Calibri"/>
                  <w:color w:val="000000"/>
                  <w:sz w:val="16"/>
                  <w:szCs w:val="16"/>
                </w:rPr>
                <w:t>1650</w:t>
              </w:r>
            </w:ins>
          </w:p>
        </w:tc>
        <w:tc>
          <w:tcPr>
            <w:tcW w:w="708" w:type="dxa"/>
            <w:vAlign w:val="center"/>
            <w:tcPrChange w:id="20206" w:author="Στάθης Καπ" w:date="2023-03-09T06:29:00Z">
              <w:tcPr>
                <w:tcW w:w="708" w:type="dxa"/>
                <w:gridSpan w:val="2"/>
                <w:vAlign w:val="center"/>
              </w:tcPr>
            </w:tcPrChange>
          </w:tcPr>
          <w:p w14:paraId="2C903DCC" w14:textId="68369B25" w:rsidR="00494D04" w:rsidRPr="007E0F91" w:rsidRDefault="00494D04" w:rsidP="00494D04">
            <w:pPr>
              <w:jc w:val="center"/>
              <w:rPr>
                <w:ins w:id="20207" w:author="Στάθης Καπ" w:date="2023-03-09T06:25:00Z"/>
                <w:sz w:val="16"/>
                <w:szCs w:val="16"/>
              </w:rPr>
            </w:pPr>
            <w:ins w:id="20208"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0209"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0210" w:author="Στάθης Καπ" w:date="2023-03-09T06:25:00Z"/>
                <w:sz w:val="16"/>
                <w:szCs w:val="16"/>
              </w:rPr>
            </w:pPr>
            <w:ins w:id="20211"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0212"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0213" w:author="Στάθης Καπ" w:date="2023-03-09T06:25:00Z"/>
                <w:sz w:val="16"/>
                <w:szCs w:val="16"/>
              </w:rPr>
            </w:pPr>
            <w:ins w:id="20214" w:author="Στάθης Καπ" w:date="2023-03-09T07:11:00Z">
              <w:r>
                <w:rPr>
                  <w:rFonts w:ascii="Calibri" w:hAnsi="Calibri" w:cs="Calibri"/>
                  <w:color w:val="000000"/>
                  <w:sz w:val="16"/>
                  <w:szCs w:val="16"/>
                </w:rPr>
                <w:t>1621</w:t>
              </w:r>
            </w:ins>
          </w:p>
        </w:tc>
        <w:tc>
          <w:tcPr>
            <w:tcW w:w="454" w:type="dxa"/>
            <w:vAlign w:val="center"/>
            <w:tcPrChange w:id="20215" w:author="Στάθης Καπ" w:date="2023-03-09T06:29:00Z">
              <w:tcPr>
                <w:tcW w:w="454" w:type="dxa"/>
                <w:gridSpan w:val="2"/>
                <w:vAlign w:val="center"/>
              </w:tcPr>
            </w:tcPrChange>
          </w:tcPr>
          <w:p w14:paraId="2B8E633D" w14:textId="7D486CA9" w:rsidR="00494D04" w:rsidRPr="007E0F91" w:rsidRDefault="00494D04" w:rsidP="00494D04">
            <w:pPr>
              <w:jc w:val="center"/>
              <w:rPr>
                <w:ins w:id="20216" w:author="Στάθης Καπ" w:date="2023-03-09T06:25:00Z"/>
                <w:sz w:val="16"/>
                <w:szCs w:val="16"/>
              </w:rPr>
            </w:pPr>
            <w:ins w:id="20217" w:author="Στάθης Καπ" w:date="2023-03-09T07:11:00Z">
              <w:r>
                <w:rPr>
                  <w:rFonts w:ascii="Calibri" w:hAnsi="Calibri" w:cs="Calibri"/>
                  <w:color w:val="000000"/>
                  <w:sz w:val="16"/>
                  <w:szCs w:val="16"/>
                </w:rPr>
                <w:t>1.76</w:t>
              </w:r>
            </w:ins>
          </w:p>
        </w:tc>
        <w:tc>
          <w:tcPr>
            <w:tcW w:w="454" w:type="dxa"/>
            <w:vAlign w:val="center"/>
            <w:tcPrChange w:id="20218" w:author="Στάθης Καπ" w:date="2023-03-09T06:29:00Z">
              <w:tcPr>
                <w:tcW w:w="454" w:type="dxa"/>
                <w:gridSpan w:val="2"/>
                <w:vAlign w:val="bottom"/>
              </w:tcPr>
            </w:tcPrChange>
          </w:tcPr>
          <w:p w14:paraId="1081DB14" w14:textId="0F4BB12B" w:rsidR="00494D04" w:rsidRPr="007E0F91" w:rsidRDefault="00494D04" w:rsidP="00494D04">
            <w:pPr>
              <w:jc w:val="center"/>
              <w:rPr>
                <w:ins w:id="20219" w:author="Στάθης Καπ" w:date="2023-03-09T06:25:00Z"/>
                <w:sz w:val="16"/>
                <w:szCs w:val="16"/>
              </w:rPr>
            </w:pPr>
            <w:ins w:id="20220"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0221"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0222" w:author="Στάθης Καπ" w:date="2023-03-09T06:25:00Z"/>
                <w:sz w:val="16"/>
                <w:szCs w:val="16"/>
              </w:rPr>
            </w:pPr>
            <w:ins w:id="20223"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0224"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0225" w:author="Στάθης Καπ" w:date="2023-03-09T06:25:00Z"/>
                <w:sz w:val="16"/>
                <w:szCs w:val="16"/>
              </w:rPr>
            </w:pPr>
            <w:ins w:id="20226" w:author="Στάθης Καπ" w:date="2023-03-09T07:11:00Z">
              <w:r>
                <w:rPr>
                  <w:rFonts w:ascii="Calibri" w:hAnsi="Calibri" w:cs="Calibri"/>
                  <w:color w:val="000000"/>
                  <w:sz w:val="16"/>
                  <w:szCs w:val="16"/>
                </w:rPr>
                <w:t>1556</w:t>
              </w:r>
            </w:ins>
          </w:p>
        </w:tc>
        <w:tc>
          <w:tcPr>
            <w:tcW w:w="454" w:type="dxa"/>
            <w:vAlign w:val="center"/>
            <w:tcPrChange w:id="20227" w:author="Στάθης Καπ" w:date="2023-03-09T06:29:00Z">
              <w:tcPr>
                <w:tcW w:w="454" w:type="dxa"/>
                <w:gridSpan w:val="2"/>
                <w:vAlign w:val="center"/>
              </w:tcPr>
            </w:tcPrChange>
          </w:tcPr>
          <w:p w14:paraId="29FA9E72" w14:textId="08DFF947" w:rsidR="00494D04" w:rsidRPr="007E0F91" w:rsidRDefault="00494D04" w:rsidP="00494D04">
            <w:pPr>
              <w:jc w:val="center"/>
              <w:rPr>
                <w:ins w:id="20228" w:author="Στάθης Καπ" w:date="2023-03-09T06:25:00Z"/>
                <w:sz w:val="16"/>
                <w:szCs w:val="16"/>
              </w:rPr>
            </w:pPr>
            <w:ins w:id="20229" w:author="Στάθης Καπ" w:date="2023-03-09T07:11:00Z">
              <w:r>
                <w:rPr>
                  <w:rFonts w:ascii="Calibri" w:hAnsi="Calibri" w:cs="Calibri"/>
                  <w:color w:val="000000"/>
                  <w:sz w:val="16"/>
                  <w:szCs w:val="16"/>
                </w:rPr>
                <w:t>5.7</w:t>
              </w:r>
            </w:ins>
          </w:p>
        </w:tc>
        <w:tc>
          <w:tcPr>
            <w:tcW w:w="454" w:type="dxa"/>
            <w:vAlign w:val="center"/>
            <w:tcPrChange w:id="20230" w:author="Στάθης Καπ" w:date="2023-03-09T06:29:00Z">
              <w:tcPr>
                <w:tcW w:w="454" w:type="dxa"/>
                <w:gridSpan w:val="2"/>
                <w:vAlign w:val="bottom"/>
              </w:tcPr>
            </w:tcPrChange>
          </w:tcPr>
          <w:p w14:paraId="0E9D3E2E" w14:textId="00A1A1F8" w:rsidR="00494D04" w:rsidRPr="007E0F91" w:rsidRDefault="00494D04" w:rsidP="00494D04">
            <w:pPr>
              <w:jc w:val="center"/>
              <w:rPr>
                <w:ins w:id="20231" w:author="Στάθης Καπ" w:date="2023-03-09T06:25:00Z"/>
                <w:sz w:val="16"/>
                <w:szCs w:val="16"/>
              </w:rPr>
            </w:pPr>
            <w:ins w:id="20232"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233"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0234" w:author="Στάθης Καπ" w:date="2023-03-09T06:25:00Z"/>
                <w:sz w:val="16"/>
                <w:szCs w:val="16"/>
              </w:rPr>
            </w:pPr>
            <w:ins w:id="20235"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0236"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0237" w:author="Στάθης Καπ" w:date="2023-03-09T06:25:00Z"/>
                <w:sz w:val="16"/>
                <w:szCs w:val="16"/>
              </w:rPr>
            </w:pPr>
            <w:ins w:id="20238" w:author="Στάθης Καπ" w:date="2023-03-09T07:11:00Z">
              <w:r>
                <w:rPr>
                  <w:rFonts w:ascii="Calibri" w:hAnsi="Calibri" w:cs="Calibri"/>
                  <w:color w:val="000000"/>
                  <w:sz w:val="16"/>
                  <w:szCs w:val="16"/>
                </w:rPr>
                <w:t>1564</w:t>
              </w:r>
            </w:ins>
          </w:p>
        </w:tc>
        <w:tc>
          <w:tcPr>
            <w:tcW w:w="454" w:type="dxa"/>
            <w:vAlign w:val="center"/>
            <w:tcPrChange w:id="20239" w:author="Στάθης Καπ" w:date="2023-03-09T06:29:00Z">
              <w:tcPr>
                <w:tcW w:w="454" w:type="dxa"/>
                <w:gridSpan w:val="2"/>
                <w:vAlign w:val="center"/>
              </w:tcPr>
            </w:tcPrChange>
          </w:tcPr>
          <w:p w14:paraId="629D2F6A" w14:textId="32D5B159" w:rsidR="00494D04" w:rsidRPr="007E0F91" w:rsidRDefault="00494D04" w:rsidP="00494D04">
            <w:pPr>
              <w:jc w:val="center"/>
              <w:rPr>
                <w:ins w:id="20240" w:author="Στάθης Καπ" w:date="2023-03-09T06:25:00Z"/>
                <w:sz w:val="16"/>
                <w:szCs w:val="16"/>
              </w:rPr>
            </w:pPr>
            <w:ins w:id="20241" w:author="Στάθης Καπ" w:date="2023-03-09T07:11:00Z">
              <w:r>
                <w:rPr>
                  <w:rFonts w:ascii="Calibri" w:hAnsi="Calibri" w:cs="Calibri"/>
                  <w:color w:val="000000"/>
                  <w:sz w:val="16"/>
                  <w:szCs w:val="16"/>
                </w:rPr>
                <w:t>5.21</w:t>
              </w:r>
            </w:ins>
          </w:p>
        </w:tc>
        <w:tc>
          <w:tcPr>
            <w:tcW w:w="454" w:type="dxa"/>
            <w:vAlign w:val="center"/>
            <w:tcPrChange w:id="20242" w:author="Στάθης Καπ" w:date="2023-03-09T06:29:00Z">
              <w:tcPr>
                <w:tcW w:w="454" w:type="dxa"/>
                <w:gridSpan w:val="2"/>
                <w:vAlign w:val="bottom"/>
              </w:tcPr>
            </w:tcPrChange>
          </w:tcPr>
          <w:p w14:paraId="4330F21D" w14:textId="13AA4CF8" w:rsidR="00494D04" w:rsidRPr="007E0F91" w:rsidRDefault="00494D04" w:rsidP="00494D04">
            <w:pPr>
              <w:jc w:val="center"/>
              <w:rPr>
                <w:ins w:id="20243" w:author="Στάθης Καπ" w:date="2023-03-09T06:25:00Z"/>
                <w:sz w:val="16"/>
                <w:szCs w:val="16"/>
              </w:rPr>
            </w:pPr>
            <w:ins w:id="20244"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0245"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0246" w:author="Στάθης Καπ" w:date="2023-03-09T06:25:00Z"/>
                <w:sz w:val="16"/>
                <w:szCs w:val="16"/>
              </w:rPr>
            </w:pPr>
            <w:ins w:id="20247"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4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49" w:author="Στάθης Καπ" w:date="2023-03-09T06:25:00Z"/>
          <w:trPrChange w:id="2025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5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0252" w:author="Στάθης Καπ" w:date="2023-03-09T06:25:00Z"/>
                <w:rFonts w:ascii="Calibri" w:hAnsi="Calibri" w:cs="Calibri"/>
                <w:color w:val="000000"/>
                <w:sz w:val="16"/>
                <w:szCs w:val="16"/>
              </w:rPr>
            </w:pPr>
            <w:ins w:id="20253"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0254"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0255" w:author="Στάθης Καπ" w:date="2023-03-09T06:25:00Z"/>
                <w:sz w:val="16"/>
                <w:szCs w:val="16"/>
              </w:rPr>
            </w:pPr>
            <w:ins w:id="2025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0257"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0258" w:author="Στάθης Καπ" w:date="2023-03-09T06:25:00Z"/>
                <w:sz w:val="16"/>
                <w:szCs w:val="16"/>
              </w:rPr>
            </w:pPr>
            <w:ins w:id="2025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0260"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0261" w:author="Στάθης Καπ" w:date="2023-03-09T06:25:00Z"/>
                <w:sz w:val="16"/>
                <w:szCs w:val="16"/>
              </w:rPr>
            </w:pPr>
            <w:ins w:id="20262" w:author="Στάθης Καπ" w:date="2023-03-09T07:11:00Z">
              <w:r>
                <w:rPr>
                  <w:rFonts w:ascii="Calibri" w:hAnsi="Calibri" w:cs="Calibri"/>
                  <w:color w:val="000000"/>
                  <w:sz w:val="16"/>
                  <w:szCs w:val="16"/>
                </w:rPr>
                <w:t>1362</w:t>
              </w:r>
            </w:ins>
          </w:p>
        </w:tc>
        <w:tc>
          <w:tcPr>
            <w:tcW w:w="708" w:type="dxa"/>
            <w:vAlign w:val="center"/>
            <w:tcPrChange w:id="20263" w:author="Στάθης Καπ" w:date="2023-03-09T06:29:00Z">
              <w:tcPr>
                <w:tcW w:w="708" w:type="dxa"/>
                <w:gridSpan w:val="2"/>
                <w:vAlign w:val="center"/>
              </w:tcPr>
            </w:tcPrChange>
          </w:tcPr>
          <w:p w14:paraId="66D71306" w14:textId="76D5148A" w:rsidR="00494D04" w:rsidRPr="007E0F91" w:rsidRDefault="00494D04" w:rsidP="00494D04">
            <w:pPr>
              <w:jc w:val="center"/>
              <w:rPr>
                <w:ins w:id="20264" w:author="Στάθης Καπ" w:date="2023-03-09T06:25:00Z"/>
                <w:sz w:val="16"/>
                <w:szCs w:val="16"/>
              </w:rPr>
            </w:pPr>
            <w:ins w:id="20265"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0266"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0267" w:author="Στάθης Καπ" w:date="2023-03-09T06:25:00Z"/>
                <w:sz w:val="16"/>
                <w:szCs w:val="16"/>
              </w:rPr>
            </w:pPr>
            <w:ins w:id="20268"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0269"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0270" w:author="Στάθης Καπ" w:date="2023-03-09T06:25:00Z"/>
                <w:sz w:val="16"/>
                <w:szCs w:val="16"/>
              </w:rPr>
            </w:pPr>
            <w:ins w:id="20271" w:author="Στάθης Καπ" w:date="2023-03-09T07:11:00Z">
              <w:r>
                <w:rPr>
                  <w:rFonts w:ascii="Calibri" w:hAnsi="Calibri" w:cs="Calibri"/>
                  <w:color w:val="000000"/>
                  <w:sz w:val="16"/>
                  <w:szCs w:val="16"/>
                </w:rPr>
                <w:t>1373</w:t>
              </w:r>
            </w:ins>
          </w:p>
        </w:tc>
        <w:tc>
          <w:tcPr>
            <w:tcW w:w="454" w:type="dxa"/>
            <w:vAlign w:val="center"/>
            <w:tcPrChange w:id="20272" w:author="Στάθης Καπ" w:date="2023-03-09T06:29:00Z">
              <w:tcPr>
                <w:tcW w:w="454" w:type="dxa"/>
                <w:gridSpan w:val="2"/>
                <w:vAlign w:val="center"/>
              </w:tcPr>
            </w:tcPrChange>
          </w:tcPr>
          <w:p w14:paraId="09632432" w14:textId="170714CD" w:rsidR="00494D04" w:rsidRPr="007E0F91" w:rsidRDefault="00494D04" w:rsidP="00494D04">
            <w:pPr>
              <w:jc w:val="center"/>
              <w:rPr>
                <w:ins w:id="20273" w:author="Στάθης Καπ" w:date="2023-03-09T06:25:00Z"/>
                <w:sz w:val="16"/>
                <w:szCs w:val="16"/>
              </w:rPr>
            </w:pPr>
            <w:ins w:id="20274" w:author="Στάθης Καπ" w:date="2023-03-09T07:11:00Z">
              <w:r>
                <w:rPr>
                  <w:rFonts w:ascii="Calibri" w:hAnsi="Calibri" w:cs="Calibri"/>
                  <w:color w:val="000000"/>
                  <w:sz w:val="16"/>
                  <w:szCs w:val="16"/>
                </w:rPr>
                <w:t>-0.81</w:t>
              </w:r>
            </w:ins>
          </w:p>
        </w:tc>
        <w:tc>
          <w:tcPr>
            <w:tcW w:w="454" w:type="dxa"/>
            <w:vAlign w:val="center"/>
            <w:tcPrChange w:id="20275" w:author="Στάθης Καπ" w:date="2023-03-09T06:29:00Z">
              <w:tcPr>
                <w:tcW w:w="454" w:type="dxa"/>
                <w:gridSpan w:val="2"/>
                <w:vAlign w:val="bottom"/>
              </w:tcPr>
            </w:tcPrChange>
          </w:tcPr>
          <w:p w14:paraId="3B70396D" w14:textId="276240FC" w:rsidR="00494D04" w:rsidRPr="007E0F91" w:rsidRDefault="00494D04" w:rsidP="00494D04">
            <w:pPr>
              <w:jc w:val="center"/>
              <w:rPr>
                <w:ins w:id="20276" w:author="Στάθης Καπ" w:date="2023-03-09T06:25:00Z"/>
                <w:sz w:val="16"/>
                <w:szCs w:val="16"/>
              </w:rPr>
            </w:pPr>
            <w:ins w:id="20277"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0278"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0279" w:author="Στάθης Καπ" w:date="2023-03-09T06:25:00Z"/>
                <w:sz w:val="16"/>
                <w:szCs w:val="16"/>
              </w:rPr>
            </w:pPr>
            <w:ins w:id="20280"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0281"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0282" w:author="Στάθης Καπ" w:date="2023-03-09T06:25:00Z"/>
                <w:sz w:val="16"/>
                <w:szCs w:val="16"/>
              </w:rPr>
            </w:pPr>
            <w:ins w:id="20283" w:author="Στάθης Καπ" w:date="2023-03-09T07:11:00Z">
              <w:r>
                <w:rPr>
                  <w:rFonts w:ascii="Calibri" w:hAnsi="Calibri" w:cs="Calibri"/>
                  <w:color w:val="000000"/>
                  <w:sz w:val="16"/>
                  <w:szCs w:val="16"/>
                </w:rPr>
                <w:t>1348</w:t>
              </w:r>
            </w:ins>
          </w:p>
        </w:tc>
        <w:tc>
          <w:tcPr>
            <w:tcW w:w="454" w:type="dxa"/>
            <w:vAlign w:val="center"/>
            <w:tcPrChange w:id="20284" w:author="Στάθης Καπ" w:date="2023-03-09T06:29:00Z">
              <w:tcPr>
                <w:tcW w:w="454" w:type="dxa"/>
                <w:gridSpan w:val="2"/>
                <w:vAlign w:val="center"/>
              </w:tcPr>
            </w:tcPrChange>
          </w:tcPr>
          <w:p w14:paraId="325BA6C1" w14:textId="5386B7CE" w:rsidR="00494D04" w:rsidRPr="007E0F91" w:rsidRDefault="00494D04" w:rsidP="00494D04">
            <w:pPr>
              <w:jc w:val="center"/>
              <w:rPr>
                <w:ins w:id="20285" w:author="Στάθης Καπ" w:date="2023-03-09T06:25:00Z"/>
                <w:sz w:val="16"/>
                <w:szCs w:val="16"/>
              </w:rPr>
            </w:pPr>
            <w:ins w:id="20286" w:author="Στάθης Καπ" w:date="2023-03-09T07:11:00Z">
              <w:r>
                <w:rPr>
                  <w:rFonts w:ascii="Calibri" w:hAnsi="Calibri" w:cs="Calibri"/>
                  <w:color w:val="000000"/>
                  <w:sz w:val="16"/>
                  <w:szCs w:val="16"/>
                </w:rPr>
                <w:t>1.03</w:t>
              </w:r>
            </w:ins>
          </w:p>
        </w:tc>
        <w:tc>
          <w:tcPr>
            <w:tcW w:w="454" w:type="dxa"/>
            <w:vAlign w:val="center"/>
            <w:tcPrChange w:id="20287" w:author="Στάθης Καπ" w:date="2023-03-09T06:29:00Z">
              <w:tcPr>
                <w:tcW w:w="454" w:type="dxa"/>
                <w:gridSpan w:val="2"/>
                <w:vAlign w:val="bottom"/>
              </w:tcPr>
            </w:tcPrChange>
          </w:tcPr>
          <w:p w14:paraId="01190472" w14:textId="0DFC3A33" w:rsidR="00494D04" w:rsidRPr="007E0F91" w:rsidRDefault="00494D04" w:rsidP="00494D04">
            <w:pPr>
              <w:jc w:val="center"/>
              <w:rPr>
                <w:ins w:id="20288" w:author="Στάθης Καπ" w:date="2023-03-09T06:25:00Z"/>
                <w:sz w:val="16"/>
                <w:szCs w:val="16"/>
              </w:rPr>
            </w:pPr>
            <w:ins w:id="20289"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0290"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0291" w:author="Στάθης Καπ" w:date="2023-03-09T06:25:00Z"/>
                <w:sz w:val="16"/>
                <w:szCs w:val="16"/>
              </w:rPr>
            </w:pPr>
            <w:ins w:id="20292"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0293"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0294" w:author="Στάθης Καπ" w:date="2023-03-09T06:25:00Z"/>
                <w:sz w:val="16"/>
                <w:szCs w:val="16"/>
              </w:rPr>
            </w:pPr>
            <w:ins w:id="20295" w:author="Στάθης Καπ" w:date="2023-03-09T07:11:00Z">
              <w:r>
                <w:rPr>
                  <w:rFonts w:ascii="Calibri" w:hAnsi="Calibri" w:cs="Calibri"/>
                  <w:color w:val="000000"/>
                  <w:sz w:val="16"/>
                  <w:szCs w:val="16"/>
                </w:rPr>
                <w:t>1283</w:t>
              </w:r>
            </w:ins>
          </w:p>
        </w:tc>
        <w:tc>
          <w:tcPr>
            <w:tcW w:w="454" w:type="dxa"/>
            <w:vAlign w:val="center"/>
            <w:tcPrChange w:id="20296" w:author="Στάθης Καπ" w:date="2023-03-09T06:29:00Z">
              <w:tcPr>
                <w:tcW w:w="454" w:type="dxa"/>
                <w:gridSpan w:val="2"/>
                <w:vAlign w:val="center"/>
              </w:tcPr>
            </w:tcPrChange>
          </w:tcPr>
          <w:p w14:paraId="2AA870DC" w14:textId="2A56CF20" w:rsidR="00494D04" w:rsidRPr="007E0F91" w:rsidRDefault="00494D04" w:rsidP="00494D04">
            <w:pPr>
              <w:jc w:val="center"/>
              <w:rPr>
                <w:ins w:id="20297" w:author="Στάθης Καπ" w:date="2023-03-09T06:25:00Z"/>
                <w:sz w:val="16"/>
                <w:szCs w:val="16"/>
              </w:rPr>
            </w:pPr>
            <w:ins w:id="20298" w:author="Στάθης Καπ" w:date="2023-03-09T07:11:00Z">
              <w:r>
                <w:rPr>
                  <w:rFonts w:ascii="Calibri" w:hAnsi="Calibri" w:cs="Calibri"/>
                  <w:color w:val="000000"/>
                  <w:sz w:val="16"/>
                  <w:szCs w:val="16"/>
                </w:rPr>
                <w:t>5.8</w:t>
              </w:r>
            </w:ins>
          </w:p>
        </w:tc>
        <w:tc>
          <w:tcPr>
            <w:tcW w:w="454" w:type="dxa"/>
            <w:vAlign w:val="center"/>
            <w:tcPrChange w:id="20299" w:author="Στάθης Καπ" w:date="2023-03-09T06:29:00Z">
              <w:tcPr>
                <w:tcW w:w="454" w:type="dxa"/>
                <w:gridSpan w:val="2"/>
                <w:vAlign w:val="bottom"/>
              </w:tcPr>
            </w:tcPrChange>
          </w:tcPr>
          <w:p w14:paraId="1AFE6BBC" w14:textId="51E202DB" w:rsidR="00494D04" w:rsidRPr="007E0F91" w:rsidRDefault="00494D04" w:rsidP="00494D04">
            <w:pPr>
              <w:jc w:val="center"/>
              <w:rPr>
                <w:ins w:id="20300" w:author="Στάθης Καπ" w:date="2023-03-09T06:25:00Z"/>
                <w:sz w:val="16"/>
                <w:szCs w:val="16"/>
              </w:rPr>
            </w:pPr>
            <w:ins w:id="20301"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0302"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0303" w:author="Στάθης Καπ" w:date="2023-03-09T06:25:00Z"/>
                <w:sz w:val="16"/>
                <w:szCs w:val="16"/>
              </w:rPr>
            </w:pPr>
            <w:ins w:id="20304"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0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06" w:author="Στάθης Καπ" w:date="2023-03-09T06:25:00Z"/>
          <w:trPrChange w:id="2030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0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0309" w:author="Στάθης Καπ" w:date="2023-03-09T06:25:00Z"/>
                <w:rFonts w:ascii="Calibri" w:hAnsi="Calibri" w:cs="Calibri"/>
                <w:color w:val="000000"/>
                <w:sz w:val="16"/>
                <w:szCs w:val="16"/>
              </w:rPr>
            </w:pPr>
            <w:ins w:id="20310"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0311"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0312" w:author="Στάθης Καπ" w:date="2023-03-09T06:25:00Z"/>
                <w:sz w:val="16"/>
                <w:szCs w:val="16"/>
              </w:rPr>
            </w:pPr>
            <w:ins w:id="20313"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0314"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0315" w:author="Στάθης Καπ" w:date="2023-03-09T06:25:00Z"/>
                <w:sz w:val="16"/>
                <w:szCs w:val="16"/>
              </w:rPr>
            </w:pPr>
            <w:ins w:id="20316"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0317"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0318" w:author="Στάθης Καπ" w:date="2023-03-09T06:25:00Z"/>
                <w:sz w:val="16"/>
                <w:szCs w:val="16"/>
              </w:rPr>
            </w:pPr>
            <w:ins w:id="20319" w:author="Στάθης Καπ" w:date="2023-03-09T07:11:00Z">
              <w:r>
                <w:rPr>
                  <w:rFonts w:ascii="Calibri" w:hAnsi="Calibri" w:cs="Calibri"/>
                  <w:color w:val="000000"/>
                  <w:sz w:val="16"/>
                  <w:szCs w:val="16"/>
                </w:rPr>
                <w:t>1451</w:t>
              </w:r>
            </w:ins>
          </w:p>
        </w:tc>
        <w:tc>
          <w:tcPr>
            <w:tcW w:w="708" w:type="dxa"/>
            <w:vAlign w:val="center"/>
            <w:tcPrChange w:id="20320" w:author="Στάθης Καπ" w:date="2023-03-09T06:29:00Z">
              <w:tcPr>
                <w:tcW w:w="708" w:type="dxa"/>
                <w:gridSpan w:val="2"/>
                <w:vAlign w:val="center"/>
              </w:tcPr>
            </w:tcPrChange>
          </w:tcPr>
          <w:p w14:paraId="0513343A" w14:textId="05CE60F1" w:rsidR="00494D04" w:rsidRPr="007E0F91" w:rsidRDefault="00494D04" w:rsidP="00494D04">
            <w:pPr>
              <w:jc w:val="center"/>
              <w:rPr>
                <w:ins w:id="20321" w:author="Στάθης Καπ" w:date="2023-03-09T06:25:00Z"/>
                <w:sz w:val="16"/>
                <w:szCs w:val="16"/>
              </w:rPr>
            </w:pPr>
            <w:ins w:id="20322"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0323"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0324" w:author="Στάθης Καπ" w:date="2023-03-09T06:25:00Z"/>
                <w:sz w:val="16"/>
                <w:szCs w:val="16"/>
              </w:rPr>
            </w:pPr>
            <w:ins w:id="20325"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0326"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0327" w:author="Στάθης Καπ" w:date="2023-03-09T06:25:00Z"/>
                <w:sz w:val="16"/>
                <w:szCs w:val="16"/>
              </w:rPr>
            </w:pPr>
            <w:ins w:id="20328" w:author="Στάθης Καπ" w:date="2023-03-09T07:11:00Z">
              <w:r>
                <w:rPr>
                  <w:rFonts w:ascii="Calibri" w:hAnsi="Calibri" w:cs="Calibri"/>
                  <w:color w:val="000000"/>
                  <w:sz w:val="16"/>
                  <w:szCs w:val="16"/>
                </w:rPr>
                <w:t>1427</w:t>
              </w:r>
            </w:ins>
          </w:p>
        </w:tc>
        <w:tc>
          <w:tcPr>
            <w:tcW w:w="454" w:type="dxa"/>
            <w:vAlign w:val="center"/>
            <w:tcPrChange w:id="20329" w:author="Στάθης Καπ" w:date="2023-03-09T06:29:00Z">
              <w:tcPr>
                <w:tcW w:w="454" w:type="dxa"/>
                <w:gridSpan w:val="2"/>
                <w:vAlign w:val="center"/>
              </w:tcPr>
            </w:tcPrChange>
          </w:tcPr>
          <w:p w14:paraId="66231C77" w14:textId="205A1696" w:rsidR="00494D04" w:rsidRPr="007E0F91" w:rsidRDefault="00494D04" w:rsidP="00494D04">
            <w:pPr>
              <w:jc w:val="center"/>
              <w:rPr>
                <w:ins w:id="20330" w:author="Στάθης Καπ" w:date="2023-03-09T06:25:00Z"/>
                <w:sz w:val="16"/>
                <w:szCs w:val="16"/>
              </w:rPr>
            </w:pPr>
            <w:ins w:id="20331" w:author="Στάθης Καπ" w:date="2023-03-09T07:11:00Z">
              <w:r>
                <w:rPr>
                  <w:rFonts w:ascii="Calibri" w:hAnsi="Calibri" w:cs="Calibri"/>
                  <w:color w:val="000000"/>
                  <w:sz w:val="16"/>
                  <w:szCs w:val="16"/>
                </w:rPr>
                <w:t>1.65</w:t>
              </w:r>
            </w:ins>
          </w:p>
        </w:tc>
        <w:tc>
          <w:tcPr>
            <w:tcW w:w="454" w:type="dxa"/>
            <w:vAlign w:val="center"/>
            <w:tcPrChange w:id="20332" w:author="Στάθης Καπ" w:date="2023-03-09T06:29:00Z">
              <w:tcPr>
                <w:tcW w:w="454" w:type="dxa"/>
                <w:gridSpan w:val="2"/>
                <w:vAlign w:val="bottom"/>
              </w:tcPr>
            </w:tcPrChange>
          </w:tcPr>
          <w:p w14:paraId="6C07F6F1" w14:textId="06A2CC9A" w:rsidR="00494D04" w:rsidRPr="007E0F91" w:rsidRDefault="00494D04" w:rsidP="00494D04">
            <w:pPr>
              <w:jc w:val="center"/>
              <w:rPr>
                <w:ins w:id="20333" w:author="Στάθης Καπ" w:date="2023-03-09T06:25:00Z"/>
                <w:sz w:val="16"/>
                <w:szCs w:val="16"/>
              </w:rPr>
            </w:pPr>
            <w:ins w:id="20334"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0335"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0336" w:author="Στάθης Καπ" w:date="2023-03-09T06:25:00Z"/>
                <w:sz w:val="16"/>
                <w:szCs w:val="16"/>
              </w:rPr>
            </w:pPr>
            <w:ins w:id="20337"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0338"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0339" w:author="Στάθης Καπ" w:date="2023-03-09T06:25:00Z"/>
                <w:sz w:val="16"/>
                <w:szCs w:val="16"/>
              </w:rPr>
            </w:pPr>
            <w:ins w:id="20340" w:author="Στάθης Καπ" w:date="2023-03-09T07:11:00Z">
              <w:r>
                <w:rPr>
                  <w:rFonts w:ascii="Calibri" w:hAnsi="Calibri" w:cs="Calibri"/>
                  <w:color w:val="000000"/>
                  <w:sz w:val="16"/>
                  <w:szCs w:val="16"/>
                </w:rPr>
                <w:t>1421</w:t>
              </w:r>
            </w:ins>
          </w:p>
        </w:tc>
        <w:tc>
          <w:tcPr>
            <w:tcW w:w="454" w:type="dxa"/>
            <w:vAlign w:val="center"/>
            <w:tcPrChange w:id="20341" w:author="Στάθης Καπ" w:date="2023-03-09T06:29:00Z">
              <w:tcPr>
                <w:tcW w:w="454" w:type="dxa"/>
                <w:gridSpan w:val="2"/>
                <w:vAlign w:val="center"/>
              </w:tcPr>
            </w:tcPrChange>
          </w:tcPr>
          <w:p w14:paraId="483ADE1F" w14:textId="0191CA9C" w:rsidR="00494D04" w:rsidRPr="007E0F91" w:rsidRDefault="00494D04" w:rsidP="00494D04">
            <w:pPr>
              <w:jc w:val="center"/>
              <w:rPr>
                <w:ins w:id="20342" w:author="Στάθης Καπ" w:date="2023-03-09T06:25:00Z"/>
                <w:sz w:val="16"/>
                <w:szCs w:val="16"/>
              </w:rPr>
            </w:pPr>
            <w:ins w:id="20343" w:author="Στάθης Καπ" w:date="2023-03-09T07:11:00Z">
              <w:r>
                <w:rPr>
                  <w:rFonts w:ascii="Calibri" w:hAnsi="Calibri" w:cs="Calibri"/>
                  <w:color w:val="000000"/>
                  <w:sz w:val="16"/>
                  <w:szCs w:val="16"/>
                </w:rPr>
                <w:t>2.07</w:t>
              </w:r>
            </w:ins>
          </w:p>
        </w:tc>
        <w:tc>
          <w:tcPr>
            <w:tcW w:w="454" w:type="dxa"/>
            <w:vAlign w:val="center"/>
            <w:tcPrChange w:id="20344" w:author="Στάθης Καπ" w:date="2023-03-09T06:29:00Z">
              <w:tcPr>
                <w:tcW w:w="454" w:type="dxa"/>
                <w:gridSpan w:val="2"/>
                <w:vAlign w:val="bottom"/>
              </w:tcPr>
            </w:tcPrChange>
          </w:tcPr>
          <w:p w14:paraId="15682F98" w14:textId="65C52138" w:rsidR="00494D04" w:rsidRPr="007E0F91" w:rsidRDefault="00494D04" w:rsidP="00494D04">
            <w:pPr>
              <w:jc w:val="center"/>
              <w:rPr>
                <w:ins w:id="20345" w:author="Στάθης Καπ" w:date="2023-03-09T06:25:00Z"/>
                <w:sz w:val="16"/>
                <w:szCs w:val="16"/>
              </w:rPr>
            </w:pPr>
            <w:ins w:id="20346"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347"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0348" w:author="Στάθης Καπ" w:date="2023-03-09T06:25:00Z"/>
                <w:sz w:val="16"/>
                <w:szCs w:val="16"/>
              </w:rPr>
            </w:pPr>
            <w:ins w:id="20349"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0350"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0351" w:author="Στάθης Καπ" w:date="2023-03-09T06:25:00Z"/>
                <w:sz w:val="16"/>
                <w:szCs w:val="16"/>
              </w:rPr>
            </w:pPr>
            <w:ins w:id="20352" w:author="Στάθης Καπ" w:date="2023-03-09T07:11:00Z">
              <w:r>
                <w:rPr>
                  <w:rFonts w:ascii="Calibri" w:hAnsi="Calibri" w:cs="Calibri"/>
                  <w:color w:val="000000"/>
                  <w:sz w:val="16"/>
                  <w:szCs w:val="16"/>
                </w:rPr>
                <w:t>1343</w:t>
              </w:r>
            </w:ins>
          </w:p>
        </w:tc>
        <w:tc>
          <w:tcPr>
            <w:tcW w:w="454" w:type="dxa"/>
            <w:vAlign w:val="center"/>
            <w:tcPrChange w:id="20353" w:author="Στάθης Καπ" w:date="2023-03-09T06:29:00Z">
              <w:tcPr>
                <w:tcW w:w="454" w:type="dxa"/>
                <w:gridSpan w:val="2"/>
                <w:vAlign w:val="center"/>
              </w:tcPr>
            </w:tcPrChange>
          </w:tcPr>
          <w:p w14:paraId="385C217F" w14:textId="6D0BA9B8" w:rsidR="00494D04" w:rsidRPr="007E0F91" w:rsidRDefault="00494D04" w:rsidP="00494D04">
            <w:pPr>
              <w:jc w:val="center"/>
              <w:rPr>
                <w:ins w:id="20354" w:author="Στάθης Καπ" w:date="2023-03-09T06:25:00Z"/>
                <w:sz w:val="16"/>
                <w:szCs w:val="16"/>
              </w:rPr>
            </w:pPr>
            <w:ins w:id="20355" w:author="Στάθης Καπ" w:date="2023-03-09T07:11:00Z">
              <w:r>
                <w:rPr>
                  <w:rFonts w:ascii="Calibri" w:hAnsi="Calibri" w:cs="Calibri"/>
                  <w:color w:val="000000"/>
                  <w:sz w:val="16"/>
                  <w:szCs w:val="16"/>
                </w:rPr>
                <w:t>7.44</w:t>
              </w:r>
            </w:ins>
          </w:p>
        </w:tc>
        <w:tc>
          <w:tcPr>
            <w:tcW w:w="454" w:type="dxa"/>
            <w:vAlign w:val="center"/>
            <w:tcPrChange w:id="20356" w:author="Στάθης Καπ" w:date="2023-03-09T06:29:00Z">
              <w:tcPr>
                <w:tcW w:w="454" w:type="dxa"/>
                <w:gridSpan w:val="2"/>
                <w:vAlign w:val="bottom"/>
              </w:tcPr>
            </w:tcPrChange>
          </w:tcPr>
          <w:p w14:paraId="417DD696" w14:textId="4E31C5A0" w:rsidR="00494D04" w:rsidRPr="007E0F91" w:rsidRDefault="00494D04" w:rsidP="00494D04">
            <w:pPr>
              <w:jc w:val="center"/>
              <w:rPr>
                <w:ins w:id="20357" w:author="Στάθης Καπ" w:date="2023-03-09T06:25:00Z"/>
                <w:sz w:val="16"/>
                <w:szCs w:val="16"/>
              </w:rPr>
            </w:pPr>
            <w:ins w:id="20358"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0359"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0360" w:author="Στάθης Καπ" w:date="2023-03-09T06:25:00Z"/>
                <w:sz w:val="16"/>
                <w:szCs w:val="16"/>
              </w:rPr>
            </w:pPr>
            <w:ins w:id="20361"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6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63" w:author="Στάθης Καπ" w:date="2023-03-09T06:25:00Z"/>
          <w:trPrChange w:id="2036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6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0366" w:author="Στάθης Καπ" w:date="2023-03-09T06:25:00Z"/>
                <w:rFonts w:ascii="Calibri" w:hAnsi="Calibri" w:cs="Calibri"/>
                <w:color w:val="000000"/>
                <w:sz w:val="16"/>
                <w:szCs w:val="16"/>
              </w:rPr>
            </w:pPr>
            <w:ins w:id="20367"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0368"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0369" w:author="Στάθης Καπ" w:date="2023-03-09T06:25:00Z"/>
                <w:sz w:val="16"/>
                <w:szCs w:val="16"/>
              </w:rPr>
            </w:pPr>
            <w:ins w:id="20370"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0371"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0372" w:author="Στάθης Καπ" w:date="2023-03-09T06:25:00Z"/>
                <w:sz w:val="16"/>
                <w:szCs w:val="16"/>
              </w:rPr>
            </w:pPr>
            <w:ins w:id="20373"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374"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0375" w:author="Στάθης Καπ" w:date="2023-03-09T06:25:00Z"/>
                <w:sz w:val="16"/>
                <w:szCs w:val="16"/>
              </w:rPr>
            </w:pPr>
            <w:ins w:id="20376" w:author="Στάθης Καπ" w:date="2023-03-09T07:11:00Z">
              <w:r>
                <w:rPr>
                  <w:rFonts w:ascii="Calibri" w:hAnsi="Calibri" w:cs="Calibri"/>
                  <w:color w:val="000000"/>
                  <w:sz w:val="16"/>
                  <w:szCs w:val="16"/>
                </w:rPr>
                <w:t>1547</w:t>
              </w:r>
            </w:ins>
          </w:p>
        </w:tc>
        <w:tc>
          <w:tcPr>
            <w:tcW w:w="708" w:type="dxa"/>
            <w:vAlign w:val="center"/>
            <w:tcPrChange w:id="20377" w:author="Στάθης Καπ" w:date="2023-03-09T06:29:00Z">
              <w:tcPr>
                <w:tcW w:w="708" w:type="dxa"/>
                <w:gridSpan w:val="2"/>
                <w:vAlign w:val="center"/>
              </w:tcPr>
            </w:tcPrChange>
          </w:tcPr>
          <w:p w14:paraId="44A96ED3" w14:textId="2ACD654C" w:rsidR="00494D04" w:rsidRPr="007E0F91" w:rsidRDefault="00494D04" w:rsidP="00494D04">
            <w:pPr>
              <w:jc w:val="center"/>
              <w:rPr>
                <w:ins w:id="20378" w:author="Στάθης Καπ" w:date="2023-03-09T06:25:00Z"/>
                <w:sz w:val="16"/>
                <w:szCs w:val="16"/>
              </w:rPr>
            </w:pPr>
            <w:ins w:id="20379"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0380"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0381" w:author="Στάθης Καπ" w:date="2023-03-09T06:25:00Z"/>
                <w:sz w:val="16"/>
                <w:szCs w:val="16"/>
              </w:rPr>
            </w:pPr>
            <w:ins w:id="20382"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0383"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0384" w:author="Στάθης Καπ" w:date="2023-03-09T06:25:00Z"/>
                <w:sz w:val="16"/>
                <w:szCs w:val="16"/>
              </w:rPr>
            </w:pPr>
            <w:ins w:id="20385" w:author="Στάθης Καπ" w:date="2023-03-09T07:11:00Z">
              <w:r>
                <w:rPr>
                  <w:rFonts w:ascii="Calibri" w:hAnsi="Calibri" w:cs="Calibri"/>
                  <w:color w:val="000000"/>
                  <w:sz w:val="16"/>
                  <w:szCs w:val="16"/>
                </w:rPr>
                <w:t>1487</w:t>
              </w:r>
            </w:ins>
          </w:p>
        </w:tc>
        <w:tc>
          <w:tcPr>
            <w:tcW w:w="454" w:type="dxa"/>
            <w:vAlign w:val="center"/>
            <w:tcPrChange w:id="20386" w:author="Στάθης Καπ" w:date="2023-03-09T06:29:00Z">
              <w:tcPr>
                <w:tcW w:w="454" w:type="dxa"/>
                <w:gridSpan w:val="2"/>
                <w:vAlign w:val="center"/>
              </w:tcPr>
            </w:tcPrChange>
          </w:tcPr>
          <w:p w14:paraId="1AC662F9" w14:textId="632E75C0" w:rsidR="00494D04" w:rsidRPr="007E0F91" w:rsidRDefault="00494D04" w:rsidP="00494D04">
            <w:pPr>
              <w:jc w:val="center"/>
              <w:rPr>
                <w:ins w:id="20387" w:author="Στάθης Καπ" w:date="2023-03-09T06:25:00Z"/>
                <w:sz w:val="16"/>
                <w:szCs w:val="16"/>
              </w:rPr>
            </w:pPr>
            <w:ins w:id="20388" w:author="Στάθης Καπ" w:date="2023-03-09T07:11:00Z">
              <w:r>
                <w:rPr>
                  <w:rFonts w:ascii="Calibri" w:hAnsi="Calibri" w:cs="Calibri"/>
                  <w:color w:val="000000"/>
                  <w:sz w:val="16"/>
                  <w:szCs w:val="16"/>
                </w:rPr>
                <w:t>3.88</w:t>
              </w:r>
            </w:ins>
          </w:p>
        </w:tc>
        <w:tc>
          <w:tcPr>
            <w:tcW w:w="454" w:type="dxa"/>
            <w:vAlign w:val="center"/>
            <w:tcPrChange w:id="20389" w:author="Στάθης Καπ" w:date="2023-03-09T06:29:00Z">
              <w:tcPr>
                <w:tcW w:w="454" w:type="dxa"/>
                <w:gridSpan w:val="2"/>
                <w:vAlign w:val="bottom"/>
              </w:tcPr>
            </w:tcPrChange>
          </w:tcPr>
          <w:p w14:paraId="47CFA43A" w14:textId="22239F93" w:rsidR="00494D04" w:rsidRPr="007E0F91" w:rsidRDefault="00494D04" w:rsidP="00494D04">
            <w:pPr>
              <w:jc w:val="center"/>
              <w:rPr>
                <w:ins w:id="20390" w:author="Στάθης Καπ" w:date="2023-03-09T06:25:00Z"/>
                <w:sz w:val="16"/>
                <w:szCs w:val="16"/>
              </w:rPr>
            </w:pPr>
            <w:ins w:id="20391"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0392"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0393" w:author="Στάθης Καπ" w:date="2023-03-09T06:25:00Z"/>
                <w:sz w:val="16"/>
                <w:szCs w:val="16"/>
              </w:rPr>
            </w:pPr>
            <w:ins w:id="20394"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0395"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0396" w:author="Στάθης Καπ" w:date="2023-03-09T06:25:00Z"/>
                <w:sz w:val="16"/>
                <w:szCs w:val="16"/>
              </w:rPr>
            </w:pPr>
            <w:ins w:id="20397" w:author="Στάθης Καπ" w:date="2023-03-09T07:11:00Z">
              <w:r>
                <w:rPr>
                  <w:rFonts w:ascii="Calibri" w:hAnsi="Calibri" w:cs="Calibri"/>
                  <w:color w:val="000000"/>
                  <w:sz w:val="16"/>
                  <w:szCs w:val="16"/>
                </w:rPr>
                <w:t>1495</w:t>
              </w:r>
            </w:ins>
          </w:p>
        </w:tc>
        <w:tc>
          <w:tcPr>
            <w:tcW w:w="454" w:type="dxa"/>
            <w:vAlign w:val="center"/>
            <w:tcPrChange w:id="20398" w:author="Στάθης Καπ" w:date="2023-03-09T06:29:00Z">
              <w:tcPr>
                <w:tcW w:w="454" w:type="dxa"/>
                <w:gridSpan w:val="2"/>
                <w:vAlign w:val="center"/>
              </w:tcPr>
            </w:tcPrChange>
          </w:tcPr>
          <w:p w14:paraId="65A55A4C" w14:textId="48DBA3D9" w:rsidR="00494D04" w:rsidRPr="007E0F91" w:rsidRDefault="00494D04" w:rsidP="00494D04">
            <w:pPr>
              <w:jc w:val="center"/>
              <w:rPr>
                <w:ins w:id="20399" w:author="Στάθης Καπ" w:date="2023-03-09T06:25:00Z"/>
                <w:sz w:val="16"/>
                <w:szCs w:val="16"/>
              </w:rPr>
            </w:pPr>
            <w:ins w:id="20400" w:author="Στάθης Καπ" w:date="2023-03-09T07:11:00Z">
              <w:r>
                <w:rPr>
                  <w:rFonts w:ascii="Calibri" w:hAnsi="Calibri" w:cs="Calibri"/>
                  <w:color w:val="000000"/>
                  <w:sz w:val="16"/>
                  <w:szCs w:val="16"/>
                </w:rPr>
                <w:t>3.36</w:t>
              </w:r>
            </w:ins>
          </w:p>
        </w:tc>
        <w:tc>
          <w:tcPr>
            <w:tcW w:w="454" w:type="dxa"/>
            <w:vAlign w:val="center"/>
            <w:tcPrChange w:id="20401" w:author="Στάθης Καπ" w:date="2023-03-09T06:29:00Z">
              <w:tcPr>
                <w:tcW w:w="454" w:type="dxa"/>
                <w:gridSpan w:val="2"/>
                <w:vAlign w:val="bottom"/>
              </w:tcPr>
            </w:tcPrChange>
          </w:tcPr>
          <w:p w14:paraId="138612D1" w14:textId="2F7F57BC" w:rsidR="00494D04" w:rsidRPr="007E0F91" w:rsidRDefault="00494D04" w:rsidP="00494D04">
            <w:pPr>
              <w:jc w:val="center"/>
              <w:rPr>
                <w:ins w:id="20402" w:author="Στάθης Καπ" w:date="2023-03-09T06:25:00Z"/>
                <w:sz w:val="16"/>
                <w:szCs w:val="16"/>
              </w:rPr>
            </w:pPr>
            <w:ins w:id="20403"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0404"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0405" w:author="Στάθης Καπ" w:date="2023-03-09T06:25:00Z"/>
                <w:sz w:val="16"/>
                <w:szCs w:val="16"/>
              </w:rPr>
            </w:pPr>
            <w:ins w:id="20406"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0407"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0408" w:author="Στάθης Καπ" w:date="2023-03-09T06:25:00Z"/>
                <w:sz w:val="16"/>
                <w:szCs w:val="16"/>
              </w:rPr>
            </w:pPr>
            <w:ins w:id="20409" w:author="Στάθης Καπ" w:date="2023-03-09T07:11:00Z">
              <w:r>
                <w:rPr>
                  <w:rFonts w:ascii="Calibri" w:hAnsi="Calibri" w:cs="Calibri"/>
                  <w:color w:val="000000"/>
                  <w:sz w:val="16"/>
                  <w:szCs w:val="16"/>
                </w:rPr>
                <w:t>1391</w:t>
              </w:r>
            </w:ins>
          </w:p>
        </w:tc>
        <w:tc>
          <w:tcPr>
            <w:tcW w:w="454" w:type="dxa"/>
            <w:vAlign w:val="center"/>
            <w:tcPrChange w:id="20410" w:author="Στάθης Καπ" w:date="2023-03-09T06:29:00Z">
              <w:tcPr>
                <w:tcW w:w="454" w:type="dxa"/>
                <w:gridSpan w:val="2"/>
                <w:vAlign w:val="center"/>
              </w:tcPr>
            </w:tcPrChange>
          </w:tcPr>
          <w:p w14:paraId="2F59A08E" w14:textId="7ABEA7BD" w:rsidR="00494D04" w:rsidRPr="007E0F91" w:rsidRDefault="00494D04" w:rsidP="00494D04">
            <w:pPr>
              <w:jc w:val="center"/>
              <w:rPr>
                <w:ins w:id="20411" w:author="Στάθης Καπ" w:date="2023-03-09T06:25:00Z"/>
                <w:sz w:val="16"/>
                <w:szCs w:val="16"/>
              </w:rPr>
            </w:pPr>
            <w:ins w:id="20412" w:author="Στάθης Καπ" w:date="2023-03-09T07:11:00Z">
              <w:r>
                <w:rPr>
                  <w:rFonts w:ascii="Calibri" w:hAnsi="Calibri" w:cs="Calibri"/>
                  <w:color w:val="000000"/>
                  <w:sz w:val="16"/>
                  <w:szCs w:val="16"/>
                </w:rPr>
                <w:t>10.08</w:t>
              </w:r>
            </w:ins>
          </w:p>
        </w:tc>
        <w:tc>
          <w:tcPr>
            <w:tcW w:w="454" w:type="dxa"/>
            <w:vAlign w:val="center"/>
            <w:tcPrChange w:id="20413" w:author="Στάθης Καπ" w:date="2023-03-09T06:29:00Z">
              <w:tcPr>
                <w:tcW w:w="454" w:type="dxa"/>
                <w:gridSpan w:val="2"/>
                <w:vAlign w:val="bottom"/>
              </w:tcPr>
            </w:tcPrChange>
          </w:tcPr>
          <w:p w14:paraId="1C7126C1" w14:textId="5444E572" w:rsidR="00494D04" w:rsidRPr="007E0F91" w:rsidRDefault="00494D04" w:rsidP="00494D04">
            <w:pPr>
              <w:jc w:val="center"/>
              <w:rPr>
                <w:ins w:id="20414" w:author="Στάθης Καπ" w:date="2023-03-09T06:25:00Z"/>
                <w:sz w:val="16"/>
                <w:szCs w:val="16"/>
              </w:rPr>
            </w:pPr>
            <w:ins w:id="20415"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0416"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0417" w:author="Στάθης Καπ" w:date="2023-03-09T06:25:00Z"/>
                <w:sz w:val="16"/>
                <w:szCs w:val="16"/>
              </w:rPr>
            </w:pPr>
            <w:ins w:id="20418"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1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20" w:author="Στάθης Καπ" w:date="2023-03-09T06:25:00Z"/>
          <w:trPrChange w:id="20421"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0422"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0423" w:author="Στάθης Καπ" w:date="2023-03-09T06:25:00Z"/>
                <w:rFonts w:ascii="Calibri" w:hAnsi="Calibri" w:cs="Calibri"/>
                <w:color w:val="000000"/>
                <w:sz w:val="16"/>
                <w:szCs w:val="16"/>
              </w:rPr>
            </w:pPr>
            <w:ins w:id="20424"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0425"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0426" w:author="Στάθης Καπ" w:date="2023-03-09T06:25:00Z"/>
                <w:sz w:val="16"/>
                <w:szCs w:val="16"/>
              </w:rPr>
            </w:pPr>
            <w:ins w:id="20427"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0428"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0429" w:author="Στάθης Καπ" w:date="2023-03-09T06:25:00Z"/>
                <w:sz w:val="16"/>
                <w:szCs w:val="16"/>
              </w:rPr>
            </w:pPr>
            <w:ins w:id="20430"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0431"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0432" w:author="Στάθης Καπ" w:date="2023-03-09T06:25:00Z"/>
                <w:sz w:val="16"/>
                <w:szCs w:val="16"/>
              </w:rPr>
            </w:pPr>
            <w:ins w:id="20433"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0434"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0435" w:author="Στάθης Καπ" w:date="2023-03-09T06:25:00Z"/>
                <w:sz w:val="16"/>
                <w:szCs w:val="16"/>
              </w:rPr>
            </w:pPr>
            <w:ins w:id="20436"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0437"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0438" w:author="Στάθης Καπ" w:date="2023-03-09T06:25:00Z"/>
                <w:sz w:val="16"/>
                <w:szCs w:val="16"/>
              </w:rPr>
            </w:pPr>
            <w:ins w:id="20439"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0440"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0441" w:author="Στάθης Καπ" w:date="2023-03-09T06:25:00Z"/>
                <w:sz w:val="16"/>
                <w:szCs w:val="16"/>
              </w:rPr>
            </w:pPr>
            <w:ins w:id="20442"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0443"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0444" w:author="Στάθης Καπ" w:date="2023-03-09T06:25:00Z"/>
                <w:sz w:val="16"/>
                <w:szCs w:val="16"/>
              </w:rPr>
            </w:pPr>
            <w:ins w:id="20445"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0446"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0447" w:author="Στάθης Καπ" w:date="2023-03-09T06:25:00Z"/>
                <w:sz w:val="16"/>
                <w:szCs w:val="16"/>
              </w:rPr>
            </w:pPr>
            <w:ins w:id="20448"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0449"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0450" w:author="Στάθης Καπ" w:date="2023-03-09T06:25:00Z"/>
                <w:sz w:val="16"/>
                <w:szCs w:val="16"/>
              </w:rPr>
            </w:pPr>
            <w:ins w:id="20451"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0452"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0453" w:author="Στάθης Καπ" w:date="2023-03-09T06:25:00Z"/>
                <w:sz w:val="16"/>
                <w:szCs w:val="16"/>
              </w:rPr>
            </w:pPr>
            <w:ins w:id="20454"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0455"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0456" w:author="Στάθης Καπ" w:date="2023-03-09T06:25:00Z"/>
                <w:sz w:val="16"/>
                <w:szCs w:val="16"/>
              </w:rPr>
            </w:pPr>
            <w:ins w:id="20457"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0458"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0459" w:author="Στάθης Καπ" w:date="2023-03-09T06:25:00Z"/>
                <w:sz w:val="16"/>
                <w:szCs w:val="16"/>
              </w:rPr>
            </w:pPr>
            <w:ins w:id="20460"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0461"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0462" w:author="Στάθης Καπ" w:date="2023-03-09T06:25:00Z"/>
                <w:sz w:val="16"/>
                <w:szCs w:val="16"/>
              </w:rPr>
            </w:pPr>
            <w:ins w:id="20463"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0464"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0465" w:author="Στάθης Καπ" w:date="2023-03-09T06:25:00Z"/>
                <w:sz w:val="16"/>
                <w:szCs w:val="16"/>
              </w:rPr>
            </w:pPr>
            <w:ins w:id="20466"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0467"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0468" w:author="Στάθης Καπ" w:date="2023-03-09T06:25:00Z"/>
                <w:sz w:val="16"/>
                <w:szCs w:val="16"/>
              </w:rPr>
            </w:pPr>
            <w:ins w:id="20469"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0470"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0471" w:author="Στάθης Καπ" w:date="2023-03-09T06:25:00Z"/>
                <w:sz w:val="16"/>
                <w:szCs w:val="16"/>
              </w:rPr>
            </w:pPr>
            <w:ins w:id="20472"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0473"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0474" w:author="Στάθης Καπ" w:date="2023-03-09T06:25:00Z"/>
                <w:sz w:val="16"/>
                <w:szCs w:val="16"/>
              </w:rPr>
            </w:pPr>
            <w:ins w:id="20475"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0476" w:author="Στάθης Καπ" w:date="2023-03-09T06:32:00Z"/>
        </w:rPr>
      </w:pPr>
    </w:p>
    <w:p w14:paraId="12100ACA" w14:textId="156BA6D9" w:rsidR="001C06FA" w:rsidRPr="00D66573" w:rsidRDefault="001C06FA">
      <w:pPr>
        <w:pStyle w:val="Caption"/>
        <w:keepNext/>
        <w:rPr>
          <w:ins w:id="20477" w:author="Στάθης Καπ" w:date="2023-03-09T06:36:00Z"/>
          <w:lang w:val="el-GR"/>
          <w:rPrChange w:id="20478" w:author="Στάθης Καπ" w:date="2023-03-09T07:29:00Z">
            <w:rPr>
              <w:ins w:id="20479" w:author="Στάθης Καπ" w:date="2023-03-09T06:36:00Z"/>
            </w:rPr>
          </w:rPrChange>
        </w:rPr>
        <w:pPrChange w:id="20480" w:author="Στάθης Καπ" w:date="2023-03-09T06:36:00Z">
          <w:pPr/>
        </w:pPrChange>
      </w:pPr>
      <w:ins w:id="20481" w:author="Στάθης Καπ" w:date="2023-03-09T06:36:00Z">
        <w:r w:rsidRPr="00D66573">
          <w:rPr>
            <w:lang w:val="el-GR"/>
            <w:rPrChange w:id="20482" w:author="Στάθης Καπ" w:date="2023-03-09T07:29:00Z">
              <w:rPr>
                <w:b/>
                <w:iCs/>
              </w:rPr>
            </w:rPrChange>
          </w:rPr>
          <w:t xml:space="preserve">Πίνακας </w:t>
        </w:r>
      </w:ins>
      <w:ins w:id="2048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048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0485" w:author="Στάθης Καπ" w:date="2023-03-11T10:39:00Z">
        <w:r w:rsidR="00657928">
          <w:rPr>
            <w:noProof/>
            <w:lang w:val="el-GR"/>
          </w:rPr>
          <w:t>7</w:t>
        </w:r>
      </w:ins>
      <w:ins w:id="20486" w:author="Στάθης Καπ" w:date="2023-03-09T08:43:00Z">
        <w:r w:rsidR="00C148DE">
          <w:rPr>
            <w:lang w:val="el-GR"/>
          </w:rPr>
          <w:fldChar w:fldCharType="end"/>
        </w:r>
      </w:ins>
      <w:ins w:id="20487" w:author="Στάθης Καπ" w:date="2023-03-09T06:36:00Z">
        <w:r w:rsidRPr="00D66573">
          <w:rPr>
            <w:lang w:val="el-GR"/>
            <w:rPrChange w:id="20488" w:author="Στάθης Καπ" w:date="2023-03-09T07:29:00Z">
              <w:rPr>
                <w:b/>
                <w:iCs/>
              </w:rPr>
            </w:rPrChange>
          </w:rPr>
          <w:t xml:space="preserve">: Πειραματικά αποτελέσματα για τα στιγμιότυπα εισόδου των </w:t>
        </w:r>
        <w:r w:rsidRPr="00333E23">
          <w:t>Solomon</w:t>
        </w:r>
        <w:r w:rsidRPr="00D66573">
          <w:rPr>
            <w:lang w:val="el-GR"/>
            <w:rPrChange w:id="20489" w:author="Στάθης Καπ" w:date="2023-03-09T07:29:00Z">
              <w:rPr>
                <w:b/>
                <w:iCs/>
              </w:rPr>
            </w:rPrChange>
          </w:rPr>
          <w:t xml:space="preserve"> (</w:t>
        </w:r>
        <w:r w:rsidRPr="00333E23">
          <w:t>m</w:t>
        </w:r>
        <w:r w:rsidRPr="00D66573">
          <w:rPr>
            <w:lang w:val="el-GR"/>
            <w:rPrChange w:id="20490" w:author="Στάθης Καπ" w:date="2023-03-09T07:29:00Z">
              <w:rPr>
                <w:b/>
                <w:iCs/>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0491"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0492"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0493" w:author="Στάθης Καπ" w:date="2023-03-09T06:32:00Z"/>
                <w:sz w:val="16"/>
                <w:szCs w:val="16"/>
              </w:rPr>
            </w:pPr>
            <w:ins w:id="20494"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0495" w:author="Στάθης Καπ" w:date="2023-03-09T06:32:00Z"/>
                <w:sz w:val="16"/>
                <w:szCs w:val="16"/>
              </w:rPr>
            </w:pPr>
            <w:ins w:id="20496"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0497" w:author="Στάθης Καπ" w:date="2023-03-09T06:32:00Z"/>
                <w:sz w:val="16"/>
                <w:szCs w:val="16"/>
              </w:rPr>
            </w:pPr>
            <w:ins w:id="20498"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0499" w:author="Στάθης Καπ" w:date="2023-03-09T06:32:00Z"/>
                <w:sz w:val="16"/>
                <w:szCs w:val="16"/>
              </w:rPr>
            </w:pPr>
            <w:ins w:id="20500"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0501" w:author="Στάθης Καπ" w:date="2023-03-09T06:32:00Z"/>
                <w:sz w:val="16"/>
                <w:szCs w:val="16"/>
              </w:rPr>
            </w:pPr>
            <w:ins w:id="20502"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0503" w:author="Στάθης Καπ" w:date="2023-03-09T06:32:00Z"/>
                <w:sz w:val="16"/>
                <w:szCs w:val="16"/>
              </w:rPr>
            </w:pPr>
            <w:ins w:id="20504" w:author="Στάθης Καπ" w:date="2023-03-09T06:32:00Z">
              <w:r w:rsidRPr="007E0F91">
                <w:rPr>
                  <w:sz w:val="16"/>
                  <w:szCs w:val="16"/>
                </w:rPr>
                <w:t>S=4</w:t>
              </w:r>
            </w:ins>
          </w:p>
        </w:tc>
      </w:tr>
      <w:tr w:rsidR="001C06FA" w14:paraId="444319F0" w14:textId="77777777" w:rsidTr="009861B1">
        <w:trPr>
          <w:trHeight w:val="170"/>
          <w:jc w:val="center"/>
          <w:ins w:id="20505"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0506" w:author="Στάθης Καπ" w:date="2023-03-09T06:32:00Z"/>
                <w:sz w:val="16"/>
                <w:szCs w:val="16"/>
              </w:rPr>
            </w:pPr>
            <w:ins w:id="20507"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0508" w:author="Στάθης Καπ" w:date="2023-03-09T06:32:00Z"/>
                <w:sz w:val="16"/>
                <w:szCs w:val="16"/>
              </w:rPr>
            </w:pPr>
            <w:ins w:id="20509"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0510" w:author="Στάθης Καπ" w:date="2023-03-09T06:32:00Z"/>
                <w:sz w:val="16"/>
                <w:szCs w:val="16"/>
              </w:rPr>
            </w:pPr>
            <w:ins w:id="20511"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0512" w:author="Στάθης Καπ" w:date="2023-03-09T06:32:00Z"/>
                <w:sz w:val="16"/>
                <w:szCs w:val="16"/>
              </w:rPr>
            </w:pPr>
            <w:ins w:id="20513"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0514" w:author="Στάθης Καπ" w:date="2023-03-09T06:32:00Z"/>
                <w:sz w:val="16"/>
                <w:szCs w:val="16"/>
              </w:rPr>
            </w:pPr>
            <w:ins w:id="20515"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0516" w:author="Στάθης Καπ" w:date="2023-03-09T06:32:00Z"/>
                <w:sz w:val="16"/>
                <w:szCs w:val="16"/>
              </w:rPr>
            </w:pPr>
            <w:ins w:id="20517"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0518" w:author="Στάθης Καπ" w:date="2023-03-09T06:32:00Z"/>
                <w:sz w:val="16"/>
                <w:szCs w:val="16"/>
              </w:rPr>
            </w:pPr>
            <w:ins w:id="20519"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0520" w:author="Στάθης Καπ" w:date="2023-03-09T06:32:00Z"/>
                <w:sz w:val="16"/>
                <w:szCs w:val="16"/>
              </w:rPr>
            </w:pPr>
            <w:ins w:id="20521"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0522" w:author="Στάθης Καπ" w:date="2023-03-09T06:32:00Z"/>
                <w:sz w:val="16"/>
                <w:szCs w:val="16"/>
              </w:rPr>
            </w:pPr>
            <w:ins w:id="20523"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0524" w:author="Στάθης Καπ" w:date="2023-03-09T06:32:00Z"/>
                <w:sz w:val="16"/>
                <w:szCs w:val="16"/>
              </w:rPr>
            </w:pPr>
            <w:ins w:id="20525"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0526" w:author="Στάθης Καπ" w:date="2023-03-09T06:32:00Z"/>
                <w:sz w:val="16"/>
                <w:szCs w:val="16"/>
              </w:rPr>
            </w:pPr>
            <w:ins w:id="20527" w:author="Στάθης Καπ" w:date="2023-03-09T06:32:00Z">
              <w:r w:rsidRPr="007E0F91">
                <w:rPr>
                  <w:sz w:val="16"/>
                  <w:szCs w:val="16"/>
                </w:rPr>
                <w:t>CPU(s)</w:t>
              </w:r>
            </w:ins>
          </w:p>
        </w:tc>
      </w:tr>
      <w:tr w:rsidR="001C06FA" w14:paraId="6EFE55D3" w14:textId="77777777" w:rsidTr="009861B1">
        <w:trPr>
          <w:trHeight w:val="170"/>
          <w:jc w:val="center"/>
          <w:ins w:id="20528"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0529"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0530"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0531"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0532" w:author="Στάθης Καπ" w:date="2023-03-09T06:32:00Z"/>
                <w:sz w:val="14"/>
                <w:szCs w:val="14"/>
              </w:rPr>
            </w:pPr>
            <w:ins w:id="20533"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0534" w:author="Στάθης Καπ" w:date="2023-03-09T06:32:00Z"/>
                <w:sz w:val="14"/>
                <w:szCs w:val="14"/>
              </w:rPr>
            </w:pPr>
            <w:ins w:id="20535"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0536" w:author="Στάθης Καπ" w:date="2023-03-09T06:32:00Z"/>
                <w:sz w:val="14"/>
                <w:szCs w:val="14"/>
              </w:rPr>
            </w:pPr>
            <w:ins w:id="20537"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0538" w:author="Στάθης Καπ" w:date="2023-03-09T06:32:00Z"/>
                <w:sz w:val="14"/>
                <w:szCs w:val="14"/>
              </w:rPr>
            </w:pPr>
            <w:ins w:id="20539"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0540" w:author="Στάθης Καπ" w:date="2023-03-09T06:32:00Z"/>
                <w:sz w:val="14"/>
                <w:szCs w:val="14"/>
              </w:rPr>
            </w:pPr>
            <w:ins w:id="20541"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0542" w:author="Στάθης Καπ" w:date="2023-03-09T06:32:00Z"/>
                <w:sz w:val="14"/>
                <w:szCs w:val="14"/>
              </w:rPr>
            </w:pPr>
            <w:ins w:id="20543"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0544" w:author="Στάθης Καπ" w:date="2023-03-09T06:32:00Z"/>
                <w:sz w:val="14"/>
                <w:szCs w:val="14"/>
              </w:rPr>
            </w:pPr>
            <w:ins w:id="20545"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0546" w:author="Στάθης Καπ" w:date="2023-03-09T06:32:00Z"/>
                <w:sz w:val="14"/>
                <w:szCs w:val="14"/>
              </w:rPr>
            </w:pPr>
            <w:ins w:id="20547"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0548" w:author="Στάθης Καπ" w:date="2023-03-09T06:32:00Z"/>
                <w:sz w:val="14"/>
                <w:szCs w:val="14"/>
              </w:rPr>
            </w:pPr>
            <w:ins w:id="20549"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0550" w:author="Στάθης Καπ" w:date="2023-03-09T06:32:00Z"/>
                <w:sz w:val="14"/>
                <w:szCs w:val="14"/>
              </w:rPr>
            </w:pPr>
            <w:ins w:id="20551"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0552" w:author="Στάθης Καπ" w:date="2023-03-09T06:32:00Z"/>
                <w:sz w:val="14"/>
                <w:szCs w:val="14"/>
              </w:rPr>
            </w:pPr>
            <w:ins w:id="20553"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0554" w:author="Στάθης Καπ" w:date="2023-03-09T06:32:00Z"/>
                <w:sz w:val="14"/>
                <w:szCs w:val="14"/>
              </w:rPr>
            </w:pPr>
            <w:ins w:id="20555"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0556" w:author="Στάθης Καπ" w:date="2023-03-09T06:32:00Z"/>
                <w:sz w:val="14"/>
                <w:szCs w:val="14"/>
              </w:rPr>
            </w:pPr>
            <w:ins w:id="20557"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0558" w:author="Στάθης Καπ" w:date="2023-03-09T06:32:00Z"/>
                <w:sz w:val="14"/>
                <w:szCs w:val="14"/>
              </w:rPr>
            </w:pPr>
            <w:ins w:id="20559"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0560" w:author="Στάθης Καπ" w:date="2023-03-09T06:32:00Z"/>
                <w:sz w:val="14"/>
                <w:szCs w:val="14"/>
              </w:rPr>
            </w:pPr>
            <w:ins w:id="20561" w:author="Στάθης Καπ" w:date="2023-03-09T06:32:00Z">
              <w:r w:rsidRPr="00E719CF">
                <w:rPr>
                  <w:sz w:val="14"/>
                  <w:szCs w:val="14"/>
                </w:rPr>
                <w:t>Gap (%)</w:t>
              </w:r>
            </w:ins>
          </w:p>
        </w:tc>
      </w:tr>
      <w:tr w:rsidR="00D128F7" w14:paraId="1B243DBB" w14:textId="77777777" w:rsidTr="009861B1">
        <w:trPr>
          <w:trHeight w:val="170"/>
          <w:jc w:val="center"/>
          <w:ins w:id="20562"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0563" w:author="Στάθης Καπ" w:date="2023-03-09T06:32:00Z"/>
                <w:sz w:val="16"/>
                <w:szCs w:val="16"/>
              </w:rPr>
            </w:pPr>
            <w:ins w:id="20564"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0565" w:author="Στάθης Καπ" w:date="2023-03-09T06:32:00Z"/>
                <w:sz w:val="16"/>
                <w:szCs w:val="16"/>
              </w:rPr>
            </w:pPr>
            <w:ins w:id="20566"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0567" w:author="Στάθης Καπ" w:date="2023-03-09T06:32:00Z"/>
                <w:sz w:val="16"/>
                <w:szCs w:val="16"/>
              </w:rPr>
            </w:pPr>
            <w:ins w:id="20568"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0569" w:author="Στάθης Καπ" w:date="2023-03-09T06:32:00Z"/>
                <w:sz w:val="16"/>
                <w:szCs w:val="16"/>
              </w:rPr>
            </w:pPr>
            <w:ins w:id="20570"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0571" w:author="Στάθης Καπ" w:date="2023-03-09T06:32:00Z"/>
                <w:sz w:val="16"/>
                <w:szCs w:val="16"/>
              </w:rPr>
            </w:pPr>
            <w:ins w:id="20572"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0573" w:author="Στάθης Καπ" w:date="2023-03-09T07:43:00Z"/>
                <w:sz w:val="16"/>
                <w:szCs w:val="16"/>
              </w:rPr>
            </w:pPr>
            <w:ins w:id="20574"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0575" w:author="Στάθης Καπ" w:date="2023-03-09T07:43:00Z"/>
                <w:sz w:val="16"/>
                <w:szCs w:val="16"/>
              </w:rPr>
            </w:pPr>
            <w:ins w:id="20576"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0577" w:author="Στάθης Καπ" w:date="2023-03-09T07:43:00Z"/>
                <w:sz w:val="16"/>
                <w:szCs w:val="16"/>
              </w:rPr>
            </w:pPr>
            <w:ins w:id="20578"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0579" w:author="Στάθης Καπ" w:date="2023-03-09T07:43:00Z"/>
                <w:sz w:val="16"/>
                <w:szCs w:val="16"/>
              </w:rPr>
            </w:pPr>
            <w:ins w:id="20580"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0581" w:author="Στάθης Καπ" w:date="2023-03-09T07:43:00Z"/>
                <w:sz w:val="16"/>
                <w:szCs w:val="16"/>
              </w:rPr>
            </w:pPr>
            <w:ins w:id="20582"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0583" w:author="Στάθης Καπ" w:date="2023-03-09T07:43:00Z"/>
                <w:sz w:val="16"/>
                <w:szCs w:val="16"/>
              </w:rPr>
            </w:pPr>
            <w:ins w:id="20584"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0585" w:author="Στάθης Καπ" w:date="2023-03-09T07:43:00Z"/>
                <w:sz w:val="16"/>
                <w:szCs w:val="16"/>
              </w:rPr>
            </w:pPr>
            <w:ins w:id="20586"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0587" w:author="Στάθης Καπ" w:date="2023-03-09T07:43:00Z"/>
                <w:sz w:val="16"/>
                <w:szCs w:val="16"/>
              </w:rPr>
            </w:pPr>
            <w:ins w:id="20588"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0589" w:author="Στάθης Καπ" w:date="2023-03-09T07:43:00Z"/>
                <w:sz w:val="16"/>
                <w:szCs w:val="16"/>
              </w:rPr>
            </w:pPr>
            <w:ins w:id="20590"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0591" w:author="Στάθης Καπ" w:date="2023-03-09T07:43:00Z"/>
                <w:sz w:val="16"/>
                <w:szCs w:val="16"/>
              </w:rPr>
            </w:pPr>
            <w:ins w:id="20592"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0593" w:author="Στάθης Καπ" w:date="2023-03-09T07:43:00Z"/>
                <w:sz w:val="16"/>
                <w:szCs w:val="16"/>
              </w:rPr>
            </w:pPr>
            <w:ins w:id="20594"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0595" w:author="Στάθης Καπ" w:date="2023-03-09T07:43:00Z"/>
                <w:sz w:val="16"/>
                <w:szCs w:val="16"/>
              </w:rPr>
            </w:pPr>
            <w:ins w:id="20596"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0597" w:author="Στάθης Καπ" w:date="2023-03-09T07:43:00Z"/>
                <w:sz w:val="16"/>
                <w:szCs w:val="16"/>
              </w:rPr>
            </w:pPr>
            <w:ins w:id="20598"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0599" w:author="Στάθης Καπ" w:date="2023-03-09T07:43:00Z"/>
                <w:sz w:val="16"/>
                <w:szCs w:val="16"/>
              </w:rPr>
            </w:pPr>
            <w:ins w:id="20600"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0601" w:author="Στάθης Καπ" w:date="2023-03-09T07:43:00Z"/>
                <w:sz w:val="16"/>
                <w:szCs w:val="16"/>
              </w:rPr>
            </w:pPr>
            <w:ins w:id="20602"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0603" w:author="Στάθης Καπ" w:date="2023-03-09T07:43:00Z"/>
                <w:sz w:val="16"/>
                <w:szCs w:val="16"/>
              </w:rPr>
            </w:pPr>
            <w:ins w:id="20604"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0605" w:author="Στάθης Καπ" w:date="2023-03-09T07:43:00Z"/>
                <w:sz w:val="16"/>
                <w:szCs w:val="16"/>
              </w:rPr>
            </w:pPr>
            <w:ins w:id="20606"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0607" w:author="Στάθης Καπ" w:date="2023-03-09T07:43:00Z"/>
                <w:sz w:val="16"/>
                <w:szCs w:val="16"/>
              </w:rPr>
            </w:pPr>
            <w:ins w:id="20608"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0609" w:author="Στάθης Καπ" w:date="2023-03-09T07:43:00Z"/>
                <w:sz w:val="16"/>
                <w:szCs w:val="16"/>
              </w:rPr>
            </w:pPr>
            <w:ins w:id="20610"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0611" w:author="Στάθης Καπ" w:date="2023-03-09T06:32:00Z"/>
                <w:sz w:val="16"/>
                <w:szCs w:val="16"/>
              </w:rPr>
            </w:pPr>
            <w:ins w:id="20612"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0613" w:author="Στάθης Καπ" w:date="2023-03-09T06:32:00Z"/>
                <w:sz w:val="16"/>
                <w:szCs w:val="16"/>
              </w:rPr>
            </w:pPr>
            <w:ins w:id="20614"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0615" w:author="Στάθης Καπ" w:date="2023-03-09T06:32:00Z"/>
                <w:sz w:val="16"/>
                <w:szCs w:val="16"/>
              </w:rPr>
            </w:pPr>
            <w:ins w:id="20616"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0617" w:author="Στάθης Καπ" w:date="2023-03-09T06:32:00Z"/>
                <w:sz w:val="16"/>
                <w:szCs w:val="16"/>
              </w:rPr>
            </w:pPr>
            <w:ins w:id="20618"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0619" w:author="Στάθης Καπ" w:date="2023-03-09T06:32:00Z"/>
                <w:sz w:val="16"/>
                <w:szCs w:val="16"/>
              </w:rPr>
            </w:pPr>
            <w:ins w:id="20620"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0621" w:author="Στάθης Καπ" w:date="2023-03-09T06:32:00Z"/>
                <w:sz w:val="16"/>
                <w:szCs w:val="16"/>
              </w:rPr>
            </w:pPr>
            <w:ins w:id="20622"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0623" w:author="Στάθης Καπ" w:date="2023-03-09T06:32:00Z"/>
                <w:sz w:val="16"/>
                <w:szCs w:val="16"/>
              </w:rPr>
            </w:pPr>
            <w:ins w:id="20624"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0625" w:author="Στάθης Καπ" w:date="2023-03-09T06:32:00Z"/>
                <w:sz w:val="16"/>
                <w:szCs w:val="16"/>
              </w:rPr>
            </w:pPr>
            <w:ins w:id="20626"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0627" w:author="Στάθης Καπ" w:date="2023-03-09T06:32:00Z"/>
                <w:sz w:val="16"/>
                <w:szCs w:val="16"/>
              </w:rPr>
            </w:pPr>
            <w:ins w:id="20628"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0629" w:author="Στάθης Καπ" w:date="2023-03-09T06:32:00Z"/>
                <w:sz w:val="16"/>
                <w:szCs w:val="16"/>
              </w:rPr>
            </w:pPr>
            <w:ins w:id="20630"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0631" w:author="Στάθης Καπ" w:date="2023-03-09T06:32:00Z"/>
                <w:sz w:val="16"/>
                <w:szCs w:val="16"/>
              </w:rPr>
            </w:pPr>
            <w:ins w:id="20632"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0633" w:author="Στάθης Καπ" w:date="2023-03-09T06:32:00Z"/>
                <w:sz w:val="16"/>
                <w:szCs w:val="16"/>
              </w:rPr>
            </w:pPr>
            <w:ins w:id="20634"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0635" w:author="Στάθης Καπ" w:date="2023-03-09T06:32:00Z"/>
                <w:sz w:val="16"/>
                <w:szCs w:val="16"/>
              </w:rPr>
            </w:pPr>
            <w:ins w:id="20636"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06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0638" w:author="Στάθης Καπ" w:date="2023-03-09T06:32:00Z"/>
                <w:sz w:val="16"/>
                <w:szCs w:val="16"/>
              </w:rPr>
            </w:pPr>
            <w:ins w:id="20639"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0640" w:author="Στάθης Καπ" w:date="2023-03-09T06:32:00Z"/>
                <w:sz w:val="16"/>
                <w:szCs w:val="16"/>
              </w:rPr>
            </w:pPr>
            <w:ins w:id="20641"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0642" w:author="Στάθης Καπ" w:date="2023-03-09T06:32:00Z"/>
                <w:sz w:val="16"/>
                <w:szCs w:val="16"/>
              </w:rPr>
            </w:pPr>
            <w:ins w:id="20643"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0644" w:author="Στάθης Καπ" w:date="2023-03-09T06:32:00Z"/>
                <w:sz w:val="16"/>
                <w:szCs w:val="16"/>
              </w:rPr>
            </w:pPr>
            <w:ins w:id="20645"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0646" w:author="Στάθης Καπ" w:date="2023-03-09T06:32:00Z"/>
                <w:sz w:val="16"/>
                <w:szCs w:val="16"/>
              </w:rPr>
            </w:pPr>
            <w:ins w:id="20647"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0648"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0649" w:author="Στάθης Καπ" w:date="2023-03-09T06:32:00Z"/>
                <w:sz w:val="16"/>
                <w:szCs w:val="16"/>
              </w:rPr>
            </w:pPr>
            <w:ins w:id="20650"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0651" w:author="Στάθης Καπ" w:date="2023-03-09T06:32:00Z"/>
                <w:sz w:val="16"/>
                <w:szCs w:val="16"/>
              </w:rPr>
            </w:pPr>
            <w:ins w:id="20652"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0653" w:author="Στάθης Καπ" w:date="2023-03-09T06:32:00Z"/>
                <w:sz w:val="16"/>
                <w:szCs w:val="16"/>
              </w:rPr>
            </w:pPr>
            <w:ins w:id="20654"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0655" w:author="Στάθης Καπ" w:date="2023-03-09T06:32:00Z"/>
                <w:sz w:val="16"/>
                <w:szCs w:val="16"/>
              </w:rPr>
            </w:pPr>
            <w:ins w:id="20656"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0657" w:author="Στάθης Καπ" w:date="2023-03-09T06:32:00Z"/>
                <w:sz w:val="16"/>
                <w:szCs w:val="16"/>
              </w:rPr>
            </w:pPr>
            <w:ins w:id="20658"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0659" w:author="Στάθης Καπ" w:date="2023-03-09T06:32:00Z"/>
                <w:sz w:val="16"/>
                <w:szCs w:val="16"/>
              </w:rPr>
            </w:pPr>
            <w:ins w:id="20660"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0661" w:author="Στάθης Καπ" w:date="2023-03-09T06:32:00Z"/>
                <w:sz w:val="16"/>
                <w:szCs w:val="16"/>
              </w:rPr>
            </w:pPr>
            <w:ins w:id="20662"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0663" w:author="Στάθης Καπ" w:date="2023-03-09T06:32:00Z"/>
                <w:sz w:val="16"/>
                <w:szCs w:val="16"/>
              </w:rPr>
            </w:pPr>
            <w:ins w:id="20664"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0665" w:author="Στάθης Καπ" w:date="2023-03-09T06:32:00Z"/>
                <w:sz w:val="16"/>
                <w:szCs w:val="16"/>
              </w:rPr>
            </w:pPr>
            <w:ins w:id="20666"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0667" w:author="Στάθης Καπ" w:date="2023-03-09T06:32:00Z"/>
                <w:sz w:val="16"/>
                <w:szCs w:val="16"/>
              </w:rPr>
            </w:pPr>
            <w:ins w:id="20668"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0669" w:author="Στάθης Καπ" w:date="2023-03-09T06:32:00Z"/>
                <w:sz w:val="16"/>
                <w:szCs w:val="16"/>
              </w:rPr>
            </w:pPr>
            <w:ins w:id="20670"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0671" w:author="Στάθης Καπ" w:date="2023-03-09T06:32:00Z"/>
                <w:sz w:val="16"/>
                <w:szCs w:val="16"/>
              </w:rPr>
            </w:pPr>
            <w:ins w:id="20672"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067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0674" w:author="Στάθης Καπ" w:date="2023-03-09T06:32:00Z"/>
                <w:sz w:val="16"/>
                <w:szCs w:val="16"/>
              </w:rPr>
            </w:pPr>
            <w:ins w:id="20675"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0676" w:author="Στάθης Καπ" w:date="2023-03-09T06:32:00Z"/>
                <w:sz w:val="16"/>
                <w:szCs w:val="16"/>
              </w:rPr>
            </w:pPr>
            <w:ins w:id="20677"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0678" w:author="Στάθης Καπ" w:date="2023-03-09T06:32:00Z"/>
                <w:sz w:val="16"/>
                <w:szCs w:val="16"/>
              </w:rPr>
            </w:pPr>
            <w:ins w:id="20679"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0680" w:author="Στάθης Καπ" w:date="2023-03-09T06:32:00Z"/>
                <w:sz w:val="16"/>
                <w:szCs w:val="16"/>
              </w:rPr>
            </w:pPr>
            <w:ins w:id="20681"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0682" w:author="Στάθης Καπ" w:date="2023-03-09T06:32:00Z"/>
                <w:sz w:val="16"/>
                <w:szCs w:val="16"/>
              </w:rPr>
            </w:pPr>
            <w:ins w:id="20683"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0684"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0685" w:author="Στάθης Καπ" w:date="2023-03-09T06:32:00Z"/>
                <w:sz w:val="16"/>
                <w:szCs w:val="16"/>
              </w:rPr>
            </w:pPr>
            <w:ins w:id="20686"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0687" w:author="Στάθης Καπ" w:date="2023-03-09T06:32:00Z"/>
                <w:sz w:val="16"/>
                <w:szCs w:val="16"/>
              </w:rPr>
            </w:pPr>
            <w:ins w:id="20688"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0689" w:author="Στάθης Καπ" w:date="2023-03-09T06:32:00Z"/>
                <w:sz w:val="16"/>
                <w:szCs w:val="16"/>
              </w:rPr>
            </w:pPr>
            <w:ins w:id="20690"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0691" w:author="Στάθης Καπ" w:date="2023-03-09T06:32:00Z"/>
                <w:sz w:val="16"/>
                <w:szCs w:val="16"/>
              </w:rPr>
            </w:pPr>
            <w:ins w:id="20692"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0693" w:author="Στάθης Καπ" w:date="2023-03-09T06:32:00Z"/>
                <w:sz w:val="16"/>
                <w:szCs w:val="16"/>
              </w:rPr>
            </w:pPr>
            <w:ins w:id="20694"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0695" w:author="Στάθης Καπ" w:date="2023-03-09T06:32:00Z"/>
                <w:sz w:val="16"/>
                <w:szCs w:val="16"/>
              </w:rPr>
            </w:pPr>
            <w:ins w:id="20696"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0697" w:author="Στάθης Καπ" w:date="2023-03-09T06:32:00Z"/>
                <w:sz w:val="16"/>
                <w:szCs w:val="16"/>
              </w:rPr>
            </w:pPr>
            <w:ins w:id="20698"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0699" w:author="Στάθης Καπ" w:date="2023-03-09T06:32:00Z"/>
                <w:sz w:val="16"/>
                <w:szCs w:val="16"/>
              </w:rPr>
            </w:pPr>
            <w:ins w:id="20700"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0701" w:author="Στάθης Καπ" w:date="2023-03-09T06:32:00Z"/>
                <w:sz w:val="16"/>
                <w:szCs w:val="16"/>
              </w:rPr>
            </w:pPr>
            <w:ins w:id="20702"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0703" w:author="Στάθης Καπ" w:date="2023-03-09T06:32:00Z"/>
                <w:sz w:val="16"/>
                <w:szCs w:val="16"/>
              </w:rPr>
            </w:pPr>
            <w:ins w:id="20704"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0705" w:author="Στάθης Καπ" w:date="2023-03-09T06:32:00Z"/>
                <w:sz w:val="16"/>
                <w:szCs w:val="16"/>
              </w:rPr>
            </w:pPr>
            <w:ins w:id="20706"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0707" w:author="Στάθης Καπ" w:date="2023-03-09T06:32:00Z"/>
                <w:sz w:val="16"/>
                <w:szCs w:val="16"/>
              </w:rPr>
            </w:pPr>
            <w:ins w:id="20708"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070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0710" w:author="Στάθης Καπ" w:date="2023-03-09T06:32:00Z"/>
                <w:sz w:val="16"/>
                <w:szCs w:val="16"/>
              </w:rPr>
            </w:pPr>
            <w:ins w:id="20711"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0712" w:author="Στάθης Καπ" w:date="2023-03-09T06:32:00Z"/>
                <w:sz w:val="16"/>
                <w:szCs w:val="16"/>
              </w:rPr>
            </w:pPr>
            <w:ins w:id="20713"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0714" w:author="Στάθης Καπ" w:date="2023-03-09T06:32:00Z"/>
                <w:sz w:val="16"/>
                <w:szCs w:val="16"/>
              </w:rPr>
            </w:pPr>
            <w:ins w:id="20715"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0716" w:author="Στάθης Καπ" w:date="2023-03-09T06:32:00Z"/>
                <w:sz w:val="16"/>
                <w:szCs w:val="16"/>
              </w:rPr>
            </w:pPr>
            <w:ins w:id="20717"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0718" w:author="Στάθης Καπ" w:date="2023-03-09T06:32:00Z"/>
                <w:sz w:val="16"/>
                <w:szCs w:val="16"/>
              </w:rPr>
            </w:pPr>
            <w:ins w:id="20719"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0720"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0721" w:author="Στάθης Καπ" w:date="2023-03-09T06:32:00Z"/>
                <w:sz w:val="16"/>
                <w:szCs w:val="16"/>
              </w:rPr>
            </w:pPr>
            <w:ins w:id="20722"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0723" w:author="Στάθης Καπ" w:date="2023-03-09T06:32:00Z"/>
                <w:sz w:val="16"/>
                <w:szCs w:val="16"/>
              </w:rPr>
            </w:pPr>
            <w:ins w:id="20724"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0725" w:author="Στάθης Καπ" w:date="2023-03-09T06:32:00Z"/>
                <w:sz w:val="16"/>
                <w:szCs w:val="16"/>
              </w:rPr>
            </w:pPr>
            <w:ins w:id="20726"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0727" w:author="Στάθης Καπ" w:date="2023-03-09T06:32:00Z"/>
                <w:sz w:val="16"/>
                <w:szCs w:val="16"/>
              </w:rPr>
            </w:pPr>
            <w:ins w:id="20728"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0729" w:author="Στάθης Καπ" w:date="2023-03-09T06:32:00Z"/>
                <w:sz w:val="16"/>
                <w:szCs w:val="16"/>
              </w:rPr>
            </w:pPr>
            <w:ins w:id="20730"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0731" w:author="Στάθης Καπ" w:date="2023-03-09T06:32:00Z"/>
                <w:sz w:val="16"/>
                <w:szCs w:val="16"/>
              </w:rPr>
            </w:pPr>
            <w:ins w:id="20732"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0733" w:author="Στάθης Καπ" w:date="2023-03-09T06:32:00Z"/>
                <w:sz w:val="16"/>
                <w:szCs w:val="16"/>
              </w:rPr>
            </w:pPr>
            <w:ins w:id="20734"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0735" w:author="Στάθης Καπ" w:date="2023-03-09T06:32:00Z"/>
                <w:sz w:val="16"/>
                <w:szCs w:val="16"/>
              </w:rPr>
            </w:pPr>
            <w:ins w:id="20736"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0737" w:author="Στάθης Καπ" w:date="2023-03-09T06:32:00Z"/>
                <w:sz w:val="16"/>
                <w:szCs w:val="16"/>
              </w:rPr>
            </w:pPr>
            <w:ins w:id="20738"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0739" w:author="Στάθης Καπ" w:date="2023-03-09T06:32:00Z"/>
                <w:sz w:val="16"/>
                <w:szCs w:val="16"/>
              </w:rPr>
            </w:pPr>
            <w:ins w:id="20740"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0741" w:author="Στάθης Καπ" w:date="2023-03-09T06:32:00Z"/>
                <w:sz w:val="16"/>
                <w:szCs w:val="16"/>
              </w:rPr>
            </w:pPr>
            <w:ins w:id="20742"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0743" w:author="Στάθης Καπ" w:date="2023-03-09T06:32:00Z"/>
                <w:sz w:val="16"/>
                <w:szCs w:val="16"/>
              </w:rPr>
            </w:pPr>
            <w:ins w:id="20744"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074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0746" w:author="Στάθης Καπ" w:date="2023-03-09T06:32:00Z"/>
                <w:sz w:val="16"/>
                <w:szCs w:val="16"/>
              </w:rPr>
            </w:pPr>
            <w:ins w:id="20747"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0748" w:author="Στάθης Καπ" w:date="2023-03-09T06:32:00Z"/>
                <w:sz w:val="16"/>
                <w:szCs w:val="16"/>
              </w:rPr>
            </w:pPr>
            <w:ins w:id="20749"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0750" w:author="Στάθης Καπ" w:date="2023-03-09T06:32:00Z"/>
                <w:sz w:val="16"/>
                <w:szCs w:val="16"/>
              </w:rPr>
            </w:pPr>
            <w:ins w:id="20751"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0752" w:author="Στάθης Καπ" w:date="2023-03-09T06:32:00Z"/>
                <w:sz w:val="16"/>
                <w:szCs w:val="16"/>
              </w:rPr>
            </w:pPr>
            <w:ins w:id="20753"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0754" w:author="Στάθης Καπ" w:date="2023-03-09T06:32:00Z"/>
                <w:sz w:val="16"/>
                <w:szCs w:val="16"/>
              </w:rPr>
            </w:pPr>
            <w:ins w:id="20755"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0756"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0757" w:author="Στάθης Καπ" w:date="2023-03-09T06:32:00Z"/>
                <w:sz w:val="16"/>
                <w:szCs w:val="16"/>
              </w:rPr>
            </w:pPr>
            <w:ins w:id="20758"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0759" w:author="Στάθης Καπ" w:date="2023-03-09T06:32:00Z"/>
                <w:sz w:val="16"/>
                <w:szCs w:val="16"/>
              </w:rPr>
            </w:pPr>
            <w:ins w:id="20760"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0761" w:author="Στάθης Καπ" w:date="2023-03-09T06:32:00Z"/>
                <w:sz w:val="16"/>
                <w:szCs w:val="16"/>
              </w:rPr>
            </w:pPr>
            <w:ins w:id="20762"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0763" w:author="Στάθης Καπ" w:date="2023-03-09T06:32:00Z"/>
                <w:sz w:val="16"/>
                <w:szCs w:val="16"/>
              </w:rPr>
            </w:pPr>
            <w:ins w:id="20764"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0765" w:author="Στάθης Καπ" w:date="2023-03-09T06:32:00Z"/>
                <w:sz w:val="16"/>
                <w:szCs w:val="16"/>
              </w:rPr>
            </w:pPr>
            <w:ins w:id="20766"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0767" w:author="Στάθης Καπ" w:date="2023-03-09T06:32:00Z"/>
                <w:sz w:val="16"/>
                <w:szCs w:val="16"/>
              </w:rPr>
            </w:pPr>
            <w:ins w:id="20768"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0769" w:author="Στάθης Καπ" w:date="2023-03-09T06:32:00Z"/>
                <w:sz w:val="16"/>
                <w:szCs w:val="16"/>
              </w:rPr>
            </w:pPr>
            <w:ins w:id="20770"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0771" w:author="Στάθης Καπ" w:date="2023-03-09T06:32:00Z"/>
                <w:sz w:val="16"/>
                <w:szCs w:val="16"/>
              </w:rPr>
            </w:pPr>
            <w:ins w:id="20772"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0773" w:author="Στάθης Καπ" w:date="2023-03-09T06:32:00Z"/>
                <w:sz w:val="16"/>
                <w:szCs w:val="16"/>
              </w:rPr>
            </w:pPr>
            <w:ins w:id="20774"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0775" w:author="Στάθης Καπ" w:date="2023-03-09T06:32:00Z"/>
                <w:sz w:val="16"/>
                <w:szCs w:val="16"/>
              </w:rPr>
            </w:pPr>
            <w:ins w:id="20776"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0777" w:author="Στάθης Καπ" w:date="2023-03-09T06:32:00Z"/>
                <w:sz w:val="16"/>
                <w:szCs w:val="16"/>
              </w:rPr>
            </w:pPr>
            <w:ins w:id="20778"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0779" w:author="Στάθης Καπ" w:date="2023-03-09T06:32:00Z"/>
                <w:sz w:val="16"/>
                <w:szCs w:val="16"/>
              </w:rPr>
            </w:pPr>
            <w:ins w:id="20780"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07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0782" w:author="Στάθης Καπ" w:date="2023-03-09T06:32:00Z"/>
                <w:sz w:val="16"/>
                <w:szCs w:val="16"/>
              </w:rPr>
            </w:pPr>
            <w:ins w:id="20783"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0784" w:author="Στάθης Καπ" w:date="2023-03-09T06:32:00Z"/>
                <w:sz w:val="16"/>
                <w:szCs w:val="16"/>
              </w:rPr>
            </w:pPr>
            <w:ins w:id="20785"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0786" w:author="Στάθης Καπ" w:date="2023-03-09T06:32:00Z"/>
                <w:sz w:val="16"/>
                <w:szCs w:val="16"/>
              </w:rPr>
            </w:pPr>
            <w:ins w:id="20787"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0788" w:author="Στάθης Καπ" w:date="2023-03-09T06:32:00Z"/>
                <w:sz w:val="16"/>
                <w:szCs w:val="16"/>
              </w:rPr>
            </w:pPr>
            <w:ins w:id="20789"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0790" w:author="Στάθης Καπ" w:date="2023-03-09T06:32:00Z"/>
                <w:sz w:val="16"/>
                <w:szCs w:val="16"/>
              </w:rPr>
            </w:pPr>
            <w:ins w:id="20791"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0792"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0793" w:author="Στάθης Καπ" w:date="2023-03-09T06:32:00Z"/>
                <w:sz w:val="16"/>
                <w:szCs w:val="16"/>
              </w:rPr>
            </w:pPr>
            <w:ins w:id="20794"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0795" w:author="Στάθης Καπ" w:date="2023-03-09T06:32:00Z"/>
                <w:sz w:val="16"/>
                <w:szCs w:val="16"/>
              </w:rPr>
            </w:pPr>
            <w:ins w:id="20796"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0797" w:author="Στάθης Καπ" w:date="2023-03-09T06:32:00Z"/>
                <w:sz w:val="16"/>
                <w:szCs w:val="16"/>
              </w:rPr>
            </w:pPr>
            <w:ins w:id="20798"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0799" w:author="Στάθης Καπ" w:date="2023-03-09T06:32:00Z"/>
                <w:sz w:val="16"/>
                <w:szCs w:val="16"/>
              </w:rPr>
            </w:pPr>
            <w:ins w:id="20800"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0801" w:author="Στάθης Καπ" w:date="2023-03-09T06:32:00Z"/>
                <w:sz w:val="16"/>
                <w:szCs w:val="16"/>
              </w:rPr>
            </w:pPr>
            <w:ins w:id="20802"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0803" w:author="Στάθης Καπ" w:date="2023-03-09T06:32:00Z"/>
                <w:sz w:val="16"/>
                <w:szCs w:val="16"/>
              </w:rPr>
            </w:pPr>
            <w:ins w:id="20804"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0805" w:author="Στάθης Καπ" w:date="2023-03-09T06:32:00Z"/>
                <w:sz w:val="16"/>
                <w:szCs w:val="16"/>
              </w:rPr>
            </w:pPr>
            <w:ins w:id="20806"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0807" w:author="Στάθης Καπ" w:date="2023-03-09T06:32:00Z"/>
                <w:sz w:val="16"/>
                <w:szCs w:val="16"/>
              </w:rPr>
            </w:pPr>
            <w:ins w:id="20808"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0809" w:author="Στάθης Καπ" w:date="2023-03-09T06:32:00Z"/>
                <w:sz w:val="16"/>
                <w:szCs w:val="16"/>
              </w:rPr>
            </w:pPr>
            <w:ins w:id="20810"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0811" w:author="Στάθης Καπ" w:date="2023-03-09T06:32:00Z"/>
                <w:sz w:val="16"/>
                <w:szCs w:val="16"/>
              </w:rPr>
            </w:pPr>
            <w:ins w:id="20812"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0813" w:author="Στάθης Καπ" w:date="2023-03-09T06:32:00Z"/>
                <w:sz w:val="16"/>
                <w:szCs w:val="16"/>
              </w:rPr>
            </w:pPr>
            <w:ins w:id="20814"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0815" w:author="Στάθης Καπ" w:date="2023-03-09T06:32:00Z"/>
                <w:sz w:val="16"/>
                <w:szCs w:val="16"/>
              </w:rPr>
            </w:pPr>
            <w:ins w:id="20816"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081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0818" w:author="Στάθης Καπ" w:date="2023-03-09T06:32:00Z"/>
                <w:sz w:val="16"/>
                <w:szCs w:val="16"/>
              </w:rPr>
            </w:pPr>
            <w:ins w:id="20819"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0820" w:author="Στάθης Καπ" w:date="2023-03-09T06:32:00Z"/>
                <w:sz w:val="16"/>
                <w:szCs w:val="16"/>
              </w:rPr>
            </w:pPr>
            <w:ins w:id="20821"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0822" w:author="Στάθης Καπ" w:date="2023-03-09T06:32:00Z"/>
                <w:sz w:val="16"/>
                <w:szCs w:val="16"/>
              </w:rPr>
            </w:pPr>
            <w:ins w:id="20823"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0824" w:author="Στάθης Καπ" w:date="2023-03-09T06:32:00Z"/>
                <w:sz w:val="16"/>
                <w:szCs w:val="16"/>
              </w:rPr>
            </w:pPr>
            <w:ins w:id="20825"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0826" w:author="Στάθης Καπ" w:date="2023-03-09T06:32:00Z"/>
                <w:sz w:val="16"/>
                <w:szCs w:val="16"/>
              </w:rPr>
            </w:pPr>
            <w:ins w:id="20827"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0828"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0829" w:author="Στάθης Καπ" w:date="2023-03-09T06:32:00Z"/>
                <w:sz w:val="16"/>
                <w:szCs w:val="16"/>
              </w:rPr>
            </w:pPr>
            <w:ins w:id="20830"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0831" w:author="Στάθης Καπ" w:date="2023-03-09T06:32:00Z"/>
                <w:sz w:val="16"/>
                <w:szCs w:val="16"/>
              </w:rPr>
            </w:pPr>
            <w:ins w:id="20832"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0833" w:author="Στάθης Καπ" w:date="2023-03-09T06:32:00Z"/>
                <w:sz w:val="16"/>
                <w:szCs w:val="16"/>
              </w:rPr>
            </w:pPr>
            <w:ins w:id="20834"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0835" w:author="Στάθης Καπ" w:date="2023-03-09T06:32:00Z"/>
                <w:sz w:val="16"/>
                <w:szCs w:val="16"/>
              </w:rPr>
            </w:pPr>
            <w:ins w:id="20836"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0837" w:author="Στάθης Καπ" w:date="2023-03-09T06:32:00Z"/>
                <w:sz w:val="16"/>
                <w:szCs w:val="16"/>
              </w:rPr>
            </w:pPr>
            <w:ins w:id="20838"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0839" w:author="Στάθης Καπ" w:date="2023-03-09T06:32:00Z"/>
                <w:sz w:val="16"/>
                <w:szCs w:val="16"/>
              </w:rPr>
            </w:pPr>
            <w:ins w:id="20840"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0841" w:author="Στάθης Καπ" w:date="2023-03-09T06:32:00Z"/>
                <w:sz w:val="16"/>
                <w:szCs w:val="16"/>
              </w:rPr>
            </w:pPr>
            <w:ins w:id="20842"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0843" w:author="Στάθης Καπ" w:date="2023-03-09T06:32:00Z"/>
                <w:sz w:val="16"/>
                <w:szCs w:val="16"/>
              </w:rPr>
            </w:pPr>
            <w:ins w:id="20844"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0845" w:author="Στάθης Καπ" w:date="2023-03-09T06:32:00Z"/>
                <w:sz w:val="16"/>
                <w:szCs w:val="16"/>
              </w:rPr>
            </w:pPr>
            <w:ins w:id="20846"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0847" w:author="Στάθης Καπ" w:date="2023-03-09T06:32:00Z"/>
                <w:sz w:val="16"/>
                <w:szCs w:val="16"/>
              </w:rPr>
            </w:pPr>
            <w:ins w:id="20848"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0849" w:author="Στάθης Καπ" w:date="2023-03-09T06:32:00Z"/>
                <w:sz w:val="16"/>
                <w:szCs w:val="16"/>
              </w:rPr>
            </w:pPr>
            <w:ins w:id="20850"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0851" w:author="Στάθης Καπ" w:date="2023-03-09T06:32:00Z"/>
                <w:sz w:val="16"/>
                <w:szCs w:val="16"/>
              </w:rPr>
            </w:pPr>
            <w:ins w:id="20852"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085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0854" w:author="Στάθης Καπ" w:date="2023-03-09T06:32:00Z"/>
                <w:sz w:val="16"/>
                <w:szCs w:val="16"/>
              </w:rPr>
            </w:pPr>
            <w:ins w:id="20855"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0856" w:author="Στάθης Καπ" w:date="2023-03-09T06:32:00Z"/>
                <w:sz w:val="16"/>
                <w:szCs w:val="16"/>
              </w:rPr>
            </w:pPr>
            <w:ins w:id="20857"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0858" w:author="Στάθης Καπ" w:date="2023-03-09T06:32:00Z"/>
                <w:sz w:val="16"/>
                <w:szCs w:val="16"/>
              </w:rPr>
            </w:pPr>
            <w:ins w:id="20859"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0860" w:author="Στάθης Καπ" w:date="2023-03-09T06:32:00Z"/>
                <w:sz w:val="16"/>
                <w:szCs w:val="16"/>
              </w:rPr>
            </w:pPr>
            <w:ins w:id="20861"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0862" w:author="Στάθης Καπ" w:date="2023-03-09T06:32:00Z"/>
                <w:sz w:val="16"/>
                <w:szCs w:val="16"/>
              </w:rPr>
            </w:pPr>
            <w:ins w:id="20863"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0864"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0865" w:author="Στάθης Καπ" w:date="2023-03-09T06:32:00Z"/>
                <w:sz w:val="16"/>
                <w:szCs w:val="16"/>
              </w:rPr>
            </w:pPr>
            <w:ins w:id="20866"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0867" w:author="Στάθης Καπ" w:date="2023-03-09T06:32:00Z"/>
                <w:sz w:val="16"/>
                <w:szCs w:val="16"/>
              </w:rPr>
            </w:pPr>
            <w:ins w:id="20868"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0869" w:author="Στάθης Καπ" w:date="2023-03-09T06:32:00Z"/>
                <w:sz w:val="16"/>
                <w:szCs w:val="16"/>
              </w:rPr>
            </w:pPr>
            <w:ins w:id="20870"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0871" w:author="Στάθης Καπ" w:date="2023-03-09T06:32:00Z"/>
                <w:sz w:val="16"/>
                <w:szCs w:val="16"/>
              </w:rPr>
            </w:pPr>
            <w:ins w:id="20872"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0873" w:author="Στάθης Καπ" w:date="2023-03-09T06:32:00Z"/>
                <w:sz w:val="16"/>
                <w:szCs w:val="16"/>
              </w:rPr>
            </w:pPr>
            <w:ins w:id="20874"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0875" w:author="Στάθης Καπ" w:date="2023-03-09T06:32:00Z"/>
                <w:sz w:val="16"/>
                <w:szCs w:val="16"/>
              </w:rPr>
            </w:pPr>
            <w:ins w:id="20876"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0877" w:author="Στάθης Καπ" w:date="2023-03-09T06:32:00Z"/>
                <w:sz w:val="16"/>
                <w:szCs w:val="16"/>
              </w:rPr>
            </w:pPr>
            <w:ins w:id="20878"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0879" w:author="Στάθης Καπ" w:date="2023-03-09T06:32:00Z"/>
                <w:sz w:val="16"/>
                <w:szCs w:val="16"/>
              </w:rPr>
            </w:pPr>
            <w:ins w:id="20880"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0881" w:author="Στάθης Καπ" w:date="2023-03-09T06:32:00Z"/>
                <w:sz w:val="16"/>
                <w:szCs w:val="16"/>
              </w:rPr>
            </w:pPr>
            <w:ins w:id="20882"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0883" w:author="Στάθης Καπ" w:date="2023-03-09T06:32:00Z"/>
                <w:sz w:val="16"/>
                <w:szCs w:val="16"/>
              </w:rPr>
            </w:pPr>
            <w:ins w:id="20884"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0885" w:author="Στάθης Καπ" w:date="2023-03-09T06:32:00Z"/>
                <w:sz w:val="16"/>
                <w:szCs w:val="16"/>
              </w:rPr>
            </w:pPr>
            <w:ins w:id="20886"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0887" w:author="Στάθης Καπ" w:date="2023-03-09T06:32:00Z"/>
                <w:sz w:val="16"/>
                <w:szCs w:val="16"/>
              </w:rPr>
            </w:pPr>
            <w:ins w:id="20888"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08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0890" w:author="Στάθης Καπ" w:date="2023-03-09T06:32:00Z"/>
                <w:sz w:val="16"/>
                <w:szCs w:val="16"/>
              </w:rPr>
            </w:pPr>
            <w:ins w:id="20891"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0892" w:author="Στάθης Καπ" w:date="2023-03-09T06:32:00Z"/>
                <w:sz w:val="16"/>
                <w:szCs w:val="16"/>
              </w:rPr>
            </w:pPr>
            <w:ins w:id="2089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0894" w:author="Στάθης Καπ" w:date="2023-03-09T06:32:00Z"/>
                <w:sz w:val="16"/>
                <w:szCs w:val="16"/>
              </w:rPr>
            </w:pPr>
            <w:ins w:id="20895"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0896" w:author="Στάθης Καπ" w:date="2023-03-09T06:32:00Z"/>
                <w:sz w:val="16"/>
                <w:szCs w:val="16"/>
              </w:rPr>
            </w:pPr>
            <w:ins w:id="20897"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0898" w:author="Στάθης Καπ" w:date="2023-03-09T06:32:00Z"/>
                <w:sz w:val="16"/>
                <w:szCs w:val="16"/>
              </w:rPr>
            </w:pPr>
            <w:ins w:id="20899"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0900"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0901" w:author="Στάθης Καπ" w:date="2023-03-09T06:32:00Z"/>
                <w:sz w:val="16"/>
                <w:szCs w:val="16"/>
              </w:rPr>
            </w:pPr>
            <w:ins w:id="20902"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0903" w:author="Στάθης Καπ" w:date="2023-03-09T06:32:00Z"/>
                <w:sz w:val="16"/>
                <w:szCs w:val="16"/>
              </w:rPr>
            </w:pPr>
            <w:ins w:id="20904"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0905" w:author="Στάθης Καπ" w:date="2023-03-09T06:32:00Z"/>
                <w:sz w:val="16"/>
                <w:szCs w:val="16"/>
              </w:rPr>
            </w:pPr>
            <w:ins w:id="20906"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0907" w:author="Στάθης Καπ" w:date="2023-03-09T06:32:00Z"/>
                <w:sz w:val="16"/>
                <w:szCs w:val="16"/>
              </w:rPr>
            </w:pPr>
            <w:ins w:id="20908"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0909" w:author="Στάθης Καπ" w:date="2023-03-09T06:32:00Z"/>
                <w:sz w:val="16"/>
                <w:szCs w:val="16"/>
              </w:rPr>
            </w:pPr>
            <w:ins w:id="20910"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0911" w:author="Στάθης Καπ" w:date="2023-03-09T06:32:00Z"/>
                <w:sz w:val="16"/>
                <w:szCs w:val="16"/>
              </w:rPr>
            </w:pPr>
            <w:ins w:id="20912"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0913" w:author="Στάθης Καπ" w:date="2023-03-09T06:32:00Z"/>
                <w:sz w:val="16"/>
                <w:szCs w:val="16"/>
              </w:rPr>
            </w:pPr>
            <w:ins w:id="20914"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0915" w:author="Στάθης Καπ" w:date="2023-03-09T06:32:00Z"/>
                <w:sz w:val="16"/>
                <w:szCs w:val="16"/>
              </w:rPr>
            </w:pPr>
            <w:ins w:id="20916"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0917" w:author="Στάθης Καπ" w:date="2023-03-09T06:32:00Z"/>
                <w:sz w:val="16"/>
                <w:szCs w:val="16"/>
              </w:rPr>
            </w:pPr>
            <w:ins w:id="20918"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0919" w:author="Στάθης Καπ" w:date="2023-03-09T06:32:00Z"/>
                <w:sz w:val="16"/>
                <w:szCs w:val="16"/>
              </w:rPr>
            </w:pPr>
            <w:ins w:id="20920"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0921" w:author="Στάθης Καπ" w:date="2023-03-09T06:32:00Z"/>
                <w:sz w:val="16"/>
                <w:szCs w:val="16"/>
              </w:rPr>
            </w:pPr>
            <w:ins w:id="20922"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0923" w:author="Στάθης Καπ" w:date="2023-03-09T06:32:00Z"/>
                <w:sz w:val="16"/>
                <w:szCs w:val="16"/>
              </w:rPr>
            </w:pPr>
            <w:ins w:id="20924"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092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0926" w:author="Στάθης Καπ" w:date="2023-03-09T06:32:00Z"/>
                <w:sz w:val="16"/>
                <w:szCs w:val="16"/>
              </w:rPr>
            </w:pPr>
            <w:ins w:id="20927"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0928" w:author="Στάθης Καπ" w:date="2023-03-09T06:32:00Z"/>
                <w:sz w:val="16"/>
                <w:szCs w:val="16"/>
              </w:rPr>
            </w:pPr>
            <w:ins w:id="2092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0930" w:author="Στάθης Καπ" w:date="2023-03-09T06:32:00Z"/>
                <w:sz w:val="16"/>
                <w:szCs w:val="16"/>
              </w:rPr>
            </w:pPr>
            <w:ins w:id="20931"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0932" w:author="Στάθης Καπ" w:date="2023-03-09T06:32:00Z"/>
                <w:sz w:val="16"/>
                <w:szCs w:val="16"/>
              </w:rPr>
            </w:pPr>
            <w:ins w:id="20933"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0934" w:author="Στάθης Καπ" w:date="2023-03-09T06:32:00Z"/>
                <w:sz w:val="16"/>
                <w:szCs w:val="16"/>
              </w:rPr>
            </w:pPr>
            <w:ins w:id="20935"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0936"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0937" w:author="Στάθης Καπ" w:date="2023-03-09T06:32:00Z"/>
                <w:sz w:val="16"/>
                <w:szCs w:val="16"/>
              </w:rPr>
            </w:pPr>
            <w:ins w:id="20938"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0939" w:author="Στάθης Καπ" w:date="2023-03-09T06:32:00Z"/>
                <w:sz w:val="16"/>
                <w:szCs w:val="16"/>
              </w:rPr>
            </w:pPr>
            <w:ins w:id="20940"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0941" w:author="Στάθης Καπ" w:date="2023-03-09T06:32:00Z"/>
                <w:sz w:val="16"/>
                <w:szCs w:val="16"/>
              </w:rPr>
            </w:pPr>
            <w:ins w:id="20942"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0943" w:author="Στάθης Καπ" w:date="2023-03-09T06:32:00Z"/>
                <w:sz w:val="16"/>
                <w:szCs w:val="16"/>
              </w:rPr>
            </w:pPr>
            <w:ins w:id="20944"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0945" w:author="Στάθης Καπ" w:date="2023-03-09T06:32:00Z"/>
                <w:sz w:val="16"/>
                <w:szCs w:val="16"/>
              </w:rPr>
            </w:pPr>
            <w:ins w:id="20946"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0947" w:author="Στάθης Καπ" w:date="2023-03-09T06:32:00Z"/>
                <w:sz w:val="16"/>
                <w:szCs w:val="16"/>
              </w:rPr>
            </w:pPr>
            <w:ins w:id="20948"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0949" w:author="Στάθης Καπ" w:date="2023-03-09T06:32:00Z"/>
                <w:sz w:val="16"/>
                <w:szCs w:val="16"/>
              </w:rPr>
            </w:pPr>
            <w:ins w:id="20950"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0951" w:author="Στάθης Καπ" w:date="2023-03-09T06:32:00Z"/>
                <w:sz w:val="16"/>
                <w:szCs w:val="16"/>
              </w:rPr>
            </w:pPr>
            <w:ins w:id="20952"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0953" w:author="Στάθης Καπ" w:date="2023-03-09T06:32:00Z"/>
                <w:sz w:val="16"/>
                <w:szCs w:val="16"/>
              </w:rPr>
            </w:pPr>
            <w:ins w:id="20954"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0955" w:author="Στάθης Καπ" w:date="2023-03-09T06:32:00Z"/>
                <w:sz w:val="16"/>
                <w:szCs w:val="16"/>
              </w:rPr>
            </w:pPr>
            <w:ins w:id="20956"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0957" w:author="Στάθης Καπ" w:date="2023-03-09T06:32:00Z"/>
                <w:sz w:val="16"/>
                <w:szCs w:val="16"/>
              </w:rPr>
            </w:pPr>
            <w:ins w:id="20958"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0959" w:author="Στάθης Καπ" w:date="2023-03-09T06:32:00Z"/>
                <w:sz w:val="16"/>
                <w:szCs w:val="16"/>
              </w:rPr>
            </w:pPr>
            <w:ins w:id="20960"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09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0962" w:author="Στάθης Καπ" w:date="2023-03-09T06:32:00Z"/>
                <w:sz w:val="16"/>
                <w:szCs w:val="16"/>
              </w:rPr>
            </w:pPr>
            <w:ins w:id="20963"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0964" w:author="Στάθης Καπ" w:date="2023-03-09T06:32:00Z"/>
                <w:sz w:val="16"/>
                <w:szCs w:val="16"/>
              </w:rPr>
            </w:pPr>
            <w:ins w:id="2096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0966" w:author="Στάθης Καπ" w:date="2023-03-09T06:32:00Z"/>
                <w:sz w:val="16"/>
                <w:szCs w:val="16"/>
              </w:rPr>
            </w:pPr>
            <w:ins w:id="20967"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0968" w:author="Στάθης Καπ" w:date="2023-03-09T06:32:00Z"/>
                <w:sz w:val="16"/>
                <w:szCs w:val="16"/>
              </w:rPr>
            </w:pPr>
            <w:ins w:id="20969"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0970" w:author="Στάθης Καπ" w:date="2023-03-09T06:32:00Z"/>
                <w:sz w:val="16"/>
                <w:szCs w:val="16"/>
              </w:rPr>
            </w:pPr>
            <w:ins w:id="20971"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0972"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0973" w:author="Στάθης Καπ" w:date="2023-03-09T06:32:00Z"/>
                <w:sz w:val="16"/>
                <w:szCs w:val="16"/>
              </w:rPr>
            </w:pPr>
            <w:ins w:id="20974"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0975" w:author="Στάθης Καπ" w:date="2023-03-09T06:32:00Z"/>
                <w:sz w:val="16"/>
                <w:szCs w:val="16"/>
              </w:rPr>
            </w:pPr>
            <w:ins w:id="20976"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0977" w:author="Στάθης Καπ" w:date="2023-03-09T06:32:00Z"/>
                <w:sz w:val="16"/>
                <w:szCs w:val="16"/>
              </w:rPr>
            </w:pPr>
            <w:ins w:id="20978"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0979" w:author="Στάθης Καπ" w:date="2023-03-09T06:32:00Z"/>
                <w:sz w:val="16"/>
                <w:szCs w:val="16"/>
              </w:rPr>
            </w:pPr>
            <w:ins w:id="20980"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0981" w:author="Στάθης Καπ" w:date="2023-03-09T06:32:00Z"/>
                <w:sz w:val="16"/>
                <w:szCs w:val="16"/>
              </w:rPr>
            </w:pPr>
            <w:ins w:id="20982"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0983" w:author="Στάθης Καπ" w:date="2023-03-09T06:32:00Z"/>
                <w:sz w:val="16"/>
                <w:szCs w:val="16"/>
              </w:rPr>
            </w:pPr>
            <w:ins w:id="20984"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0985" w:author="Στάθης Καπ" w:date="2023-03-09T06:32:00Z"/>
                <w:sz w:val="16"/>
                <w:szCs w:val="16"/>
              </w:rPr>
            </w:pPr>
            <w:ins w:id="20986"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0987" w:author="Στάθης Καπ" w:date="2023-03-09T06:32:00Z"/>
                <w:sz w:val="16"/>
                <w:szCs w:val="16"/>
              </w:rPr>
            </w:pPr>
            <w:ins w:id="20988"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0989" w:author="Στάθης Καπ" w:date="2023-03-09T06:32:00Z"/>
                <w:sz w:val="16"/>
                <w:szCs w:val="16"/>
              </w:rPr>
            </w:pPr>
            <w:ins w:id="20990"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0991" w:author="Στάθης Καπ" w:date="2023-03-09T06:32:00Z"/>
                <w:sz w:val="16"/>
                <w:szCs w:val="16"/>
              </w:rPr>
            </w:pPr>
            <w:ins w:id="20992"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0993" w:author="Στάθης Καπ" w:date="2023-03-09T06:32:00Z"/>
                <w:sz w:val="16"/>
                <w:szCs w:val="16"/>
              </w:rPr>
            </w:pPr>
            <w:ins w:id="20994"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0995" w:author="Στάθης Καπ" w:date="2023-03-09T06:32:00Z"/>
                <w:sz w:val="16"/>
                <w:szCs w:val="16"/>
              </w:rPr>
            </w:pPr>
            <w:ins w:id="20996"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099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0998" w:author="Στάθης Καπ" w:date="2023-03-09T06:32:00Z"/>
                <w:sz w:val="16"/>
                <w:szCs w:val="16"/>
              </w:rPr>
            </w:pPr>
            <w:ins w:id="20999"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000" w:author="Στάθης Καπ" w:date="2023-03-09T06:32:00Z"/>
                <w:sz w:val="16"/>
                <w:szCs w:val="16"/>
              </w:rPr>
            </w:pPr>
            <w:ins w:id="21001"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002" w:author="Στάθης Καπ" w:date="2023-03-09T06:32:00Z"/>
                <w:sz w:val="16"/>
                <w:szCs w:val="16"/>
              </w:rPr>
            </w:pPr>
            <w:ins w:id="21003"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004" w:author="Στάθης Καπ" w:date="2023-03-09T06:32:00Z"/>
                <w:sz w:val="16"/>
                <w:szCs w:val="16"/>
              </w:rPr>
            </w:pPr>
            <w:ins w:id="21005"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006" w:author="Στάθης Καπ" w:date="2023-03-09T06:32:00Z"/>
                <w:sz w:val="16"/>
                <w:szCs w:val="16"/>
              </w:rPr>
            </w:pPr>
            <w:ins w:id="21007"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008"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009" w:author="Στάθης Καπ" w:date="2023-03-09T06:32:00Z"/>
                <w:sz w:val="16"/>
                <w:szCs w:val="16"/>
              </w:rPr>
            </w:pPr>
            <w:ins w:id="21010"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011" w:author="Στάθης Καπ" w:date="2023-03-09T06:32:00Z"/>
                <w:sz w:val="16"/>
                <w:szCs w:val="16"/>
              </w:rPr>
            </w:pPr>
            <w:ins w:id="21012"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1013" w:author="Στάθης Καπ" w:date="2023-03-09T06:32:00Z"/>
                <w:sz w:val="16"/>
                <w:szCs w:val="16"/>
              </w:rPr>
            </w:pPr>
            <w:ins w:id="21014"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1015" w:author="Στάθης Καπ" w:date="2023-03-09T06:32:00Z"/>
                <w:sz w:val="16"/>
                <w:szCs w:val="16"/>
              </w:rPr>
            </w:pPr>
            <w:ins w:id="21016"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1017" w:author="Στάθης Καπ" w:date="2023-03-09T06:32:00Z"/>
                <w:sz w:val="16"/>
                <w:szCs w:val="16"/>
              </w:rPr>
            </w:pPr>
            <w:ins w:id="21018"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1019" w:author="Στάθης Καπ" w:date="2023-03-09T06:32:00Z"/>
                <w:sz w:val="16"/>
                <w:szCs w:val="16"/>
              </w:rPr>
            </w:pPr>
            <w:ins w:id="21020"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1021" w:author="Στάθης Καπ" w:date="2023-03-09T06:32:00Z"/>
                <w:sz w:val="16"/>
                <w:szCs w:val="16"/>
              </w:rPr>
            </w:pPr>
            <w:ins w:id="21022"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1023" w:author="Στάθης Καπ" w:date="2023-03-09T06:32:00Z"/>
                <w:sz w:val="16"/>
                <w:szCs w:val="16"/>
              </w:rPr>
            </w:pPr>
            <w:ins w:id="21024"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1025" w:author="Στάθης Καπ" w:date="2023-03-09T06:32:00Z"/>
                <w:sz w:val="16"/>
                <w:szCs w:val="16"/>
              </w:rPr>
            </w:pPr>
            <w:ins w:id="21026"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1027" w:author="Στάθης Καπ" w:date="2023-03-09T06:32:00Z"/>
                <w:sz w:val="16"/>
                <w:szCs w:val="16"/>
              </w:rPr>
            </w:pPr>
            <w:ins w:id="21028"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1029" w:author="Στάθης Καπ" w:date="2023-03-09T06:32:00Z"/>
                <w:sz w:val="16"/>
                <w:szCs w:val="16"/>
              </w:rPr>
            </w:pPr>
            <w:ins w:id="21030"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1031" w:author="Στάθης Καπ" w:date="2023-03-09T06:32:00Z"/>
                <w:sz w:val="16"/>
                <w:szCs w:val="16"/>
              </w:rPr>
            </w:pPr>
            <w:ins w:id="21032"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10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1034" w:author="Στάθης Καπ" w:date="2023-03-09T06:32:00Z"/>
                <w:sz w:val="16"/>
                <w:szCs w:val="16"/>
              </w:rPr>
            </w:pPr>
            <w:ins w:id="21035"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1036" w:author="Στάθης Καπ" w:date="2023-03-09T06:32:00Z"/>
                <w:sz w:val="16"/>
                <w:szCs w:val="16"/>
              </w:rPr>
            </w:pPr>
            <w:ins w:id="21037"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1038" w:author="Στάθης Καπ" w:date="2023-03-09T06:32:00Z"/>
                <w:sz w:val="16"/>
                <w:szCs w:val="16"/>
              </w:rPr>
            </w:pPr>
            <w:ins w:id="21039"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1040" w:author="Στάθης Καπ" w:date="2023-03-09T06:32:00Z"/>
                <w:sz w:val="16"/>
                <w:szCs w:val="16"/>
              </w:rPr>
            </w:pPr>
            <w:ins w:id="21041"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1042" w:author="Στάθης Καπ" w:date="2023-03-09T06:32:00Z"/>
                <w:sz w:val="16"/>
                <w:szCs w:val="16"/>
              </w:rPr>
            </w:pPr>
            <w:ins w:id="21043"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1044"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1045" w:author="Στάθης Καπ" w:date="2023-03-09T06:32:00Z"/>
                <w:sz w:val="16"/>
                <w:szCs w:val="16"/>
              </w:rPr>
            </w:pPr>
            <w:ins w:id="21046"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1047" w:author="Στάθης Καπ" w:date="2023-03-09T06:32:00Z"/>
                <w:sz w:val="16"/>
                <w:szCs w:val="16"/>
              </w:rPr>
            </w:pPr>
            <w:ins w:id="21048"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1049" w:author="Στάθης Καπ" w:date="2023-03-09T06:32:00Z"/>
                <w:sz w:val="16"/>
                <w:szCs w:val="16"/>
              </w:rPr>
            </w:pPr>
            <w:ins w:id="21050"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1051" w:author="Στάθης Καπ" w:date="2023-03-09T06:32:00Z"/>
                <w:sz w:val="16"/>
                <w:szCs w:val="16"/>
              </w:rPr>
            </w:pPr>
            <w:ins w:id="21052"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1053" w:author="Στάθης Καπ" w:date="2023-03-09T06:32:00Z"/>
                <w:sz w:val="16"/>
                <w:szCs w:val="16"/>
              </w:rPr>
            </w:pPr>
            <w:ins w:id="21054"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1055" w:author="Στάθης Καπ" w:date="2023-03-09T06:32:00Z"/>
                <w:sz w:val="16"/>
                <w:szCs w:val="16"/>
              </w:rPr>
            </w:pPr>
            <w:ins w:id="21056"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1057" w:author="Στάθης Καπ" w:date="2023-03-09T06:32:00Z"/>
                <w:sz w:val="16"/>
                <w:szCs w:val="16"/>
              </w:rPr>
            </w:pPr>
            <w:ins w:id="21058"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1059" w:author="Στάθης Καπ" w:date="2023-03-09T06:32:00Z"/>
                <w:sz w:val="16"/>
                <w:szCs w:val="16"/>
              </w:rPr>
            </w:pPr>
            <w:ins w:id="21060"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1061" w:author="Στάθης Καπ" w:date="2023-03-09T06:32:00Z"/>
                <w:sz w:val="16"/>
                <w:szCs w:val="16"/>
              </w:rPr>
            </w:pPr>
            <w:ins w:id="21062"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1063" w:author="Στάθης Καπ" w:date="2023-03-09T06:32:00Z"/>
                <w:sz w:val="16"/>
                <w:szCs w:val="16"/>
              </w:rPr>
            </w:pPr>
            <w:ins w:id="21064"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1065" w:author="Στάθης Καπ" w:date="2023-03-09T06:32:00Z"/>
                <w:sz w:val="16"/>
                <w:szCs w:val="16"/>
              </w:rPr>
            </w:pPr>
            <w:ins w:id="21066"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1067" w:author="Στάθης Καπ" w:date="2023-03-09T06:32:00Z"/>
                <w:sz w:val="16"/>
                <w:szCs w:val="16"/>
              </w:rPr>
            </w:pPr>
            <w:ins w:id="21068"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10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1070" w:author="Στάθης Καπ" w:date="2023-03-09T06:32:00Z"/>
                <w:sz w:val="16"/>
                <w:szCs w:val="16"/>
              </w:rPr>
            </w:pPr>
            <w:ins w:id="21071"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1072" w:author="Στάθης Καπ" w:date="2023-03-09T06:32:00Z"/>
                <w:sz w:val="16"/>
                <w:szCs w:val="16"/>
              </w:rPr>
            </w:pPr>
            <w:ins w:id="21073"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1074" w:author="Στάθης Καπ" w:date="2023-03-09T06:32:00Z"/>
                <w:sz w:val="16"/>
                <w:szCs w:val="16"/>
              </w:rPr>
            </w:pPr>
            <w:ins w:id="21075"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1076" w:author="Στάθης Καπ" w:date="2023-03-09T06:32:00Z"/>
                <w:sz w:val="16"/>
                <w:szCs w:val="16"/>
              </w:rPr>
            </w:pPr>
            <w:ins w:id="21077"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1078" w:author="Στάθης Καπ" w:date="2023-03-09T06:32:00Z"/>
                <w:sz w:val="16"/>
                <w:szCs w:val="16"/>
              </w:rPr>
            </w:pPr>
            <w:ins w:id="21079"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1080"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1081" w:author="Στάθης Καπ" w:date="2023-03-09T06:32:00Z"/>
                <w:sz w:val="16"/>
                <w:szCs w:val="16"/>
              </w:rPr>
            </w:pPr>
            <w:ins w:id="21082"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1083" w:author="Στάθης Καπ" w:date="2023-03-09T06:32:00Z"/>
                <w:sz w:val="16"/>
                <w:szCs w:val="16"/>
              </w:rPr>
            </w:pPr>
            <w:ins w:id="21084"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1085" w:author="Στάθης Καπ" w:date="2023-03-09T06:32:00Z"/>
                <w:sz w:val="16"/>
                <w:szCs w:val="16"/>
              </w:rPr>
            </w:pPr>
            <w:ins w:id="21086"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1087" w:author="Στάθης Καπ" w:date="2023-03-09T06:32:00Z"/>
                <w:sz w:val="16"/>
                <w:szCs w:val="16"/>
              </w:rPr>
            </w:pPr>
            <w:ins w:id="21088"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1089" w:author="Στάθης Καπ" w:date="2023-03-09T06:32:00Z"/>
                <w:sz w:val="16"/>
                <w:szCs w:val="16"/>
              </w:rPr>
            </w:pPr>
            <w:ins w:id="21090"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1091" w:author="Στάθης Καπ" w:date="2023-03-09T06:32:00Z"/>
                <w:sz w:val="16"/>
                <w:szCs w:val="16"/>
              </w:rPr>
            </w:pPr>
            <w:ins w:id="21092"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1093" w:author="Στάθης Καπ" w:date="2023-03-09T06:32:00Z"/>
                <w:sz w:val="16"/>
                <w:szCs w:val="16"/>
              </w:rPr>
            </w:pPr>
            <w:ins w:id="21094"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1095" w:author="Στάθης Καπ" w:date="2023-03-09T06:32:00Z"/>
                <w:sz w:val="16"/>
                <w:szCs w:val="16"/>
              </w:rPr>
            </w:pPr>
            <w:ins w:id="21096"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1097" w:author="Στάθης Καπ" w:date="2023-03-09T06:32:00Z"/>
                <w:sz w:val="16"/>
                <w:szCs w:val="16"/>
              </w:rPr>
            </w:pPr>
            <w:ins w:id="21098"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1099" w:author="Στάθης Καπ" w:date="2023-03-09T06:32:00Z"/>
                <w:sz w:val="16"/>
                <w:szCs w:val="16"/>
              </w:rPr>
            </w:pPr>
            <w:ins w:id="21100"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1101" w:author="Στάθης Καπ" w:date="2023-03-09T06:32:00Z"/>
                <w:sz w:val="16"/>
                <w:szCs w:val="16"/>
              </w:rPr>
            </w:pPr>
            <w:ins w:id="21102"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1103" w:author="Στάθης Καπ" w:date="2023-03-09T06:32:00Z"/>
                <w:sz w:val="16"/>
                <w:szCs w:val="16"/>
              </w:rPr>
            </w:pPr>
            <w:ins w:id="21104"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110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1106" w:author="Στάθης Καπ" w:date="2023-03-09T06:32:00Z"/>
                <w:sz w:val="16"/>
                <w:szCs w:val="16"/>
              </w:rPr>
            </w:pPr>
            <w:ins w:id="21107"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1108" w:author="Στάθης Καπ" w:date="2023-03-09T06:32:00Z"/>
                <w:sz w:val="16"/>
                <w:szCs w:val="16"/>
              </w:rPr>
            </w:pPr>
            <w:ins w:id="21109"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1110" w:author="Στάθης Καπ" w:date="2023-03-09T06:32:00Z"/>
                <w:sz w:val="16"/>
                <w:szCs w:val="16"/>
              </w:rPr>
            </w:pPr>
            <w:ins w:id="21111"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1112" w:author="Στάθης Καπ" w:date="2023-03-09T06:32:00Z"/>
                <w:sz w:val="16"/>
                <w:szCs w:val="16"/>
              </w:rPr>
            </w:pPr>
            <w:ins w:id="21113"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1114" w:author="Στάθης Καπ" w:date="2023-03-09T06:32:00Z"/>
                <w:sz w:val="16"/>
                <w:szCs w:val="16"/>
              </w:rPr>
            </w:pPr>
            <w:ins w:id="21115"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1116"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1117" w:author="Στάθης Καπ" w:date="2023-03-09T06:32:00Z"/>
                <w:sz w:val="16"/>
                <w:szCs w:val="16"/>
              </w:rPr>
            </w:pPr>
            <w:ins w:id="21118"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1119" w:author="Στάθης Καπ" w:date="2023-03-09T06:32:00Z"/>
                <w:sz w:val="16"/>
                <w:szCs w:val="16"/>
              </w:rPr>
            </w:pPr>
            <w:ins w:id="21120"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1121" w:author="Στάθης Καπ" w:date="2023-03-09T06:32:00Z"/>
                <w:sz w:val="16"/>
                <w:szCs w:val="16"/>
              </w:rPr>
            </w:pPr>
            <w:ins w:id="21122"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1123" w:author="Στάθης Καπ" w:date="2023-03-09T06:32:00Z"/>
                <w:sz w:val="16"/>
                <w:szCs w:val="16"/>
              </w:rPr>
            </w:pPr>
            <w:ins w:id="21124"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1125" w:author="Στάθης Καπ" w:date="2023-03-09T06:32:00Z"/>
                <w:sz w:val="16"/>
                <w:szCs w:val="16"/>
              </w:rPr>
            </w:pPr>
            <w:ins w:id="21126"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1127" w:author="Στάθης Καπ" w:date="2023-03-09T06:32:00Z"/>
                <w:sz w:val="16"/>
                <w:szCs w:val="16"/>
              </w:rPr>
            </w:pPr>
            <w:ins w:id="21128"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1129" w:author="Στάθης Καπ" w:date="2023-03-09T06:32:00Z"/>
                <w:sz w:val="16"/>
                <w:szCs w:val="16"/>
              </w:rPr>
            </w:pPr>
            <w:ins w:id="21130"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1131" w:author="Στάθης Καπ" w:date="2023-03-09T06:32:00Z"/>
                <w:sz w:val="16"/>
                <w:szCs w:val="16"/>
              </w:rPr>
            </w:pPr>
            <w:ins w:id="21132"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1133" w:author="Στάθης Καπ" w:date="2023-03-09T06:32:00Z"/>
                <w:sz w:val="16"/>
                <w:szCs w:val="16"/>
              </w:rPr>
            </w:pPr>
            <w:ins w:id="21134"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1135" w:author="Στάθης Καπ" w:date="2023-03-09T06:32:00Z"/>
                <w:sz w:val="16"/>
                <w:szCs w:val="16"/>
              </w:rPr>
            </w:pPr>
            <w:ins w:id="21136"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1137" w:author="Στάθης Καπ" w:date="2023-03-09T06:32:00Z"/>
                <w:sz w:val="16"/>
                <w:szCs w:val="16"/>
              </w:rPr>
            </w:pPr>
            <w:ins w:id="21138"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1139" w:author="Στάθης Καπ" w:date="2023-03-09T06:32:00Z"/>
                <w:sz w:val="16"/>
                <w:szCs w:val="16"/>
              </w:rPr>
            </w:pPr>
            <w:ins w:id="21140"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11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1142" w:author="Στάθης Καπ" w:date="2023-03-09T06:32:00Z"/>
                <w:sz w:val="16"/>
                <w:szCs w:val="16"/>
              </w:rPr>
            </w:pPr>
            <w:ins w:id="21143"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1144" w:author="Στάθης Καπ" w:date="2023-03-09T06:32:00Z"/>
                <w:sz w:val="16"/>
                <w:szCs w:val="16"/>
              </w:rPr>
            </w:pPr>
            <w:ins w:id="21145"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1146" w:author="Στάθης Καπ" w:date="2023-03-09T06:32:00Z"/>
                <w:sz w:val="16"/>
                <w:szCs w:val="16"/>
              </w:rPr>
            </w:pPr>
            <w:ins w:id="21147"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1148" w:author="Στάθης Καπ" w:date="2023-03-09T06:32:00Z"/>
                <w:sz w:val="16"/>
                <w:szCs w:val="16"/>
              </w:rPr>
            </w:pPr>
            <w:ins w:id="21149"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1150" w:author="Στάθης Καπ" w:date="2023-03-09T06:32:00Z"/>
                <w:sz w:val="16"/>
                <w:szCs w:val="16"/>
              </w:rPr>
            </w:pPr>
            <w:ins w:id="21151"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1152"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1153" w:author="Στάθης Καπ" w:date="2023-03-09T06:32:00Z"/>
                <w:sz w:val="16"/>
                <w:szCs w:val="16"/>
              </w:rPr>
            </w:pPr>
            <w:ins w:id="21154"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1155" w:author="Στάθης Καπ" w:date="2023-03-09T06:32:00Z"/>
                <w:sz w:val="16"/>
                <w:szCs w:val="16"/>
              </w:rPr>
            </w:pPr>
            <w:ins w:id="21156"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1157" w:author="Στάθης Καπ" w:date="2023-03-09T06:32:00Z"/>
                <w:sz w:val="16"/>
                <w:szCs w:val="16"/>
              </w:rPr>
            </w:pPr>
            <w:ins w:id="21158"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1159" w:author="Στάθης Καπ" w:date="2023-03-09T06:32:00Z"/>
                <w:sz w:val="16"/>
                <w:szCs w:val="16"/>
              </w:rPr>
            </w:pPr>
            <w:ins w:id="21160"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1161" w:author="Στάθης Καπ" w:date="2023-03-09T06:32:00Z"/>
                <w:sz w:val="16"/>
                <w:szCs w:val="16"/>
              </w:rPr>
            </w:pPr>
            <w:ins w:id="21162"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1163" w:author="Στάθης Καπ" w:date="2023-03-09T06:32:00Z"/>
                <w:sz w:val="16"/>
                <w:szCs w:val="16"/>
              </w:rPr>
            </w:pPr>
            <w:ins w:id="21164"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1165" w:author="Στάθης Καπ" w:date="2023-03-09T06:32:00Z"/>
                <w:sz w:val="16"/>
                <w:szCs w:val="16"/>
              </w:rPr>
            </w:pPr>
            <w:ins w:id="21166"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1167" w:author="Στάθης Καπ" w:date="2023-03-09T06:32:00Z"/>
                <w:sz w:val="16"/>
                <w:szCs w:val="16"/>
              </w:rPr>
            </w:pPr>
            <w:ins w:id="21168"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1169" w:author="Στάθης Καπ" w:date="2023-03-09T06:32:00Z"/>
                <w:sz w:val="16"/>
                <w:szCs w:val="16"/>
              </w:rPr>
            </w:pPr>
            <w:ins w:id="21170"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1171" w:author="Στάθης Καπ" w:date="2023-03-09T06:32:00Z"/>
                <w:sz w:val="16"/>
                <w:szCs w:val="16"/>
              </w:rPr>
            </w:pPr>
            <w:ins w:id="21172"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1173" w:author="Στάθης Καπ" w:date="2023-03-09T06:32:00Z"/>
                <w:sz w:val="16"/>
                <w:szCs w:val="16"/>
              </w:rPr>
            </w:pPr>
            <w:ins w:id="21174"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1175" w:author="Στάθης Καπ" w:date="2023-03-09T06:32:00Z"/>
                <w:sz w:val="16"/>
                <w:szCs w:val="16"/>
              </w:rPr>
            </w:pPr>
            <w:ins w:id="21176"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117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1178" w:author="Στάθης Καπ" w:date="2023-03-09T06:32:00Z"/>
                <w:sz w:val="16"/>
                <w:szCs w:val="16"/>
              </w:rPr>
            </w:pPr>
            <w:ins w:id="21179"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1180" w:author="Στάθης Καπ" w:date="2023-03-09T06:32:00Z"/>
                <w:sz w:val="16"/>
                <w:szCs w:val="16"/>
              </w:rPr>
            </w:pPr>
            <w:ins w:id="21181"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1182" w:author="Στάθης Καπ" w:date="2023-03-09T06:32:00Z"/>
                <w:sz w:val="16"/>
                <w:szCs w:val="16"/>
              </w:rPr>
            </w:pPr>
            <w:ins w:id="21183"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1184" w:author="Στάθης Καπ" w:date="2023-03-09T06:32:00Z"/>
                <w:sz w:val="16"/>
                <w:szCs w:val="16"/>
              </w:rPr>
            </w:pPr>
            <w:ins w:id="21185"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1186" w:author="Στάθης Καπ" w:date="2023-03-09T06:32:00Z"/>
                <w:sz w:val="16"/>
                <w:szCs w:val="16"/>
              </w:rPr>
            </w:pPr>
            <w:ins w:id="21187"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1188"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1189" w:author="Στάθης Καπ" w:date="2023-03-09T06:32:00Z"/>
                <w:sz w:val="16"/>
                <w:szCs w:val="16"/>
              </w:rPr>
            </w:pPr>
            <w:ins w:id="21190"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1191" w:author="Στάθης Καπ" w:date="2023-03-09T06:32:00Z"/>
                <w:sz w:val="16"/>
                <w:szCs w:val="16"/>
              </w:rPr>
            </w:pPr>
            <w:ins w:id="21192"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1193" w:author="Στάθης Καπ" w:date="2023-03-09T06:32:00Z"/>
                <w:sz w:val="16"/>
                <w:szCs w:val="16"/>
              </w:rPr>
            </w:pPr>
            <w:ins w:id="21194"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1195" w:author="Στάθης Καπ" w:date="2023-03-09T06:32:00Z"/>
                <w:sz w:val="16"/>
                <w:szCs w:val="16"/>
              </w:rPr>
            </w:pPr>
            <w:ins w:id="21196"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1197" w:author="Στάθης Καπ" w:date="2023-03-09T06:32:00Z"/>
                <w:sz w:val="16"/>
                <w:szCs w:val="16"/>
              </w:rPr>
            </w:pPr>
            <w:ins w:id="21198"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1199" w:author="Στάθης Καπ" w:date="2023-03-09T06:32:00Z"/>
                <w:sz w:val="16"/>
                <w:szCs w:val="16"/>
              </w:rPr>
            </w:pPr>
            <w:ins w:id="21200"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1201" w:author="Στάθης Καπ" w:date="2023-03-09T06:32:00Z"/>
                <w:sz w:val="16"/>
                <w:szCs w:val="16"/>
              </w:rPr>
            </w:pPr>
            <w:ins w:id="21202"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1203" w:author="Στάθης Καπ" w:date="2023-03-09T06:32:00Z"/>
                <w:sz w:val="16"/>
                <w:szCs w:val="16"/>
              </w:rPr>
            </w:pPr>
            <w:ins w:id="21204"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1205" w:author="Στάθης Καπ" w:date="2023-03-09T06:32:00Z"/>
                <w:sz w:val="16"/>
                <w:szCs w:val="16"/>
              </w:rPr>
            </w:pPr>
            <w:ins w:id="21206"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1207" w:author="Στάθης Καπ" w:date="2023-03-09T06:32:00Z"/>
                <w:sz w:val="16"/>
                <w:szCs w:val="16"/>
              </w:rPr>
            </w:pPr>
            <w:ins w:id="21208"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1209" w:author="Στάθης Καπ" w:date="2023-03-09T06:32:00Z"/>
                <w:sz w:val="16"/>
                <w:szCs w:val="16"/>
              </w:rPr>
            </w:pPr>
            <w:ins w:id="21210"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1211" w:author="Στάθης Καπ" w:date="2023-03-09T06:32:00Z"/>
                <w:sz w:val="16"/>
                <w:szCs w:val="16"/>
              </w:rPr>
            </w:pPr>
            <w:ins w:id="21212"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12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1214" w:author="Στάθης Καπ" w:date="2023-03-09T06:32:00Z"/>
                <w:sz w:val="16"/>
                <w:szCs w:val="16"/>
              </w:rPr>
            </w:pPr>
            <w:ins w:id="21215"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1216" w:author="Στάθης Καπ" w:date="2023-03-09T06:32:00Z"/>
                <w:sz w:val="16"/>
                <w:szCs w:val="16"/>
              </w:rPr>
            </w:pPr>
            <w:ins w:id="21217"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1218" w:author="Στάθης Καπ" w:date="2023-03-09T06:32:00Z"/>
                <w:sz w:val="16"/>
                <w:szCs w:val="16"/>
              </w:rPr>
            </w:pPr>
            <w:ins w:id="21219"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1220" w:author="Στάθης Καπ" w:date="2023-03-09T06:32:00Z"/>
                <w:sz w:val="16"/>
                <w:szCs w:val="16"/>
              </w:rPr>
            </w:pPr>
            <w:ins w:id="21221"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1222" w:author="Στάθης Καπ" w:date="2023-03-09T06:32:00Z"/>
                <w:sz w:val="16"/>
                <w:szCs w:val="16"/>
              </w:rPr>
            </w:pPr>
            <w:ins w:id="21223"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1224"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1225" w:author="Στάθης Καπ" w:date="2023-03-09T06:32:00Z"/>
                <w:sz w:val="16"/>
                <w:szCs w:val="16"/>
              </w:rPr>
            </w:pPr>
            <w:ins w:id="21226"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1227" w:author="Στάθης Καπ" w:date="2023-03-09T06:32:00Z"/>
                <w:sz w:val="16"/>
                <w:szCs w:val="16"/>
              </w:rPr>
            </w:pPr>
            <w:ins w:id="21228"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1229" w:author="Στάθης Καπ" w:date="2023-03-09T06:32:00Z"/>
                <w:sz w:val="16"/>
                <w:szCs w:val="16"/>
              </w:rPr>
            </w:pPr>
            <w:ins w:id="21230"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1231" w:author="Στάθης Καπ" w:date="2023-03-09T06:32:00Z"/>
                <w:sz w:val="16"/>
                <w:szCs w:val="16"/>
              </w:rPr>
            </w:pPr>
            <w:ins w:id="21232"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1233" w:author="Στάθης Καπ" w:date="2023-03-09T06:32:00Z"/>
                <w:sz w:val="16"/>
                <w:szCs w:val="16"/>
              </w:rPr>
            </w:pPr>
            <w:ins w:id="21234"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1235" w:author="Στάθης Καπ" w:date="2023-03-09T06:32:00Z"/>
                <w:sz w:val="16"/>
                <w:szCs w:val="16"/>
              </w:rPr>
            </w:pPr>
            <w:ins w:id="21236"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1237" w:author="Στάθης Καπ" w:date="2023-03-09T06:32:00Z"/>
                <w:sz w:val="16"/>
                <w:szCs w:val="16"/>
              </w:rPr>
            </w:pPr>
            <w:ins w:id="21238"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1239" w:author="Στάθης Καπ" w:date="2023-03-09T06:32:00Z"/>
                <w:sz w:val="16"/>
                <w:szCs w:val="16"/>
              </w:rPr>
            </w:pPr>
            <w:ins w:id="21240"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1241" w:author="Στάθης Καπ" w:date="2023-03-09T06:32:00Z"/>
                <w:sz w:val="16"/>
                <w:szCs w:val="16"/>
              </w:rPr>
            </w:pPr>
            <w:ins w:id="21242"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1243" w:author="Στάθης Καπ" w:date="2023-03-09T06:32:00Z"/>
                <w:sz w:val="16"/>
                <w:szCs w:val="16"/>
              </w:rPr>
            </w:pPr>
            <w:ins w:id="21244"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1245" w:author="Στάθης Καπ" w:date="2023-03-09T06:32:00Z"/>
                <w:sz w:val="16"/>
                <w:szCs w:val="16"/>
              </w:rPr>
            </w:pPr>
            <w:ins w:id="21246"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1247" w:author="Στάθης Καπ" w:date="2023-03-09T06:32:00Z"/>
                <w:sz w:val="16"/>
                <w:szCs w:val="16"/>
              </w:rPr>
            </w:pPr>
            <w:ins w:id="21248"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124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1250" w:author="Στάθης Καπ" w:date="2023-03-09T06:32:00Z"/>
                <w:sz w:val="16"/>
                <w:szCs w:val="16"/>
              </w:rPr>
            </w:pPr>
            <w:ins w:id="21251"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1252" w:author="Στάθης Καπ" w:date="2023-03-09T06:32:00Z"/>
                <w:sz w:val="16"/>
                <w:szCs w:val="16"/>
              </w:rPr>
            </w:pPr>
            <w:ins w:id="21253"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1254" w:author="Στάθης Καπ" w:date="2023-03-09T06:32:00Z"/>
                <w:sz w:val="16"/>
                <w:szCs w:val="16"/>
              </w:rPr>
            </w:pPr>
            <w:ins w:id="21255"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1256" w:author="Στάθης Καπ" w:date="2023-03-09T06:32:00Z"/>
                <w:sz w:val="16"/>
                <w:szCs w:val="16"/>
              </w:rPr>
            </w:pPr>
            <w:ins w:id="21257"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1258" w:author="Στάθης Καπ" w:date="2023-03-09T06:32:00Z"/>
                <w:sz w:val="16"/>
                <w:szCs w:val="16"/>
              </w:rPr>
            </w:pPr>
            <w:ins w:id="21259"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1260"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1261" w:author="Στάθης Καπ" w:date="2023-03-09T06:32:00Z"/>
                <w:sz w:val="16"/>
                <w:szCs w:val="16"/>
              </w:rPr>
            </w:pPr>
            <w:ins w:id="21262"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1263" w:author="Στάθης Καπ" w:date="2023-03-09T06:32:00Z"/>
                <w:sz w:val="16"/>
                <w:szCs w:val="16"/>
              </w:rPr>
            </w:pPr>
            <w:ins w:id="21264"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1265" w:author="Στάθης Καπ" w:date="2023-03-09T06:32:00Z"/>
                <w:sz w:val="16"/>
                <w:szCs w:val="16"/>
              </w:rPr>
            </w:pPr>
            <w:ins w:id="21266"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1267" w:author="Στάθης Καπ" w:date="2023-03-09T06:32:00Z"/>
                <w:sz w:val="16"/>
                <w:szCs w:val="16"/>
              </w:rPr>
            </w:pPr>
            <w:ins w:id="21268"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1269" w:author="Στάθης Καπ" w:date="2023-03-09T06:32:00Z"/>
                <w:sz w:val="16"/>
                <w:szCs w:val="16"/>
              </w:rPr>
            </w:pPr>
            <w:ins w:id="21270"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1271" w:author="Στάθης Καπ" w:date="2023-03-09T06:32:00Z"/>
                <w:sz w:val="16"/>
                <w:szCs w:val="16"/>
              </w:rPr>
            </w:pPr>
            <w:ins w:id="21272"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1273" w:author="Στάθης Καπ" w:date="2023-03-09T06:32:00Z"/>
                <w:sz w:val="16"/>
                <w:szCs w:val="16"/>
              </w:rPr>
            </w:pPr>
            <w:ins w:id="21274"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1275" w:author="Στάθης Καπ" w:date="2023-03-09T06:32:00Z"/>
                <w:sz w:val="16"/>
                <w:szCs w:val="16"/>
              </w:rPr>
            </w:pPr>
            <w:ins w:id="21276"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1277" w:author="Στάθης Καπ" w:date="2023-03-09T06:32:00Z"/>
                <w:sz w:val="16"/>
                <w:szCs w:val="16"/>
              </w:rPr>
            </w:pPr>
            <w:ins w:id="21278"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1279" w:author="Στάθης Καπ" w:date="2023-03-09T06:32:00Z"/>
                <w:sz w:val="16"/>
                <w:szCs w:val="16"/>
              </w:rPr>
            </w:pPr>
            <w:ins w:id="21280"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1281" w:author="Στάθης Καπ" w:date="2023-03-09T06:32:00Z"/>
                <w:sz w:val="16"/>
                <w:szCs w:val="16"/>
              </w:rPr>
            </w:pPr>
            <w:ins w:id="21282"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1283" w:author="Στάθης Καπ" w:date="2023-03-09T06:32:00Z"/>
                <w:sz w:val="16"/>
                <w:szCs w:val="16"/>
              </w:rPr>
            </w:pPr>
            <w:ins w:id="21284"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12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1286" w:author="Στάθης Καπ" w:date="2023-03-09T06:32:00Z"/>
                <w:sz w:val="16"/>
                <w:szCs w:val="16"/>
              </w:rPr>
            </w:pPr>
            <w:ins w:id="21287"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1288" w:author="Στάθης Καπ" w:date="2023-03-09T06:32:00Z"/>
                <w:sz w:val="16"/>
                <w:szCs w:val="16"/>
              </w:rPr>
            </w:pPr>
            <w:ins w:id="21289"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1290" w:author="Στάθης Καπ" w:date="2023-03-09T06:32:00Z"/>
                <w:sz w:val="16"/>
                <w:szCs w:val="16"/>
              </w:rPr>
            </w:pPr>
            <w:ins w:id="21291"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1292" w:author="Στάθης Καπ" w:date="2023-03-09T06:32:00Z"/>
                <w:sz w:val="16"/>
                <w:szCs w:val="16"/>
              </w:rPr>
            </w:pPr>
            <w:ins w:id="21293"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1294" w:author="Στάθης Καπ" w:date="2023-03-09T06:32:00Z"/>
                <w:sz w:val="16"/>
                <w:szCs w:val="16"/>
              </w:rPr>
            </w:pPr>
            <w:ins w:id="21295"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1296"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1297" w:author="Στάθης Καπ" w:date="2023-03-09T06:32:00Z"/>
                <w:sz w:val="16"/>
                <w:szCs w:val="16"/>
              </w:rPr>
            </w:pPr>
            <w:ins w:id="21298"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1299" w:author="Στάθης Καπ" w:date="2023-03-09T06:32:00Z"/>
                <w:sz w:val="16"/>
                <w:szCs w:val="16"/>
              </w:rPr>
            </w:pPr>
            <w:ins w:id="21300"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1301" w:author="Στάθης Καπ" w:date="2023-03-09T06:32:00Z"/>
                <w:sz w:val="16"/>
                <w:szCs w:val="16"/>
              </w:rPr>
            </w:pPr>
            <w:ins w:id="21302"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1303" w:author="Στάθης Καπ" w:date="2023-03-09T06:32:00Z"/>
                <w:sz w:val="16"/>
                <w:szCs w:val="16"/>
              </w:rPr>
            </w:pPr>
            <w:ins w:id="21304"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1305" w:author="Στάθης Καπ" w:date="2023-03-09T06:32:00Z"/>
                <w:sz w:val="16"/>
                <w:szCs w:val="16"/>
              </w:rPr>
            </w:pPr>
            <w:ins w:id="21306"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1307" w:author="Στάθης Καπ" w:date="2023-03-09T06:32:00Z"/>
                <w:sz w:val="16"/>
                <w:szCs w:val="16"/>
              </w:rPr>
            </w:pPr>
            <w:ins w:id="21308"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1309" w:author="Στάθης Καπ" w:date="2023-03-09T06:32:00Z"/>
                <w:sz w:val="16"/>
                <w:szCs w:val="16"/>
              </w:rPr>
            </w:pPr>
            <w:ins w:id="21310"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1311" w:author="Στάθης Καπ" w:date="2023-03-09T06:32:00Z"/>
                <w:sz w:val="16"/>
                <w:szCs w:val="16"/>
              </w:rPr>
            </w:pPr>
            <w:ins w:id="21312"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1313" w:author="Στάθης Καπ" w:date="2023-03-09T06:32:00Z"/>
                <w:sz w:val="16"/>
                <w:szCs w:val="16"/>
              </w:rPr>
            </w:pPr>
            <w:ins w:id="21314"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1315" w:author="Στάθης Καπ" w:date="2023-03-09T06:32:00Z"/>
                <w:sz w:val="16"/>
                <w:szCs w:val="16"/>
              </w:rPr>
            </w:pPr>
            <w:ins w:id="21316"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1317" w:author="Στάθης Καπ" w:date="2023-03-09T06:32:00Z"/>
                <w:sz w:val="16"/>
                <w:szCs w:val="16"/>
              </w:rPr>
            </w:pPr>
            <w:ins w:id="21318"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1319" w:author="Στάθης Καπ" w:date="2023-03-09T06:32:00Z"/>
                <w:sz w:val="16"/>
                <w:szCs w:val="16"/>
              </w:rPr>
            </w:pPr>
            <w:ins w:id="21320"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132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1322" w:author="Στάθης Καπ" w:date="2023-03-09T06:32:00Z"/>
                <w:sz w:val="16"/>
                <w:szCs w:val="16"/>
              </w:rPr>
            </w:pPr>
            <w:ins w:id="21323"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1324" w:author="Στάθης Καπ" w:date="2023-03-09T06:32:00Z"/>
                <w:sz w:val="16"/>
                <w:szCs w:val="16"/>
              </w:rPr>
            </w:pPr>
            <w:ins w:id="21325"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1326" w:author="Στάθης Καπ" w:date="2023-03-09T06:32:00Z"/>
                <w:sz w:val="16"/>
                <w:szCs w:val="16"/>
              </w:rPr>
            </w:pPr>
            <w:ins w:id="21327"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1328" w:author="Στάθης Καπ" w:date="2023-03-09T06:32:00Z"/>
                <w:sz w:val="16"/>
                <w:szCs w:val="16"/>
              </w:rPr>
            </w:pPr>
            <w:ins w:id="21329"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1330" w:author="Στάθης Καπ" w:date="2023-03-09T06:32:00Z"/>
                <w:sz w:val="16"/>
                <w:szCs w:val="16"/>
              </w:rPr>
            </w:pPr>
            <w:ins w:id="21331"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1332" w:author="Στάθης Καπ" w:date="2023-03-09T06:32:00Z"/>
                <w:sz w:val="16"/>
                <w:szCs w:val="16"/>
              </w:rPr>
            </w:pPr>
            <w:ins w:id="21333"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1334" w:author="Στάθης Καπ" w:date="2023-03-09T06:32:00Z"/>
                <w:sz w:val="16"/>
                <w:szCs w:val="16"/>
              </w:rPr>
            </w:pPr>
            <w:ins w:id="21335"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1336" w:author="Στάθης Καπ" w:date="2023-03-09T06:32:00Z"/>
                <w:sz w:val="16"/>
                <w:szCs w:val="16"/>
              </w:rPr>
            </w:pPr>
            <w:ins w:id="21337"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1338" w:author="Στάθης Καπ" w:date="2023-03-09T06:32:00Z"/>
                <w:sz w:val="16"/>
                <w:szCs w:val="16"/>
              </w:rPr>
            </w:pPr>
            <w:ins w:id="21339"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1340" w:author="Στάθης Καπ" w:date="2023-03-09T06:32:00Z"/>
                <w:sz w:val="16"/>
                <w:szCs w:val="16"/>
              </w:rPr>
            </w:pPr>
            <w:ins w:id="21341"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1342" w:author="Στάθης Καπ" w:date="2023-03-09T06:32:00Z"/>
                <w:sz w:val="16"/>
                <w:szCs w:val="16"/>
              </w:rPr>
            </w:pPr>
            <w:ins w:id="21343"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1344" w:author="Στάθης Καπ" w:date="2023-03-09T06:32:00Z"/>
                <w:sz w:val="16"/>
                <w:szCs w:val="16"/>
              </w:rPr>
            </w:pPr>
            <w:ins w:id="21345"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1346" w:author="Στάθης Καπ" w:date="2023-03-09T06:32:00Z"/>
                <w:sz w:val="16"/>
                <w:szCs w:val="16"/>
              </w:rPr>
            </w:pPr>
            <w:ins w:id="21347"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1348" w:author="Στάθης Καπ" w:date="2023-03-09T06:32:00Z"/>
                <w:sz w:val="16"/>
                <w:szCs w:val="16"/>
              </w:rPr>
            </w:pPr>
            <w:ins w:id="21349"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1350" w:author="Στάθης Καπ" w:date="2023-03-09T06:32:00Z"/>
                <w:sz w:val="16"/>
                <w:szCs w:val="16"/>
              </w:rPr>
            </w:pPr>
            <w:ins w:id="21351"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1352" w:author="Στάθης Καπ" w:date="2023-03-09T06:32:00Z"/>
                <w:sz w:val="16"/>
                <w:szCs w:val="16"/>
              </w:rPr>
            </w:pPr>
            <w:ins w:id="21353"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1354" w:author="Στάθης Καπ" w:date="2023-03-09T06:32:00Z"/>
                <w:sz w:val="16"/>
                <w:szCs w:val="16"/>
              </w:rPr>
            </w:pPr>
            <w:ins w:id="21355"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1356" w:author="Στάθης Καπ" w:date="2023-03-09T06:32:00Z"/>
                <w:sz w:val="16"/>
                <w:szCs w:val="16"/>
              </w:rPr>
            </w:pPr>
            <w:ins w:id="21357"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135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1359" w:author="Στάθης Καπ" w:date="2023-03-09T06:32:00Z"/>
                <w:sz w:val="16"/>
                <w:szCs w:val="16"/>
              </w:rPr>
            </w:pPr>
            <w:ins w:id="21360"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1361" w:author="Στάθης Καπ" w:date="2023-03-09T06:32:00Z"/>
                <w:sz w:val="16"/>
                <w:szCs w:val="16"/>
              </w:rPr>
            </w:pPr>
            <w:ins w:id="21362"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1363" w:author="Στάθης Καπ" w:date="2023-03-09T06:32:00Z"/>
                <w:sz w:val="16"/>
                <w:szCs w:val="16"/>
              </w:rPr>
            </w:pPr>
            <w:ins w:id="21364"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1365" w:author="Στάθης Καπ" w:date="2023-03-09T06:32:00Z"/>
                <w:sz w:val="16"/>
                <w:szCs w:val="16"/>
              </w:rPr>
            </w:pPr>
            <w:ins w:id="21366"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1367" w:author="Στάθης Καπ" w:date="2023-03-09T06:32:00Z"/>
                <w:sz w:val="16"/>
                <w:szCs w:val="16"/>
              </w:rPr>
            </w:pPr>
            <w:ins w:id="21368"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1369" w:author="Στάθης Καπ" w:date="2023-03-09T06:32:00Z"/>
                <w:sz w:val="16"/>
                <w:szCs w:val="16"/>
              </w:rPr>
            </w:pPr>
            <w:ins w:id="21370"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1371" w:author="Στάθης Καπ" w:date="2023-03-09T06:32:00Z"/>
                <w:sz w:val="16"/>
                <w:szCs w:val="16"/>
              </w:rPr>
            </w:pPr>
            <w:ins w:id="21372"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1373" w:author="Στάθης Καπ" w:date="2023-03-09T06:32:00Z"/>
                <w:sz w:val="16"/>
                <w:szCs w:val="16"/>
              </w:rPr>
            </w:pPr>
            <w:ins w:id="21374"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1375" w:author="Στάθης Καπ" w:date="2023-03-09T06:32:00Z"/>
                <w:sz w:val="16"/>
                <w:szCs w:val="16"/>
              </w:rPr>
            </w:pPr>
            <w:ins w:id="21376"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1377" w:author="Στάθης Καπ" w:date="2023-03-09T06:32:00Z"/>
                <w:sz w:val="16"/>
                <w:szCs w:val="16"/>
              </w:rPr>
            </w:pPr>
            <w:ins w:id="21378"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1379" w:author="Στάθης Καπ" w:date="2023-03-09T06:32:00Z"/>
                <w:sz w:val="16"/>
                <w:szCs w:val="16"/>
              </w:rPr>
            </w:pPr>
            <w:ins w:id="21380"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1381" w:author="Στάθης Καπ" w:date="2023-03-09T06:32:00Z"/>
                <w:sz w:val="16"/>
                <w:szCs w:val="16"/>
              </w:rPr>
            </w:pPr>
            <w:ins w:id="21382"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1383" w:author="Στάθης Καπ" w:date="2023-03-09T06:32:00Z"/>
                <w:sz w:val="16"/>
                <w:szCs w:val="16"/>
              </w:rPr>
            </w:pPr>
            <w:ins w:id="21384"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1385" w:author="Στάθης Καπ" w:date="2023-03-09T06:32:00Z"/>
                <w:sz w:val="16"/>
                <w:szCs w:val="16"/>
              </w:rPr>
            </w:pPr>
            <w:ins w:id="21386"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1387" w:author="Στάθης Καπ" w:date="2023-03-09T06:32:00Z"/>
                <w:sz w:val="16"/>
                <w:szCs w:val="16"/>
              </w:rPr>
            </w:pPr>
            <w:ins w:id="21388"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1389" w:author="Στάθης Καπ" w:date="2023-03-09T06:32:00Z"/>
                <w:sz w:val="16"/>
                <w:szCs w:val="16"/>
              </w:rPr>
            </w:pPr>
            <w:ins w:id="21390"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1391" w:author="Στάθης Καπ" w:date="2023-03-09T06:32:00Z"/>
                <w:sz w:val="16"/>
                <w:szCs w:val="16"/>
              </w:rPr>
            </w:pPr>
            <w:ins w:id="21392"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1393" w:author="Στάθης Καπ" w:date="2023-03-09T06:32:00Z"/>
                <w:sz w:val="16"/>
                <w:szCs w:val="16"/>
              </w:rPr>
            </w:pPr>
            <w:ins w:id="21394"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139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1396" w:author="Στάθης Καπ" w:date="2023-03-09T06:32:00Z"/>
                <w:sz w:val="16"/>
                <w:szCs w:val="16"/>
              </w:rPr>
            </w:pPr>
            <w:ins w:id="21397"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1398" w:author="Στάθης Καπ" w:date="2023-03-09T06:32:00Z"/>
                <w:sz w:val="16"/>
                <w:szCs w:val="16"/>
              </w:rPr>
            </w:pPr>
            <w:ins w:id="21399"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1400" w:author="Στάθης Καπ" w:date="2023-03-09T06:32:00Z"/>
                <w:sz w:val="16"/>
                <w:szCs w:val="16"/>
              </w:rPr>
            </w:pPr>
            <w:ins w:id="21401"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1402" w:author="Στάθης Καπ" w:date="2023-03-09T06:32:00Z"/>
                <w:sz w:val="16"/>
                <w:szCs w:val="16"/>
              </w:rPr>
            </w:pPr>
            <w:ins w:id="21403"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1404" w:author="Στάθης Καπ" w:date="2023-03-09T06:32:00Z"/>
                <w:sz w:val="16"/>
                <w:szCs w:val="16"/>
              </w:rPr>
            </w:pPr>
            <w:ins w:id="21405"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1406" w:author="Στάθης Καπ" w:date="2023-03-09T06:32:00Z"/>
                <w:sz w:val="16"/>
                <w:szCs w:val="16"/>
              </w:rPr>
            </w:pPr>
            <w:ins w:id="21407"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1408" w:author="Στάθης Καπ" w:date="2023-03-09T06:32:00Z"/>
                <w:sz w:val="16"/>
                <w:szCs w:val="16"/>
              </w:rPr>
            </w:pPr>
            <w:ins w:id="21409"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1410" w:author="Στάθης Καπ" w:date="2023-03-09T06:32:00Z"/>
                <w:sz w:val="16"/>
                <w:szCs w:val="16"/>
              </w:rPr>
            </w:pPr>
            <w:ins w:id="21411"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1412" w:author="Στάθης Καπ" w:date="2023-03-09T06:32:00Z"/>
                <w:sz w:val="16"/>
                <w:szCs w:val="16"/>
              </w:rPr>
            </w:pPr>
            <w:ins w:id="21413"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1414" w:author="Στάθης Καπ" w:date="2023-03-09T06:32:00Z"/>
                <w:sz w:val="16"/>
                <w:szCs w:val="16"/>
              </w:rPr>
            </w:pPr>
            <w:ins w:id="21415"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1416" w:author="Στάθης Καπ" w:date="2023-03-09T06:32:00Z"/>
                <w:sz w:val="16"/>
                <w:szCs w:val="16"/>
              </w:rPr>
            </w:pPr>
            <w:ins w:id="21417"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1418" w:author="Στάθης Καπ" w:date="2023-03-09T06:32:00Z"/>
                <w:sz w:val="16"/>
                <w:szCs w:val="16"/>
              </w:rPr>
            </w:pPr>
            <w:ins w:id="21419"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1420" w:author="Στάθης Καπ" w:date="2023-03-09T06:32:00Z"/>
                <w:sz w:val="16"/>
                <w:szCs w:val="16"/>
              </w:rPr>
            </w:pPr>
            <w:ins w:id="21421"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1422" w:author="Στάθης Καπ" w:date="2023-03-09T06:32:00Z"/>
                <w:sz w:val="16"/>
                <w:szCs w:val="16"/>
              </w:rPr>
            </w:pPr>
            <w:ins w:id="21423"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1424" w:author="Στάθης Καπ" w:date="2023-03-09T06:32:00Z"/>
                <w:sz w:val="16"/>
                <w:szCs w:val="16"/>
              </w:rPr>
            </w:pPr>
            <w:ins w:id="21425"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1426" w:author="Στάθης Καπ" w:date="2023-03-09T06:32:00Z"/>
                <w:sz w:val="16"/>
                <w:szCs w:val="16"/>
              </w:rPr>
            </w:pPr>
            <w:ins w:id="21427"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1428" w:author="Στάθης Καπ" w:date="2023-03-09T06:32:00Z"/>
                <w:sz w:val="16"/>
                <w:szCs w:val="16"/>
              </w:rPr>
            </w:pPr>
            <w:ins w:id="21429"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1430" w:author="Στάθης Καπ" w:date="2023-03-09T06:32:00Z"/>
                <w:sz w:val="16"/>
                <w:szCs w:val="16"/>
              </w:rPr>
            </w:pPr>
            <w:ins w:id="21431"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14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1433" w:author="Στάθης Καπ" w:date="2023-03-09T06:32:00Z"/>
                <w:sz w:val="16"/>
                <w:szCs w:val="16"/>
              </w:rPr>
            </w:pPr>
            <w:ins w:id="21434"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1435" w:author="Στάθης Καπ" w:date="2023-03-09T06:32:00Z"/>
                <w:sz w:val="16"/>
                <w:szCs w:val="16"/>
              </w:rPr>
            </w:pPr>
            <w:ins w:id="21436"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1437" w:author="Στάθης Καπ" w:date="2023-03-09T06:32:00Z"/>
                <w:sz w:val="16"/>
                <w:szCs w:val="16"/>
              </w:rPr>
            </w:pPr>
            <w:ins w:id="21438"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1439" w:author="Στάθης Καπ" w:date="2023-03-09T06:32:00Z"/>
                <w:sz w:val="16"/>
                <w:szCs w:val="16"/>
              </w:rPr>
            </w:pPr>
            <w:ins w:id="21440"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1441" w:author="Στάθης Καπ" w:date="2023-03-09T06:32:00Z"/>
                <w:sz w:val="16"/>
                <w:szCs w:val="16"/>
              </w:rPr>
            </w:pPr>
            <w:ins w:id="21442"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1443" w:author="Στάθης Καπ" w:date="2023-03-09T06:32:00Z"/>
                <w:sz w:val="16"/>
                <w:szCs w:val="16"/>
              </w:rPr>
            </w:pPr>
            <w:ins w:id="21444"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1445" w:author="Στάθης Καπ" w:date="2023-03-09T06:32:00Z"/>
                <w:sz w:val="16"/>
                <w:szCs w:val="16"/>
              </w:rPr>
            </w:pPr>
            <w:ins w:id="21446"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1447" w:author="Στάθης Καπ" w:date="2023-03-09T06:32:00Z"/>
                <w:sz w:val="16"/>
                <w:szCs w:val="16"/>
              </w:rPr>
            </w:pPr>
            <w:ins w:id="21448"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1449" w:author="Στάθης Καπ" w:date="2023-03-09T06:32:00Z"/>
                <w:sz w:val="16"/>
                <w:szCs w:val="16"/>
              </w:rPr>
            </w:pPr>
            <w:ins w:id="21450"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1451" w:author="Στάθης Καπ" w:date="2023-03-09T06:32:00Z"/>
                <w:sz w:val="16"/>
                <w:szCs w:val="16"/>
              </w:rPr>
            </w:pPr>
            <w:ins w:id="21452"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1453" w:author="Στάθης Καπ" w:date="2023-03-09T06:32:00Z"/>
                <w:sz w:val="16"/>
                <w:szCs w:val="16"/>
              </w:rPr>
            </w:pPr>
            <w:ins w:id="21454"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1455" w:author="Στάθης Καπ" w:date="2023-03-09T06:32:00Z"/>
                <w:sz w:val="16"/>
                <w:szCs w:val="16"/>
              </w:rPr>
            </w:pPr>
            <w:ins w:id="21456"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1457" w:author="Στάθης Καπ" w:date="2023-03-09T06:32:00Z"/>
                <w:sz w:val="16"/>
                <w:szCs w:val="16"/>
              </w:rPr>
            </w:pPr>
            <w:ins w:id="21458"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1459" w:author="Στάθης Καπ" w:date="2023-03-09T06:32:00Z"/>
                <w:sz w:val="16"/>
                <w:szCs w:val="16"/>
              </w:rPr>
            </w:pPr>
            <w:ins w:id="21460"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1461" w:author="Στάθης Καπ" w:date="2023-03-09T06:32:00Z"/>
                <w:sz w:val="16"/>
                <w:szCs w:val="16"/>
              </w:rPr>
            </w:pPr>
            <w:ins w:id="21462"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1463" w:author="Στάθης Καπ" w:date="2023-03-09T06:32:00Z"/>
                <w:sz w:val="16"/>
                <w:szCs w:val="16"/>
              </w:rPr>
            </w:pPr>
            <w:ins w:id="21464"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1465" w:author="Στάθης Καπ" w:date="2023-03-09T06:32:00Z"/>
                <w:sz w:val="16"/>
                <w:szCs w:val="16"/>
              </w:rPr>
            </w:pPr>
            <w:ins w:id="21466"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1467" w:author="Στάθης Καπ" w:date="2023-03-09T06:32:00Z"/>
                <w:sz w:val="16"/>
                <w:szCs w:val="16"/>
              </w:rPr>
            </w:pPr>
            <w:ins w:id="21468"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146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1470" w:author="Στάθης Καπ" w:date="2023-03-09T06:32:00Z"/>
                <w:sz w:val="16"/>
                <w:szCs w:val="16"/>
              </w:rPr>
            </w:pPr>
            <w:ins w:id="21471"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1472" w:author="Στάθης Καπ" w:date="2023-03-09T06:32:00Z"/>
                <w:sz w:val="16"/>
                <w:szCs w:val="16"/>
              </w:rPr>
            </w:pPr>
            <w:ins w:id="21473"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1474" w:author="Στάθης Καπ" w:date="2023-03-09T06:32:00Z"/>
                <w:sz w:val="16"/>
                <w:szCs w:val="16"/>
              </w:rPr>
            </w:pPr>
            <w:ins w:id="21475"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1476" w:author="Στάθης Καπ" w:date="2023-03-09T06:32:00Z"/>
                <w:sz w:val="16"/>
                <w:szCs w:val="16"/>
              </w:rPr>
            </w:pPr>
            <w:ins w:id="21477"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1478" w:author="Στάθης Καπ" w:date="2023-03-09T06:32:00Z"/>
                <w:sz w:val="16"/>
                <w:szCs w:val="16"/>
              </w:rPr>
            </w:pPr>
            <w:ins w:id="21479"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1480" w:author="Στάθης Καπ" w:date="2023-03-09T06:32:00Z"/>
                <w:sz w:val="16"/>
                <w:szCs w:val="16"/>
              </w:rPr>
            </w:pPr>
            <w:ins w:id="21481"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1482" w:author="Στάθης Καπ" w:date="2023-03-09T06:32:00Z"/>
                <w:sz w:val="16"/>
                <w:szCs w:val="16"/>
              </w:rPr>
            </w:pPr>
            <w:ins w:id="21483"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1484" w:author="Στάθης Καπ" w:date="2023-03-09T06:32:00Z"/>
                <w:sz w:val="16"/>
                <w:szCs w:val="16"/>
              </w:rPr>
            </w:pPr>
            <w:ins w:id="21485"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1486" w:author="Στάθης Καπ" w:date="2023-03-09T06:32:00Z"/>
                <w:sz w:val="16"/>
                <w:szCs w:val="16"/>
              </w:rPr>
            </w:pPr>
            <w:ins w:id="21487"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1488" w:author="Στάθης Καπ" w:date="2023-03-09T06:32:00Z"/>
                <w:sz w:val="16"/>
                <w:szCs w:val="16"/>
              </w:rPr>
            </w:pPr>
            <w:ins w:id="21489"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1490" w:author="Στάθης Καπ" w:date="2023-03-09T06:32:00Z"/>
                <w:sz w:val="16"/>
                <w:szCs w:val="16"/>
              </w:rPr>
            </w:pPr>
            <w:ins w:id="21491"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1492" w:author="Στάθης Καπ" w:date="2023-03-09T06:32:00Z"/>
                <w:sz w:val="16"/>
                <w:szCs w:val="16"/>
              </w:rPr>
            </w:pPr>
            <w:ins w:id="21493"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1494" w:author="Στάθης Καπ" w:date="2023-03-09T06:32:00Z"/>
                <w:sz w:val="16"/>
                <w:szCs w:val="16"/>
              </w:rPr>
            </w:pPr>
            <w:ins w:id="21495"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1496" w:author="Στάθης Καπ" w:date="2023-03-09T06:32:00Z"/>
                <w:sz w:val="16"/>
                <w:szCs w:val="16"/>
              </w:rPr>
            </w:pPr>
            <w:ins w:id="21497"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1498" w:author="Στάθης Καπ" w:date="2023-03-09T06:32:00Z"/>
                <w:sz w:val="16"/>
                <w:szCs w:val="16"/>
              </w:rPr>
            </w:pPr>
            <w:ins w:id="21499"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1500" w:author="Στάθης Καπ" w:date="2023-03-09T06:32:00Z"/>
                <w:sz w:val="16"/>
                <w:szCs w:val="16"/>
              </w:rPr>
            </w:pPr>
            <w:ins w:id="21501"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1502" w:author="Στάθης Καπ" w:date="2023-03-09T06:32:00Z"/>
                <w:sz w:val="16"/>
                <w:szCs w:val="16"/>
              </w:rPr>
            </w:pPr>
            <w:ins w:id="21503"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1504" w:author="Στάθης Καπ" w:date="2023-03-09T06:32:00Z"/>
                <w:sz w:val="16"/>
                <w:szCs w:val="16"/>
              </w:rPr>
            </w:pPr>
            <w:ins w:id="21505"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150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1507" w:author="Στάθης Καπ" w:date="2023-03-09T06:32:00Z"/>
                <w:sz w:val="16"/>
                <w:szCs w:val="16"/>
              </w:rPr>
            </w:pPr>
            <w:ins w:id="21508"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1509" w:author="Στάθης Καπ" w:date="2023-03-09T06:32:00Z"/>
                <w:sz w:val="16"/>
                <w:szCs w:val="16"/>
              </w:rPr>
            </w:pPr>
            <w:ins w:id="21510"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1511" w:author="Στάθης Καπ" w:date="2023-03-09T06:32:00Z"/>
                <w:sz w:val="16"/>
                <w:szCs w:val="16"/>
              </w:rPr>
            </w:pPr>
            <w:ins w:id="21512"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1513" w:author="Στάθης Καπ" w:date="2023-03-09T06:32:00Z"/>
                <w:sz w:val="16"/>
                <w:szCs w:val="16"/>
              </w:rPr>
            </w:pPr>
            <w:ins w:id="21514"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1515" w:author="Στάθης Καπ" w:date="2023-03-09T06:32:00Z"/>
                <w:sz w:val="16"/>
                <w:szCs w:val="16"/>
              </w:rPr>
            </w:pPr>
            <w:ins w:id="21516"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1517" w:author="Στάθης Καπ" w:date="2023-03-09T06:32:00Z"/>
                <w:sz w:val="16"/>
                <w:szCs w:val="16"/>
              </w:rPr>
            </w:pPr>
            <w:ins w:id="21518"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1519" w:author="Στάθης Καπ" w:date="2023-03-09T06:32:00Z"/>
                <w:sz w:val="16"/>
                <w:szCs w:val="16"/>
              </w:rPr>
            </w:pPr>
            <w:ins w:id="21520"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1521" w:author="Στάθης Καπ" w:date="2023-03-09T06:32:00Z"/>
                <w:sz w:val="16"/>
                <w:szCs w:val="16"/>
              </w:rPr>
            </w:pPr>
            <w:ins w:id="21522"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1523" w:author="Στάθης Καπ" w:date="2023-03-09T06:32:00Z"/>
                <w:sz w:val="16"/>
                <w:szCs w:val="16"/>
              </w:rPr>
            </w:pPr>
            <w:ins w:id="21524"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1525" w:author="Στάθης Καπ" w:date="2023-03-09T06:32:00Z"/>
                <w:sz w:val="16"/>
                <w:szCs w:val="16"/>
              </w:rPr>
            </w:pPr>
            <w:ins w:id="21526"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1527" w:author="Στάθης Καπ" w:date="2023-03-09T06:32:00Z"/>
                <w:sz w:val="16"/>
                <w:szCs w:val="16"/>
              </w:rPr>
            </w:pPr>
            <w:ins w:id="21528"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1529" w:author="Στάθης Καπ" w:date="2023-03-09T06:32:00Z"/>
                <w:sz w:val="16"/>
                <w:szCs w:val="16"/>
              </w:rPr>
            </w:pPr>
            <w:ins w:id="21530"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1531" w:author="Στάθης Καπ" w:date="2023-03-09T06:32:00Z"/>
                <w:sz w:val="16"/>
                <w:szCs w:val="16"/>
              </w:rPr>
            </w:pPr>
            <w:ins w:id="21532"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1533" w:author="Στάθης Καπ" w:date="2023-03-09T06:32:00Z"/>
                <w:sz w:val="16"/>
                <w:szCs w:val="16"/>
              </w:rPr>
            </w:pPr>
            <w:ins w:id="21534"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1535" w:author="Στάθης Καπ" w:date="2023-03-09T06:32:00Z"/>
                <w:sz w:val="16"/>
                <w:szCs w:val="16"/>
              </w:rPr>
            </w:pPr>
            <w:ins w:id="21536"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1537" w:author="Στάθης Καπ" w:date="2023-03-09T06:32:00Z"/>
                <w:sz w:val="16"/>
                <w:szCs w:val="16"/>
              </w:rPr>
            </w:pPr>
            <w:ins w:id="21538"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1539" w:author="Στάθης Καπ" w:date="2023-03-09T06:32:00Z"/>
                <w:sz w:val="16"/>
                <w:szCs w:val="16"/>
              </w:rPr>
            </w:pPr>
            <w:ins w:id="21540"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1541" w:author="Στάθης Καπ" w:date="2023-03-09T06:32:00Z"/>
                <w:sz w:val="16"/>
                <w:szCs w:val="16"/>
              </w:rPr>
            </w:pPr>
            <w:ins w:id="21542"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154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1544" w:author="Στάθης Καπ" w:date="2023-03-09T06:32:00Z"/>
                <w:sz w:val="16"/>
                <w:szCs w:val="16"/>
              </w:rPr>
            </w:pPr>
            <w:ins w:id="21545"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1546" w:author="Στάθης Καπ" w:date="2023-03-09T06:32:00Z"/>
                <w:sz w:val="16"/>
                <w:szCs w:val="16"/>
              </w:rPr>
            </w:pPr>
            <w:ins w:id="21547"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1548" w:author="Στάθης Καπ" w:date="2023-03-09T06:32:00Z"/>
                <w:sz w:val="16"/>
                <w:szCs w:val="16"/>
              </w:rPr>
            </w:pPr>
            <w:ins w:id="21549"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1550" w:author="Στάθης Καπ" w:date="2023-03-09T06:32:00Z"/>
                <w:sz w:val="16"/>
                <w:szCs w:val="16"/>
              </w:rPr>
            </w:pPr>
            <w:ins w:id="21551"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1552" w:author="Στάθης Καπ" w:date="2023-03-09T06:32:00Z"/>
                <w:sz w:val="16"/>
                <w:szCs w:val="16"/>
              </w:rPr>
            </w:pPr>
            <w:ins w:id="21553"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1554" w:author="Στάθης Καπ" w:date="2023-03-09T06:32:00Z"/>
                <w:sz w:val="16"/>
                <w:szCs w:val="16"/>
              </w:rPr>
            </w:pPr>
            <w:ins w:id="21555"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1556" w:author="Στάθης Καπ" w:date="2023-03-09T06:32:00Z"/>
                <w:sz w:val="16"/>
                <w:szCs w:val="16"/>
              </w:rPr>
            </w:pPr>
            <w:ins w:id="21557"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1558" w:author="Στάθης Καπ" w:date="2023-03-09T06:32:00Z"/>
                <w:sz w:val="16"/>
                <w:szCs w:val="16"/>
              </w:rPr>
            </w:pPr>
            <w:ins w:id="21559"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1560" w:author="Στάθης Καπ" w:date="2023-03-09T06:32:00Z"/>
                <w:sz w:val="16"/>
                <w:szCs w:val="16"/>
              </w:rPr>
            </w:pPr>
            <w:ins w:id="21561"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1562" w:author="Στάθης Καπ" w:date="2023-03-09T06:32:00Z"/>
                <w:sz w:val="16"/>
                <w:szCs w:val="16"/>
              </w:rPr>
            </w:pPr>
            <w:ins w:id="21563"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1564" w:author="Στάθης Καπ" w:date="2023-03-09T06:32:00Z"/>
                <w:sz w:val="16"/>
                <w:szCs w:val="16"/>
              </w:rPr>
            </w:pPr>
            <w:ins w:id="21565"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1566" w:author="Στάθης Καπ" w:date="2023-03-09T06:32:00Z"/>
                <w:sz w:val="16"/>
                <w:szCs w:val="16"/>
              </w:rPr>
            </w:pPr>
            <w:ins w:id="21567"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1568" w:author="Στάθης Καπ" w:date="2023-03-09T06:32:00Z"/>
                <w:sz w:val="16"/>
                <w:szCs w:val="16"/>
              </w:rPr>
            </w:pPr>
            <w:ins w:id="21569"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1570" w:author="Στάθης Καπ" w:date="2023-03-09T06:32:00Z"/>
                <w:sz w:val="16"/>
                <w:szCs w:val="16"/>
              </w:rPr>
            </w:pPr>
            <w:ins w:id="21571"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1572" w:author="Στάθης Καπ" w:date="2023-03-09T06:32:00Z"/>
                <w:sz w:val="16"/>
                <w:szCs w:val="16"/>
              </w:rPr>
            </w:pPr>
            <w:ins w:id="21573"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1574" w:author="Στάθης Καπ" w:date="2023-03-09T06:32:00Z"/>
                <w:sz w:val="16"/>
                <w:szCs w:val="16"/>
              </w:rPr>
            </w:pPr>
            <w:ins w:id="21575"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1576" w:author="Στάθης Καπ" w:date="2023-03-09T06:32:00Z"/>
                <w:sz w:val="16"/>
                <w:szCs w:val="16"/>
              </w:rPr>
            </w:pPr>
            <w:ins w:id="21577"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1578" w:author="Στάθης Καπ" w:date="2023-03-09T06:32:00Z"/>
                <w:sz w:val="16"/>
                <w:szCs w:val="16"/>
              </w:rPr>
            </w:pPr>
            <w:ins w:id="21579"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158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1581" w:author="Στάθης Καπ" w:date="2023-03-09T06:32:00Z"/>
                <w:sz w:val="16"/>
                <w:szCs w:val="16"/>
              </w:rPr>
            </w:pPr>
            <w:ins w:id="21582"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1583" w:author="Στάθης Καπ" w:date="2023-03-09T06:32:00Z"/>
                <w:sz w:val="16"/>
                <w:szCs w:val="16"/>
              </w:rPr>
            </w:pPr>
            <w:ins w:id="21584"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1585" w:author="Στάθης Καπ" w:date="2023-03-09T06:32:00Z"/>
                <w:sz w:val="16"/>
                <w:szCs w:val="16"/>
              </w:rPr>
            </w:pPr>
            <w:ins w:id="21586"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1587" w:author="Στάθης Καπ" w:date="2023-03-09T06:32:00Z"/>
                <w:sz w:val="16"/>
                <w:szCs w:val="16"/>
              </w:rPr>
            </w:pPr>
            <w:ins w:id="21588"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1589" w:author="Στάθης Καπ" w:date="2023-03-09T06:32:00Z"/>
                <w:sz w:val="16"/>
                <w:szCs w:val="16"/>
              </w:rPr>
            </w:pPr>
            <w:ins w:id="21590"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1591" w:author="Στάθης Καπ" w:date="2023-03-09T06:32:00Z"/>
                <w:sz w:val="16"/>
                <w:szCs w:val="16"/>
              </w:rPr>
            </w:pPr>
            <w:ins w:id="21592"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1593" w:author="Στάθης Καπ" w:date="2023-03-09T06:32:00Z"/>
                <w:sz w:val="16"/>
                <w:szCs w:val="16"/>
              </w:rPr>
            </w:pPr>
            <w:ins w:id="21594"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1595" w:author="Στάθης Καπ" w:date="2023-03-09T06:32:00Z"/>
                <w:sz w:val="16"/>
                <w:szCs w:val="16"/>
              </w:rPr>
            </w:pPr>
            <w:ins w:id="21596"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1597" w:author="Στάθης Καπ" w:date="2023-03-09T06:32:00Z"/>
                <w:sz w:val="16"/>
                <w:szCs w:val="16"/>
              </w:rPr>
            </w:pPr>
            <w:ins w:id="21598"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1599" w:author="Στάθης Καπ" w:date="2023-03-09T06:32:00Z"/>
                <w:sz w:val="16"/>
                <w:szCs w:val="16"/>
              </w:rPr>
            </w:pPr>
            <w:ins w:id="21600"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1601" w:author="Στάθης Καπ" w:date="2023-03-09T06:32:00Z"/>
                <w:sz w:val="16"/>
                <w:szCs w:val="16"/>
              </w:rPr>
            </w:pPr>
            <w:ins w:id="21602"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1603" w:author="Στάθης Καπ" w:date="2023-03-09T06:32:00Z"/>
                <w:sz w:val="16"/>
                <w:szCs w:val="16"/>
              </w:rPr>
            </w:pPr>
            <w:ins w:id="21604"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1605" w:author="Στάθης Καπ" w:date="2023-03-09T06:32:00Z"/>
                <w:sz w:val="16"/>
                <w:szCs w:val="16"/>
              </w:rPr>
            </w:pPr>
            <w:ins w:id="21606"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1607" w:author="Στάθης Καπ" w:date="2023-03-09T06:32:00Z"/>
                <w:sz w:val="16"/>
                <w:szCs w:val="16"/>
              </w:rPr>
            </w:pPr>
            <w:ins w:id="21608"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1609" w:author="Στάθης Καπ" w:date="2023-03-09T06:32:00Z"/>
                <w:sz w:val="16"/>
                <w:szCs w:val="16"/>
              </w:rPr>
            </w:pPr>
            <w:ins w:id="21610"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1611" w:author="Στάθης Καπ" w:date="2023-03-09T06:32:00Z"/>
                <w:sz w:val="16"/>
                <w:szCs w:val="16"/>
              </w:rPr>
            </w:pPr>
            <w:ins w:id="21612"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1613" w:author="Στάθης Καπ" w:date="2023-03-09T06:32:00Z"/>
                <w:sz w:val="16"/>
                <w:szCs w:val="16"/>
              </w:rPr>
            </w:pPr>
            <w:ins w:id="21614"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1615" w:author="Στάθης Καπ" w:date="2023-03-09T06:32:00Z"/>
                <w:sz w:val="16"/>
                <w:szCs w:val="16"/>
              </w:rPr>
            </w:pPr>
            <w:ins w:id="21616"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161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1618" w:author="Στάθης Καπ" w:date="2023-03-09T06:32:00Z"/>
                <w:sz w:val="16"/>
                <w:szCs w:val="16"/>
              </w:rPr>
            </w:pPr>
            <w:ins w:id="21619"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1620" w:author="Στάθης Καπ" w:date="2023-03-09T06:32:00Z"/>
                <w:sz w:val="16"/>
                <w:szCs w:val="16"/>
              </w:rPr>
            </w:pPr>
            <w:ins w:id="21621"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1622" w:author="Στάθης Καπ" w:date="2023-03-09T06:32:00Z"/>
                <w:sz w:val="16"/>
                <w:szCs w:val="16"/>
              </w:rPr>
            </w:pPr>
            <w:ins w:id="21623"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1624" w:author="Στάθης Καπ" w:date="2023-03-09T06:32:00Z"/>
                <w:sz w:val="16"/>
                <w:szCs w:val="16"/>
              </w:rPr>
            </w:pPr>
            <w:ins w:id="21625"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1626" w:author="Στάθης Καπ" w:date="2023-03-09T06:32:00Z"/>
                <w:sz w:val="16"/>
                <w:szCs w:val="16"/>
              </w:rPr>
            </w:pPr>
            <w:ins w:id="21627"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1628" w:author="Στάθης Καπ" w:date="2023-03-09T06:32:00Z"/>
                <w:sz w:val="16"/>
                <w:szCs w:val="16"/>
              </w:rPr>
            </w:pPr>
            <w:ins w:id="21629"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1630" w:author="Στάθης Καπ" w:date="2023-03-09T06:32:00Z"/>
                <w:sz w:val="16"/>
                <w:szCs w:val="16"/>
              </w:rPr>
            </w:pPr>
            <w:ins w:id="21631"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1632" w:author="Στάθης Καπ" w:date="2023-03-09T06:32:00Z"/>
                <w:sz w:val="16"/>
                <w:szCs w:val="16"/>
              </w:rPr>
            </w:pPr>
            <w:ins w:id="21633"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1634" w:author="Στάθης Καπ" w:date="2023-03-09T06:32:00Z"/>
                <w:sz w:val="16"/>
                <w:szCs w:val="16"/>
              </w:rPr>
            </w:pPr>
            <w:ins w:id="21635"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1636" w:author="Στάθης Καπ" w:date="2023-03-09T06:32:00Z"/>
                <w:sz w:val="16"/>
                <w:szCs w:val="16"/>
              </w:rPr>
            </w:pPr>
            <w:ins w:id="21637"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1638" w:author="Στάθης Καπ" w:date="2023-03-09T06:32:00Z"/>
                <w:sz w:val="16"/>
                <w:szCs w:val="16"/>
              </w:rPr>
            </w:pPr>
            <w:ins w:id="21639"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1640" w:author="Στάθης Καπ" w:date="2023-03-09T06:32:00Z"/>
                <w:sz w:val="16"/>
                <w:szCs w:val="16"/>
              </w:rPr>
            </w:pPr>
            <w:ins w:id="21641"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1642" w:author="Στάθης Καπ" w:date="2023-03-09T06:32:00Z"/>
                <w:sz w:val="16"/>
                <w:szCs w:val="16"/>
              </w:rPr>
            </w:pPr>
            <w:ins w:id="21643"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1644" w:author="Στάθης Καπ" w:date="2023-03-09T06:32:00Z"/>
                <w:sz w:val="16"/>
                <w:szCs w:val="16"/>
              </w:rPr>
            </w:pPr>
            <w:ins w:id="21645"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1646" w:author="Στάθης Καπ" w:date="2023-03-09T06:32:00Z"/>
                <w:sz w:val="16"/>
                <w:szCs w:val="16"/>
              </w:rPr>
            </w:pPr>
            <w:ins w:id="21647"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1648" w:author="Στάθης Καπ" w:date="2023-03-09T06:32:00Z"/>
                <w:sz w:val="16"/>
                <w:szCs w:val="16"/>
              </w:rPr>
            </w:pPr>
            <w:ins w:id="21649"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1650" w:author="Στάθης Καπ" w:date="2023-03-09T06:32:00Z"/>
                <w:sz w:val="16"/>
                <w:szCs w:val="16"/>
              </w:rPr>
            </w:pPr>
            <w:ins w:id="21651"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1652" w:author="Στάθης Καπ" w:date="2023-03-09T06:32:00Z"/>
                <w:sz w:val="16"/>
                <w:szCs w:val="16"/>
              </w:rPr>
            </w:pPr>
            <w:ins w:id="21653"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165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1655" w:author="Στάθης Καπ" w:date="2023-03-09T06:32:00Z"/>
                <w:sz w:val="16"/>
                <w:szCs w:val="16"/>
              </w:rPr>
            </w:pPr>
            <w:ins w:id="21656"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1657" w:author="Στάθης Καπ" w:date="2023-03-09T06:32:00Z"/>
                <w:sz w:val="16"/>
                <w:szCs w:val="16"/>
              </w:rPr>
            </w:pPr>
            <w:ins w:id="2165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1659" w:author="Στάθης Καπ" w:date="2023-03-09T06:32:00Z"/>
                <w:sz w:val="16"/>
                <w:szCs w:val="16"/>
              </w:rPr>
            </w:pPr>
            <w:ins w:id="21660"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1661" w:author="Στάθης Καπ" w:date="2023-03-09T06:32:00Z"/>
                <w:sz w:val="16"/>
                <w:szCs w:val="16"/>
              </w:rPr>
            </w:pPr>
            <w:ins w:id="21662"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1663" w:author="Στάθης Καπ" w:date="2023-03-09T06:32:00Z"/>
                <w:sz w:val="16"/>
                <w:szCs w:val="16"/>
              </w:rPr>
            </w:pPr>
            <w:ins w:id="21664"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1665" w:author="Στάθης Καπ" w:date="2023-03-09T06:32:00Z"/>
                <w:sz w:val="16"/>
                <w:szCs w:val="16"/>
              </w:rPr>
            </w:pPr>
            <w:ins w:id="21666"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1667" w:author="Στάθης Καπ" w:date="2023-03-09T06:32:00Z"/>
                <w:sz w:val="16"/>
                <w:szCs w:val="16"/>
              </w:rPr>
            </w:pPr>
            <w:ins w:id="21668"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1669" w:author="Στάθης Καπ" w:date="2023-03-09T06:32:00Z"/>
                <w:sz w:val="16"/>
                <w:szCs w:val="16"/>
              </w:rPr>
            </w:pPr>
            <w:ins w:id="21670"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1671" w:author="Στάθης Καπ" w:date="2023-03-09T06:32:00Z"/>
                <w:sz w:val="16"/>
                <w:szCs w:val="16"/>
              </w:rPr>
            </w:pPr>
            <w:ins w:id="21672"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1673" w:author="Στάθης Καπ" w:date="2023-03-09T06:32:00Z"/>
                <w:sz w:val="16"/>
                <w:szCs w:val="16"/>
              </w:rPr>
            </w:pPr>
            <w:ins w:id="21674"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1675" w:author="Στάθης Καπ" w:date="2023-03-09T06:32:00Z"/>
                <w:sz w:val="16"/>
                <w:szCs w:val="16"/>
              </w:rPr>
            </w:pPr>
            <w:ins w:id="21676"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1677" w:author="Στάθης Καπ" w:date="2023-03-09T06:32:00Z"/>
                <w:sz w:val="16"/>
                <w:szCs w:val="16"/>
              </w:rPr>
            </w:pPr>
            <w:ins w:id="21678"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1679" w:author="Στάθης Καπ" w:date="2023-03-09T06:32:00Z"/>
                <w:sz w:val="16"/>
                <w:szCs w:val="16"/>
              </w:rPr>
            </w:pPr>
            <w:ins w:id="21680"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1681" w:author="Στάθης Καπ" w:date="2023-03-09T06:32:00Z"/>
                <w:sz w:val="16"/>
                <w:szCs w:val="16"/>
              </w:rPr>
            </w:pPr>
            <w:ins w:id="21682"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1683" w:author="Στάθης Καπ" w:date="2023-03-09T06:32:00Z"/>
                <w:sz w:val="16"/>
                <w:szCs w:val="16"/>
              </w:rPr>
            </w:pPr>
            <w:ins w:id="21684"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1685" w:author="Στάθης Καπ" w:date="2023-03-09T06:32:00Z"/>
                <w:sz w:val="16"/>
                <w:szCs w:val="16"/>
              </w:rPr>
            </w:pPr>
            <w:ins w:id="21686"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1687" w:author="Στάθης Καπ" w:date="2023-03-09T06:32:00Z"/>
                <w:sz w:val="16"/>
                <w:szCs w:val="16"/>
              </w:rPr>
            </w:pPr>
            <w:ins w:id="21688"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1689" w:author="Στάθης Καπ" w:date="2023-03-09T06:32:00Z"/>
                <w:sz w:val="16"/>
                <w:szCs w:val="16"/>
              </w:rPr>
            </w:pPr>
            <w:ins w:id="21690"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169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1692" w:author="Στάθης Καπ" w:date="2023-03-09T06:32:00Z"/>
                <w:sz w:val="16"/>
                <w:szCs w:val="16"/>
              </w:rPr>
            </w:pPr>
            <w:ins w:id="21693"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1694" w:author="Στάθης Καπ" w:date="2023-03-09T06:32:00Z"/>
                <w:sz w:val="16"/>
                <w:szCs w:val="16"/>
              </w:rPr>
            </w:pPr>
            <w:ins w:id="2169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1696" w:author="Στάθης Καπ" w:date="2023-03-09T06:32:00Z"/>
                <w:sz w:val="16"/>
                <w:szCs w:val="16"/>
              </w:rPr>
            </w:pPr>
            <w:ins w:id="21697"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1698" w:author="Στάθης Καπ" w:date="2023-03-09T06:32:00Z"/>
                <w:sz w:val="16"/>
                <w:szCs w:val="16"/>
              </w:rPr>
            </w:pPr>
            <w:ins w:id="21699"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1700" w:author="Στάθης Καπ" w:date="2023-03-09T06:32:00Z"/>
                <w:sz w:val="16"/>
                <w:szCs w:val="16"/>
              </w:rPr>
            </w:pPr>
            <w:ins w:id="2170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1702" w:author="Στάθης Καπ" w:date="2023-03-09T06:32:00Z"/>
                <w:sz w:val="16"/>
                <w:szCs w:val="16"/>
              </w:rPr>
            </w:pPr>
            <w:ins w:id="21703"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1704" w:author="Στάθης Καπ" w:date="2023-03-09T06:32:00Z"/>
                <w:sz w:val="16"/>
                <w:szCs w:val="16"/>
              </w:rPr>
            </w:pPr>
            <w:ins w:id="21705"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1706" w:author="Στάθης Καπ" w:date="2023-03-09T06:32:00Z"/>
                <w:sz w:val="16"/>
                <w:szCs w:val="16"/>
              </w:rPr>
            </w:pPr>
            <w:ins w:id="21707"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1708" w:author="Στάθης Καπ" w:date="2023-03-09T06:32:00Z"/>
                <w:sz w:val="16"/>
                <w:szCs w:val="16"/>
              </w:rPr>
            </w:pPr>
            <w:ins w:id="21709"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1710" w:author="Στάθης Καπ" w:date="2023-03-09T06:32:00Z"/>
                <w:sz w:val="16"/>
                <w:szCs w:val="16"/>
              </w:rPr>
            </w:pPr>
            <w:ins w:id="21711"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1712" w:author="Στάθης Καπ" w:date="2023-03-09T06:32:00Z"/>
                <w:sz w:val="16"/>
                <w:szCs w:val="16"/>
              </w:rPr>
            </w:pPr>
            <w:ins w:id="21713"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1714" w:author="Στάθης Καπ" w:date="2023-03-09T06:32:00Z"/>
                <w:sz w:val="16"/>
                <w:szCs w:val="16"/>
              </w:rPr>
            </w:pPr>
            <w:ins w:id="21715"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1716" w:author="Στάθης Καπ" w:date="2023-03-09T06:32:00Z"/>
                <w:sz w:val="16"/>
                <w:szCs w:val="16"/>
              </w:rPr>
            </w:pPr>
            <w:ins w:id="21717"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1718" w:author="Στάθης Καπ" w:date="2023-03-09T06:32:00Z"/>
                <w:sz w:val="16"/>
                <w:szCs w:val="16"/>
              </w:rPr>
            </w:pPr>
            <w:ins w:id="21719"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1720" w:author="Στάθης Καπ" w:date="2023-03-09T06:32:00Z"/>
                <w:sz w:val="16"/>
                <w:szCs w:val="16"/>
              </w:rPr>
            </w:pPr>
            <w:ins w:id="21721"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1722" w:author="Στάθης Καπ" w:date="2023-03-09T06:32:00Z"/>
                <w:sz w:val="16"/>
                <w:szCs w:val="16"/>
              </w:rPr>
            </w:pPr>
            <w:ins w:id="21723"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1724" w:author="Στάθης Καπ" w:date="2023-03-09T06:32:00Z"/>
                <w:sz w:val="16"/>
                <w:szCs w:val="16"/>
              </w:rPr>
            </w:pPr>
            <w:ins w:id="21725"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1726" w:author="Στάθης Καπ" w:date="2023-03-09T06:32:00Z"/>
                <w:sz w:val="16"/>
                <w:szCs w:val="16"/>
              </w:rPr>
            </w:pPr>
            <w:ins w:id="21727"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17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1729" w:author="Στάθης Καπ" w:date="2023-03-09T06:32:00Z"/>
                <w:sz w:val="16"/>
                <w:szCs w:val="16"/>
              </w:rPr>
            </w:pPr>
            <w:ins w:id="21730"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1731" w:author="Στάθης Καπ" w:date="2023-03-09T06:32:00Z"/>
                <w:sz w:val="16"/>
                <w:szCs w:val="16"/>
              </w:rPr>
            </w:pPr>
            <w:ins w:id="2173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1733" w:author="Στάθης Καπ" w:date="2023-03-09T06:32:00Z"/>
                <w:sz w:val="16"/>
                <w:szCs w:val="16"/>
              </w:rPr>
            </w:pPr>
            <w:ins w:id="2173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1735" w:author="Στάθης Καπ" w:date="2023-03-09T06:32:00Z"/>
                <w:sz w:val="16"/>
                <w:szCs w:val="16"/>
              </w:rPr>
            </w:pPr>
            <w:ins w:id="21736"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1737" w:author="Στάθης Καπ" w:date="2023-03-09T06:32:00Z"/>
                <w:sz w:val="16"/>
                <w:szCs w:val="16"/>
              </w:rPr>
            </w:pPr>
            <w:ins w:id="2173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1739" w:author="Στάθης Καπ" w:date="2023-03-09T06:32:00Z"/>
                <w:sz w:val="16"/>
                <w:szCs w:val="16"/>
              </w:rPr>
            </w:pPr>
            <w:ins w:id="21740"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1741" w:author="Στάθης Καπ" w:date="2023-03-09T06:32:00Z"/>
                <w:sz w:val="16"/>
                <w:szCs w:val="16"/>
              </w:rPr>
            </w:pPr>
            <w:ins w:id="21742"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1743" w:author="Στάθης Καπ" w:date="2023-03-09T06:32:00Z"/>
                <w:sz w:val="16"/>
                <w:szCs w:val="16"/>
              </w:rPr>
            </w:pPr>
            <w:ins w:id="21744"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1745" w:author="Στάθης Καπ" w:date="2023-03-09T06:32:00Z"/>
                <w:sz w:val="16"/>
                <w:szCs w:val="16"/>
              </w:rPr>
            </w:pPr>
            <w:ins w:id="21746"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1747" w:author="Στάθης Καπ" w:date="2023-03-09T06:32:00Z"/>
                <w:sz w:val="16"/>
                <w:szCs w:val="16"/>
              </w:rPr>
            </w:pPr>
            <w:ins w:id="21748"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1749" w:author="Στάθης Καπ" w:date="2023-03-09T06:32:00Z"/>
                <w:sz w:val="16"/>
                <w:szCs w:val="16"/>
              </w:rPr>
            </w:pPr>
            <w:ins w:id="21750"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1751" w:author="Στάθης Καπ" w:date="2023-03-09T06:32:00Z"/>
                <w:sz w:val="16"/>
                <w:szCs w:val="16"/>
              </w:rPr>
            </w:pPr>
            <w:ins w:id="21752"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1753" w:author="Στάθης Καπ" w:date="2023-03-09T06:32:00Z"/>
                <w:sz w:val="16"/>
                <w:szCs w:val="16"/>
              </w:rPr>
            </w:pPr>
            <w:ins w:id="21754"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1755" w:author="Στάθης Καπ" w:date="2023-03-09T06:32:00Z"/>
                <w:sz w:val="16"/>
                <w:szCs w:val="16"/>
              </w:rPr>
            </w:pPr>
            <w:ins w:id="21756"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1757" w:author="Στάθης Καπ" w:date="2023-03-09T06:32:00Z"/>
                <w:sz w:val="16"/>
                <w:szCs w:val="16"/>
              </w:rPr>
            </w:pPr>
            <w:ins w:id="21758"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1759" w:author="Στάθης Καπ" w:date="2023-03-09T06:32:00Z"/>
                <w:sz w:val="16"/>
                <w:szCs w:val="16"/>
              </w:rPr>
            </w:pPr>
            <w:ins w:id="21760"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1761" w:author="Στάθης Καπ" w:date="2023-03-09T06:32:00Z"/>
                <w:sz w:val="16"/>
                <w:szCs w:val="16"/>
              </w:rPr>
            </w:pPr>
            <w:ins w:id="21762"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1763" w:author="Στάθης Καπ" w:date="2023-03-09T06:32:00Z"/>
                <w:sz w:val="16"/>
                <w:szCs w:val="16"/>
              </w:rPr>
            </w:pPr>
            <w:ins w:id="21764"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176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1766" w:author="Στάθης Καπ" w:date="2023-03-09T06:32:00Z"/>
                <w:sz w:val="16"/>
                <w:szCs w:val="16"/>
              </w:rPr>
            </w:pPr>
            <w:ins w:id="21767"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1768" w:author="Στάθης Καπ" w:date="2023-03-09T06:32:00Z"/>
                <w:sz w:val="16"/>
                <w:szCs w:val="16"/>
              </w:rPr>
            </w:pPr>
            <w:ins w:id="2176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1770" w:author="Στάθης Καπ" w:date="2023-03-09T06:32:00Z"/>
                <w:sz w:val="16"/>
                <w:szCs w:val="16"/>
              </w:rPr>
            </w:pPr>
            <w:ins w:id="2177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1772" w:author="Στάθης Καπ" w:date="2023-03-09T06:32:00Z"/>
                <w:sz w:val="16"/>
                <w:szCs w:val="16"/>
              </w:rPr>
            </w:pPr>
            <w:ins w:id="21773"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1774" w:author="Στάθης Καπ" w:date="2023-03-09T06:32:00Z"/>
                <w:sz w:val="16"/>
                <w:szCs w:val="16"/>
              </w:rPr>
            </w:pPr>
            <w:ins w:id="2177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1776" w:author="Στάθης Καπ" w:date="2023-03-09T06:32:00Z"/>
                <w:sz w:val="16"/>
                <w:szCs w:val="16"/>
              </w:rPr>
            </w:pPr>
            <w:ins w:id="21777"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1778" w:author="Στάθης Καπ" w:date="2023-03-09T06:32:00Z"/>
                <w:sz w:val="16"/>
                <w:szCs w:val="16"/>
              </w:rPr>
            </w:pPr>
            <w:ins w:id="21779"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1780" w:author="Στάθης Καπ" w:date="2023-03-09T06:32:00Z"/>
                <w:sz w:val="16"/>
                <w:szCs w:val="16"/>
              </w:rPr>
            </w:pPr>
            <w:ins w:id="21781"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1782" w:author="Στάθης Καπ" w:date="2023-03-09T06:32:00Z"/>
                <w:sz w:val="16"/>
                <w:szCs w:val="16"/>
              </w:rPr>
            </w:pPr>
            <w:ins w:id="21783"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1784" w:author="Στάθης Καπ" w:date="2023-03-09T06:32:00Z"/>
                <w:sz w:val="16"/>
                <w:szCs w:val="16"/>
              </w:rPr>
            </w:pPr>
            <w:ins w:id="21785"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1786" w:author="Στάθης Καπ" w:date="2023-03-09T06:32:00Z"/>
                <w:sz w:val="16"/>
                <w:szCs w:val="16"/>
              </w:rPr>
            </w:pPr>
            <w:ins w:id="21787"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1788" w:author="Στάθης Καπ" w:date="2023-03-09T06:32:00Z"/>
                <w:sz w:val="16"/>
                <w:szCs w:val="16"/>
              </w:rPr>
            </w:pPr>
            <w:ins w:id="21789"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1790" w:author="Στάθης Καπ" w:date="2023-03-09T06:32:00Z"/>
                <w:sz w:val="16"/>
                <w:szCs w:val="16"/>
              </w:rPr>
            </w:pPr>
            <w:ins w:id="21791"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1792" w:author="Στάθης Καπ" w:date="2023-03-09T06:32:00Z"/>
                <w:sz w:val="16"/>
                <w:szCs w:val="16"/>
              </w:rPr>
            </w:pPr>
            <w:ins w:id="21793"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1794" w:author="Στάθης Καπ" w:date="2023-03-09T06:32:00Z"/>
                <w:sz w:val="16"/>
                <w:szCs w:val="16"/>
              </w:rPr>
            </w:pPr>
            <w:ins w:id="21795"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1796" w:author="Στάθης Καπ" w:date="2023-03-09T06:32:00Z"/>
                <w:sz w:val="16"/>
                <w:szCs w:val="16"/>
              </w:rPr>
            </w:pPr>
            <w:ins w:id="21797"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1798" w:author="Στάθης Καπ" w:date="2023-03-09T06:32:00Z"/>
                <w:sz w:val="16"/>
                <w:szCs w:val="16"/>
              </w:rPr>
            </w:pPr>
            <w:ins w:id="21799"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1800" w:author="Στάθης Καπ" w:date="2023-03-09T06:32:00Z"/>
                <w:sz w:val="16"/>
                <w:szCs w:val="16"/>
              </w:rPr>
            </w:pPr>
            <w:ins w:id="21801"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180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1803" w:author="Στάθης Καπ" w:date="2023-03-09T06:32:00Z"/>
                <w:sz w:val="16"/>
                <w:szCs w:val="16"/>
              </w:rPr>
            </w:pPr>
            <w:ins w:id="21804"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1805" w:author="Στάθης Καπ" w:date="2023-03-09T06:32:00Z"/>
                <w:sz w:val="16"/>
                <w:szCs w:val="16"/>
              </w:rPr>
            </w:pPr>
            <w:ins w:id="2180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1807" w:author="Στάθης Καπ" w:date="2023-03-09T06:32:00Z"/>
                <w:sz w:val="16"/>
                <w:szCs w:val="16"/>
              </w:rPr>
            </w:pPr>
            <w:ins w:id="2180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1809" w:author="Στάθης Καπ" w:date="2023-03-09T06:32:00Z"/>
                <w:sz w:val="16"/>
                <w:szCs w:val="16"/>
              </w:rPr>
            </w:pPr>
            <w:ins w:id="21810"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1811" w:author="Στάθης Καπ" w:date="2023-03-09T06:32:00Z"/>
                <w:sz w:val="16"/>
                <w:szCs w:val="16"/>
              </w:rPr>
            </w:pPr>
            <w:ins w:id="2181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1813" w:author="Στάθης Καπ" w:date="2023-03-09T06:32:00Z"/>
                <w:sz w:val="16"/>
                <w:szCs w:val="16"/>
              </w:rPr>
            </w:pPr>
            <w:ins w:id="21814"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1815" w:author="Στάθης Καπ" w:date="2023-03-09T06:32:00Z"/>
                <w:sz w:val="16"/>
                <w:szCs w:val="16"/>
              </w:rPr>
            </w:pPr>
            <w:ins w:id="21816"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1817" w:author="Στάθης Καπ" w:date="2023-03-09T06:32:00Z"/>
                <w:sz w:val="16"/>
                <w:szCs w:val="16"/>
              </w:rPr>
            </w:pPr>
            <w:ins w:id="21818"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1819" w:author="Στάθης Καπ" w:date="2023-03-09T06:32:00Z"/>
                <w:sz w:val="16"/>
                <w:szCs w:val="16"/>
              </w:rPr>
            </w:pPr>
            <w:ins w:id="21820"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1821" w:author="Στάθης Καπ" w:date="2023-03-09T06:32:00Z"/>
                <w:sz w:val="16"/>
                <w:szCs w:val="16"/>
              </w:rPr>
            </w:pPr>
            <w:ins w:id="21822"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1823" w:author="Στάθης Καπ" w:date="2023-03-09T06:32:00Z"/>
                <w:sz w:val="16"/>
                <w:szCs w:val="16"/>
              </w:rPr>
            </w:pPr>
            <w:ins w:id="21824"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1825" w:author="Στάθης Καπ" w:date="2023-03-09T06:32:00Z"/>
                <w:sz w:val="16"/>
                <w:szCs w:val="16"/>
              </w:rPr>
            </w:pPr>
            <w:ins w:id="21826"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1827" w:author="Στάθης Καπ" w:date="2023-03-09T06:32:00Z"/>
                <w:sz w:val="16"/>
                <w:szCs w:val="16"/>
              </w:rPr>
            </w:pPr>
            <w:ins w:id="21828"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1829" w:author="Στάθης Καπ" w:date="2023-03-09T06:32:00Z"/>
                <w:sz w:val="16"/>
                <w:szCs w:val="16"/>
              </w:rPr>
            </w:pPr>
            <w:ins w:id="21830"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1831" w:author="Στάθης Καπ" w:date="2023-03-09T06:32:00Z"/>
                <w:sz w:val="16"/>
                <w:szCs w:val="16"/>
              </w:rPr>
            </w:pPr>
            <w:ins w:id="21832"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1833" w:author="Στάθης Καπ" w:date="2023-03-09T06:32:00Z"/>
                <w:sz w:val="16"/>
                <w:szCs w:val="16"/>
              </w:rPr>
            </w:pPr>
            <w:ins w:id="21834"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1835" w:author="Στάθης Καπ" w:date="2023-03-09T06:32:00Z"/>
                <w:sz w:val="16"/>
                <w:szCs w:val="16"/>
              </w:rPr>
            </w:pPr>
            <w:ins w:id="21836"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1837" w:author="Στάθης Καπ" w:date="2023-03-09T06:32:00Z"/>
                <w:sz w:val="16"/>
                <w:szCs w:val="16"/>
              </w:rPr>
            </w:pPr>
            <w:ins w:id="21838"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183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1840" w:author="Στάθης Καπ" w:date="2023-03-09T06:32:00Z"/>
                <w:sz w:val="16"/>
                <w:szCs w:val="16"/>
              </w:rPr>
            </w:pPr>
            <w:ins w:id="21841"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1842" w:author="Στάθης Καπ" w:date="2023-03-09T06:32:00Z"/>
                <w:sz w:val="16"/>
                <w:szCs w:val="16"/>
              </w:rPr>
            </w:pPr>
            <w:ins w:id="2184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1844" w:author="Στάθης Καπ" w:date="2023-03-09T06:32:00Z"/>
                <w:sz w:val="16"/>
                <w:szCs w:val="16"/>
              </w:rPr>
            </w:pPr>
            <w:ins w:id="2184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1846" w:author="Στάθης Καπ" w:date="2023-03-09T06:32:00Z"/>
                <w:sz w:val="16"/>
                <w:szCs w:val="16"/>
              </w:rPr>
            </w:pPr>
            <w:ins w:id="21847"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1848" w:author="Στάθης Καπ" w:date="2023-03-09T06:32:00Z"/>
                <w:sz w:val="16"/>
                <w:szCs w:val="16"/>
              </w:rPr>
            </w:pPr>
            <w:ins w:id="2184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1850" w:author="Στάθης Καπ" w:date="2023-03-09T06:32:00Z"/>
                <w:sz w:val="16"/>
                <w:szCs w:val="16"/>
              </w:rPr>
            </w:pPr>
            <w:ins w:id="21851"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1852" w:author="Στάθης Καπ" w:date="2023-03-09T06:32:00Z"/>
                <w:sz w:val="16"/>
                <w:szCs w:val="16"/>
              </w:rPr>
            </w:pPr>
            <w:ins w:id="21853"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1854" w:author="Στάθης Καπ" w:date="2023-03-09T06:32:00Z"/>
                <w:sz w:val="16"/>
                <w:szCs w:val="16"/>
              </w:rPr>
            </w:pPr>
            <w:ins w:id="21855"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1856" w:author="Στάθης Καπ" w:date="2023-03-09T06:32:00Z"/>
                <w:sz w:val="16"/>
                <w:szCs w:val="16"/>
              </w:rPr>
            </w:pPr>
            <w:ins w:id="21857"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1858" w:author="Στάθης Καπ" w:date="2023-03-09T06:32:00Z"/>
                <w:sz w:val="16"/>
                <w:szCs w:val="16"/>
              </w:rPr>
            </w:pPr>
            <w:ins w:id="21859"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1860" w:author="Στάθης Καπ" w:date="2023-03-09T06:32:00Z"/>
                <w:sz w:val="16"/>
                <w:szCs w:val="16"/>
              </w:rPr>
            </w:pPr>
            <w:ins w:id="21861"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1862" w:author="Στάθης Καπ" w:date="2023-03-09T06:32:00Z"/>
                <w:sz w:val="16"/>
                <w:szCs w:val="16"/>
              </w:rPr>
            </w:pPr>
            <w:ins w:id="21863"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1864" w:author="Στάθης Καπ" w:date="2023-03-09T06:32:00Z"/>
                <w:sz w:val="16"/>
                <w:szCs w:val="16"/>
              </w:rPr>
            </w:pPr>
            <w:ins w:id="21865"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1866" w:author="Στάθης Καπ" w:date="2023-03-09T06:32:00Z"/>
                <w:sz w:val="16"/>
                <w:szCs w:val="16"/>
              </w:rPr>
            </w:pPr>
            <w:ins w:id="21867"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1868" w:author="Στάθης Καπ" w:date="2023-03-09T06:32:00Z"/>
                <w:sz w:val="16"/>
                <w:szCs w:val="16"/>
              </w:rPr>
            </w:pPr>
            <w:ins w:id="21869"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1870" w:author="Στάθης Καπ" w:date="2023-03-09T06:32:00Z"/>
                <w:sz w:val="16"/>
                <w:szCs w:val="16"/>
              </w:rPr>
            </w:pPr>
            <w:ins w:id="21871"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1872" w:author="Στάθης Καπ" w:date="2023-03-09T06:32:00Z"/>
                <w:sz w:val="16"/>
                <w:szCs w:val="16"/>
              </w:rPr>
            </w:pPr>
            <w:ins w:id="21873"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1874" w:author="Στάθης Καπ" w:date="2023-03-09T06:32:00Z"/>
                <w:sz w:val="16"/>
                <w:szCs w:val="16"/>
              </w:rPr>
            </w:pPr>
            <w:ins w:id="21875"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18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1877" w:author="Στάθης Καπ" w:date="2023-03-09T06:32:00Z"/>
                <w:sz w:val="16"/>
                <w:szCs w:val="16"/>
              </w:rPr>
            </w:pPr>
            <w:ins w:id="21878"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1879" w:author="Στάθης Καπ" w:date="2023-03-09T06:32:00Z"/>
                <w:sz w:val="16"/>
                <w:szCs w:val="16"/>
              </w:rPr>
            </w:pPr>
            <w:ins w:id="2188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1881" w:author="Στάθης Καπ" w:date="2023-03-09T06:32:00Z"/>
                <w:sz w:val="16"/>
                <w:szCs w:val="16"/>
              </w:rPr>
            </w:pPr>
            <w:ins w:id="2188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1883" w:author="Στάθης Καπ" w:date="2023-03-09T06:32:00Z"/>
                <w:sz w:val="16"/>
                <w:szCs w:val="16"/>
              </w:rPr>
            </w:pPr>
            <w:ins w:id="21884"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1885" w:author="Στάθης Καπ" w:date="2023-03-09T06:32:00Z"/>
                <w:sz w:val="16"/>
                <w:szCs w:val="16"/>
              </w:rPr>
            </w:pPr>
            <w:ins w:id="2188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1887" w:author="Στάθης Καπ" w:date="2023-03-09T06:32:00Z"/>
                <w:sz w:val="16"/>
                <w:szCs w:val="16"/>
              </w:rPr>
            </w:pPr>
            <w:ins w:id="21888"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1889" w:author="Στάθης Καπ" w:date="2023-03-09T06:32:00Z"/>
                <w:sz w:val="16"/>
                <w:szCs w:val="16"/>
              </w:rPr>
            </w:pPr>
            <w:ins w:id="21890"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1891" w:author="Στάθης Καπ" w:date="2023-03-09T06:32:00Z"/>
                <w:sz w:val="16"/>
                <w:szCs w:val="16"/>
              </w:rPr>
            </w:pPr>
            <w:ins w:id="21892"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1893" w:author="Στάθης Καπ" w:date="2023-03-09T06:32:00Z"/>
                <w:sz w:val="16"/>
                <w:szCs w:val="16"/>
              </w:rPr>
            </w:pPr>
            <w:ins w:id="21894"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1895" w:author="Στάθης Καπ" w:date="2023-03-09T06:32:00Z"/>
                <w:sz w:val="16"/>
                <w:szCs w:val="16"/>
              </w:rPr>
            </w:pPr>
            <w:ins w:id="21896"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1897" w:author="Στάθης Καπ" w:date="2023-03-09T06:32:00Z"/>
                <w:sz w:val="16"/>
                <w:szCs w:val="16"/>
              </w:rPr>
            </w:pPr>
            <w:ins w:id="21898"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1899" w:author="Στάθης Καπ" w:date="2023-03-09T06:32:00Z"/>
                <w:sz w:val="16"/>
                <w:szCs w:val="16"/>
              </w:rPr>
            </w:pPr>
            <w:ins w:id="21900"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1901" w:author="Στάθης Καπ" w:date="2023-03-09T06:32:00Z"/>
                <w:sz w:val="16"/>
                <w:szCs w:val="16"/>
              </w:rPr>
            </w:pPr>
            <w:ins w:id="21902"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1903" w:author="Στάθης Καπ" w:date="2023-03-09T06:32:00Z"/>
                <w:sz w:val="16"/>
                <w:szCs w:val="16"/>
              </w:rPr>
            </w:pPr>
            <w:ins w:id="21904"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1905" w:author="Στάθης Καπ" w:date="2023-03-09T06:32:00Z"/>
                <w:sz w:val="16"/>
                <w:szCs w:val="16"/>
              </w:rPr>
            </w:pPr>
            <w:ins w:id="21906"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1907" w:author="Στάθης Καπ" w:date="2023-03-09T06:32:00Z"/>
                <w:sz w:val="16"/>
                <w:szCs w:val="16"/>
              </w:rPr>
            </w:pPr>
            <w:ins w:id="21908"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1909" w:author="Στάθης Καπ" w:date="2023-03-09T06:32:00Z"/>
                <w:sz w:val="16"/>
                <w:szCs w:val="16"/>
              </w:rPr>
            </w:pPr>
            <w:ins w:id="21910"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1911" w:author="Στάθης Καπ" w:date="2023-03-09T06:32:00Z"/>
                <w:sz w:val="16"/>
                <w:szCs w:val="16"/>
              </w:rPr>
            </w:pPr>
            <w:ins w:id="21912"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191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1914" w:author="Στάθης Καπ" w:date="2023-03-09T06:32:00Z"/>
                <w:sz w:val="16"/>
                <w:szCs w:val="16"/>
              </w:rPr>
            </w:pPr>
            <w:ins w:id="21915"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1916" w:author="Στάθης Καπ" w:date="2023-03-09T06:32:00Z"/>
                <w:sz w:val="16"/>
                <w:szCs w:val="16"/>
              </w:rPr>
            </w:pPr>
            <w:ins w:id="2191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1918" w:author="Στάθης Καπ" w:date="2023-03-09T06:32:00Z"/>
                <w:sz w:val="16"/>
                <w:szCs w:val="16"/>
              </w:rPr>
            </w:pPr>
            <w:ins w:id="2191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1920" w:author="Στάθης Καπ" w:date="2023-03-09T06:32:00Z"/>
                <w:sz w:val="16"/>
                <w:szCs w:val="16"/>
              </w:rPr>
            </w:pPr>
            <w:ins w:id="21921"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1922" w:author="Στάθης Καπ" w:date="2023-03-09T06:32:00Z"/>
                <w:sz w:val="16"/>
                <w:szCs w:val="16"/>
              </w:rPr>
            </w:pPr>
            <w:ins w:id="2192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1924" w:author="Στάθης Καπ" w:date="2023-03-09T06:32:00Z"/>
                <w:sz w:val="16"/>
                <w:szCs w:val="16"/>
              </w:rPr>
            </w:pPr>
            <w:ins w:id="21925"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1926" w:author="Στάθης Καπ" w:date="2023-03-09T06:32:00Z"/>
                <w:sz w:val="16"/>
                <w:szCs w:val="16"/>
              </w:rPr>
            </w:pPr>
            <w:ins w:id="21927"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1928" w:author="Στάθης Καπ" w:date="2023-03-09T06:32:00Z"/>
                <w:sz w:val="16"/>
                <w:szCs w:val="16"/>
              </w:rPr>
            </w:pPr>
            <w:ins w:id="21929"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1930" w:author="Στάθης Καπ" w:date="2023-03-09T06:32:00Z"/>
                <w:sz w:val="16"/>
                <w:szCs w:val="16"/>
              </w:rPr>
            </w:pPr>
            <w:ins w:id="21931"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1932" w:author="Στάθης Καπ" w:date="2023-03-09T06:32:00Z"/>
                <w:sz w:val="16"/>
                <w:szCs w:val="16"/>
              </w:rPr>
            </w:pPr>
            <w:ins w:id="21933"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1934" w:author="Στάθης Καπ" w:date="2023-03-09T06:32:00Z"/>
                <w:sz w:val="16"/>
                <w:szCs w:val="16"/>
              </w:rPr>
            </w:pPr>
            <w:ins w:id="21935"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1936" w:author="Στάθης Καπ" w:date="2023-03-09T06:32:00Z"/>
                <w:sz w:val="16"/>
                <w:szCs w:val="16"/>
              </w:rPr>
            </w:pPr>
            <w:ins w:id="21937"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1938" w:author="Στάθης Καπ" w:date="2023-03-09T06:32:00Z"/>
                <w:sz w:val="16"/>
                <w:szCs w:val="16"/>
              </w:rPr>
            </w:pPr>
            <w:ins w:id="21939"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1940" w:author="Στάθης Καπ" w:date="2023-03-09T06:32:00Z"/>
                <w:sz w:val="16"/>
                <w:szCs w:val="16"/>
              </w:rPr>
            </w:pPr>
            <w:ins w:id="21941"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1942" w:author="Στάθης Καπ" w:date="2023-03-09T06:32:00Z"/>
                <w:sz w:val="16"/>
                <w:szCs w:val="16"/>
              </w:rPr>
            </w:pPr>
            <w:ins w:id="21943"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1944" w:author="Στάθης Καπ" w:date="2023-03-09T06:32:00Z"/>
                <w:sz w:val="16"/>
                <w:szCs w:val="16"/>
              </w:rPr>
            </w:pPr>
            <w:ins w:id="21945"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1946" w:author="Στάθης Καπ" w:date="2023-03-09T06:32:00Z"/>
                <w:sz w:val="16"/>
                <w:szCs w:val="16"/>
              </w:rPr>
            </w:pPr>
            <w:ins w:id="21947"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1948" w:author="Στάθης Καπ" w:date="2023-03-09T06:32:00Z"/>
                <w:sz w:val="16"/>
                <w:szCs w:val="16"/>
              </w:rPr>
            </w:pPr>
            <w:ins w:id="21949"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195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1951" w:author="Στάθης Καπ" w:date="2023-03-09T06:32:00Z"/>
                <w:sz w:val="16"/>
                <w:szCs w:val="16"/>
              </w:rPr>
            </w:pPr>
            <w:ins w:id="21952"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1953" w:author="Στάθης Καπ" w:date="2023-03-09T06:32:00Z"/>
                <w:sz w:val="16"/>
                <w:szCs w:val="16"/>
              </w:rPr>
            </w:pPr>
            <w:ins w:id="2195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1955" w:author="Στάθης Καπ" w:date="2023-03-09T06:32:00Z"/>
                <w:sz w:val="16"/>
                <w:szCs w:val="16"/>
              </w:rPr>
            </w:pPr>
            <w:ins w:id="2195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1957" w:author="Στάθης Καπ" w:date="2023-03-09T06:32:00Z"/>
                <w:sz w:val="16"/>
                <w:szCs w:val="16"/>
              </w:rPr>
            </w:pPr>
            <w:ins w:id="21958"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1959" w:author="Στάθης Καπ" w:date="2023-03-09T06:32:00Z"/>
                <w:sz w:val="16"/>
                <w:szCs w:val="16"/>
              </w:rPr>
            </w:pPr>
            <w:ins w:id="2196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1961" w:author="Στάθης Καπ" w:date="2023-03-09T06:32:00Z"/>
                <w:sz w:val="16"/>
                <w:szCs w:val="16"/>
              </w:rPr>
            </w:pPr>
            <w:ins w:id="21962"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1963" w:author="Στάθης Καπ" w:date="2023-03-09T06:32:00Z"/>
                <w:sz w:val="16"/>
                <w:szCs w:val="16"/>
              </w:rPr>
            </w:pPr>
            <w:ins w:id="21964"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1965" w:author="Στάθης Καπ" w:date="2023-03-09T06:32:00Z"/>
                <w:sz w:val="16"/>
                <w:szCs w:val="16"/>
              </w:rPr>
            </w:pPr>
            <w:ins w:id="21966"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1967" w:author="Στάθης Καπ" w:date="2023-03-09T06:32:00Z"/>
                <w:sz w:val="16"/>
                <w:szCs w:val="16"/>
              </w:rPr>
            </w:pPr>
            <w:ins w:id="21968"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1969" w:author="Στάθης Καπ" w:date="2023-03-09T06:32:00Z"/>
                <w:sz w:val="16"/>
                <w:szCs w:val="16"/>
              </w:rPr>
            </w:pPr>
            <w:ins w:id="21970"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1971" w:author="Στάθης Καπ" w:date="2023-03-09T06:32:00Z"/>
                <w:sz w:val="16"/>
                <w:szCs w:val="16"/>
              </w:rPr>
            </w:pPr>
            <w:ins w:id="21972"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1973" w:author="Στάθης Καπ" w:date="2023-03-09T06:32:00Z"/>
                <w:sz w:val="16"/>
                <w:szCs w:val="16"/>
              </w:rPr>
            </w:pPr>
            <w:ins w:id="21974"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1975" w:author="Στάθης Καπ" w:date="2023-03-09T06:32:00Z"/>
                <w:sz w:val="16"/>
                <w:szCs w:val="16"/>
              </w:rPr>
            </w:pPr>
            <w:ins w:id="21976"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1977" w:author="Στάθης Καπ" w:date="2023-03-09T06:32:00Z"/>
                <w:sz w:val="16"/>
                <w:szCs w:val="16"/>
              </w:rPr>
            </w:pPr>
            <w:ins w:id="21978"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1979" w:author="Στάθης Καπ" w:date="2023-03-09T06:32:00Z"/>
                <w:sz w:val="16"/>
                <w:szCs w:val="16"/>
              </w:rPr>
            </w:pPr>
            <w:ins w:id="21980"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1981" w:author="Στάθης Καπ" w:date="2023-03-09T06:32:00Z"/>
                <w:sz w:val="16"/>
                <w:szCs w:val="16"/>
              </w:rPr>
            </w:pPr>
            <w:ins w:id="21982"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1983" w:author="Στάθης Καπ" w:date="2023-03-09T06:32:00Z"/>
                <w:sz w:val="16"/>
                <w:szCs w:val="16"/>
              </w:rPr>
            </w:pPr>
            <w:ins w:id="21984"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1985" w:author="Στάθης Καπ" w:date="2023-03-09T06:32:00Z"/>
                <w:sz w:val="16"/>
                <w:szCs w:val="16"/>
              </w:rPr>
            </w:pPr>
            <w:ins w:id="21986"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198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1988" w:author="Στάθης Καπ" w:date="2023-03-09T06:32:00Z"/>
                <w:sz w:val="16"/>
                <w:szCs w:val="16"/>
              </w:rPr>
            </w:pPr>
            <w:ins w:id="21989"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1990" w:author="Στάθης Καπ" w:date="2023-03-09T06:32:00Z"/>
                <w:sz w:val="16"/>
                <w:szCs w:val="16"/>
              </w:rPr>
            </w:pPr>
            <w:ins w:id="2199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1992" w:author="Στάθης Καπ" w:date="2023-03-09T06:32:00Z"/>
                <w:sz w:val="16"/>
                <w:szCs w:val="16"/>
              </w:rPr>
            </w:pPr>
            <w:ins w:id="2199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1994" w:author="Στάθης Καπ" w:date="2023-03-09T06:32:00Z"/>
                <w:sz w:val="16"/>
                <w:szCs w:val="16"/>
              </w:rPr>
            </w:pPr>
            <w:ins w:id="21995"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1996" w:author="Στάθης Καπ" w:date="2023-03-09T06:32:00Z"/>
                <w:sz w:val="16"/>
                <w:szCs w:val="16"/>
              </w:rPr>
            </w:pPr>
            <w:ins w:id="2199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1998" w:author="Στάθης Καπ" w:date="2023-03-09T06:32:00Z"/>
                <w:sz w:val="16"/>
                <w:szCs w:val="16"/>
              </w:rPr>
            </w:pPr>
            <w:ins w:id="21999"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000" w:author="Στάθης Καπ" w:date="2023-03-09T06:32:00Z"/>
                <w:sz w:val="16"/>
                <w:szCs w:val="16"/>
              </w:rPr>
            </w:pPr>
            <w:ins w:id="22001"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002" w:author="Στάθης Καπ" w:date="2023-03-09T06:32:00Z"/>
                <w:sz w:val="16"/>
                <w:szCs w:val="16"/>
              </w:rPr>
            </w:pPr>
            <w:ins w:id="22003"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004" w:author="Στάθης Καπ" w:date="2023-03-09T06:32:00Z"/>
                <w:sz w:val="16"/>
                <w:szCs w:val="16"/>
              </w:rPr>
            </w:pPr>
            <w:ins w:id="22005"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006" w:author="Στάθης Καπ" w:date="2023-03-09T06:32:00Z"/>
                <w:sz w:val="16"/>
                <w:szCs w:val="16"/>
              </w:rPr>
            </w:pPr>
            <w:ins w:id="22007"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008" w:author="Στάθης Καπ" w:date="2023-03-09T06:32:00Z"/>
                <w:sz w:val="16"/>
                <w:szCs w:val="16"/>
              </w:rPr>
            </w:pPr>
            <w:ins w:id="22009"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010" w:author="Στάθης Καπ" w:date="2023-03-09T06:32:00Z"/>
                <w:sz w:val="16"/>
                <w:szCs w:val="16"/>
              </w:rPr>
            </w:pPr>
            <w:ins w:id="22011"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012" w:author="Στάθης Καπ" w:date="2023-03-09T06:32:00Z"/>
                <w:sz w:val="16"/>
                <w:szCs w:val="16"/>
              </w:rPr>
            </w:pPr>
            <w:ins w:id="22013"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2014" w:author="Στάθης Καπ" w:date="2023-03-09T06:32:00Z"/>
                <w:sz w:val="16"/>
                <w:szCs w:val="16"/>
              </w:rPr>
            </w:pPr>
            <w:ins w:id="22015"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2016" w:author="Στάθης Καπ" w:date="2023-03-09T06:32:00Z"/>
                <w:sz w:val="16"/>
                <w:szCs w:val="16"/>
              </w:rPr>
            </w:pPr>
            <w:ins w:id="22017"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2018" w:author="Στάθης Καπ" w:date="2023-03-09T06:32:00Z"/>
                <w:sz w:val="16"/>
                <w:szCs w:val="16"/>
              </w:rPr>
            </w:pPr>
            <w:ins w:id="22019"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2020" w:author="Στάθης Καπ" w:date="2023-03-09T06:32:00Z"/>
                <w:sz w:val="16"/>
                <w:szCs w:val="16"/>
              </w:rPr>
            </w:pPr>
            <w:ins w:id="22021"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2022" w:author="Στάθης Καπ" w:date="2023-03-09T06:32:00Z"/>
                <w:sz w:val="16"/>
                <w:szCs w:val="16"/>
              </w:rPr>
            </w:pPr>
            <w:ins w:id="22023"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20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2025" w:author="Στάθης Καπ" w:date="2023-03-09T06:32:00Z"/>
                <w:sz w:val="16"/>
                <w:szCs w:val="16"/>
              </w:rPr>
            </w:pPr>
            <w:ins w:id="22026"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2027" w:author="Στάθης Καπ" w:date="2023-03-09T06:32:00Z"/>
                <w:sz w:val="16"/>
                <w:szCs w:val="16"/>
              </w:rPr>
            </w:pPr>
            <w:ins w:id="22028"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2029" w:author="Στάθης Καπ" w:date="2023-03-09T06:32:00Z"/>
                <w:sz w:val="16"/>
                <w:szCs w:val="16"/>
              </w:rPr>
            </w:pPr>
            <w:ins w:id="22030"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2031" w:author="Στάθης Καπ" w:date="2023-03-09T06:32:00Z"/>
                <w:sz w:val="16"/>
                <w:szCs w:val="16"/>
              </w:rPr>
            </w:pPr>
            <w:ins w:id="22032"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2033" w:author="Στάθης Καπ" w:date="2023-03-09T06:32:00Z"/>
                <w:sz w:val="16"/>
                <w:szCs w:val="16"/>
              </w:rPr>
            </w:pPr>
            <w:ins w:id="22034"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2035" w:author="Στάθης Καπ" w:date="2023-03-09T06:32:00Z"/>
                <w:sz w:val="16"/>
                <w:szCs w:val="16"/>
              </w:rPr>
            </w:pPr>
            <w:ins w:id="22036"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2037" w:author="Στάθης Καπ" w:date="2023-03-09T06:32:00Z"/>
                <w:sz w:val="16"/>
                <w:szCs w:val="16"/>
              </w:rPr>
            </w:pPr>
            <w:ins w:id="22038"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2039" w:author="Στάθης Καπ" w:date="2023-03-09T06:32:00Z"/>
                <w:sz w:val="16"/>
                <w:szCs w:val="16"/>
              </w:rPr>
            </w:pPr>
            <w:ins w:id="22040"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2041" w:author="Στάθης Καπ" w:date="2023-03-09T06:32:00Z"/>
                <w:sz w:val="16"/>
                <w:szCs w:val="16"/>
              </w:rPr>
            </w:pPr>
            <w:ins w:id="22042"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2043" w:author="Στάθης Καπ" w:date="2023-03-09T06:32:00Z"/>
                <w:sz w:val="16"/>
                <w:szCs w:val="16"/>
              </w:rPr>
            </w:pPr>
            <w:ins w:id="22044"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2045" w:author="Στάθης Καπ" w:date="2023-03-09T06:32:00Z"/>
                <w:sz w:val="16"/>
                <w:szCs w:val="16"/>
              </w:rPr>
            </w:pPr>
            <w:ins w:id="22046"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2047" w:author="Στάθης Καπ" w:date="2023-03-09T06:32:00Z"/>
                <w:sz w:val="16"/>
                <w:szCs w:val="16"/>
              </w:rPr>
            </w:pPr>
            <w:ins w:id="22048"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2049" w:author="Στάθης Καπ" w:date="2023-03-09T06:32:00Z"/>
                <w:sz w:val="16"/>
                <w:szCs w:val="16"/>
              </w:rPr>
            </w:pPr>
            <w:ins w:id="22050"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2051" w:author="Στάθης Καπ" w:date="2023-03-09T06:32:00Z"/>
                <w:sz w:val="16"/>
                <w:szCs w:val="16"/>
              </w:rPr>
            </w:pPr>
            <w:ins w:id="22052"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2053" w:author="Στάθης Καπ" w:date="2023-03-09T06:32:00Z"/>
                <w:sz w:val="16"/>
                <w:szCs w:val="16"/>
              </w:rPr>
            </w:pPr>
            <w:ins w:id="22054"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2055" w:author="Στάθης Καπ" w:date="2023-03-09T06:32:00Z"/>
                <w:sz w:val="16"/>
                <w:szCs w:val="16"/>
              </w:rPr>
            </w:pPr>
            <w:ins w:id="22056"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2057" w:author="Στάθης Καπ" w:date="2023-03-09T06:32:00Z"/>
                <w:sz w:val="16"/>
                <w:szCs w:val="16"/>
              </w:rPr>
            </w:pPr>
            <w:ins w:id="22058"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2059" w:author="Στάθης Καπ" w:date="2023-03-09T06:32:00Z"/>
                <w:sz w:val="16"/>
                <w:szCs w:val="16"/>
              </w:rPr>
            </w:pPr>
            <w:ins w:id="22060"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206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2062" w:author="Στάθης Καπ" w:date="2023-03-09T06:32:00Z"/>
                <w:sz w:val="16"/>
                <w:szCs w:val="16"/>
              </w:rPr>
            </w:pPr>
            <w:ins w:id="22063"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2064" w:author="Στάθης Καπ" w:date="2023-03-09T06:32:00Z"/>
                <w:sz w:val="16"/>
                <w:szCs w:val="16"/>
              </w:rPr>
            </w:pPr>
            <w:ins w:id="22065"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2066" w:author="Στάθης Καπ" w:date="2023-03-09T06:32:00Z"/>
                <w:sz w:val="16"/>
                <w:szCs w:val="16"/>
              </w:rPr>
            </w:pPr>
            <w:ins w:id="22067"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2068" w:author="Στάθης Καπ" w:date="2023-03-09T06:32:00Z"/>
                <w:sz w:val="16"/>
                <w:szCs w:val="16"/>
              </w:rPr>
            </w:pPr>
            <w:ins w:id="22069"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2070" w:author="Στάθης Καπ" w:date="2023-03-09T06:32:00Z"/>
                <w:sz w:val="16"/>
                <w:szCs w:val="16"/>
              </w:rPr>
            </w:pPr>
            <w:ins w:id="22071"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2072" w:author="Στάθης Καπ" w:date="2023-03-09T06:32:00Z"/>
                <w:sz w:val="16"/>
                <w:szCs w:val="16"/>
              </w:rPr>
            </w:pPr>
            <w:ins w:id="22073"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2074" w:author="Στάθης Καπ" w:date="2023-03-09T06:32:00Z"/>
                <w:sz w:val="16"/>
                <w:szCs w:val="16"/>
              </w:rPr>
            </w:pPr>
            <w:ins w:id="22075"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2076" w:author="Στάθης Καπ" w:date="2023-03-09T06:32:00Z"/>
                <w:sz w:val="16"/>
                <w:szCs w:val="16"/>
              </w:rPr>
            </w:pPr>
            <w:ins w:id="22077"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2078" w:author="Στάθης Καπ" w:date="2023-03-09T06:32:00Z"/>
                <w:sz w:val="16"/>
                <w:szCs w:val="16"/>
              </w:rPr>
            </w:pPr>
            <w:ins w:id="22079"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2080" w:author="Στάθης Καπ" w:date="2023-03-09T06:32:00Z"/>
                <w:sz w:val="16"/>
                <w:szCs w:val="16"/>
              </w:rPr>
            </w:pPr>
            <w:ins w:id="22081"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2082" w:author="Στάθης Καπ" w:date="2023-03-09T06:32:00Z"/>
                <w:sz w:val="16"/>
                <w:szCs w:val="16"/>
              </w:rPr>
            </w:pPr>
            <w:ins w:id="22083"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2084" w:author="Στάθης Καπ" w:date="2023-03-09T06:32:00Z"/>
                <w:sz w:val="16"/>
                <w:szCs w:val="16"/>
              </w:rPr>
            </w:pPr>
            <w:ins w:id="22085"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2086" w:author="Στάθης Καπ" w:date="2023-03-09T06:32:00Z"/>
                <w:sz w:val="16"/>
                <w:szCs w:val="16"/>
              </w:rPr>
            </w:pPr>
            <w:ins w:id="22087"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2088" w:author="Στάθης Καπ" w:date="2023-03-09T06:32:00Z"/>
                <w:sz w:val="16"/>
                <w:szCs w:val="16"/>
              </w:rPr>
            </w:pPr>
            <w:ins w:id="22089"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2090" w:author="Στάθης Καπ" w:date="2023-03-09T06:32:00Z"/>
                <w:sz w:val="16"/>
                <w:szCs w:val="16"/>
              </w:rPr>
            </w:pPr>
            <w:ins w:id="22091"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2092" w:author="Στάθης Καπ" w:date="2023-03-09T06:32:00Z"/>
                <w:sz w:val="16"/>
                <w:szCs w:val="16"/>
              </w:rPr>
            </w:pPr>
            <w:ins w:id="22093"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2094" w:author="Στάθης Καπ" w:date="2023-03-09T06:32:00Z"/>
                <w:sz w:val="16"/>
                <w:szCs w:val="16"/>
              </w:rPr>
            </w:pPr>
            <w:ins w:id="22095"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2096" w:author="Στάθης Καπ" w:date="2023-03-09T06:32:00Z"/>
                <w:sz w:val="16"/>
                <w:szCs w:val="16"/>
              </w:rPr>
            </w:pPr>
            <w:ins w:id="22097"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209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2099" w:author="Στάθης Καπ" w:date="2023-03-09T06:32:00Z"/>
                <w:sz w:val="16"/>
                <w:szCs w:val="16"/>
              </w:rPr>
            </w:pPr>
            <w:ins w:id="22100"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2101" w:author="Στάθης Καπ" w:date="2023-03-09T06:32:00Z"/>
                <w:sz w:val="16"/>
                <w:szCs w:val="16"/>
              </w:rPr>
            </w:pPr>
            <w:ins w:id="22102"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2103" w:author="Στάθης Καπ" w:date="2023-03-09T06:32:00Z"/>
                <w:sz w:val="16"/>
                <w:szCs w:val="16"/>
              </w:rPr>
            </w:pPr>
            <w:ins w:id="22104"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2105" w:author="Στάθης Καπ" w:date="2023-03-09T06:32:00Z"/>
                <w:sz w:val="16"/>
                <w:szCs w:val="16"/>
              </w:rPr>
            </w:pPr>
            <w:ins w:id="22106"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2107" w:author="Στάθης Καπ" w:date="2023-03-09T06:32:00Z"/>
                <w:sz w:val="16"/>
                <w:szCs w:val="16"/>
              </w:rPr>
            </w:pPr>
            <w:ins w:id="22108"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2109" w:author="Στάθης Καπ" w:date="2023-03-09T06:32:00Z"/>
                <w:sz w:val="16"/>
                <w:szCs w:val="16"/>
              </w:rPr>
            </w:pPr>
            <w:ins w:id="22110"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2111" w:author="Στάθης Καπ" w:date="2023-03-09T06:32:00Z"/>
                <w:sz w:val="16"/>
                <w:szCs w:val="16"/>
              </w:rPr>
            </w:pPr>
            <w:ins w:id="22112"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2113" w:author="Στάθης Καπ" w:date="2023-03-09T06:32:00Z"/>
                <w:sz w:val="16"/>
                <w:szCs w:val="16"/>
              </w:rPr>
            </w:pPr>
            <w:ins w:id="22114"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2115" w:author="Στάθης Καπ" w:date="2023-03-09T06:32:00Z"/>
                <w:sz w:val="16"/>
                <w:szCs w:val="16"/>
              </w:rPr>
            </w:pPr>
            <w:ins w:id="22116"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2117" w:author="Στάθης Καπ" w:date="2023-03-09T06:32:00Z"/>
                <w:sz w:val="16"/>
                <w:szCs w:val="16"/>
              </w:rPr>
            </w:pPr>
            <w:ins w:id="22118"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2119" w:author="Στάθης Καπ" w:date="2023-03-09T06:32:00Z"/>
                <w:sz w:val="16"/>
                <w:szCs w:val="16"/>
              </w:rPr>
            </w:pPr>
            <w:ins w:id="22120"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2121" w:author="Στάθης Καπ" w:date="2023-03-09T06:32:00Z"/>
                <w:sz w:val="16"/>
                <w:szCs w:val="16"/>
              </w:rPr>
            </w:pPr>
            <w:ins w:id="22122"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2123" w:author="Στάθης Καπ" w:date="2023-03-09T06:32:00Z"/>
                <w:sz w:val="16"/>
                <w:szCs w:val="16"/>
              </w:rPr>
            </w:pPr>
            <w:ins w:id="22124"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2125" w:author="Στάθης Καπ" w:date="2023-03-09T06:32:00Z"/>
                <w:sz w:val="16"/>
                <w:szCs w:val="16"/>
              </w:rPr>
            </w:pPr>
            <w:ins w:id="22126"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2127" w:author="Στάθης Καπ" w:date="2023-03-09T06:32:00Z"/>
                <w:sz w:val="16"/>
                <w:szCs w:val="16"/>
              </w:rPr>
            </w:pPr>
            <w:ins w:id="22128"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2129" w:author="Στάθης Καπ" w:date="2023-03-09T06:32:00Z"/>
                <w:sz w:val="16"/>
                <w:szCs w:val="16"/>
              </w:rPr>
            </w:pPr>
            <w:ins w:id="22130"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2131" w:author="Στάθης Καπ" w:date="2023-03-09T06:32:00Z"/>
                <w:sz w:val="16"/>
                <w:szCs w:val="16"/>
              </w:rPr>
            </w:pPr>
            <w:ins w:id="22132"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2133" w:author="Στάθης Καπ" w:date="2023-03-09T06:32:00Z"/>
                <w:sz w:val="16"/>
                <w:szCs w:val="16"/>
              </w:rPr>
            </w:pPr>
            <w:ins w:id="22134"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213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2136" w:author="Στάθης Καπ" w:date="2023-03-09T06:32:00Z"/>
                <w:sz w:val="16"/>
                <w:szCs w:val="16"/>
              </w:rPr>
            </w:pPr>
            <w:ins w:id="22137"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2138" w:author="Στάθης Καπ" w:date="2023-03-09T06:32:00Z"/>
                <w:sz w:val="16"/>
                <w:szCs w:val="16"/>
              </w:rPr>
            </w:pPr>
            <w:ins w:id="22139"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2140" w:author="Στάθης Καπ" w:date="2023-03-09T06:32:00Z"/>
                <w:sz w:val="16"/>
                <w:szCs w:val="16"/>
              </w:rPr>
            </w:pPr>
            <w:ins w:id="22141"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2142" w:author="Στάθης Καπ" w:date="2023-03-09T06:32:00Z"/>
                <w:sz w:val="16"/>
                <w:szCs w:val="16"/>
              </w:rPr>
            </w:pPr>
            <w:ins w:id="22143"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2144" w:author="Στάθης Καπ" w:date="2023-03-09T06:32:00Z"/>
                <w:sz w:val="16"/>
                <w:szCs w:val="16"/>
              </w:rPr>
            </w:pPr>
            <w:ins w:id="22145"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2146" w:author="Στάθης Καπ" w:date="2023-03-09T06:32:00Z"/>
                <w:sz w:val="16"/>
                <w:szCs w:val="16"/>
              </w:rPr>
            </w:pPr>
            <w:ins w:id="22147"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2148" w:author="Στάθης Καπ" w:date="2023-03-09T06:32:00Z"/>
                <w:sz w:val="16"/>
                <w:szCs w:val="16"/>
              </w:rPr>
            </w:pPr>
            <w:ins w:id="22149"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2150" w:author="Στάθης Καπ" w:date="2023-03-09T06:32:00Z"/>
                <w:sz w:val="16"/>
                <w:szCs w:val="16"/>
              </w:rPr>
            </w:pPr>
            <w:ins w:id="22151"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2152" w:author="Στάθης Καπ" w:date="2023-03-09T06:32:00Z"/>
                <w:sz w:val="16"/>
                <w:szCs w:val="16"/>
              </w:rPr>
            </w:pPr>
            <w:ins w:id="22153"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2154" w:author="Στάθης Καπ" w:date="2023-03-09T06:32:00Z"/>
                <w:sz w:val="16"/>
                <w:szCs w:val="16"/>
              </w:rPr>
            </w:pPr>
            <w:ins w:id="22155"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2156" w:author="Στάθης Καπ" w:date="2023-03-09T06:32:00Z"/>
                <w:sz w:val="16"/>
                <w:szCs w:val="16"/>
              </w:rPr>
            </w:pPr>
            <w:ins w:id="22157"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2158" w:author="Στάθης Καπ" w:date="2023-03-09T06:32:00Z"/>
                <w:sz w:val="16"/>
                <w:szCs w:val="16"/>
              </w:rPr>
            </w:pPr>
            <w:ins w:id="22159"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2160" w:author="Στάθης Καπ" w:date="2023-03-09T06:32:00Z"/>
                <w:sz w:val="16"/>
                <w:szCs w:val="16"/>
              </w:rPr>
            </w:pPr>
            <w:ins w:id="22161"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2162" w:author="Στάθης Καπ" w:date="2023-03-09T06:32:00Z"/>
                <w:sz w:val="16"/>
                <w:szCs w:val="16"/>
              </w:rPr>
            </w:pPr>
            <w:ins w:id="22163"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2164" w:author="Στάθης Καπ" w:date="2023-03-09T06:32:00Z"/>
                <w:sz w:val="16"/>
                <w:szCs w:val="16"/>
              </w:rPr>
            </w:pPr>
            <w:ins w:id="22165"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2166" w:author="Στάθης Καπ" w:date="2023-03-09T06:32:00Z"/>
                <w:sz w:val="16"/>
                <w:szCs w:val="16"/>
              </w:rPr>
            </w:pPr>
            <w:ins w:id="22167"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2168" w:author="Στάθης Καπ" w:date="2023-03-09T06:32:00Z"/>
                <w:sz w:val="16"/>
                <w:szCs w:val="16"/>
              </w:rPr>
            </w:pPr>
            <w:ins w:id="22169"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2170" w:author="Στάθης Καπ" w:date="2023-03-09T06:32:00Z"/>
                <w:sz w:val="16"/>
                <w:szCs w:val="16"/>
              </w:rPr>
            </w:pPr>
            <w:ins w:id="22171"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21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2173" w:author="Στάθης Καπ" w:date="2023-03-09T06:32:00Z"/>
                <w:sz w:val="16"/>
                <w:szCs w:val="16"/>
              </w:rPr>
            </w:pPr>
            <w:ins w:id="22174"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2175" w:author="Στάθης Καπ" w:date="2023-03-09T06:32:00Z"/>
                <w:sz w:val="16"/>
                <w:szCs w:val="16"/>
              </w:rPr>
            </w:pPr>
            <w:ins w:id="22176"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2177" w:author="Στάθης Καπ" w:date="2023-03-09T06:32:00Z"/>
                <w:sz w:val="16"/>
                <w:szCs w:val="16"/>
              </w:rPr>
            </w:pPr>
            <w:ins w:id="22178"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2179" w:author="Στάθης Καπ" w:date="2023-03-09T06:32:00Z"/>
                <w:sz w:val="16"/>
                <w:szCs w:val="16"/>
              </w:rPr>
            </w:pPr>
            <w:ins w:id="22180"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2181" w:author="Στάθης Καπ" w:date="2023-03-09T06:32:00Z"/>
                <w:sz w:val="16"/>
                <w:szCs w:val="16"/>
              </w:rPr>
            </w:pPr>
            <w:ins w:id="22182"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2183" w:author="Στάθης Καπ" w:date="2023-03-09T06:32:00Z"/>
                <w:sz w:val="16"/>
                <w:szCs w:val="16"/>
              </w:rPr>
            </w:pPr>
            <w:ins w:id="22184"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2185" w:author="Στάθης Καπ" w:date="2023-03-09T06:32:00Z"/>
                <w:sz w:val="16"/>
                <w:szCs w:val="16"/>
              </w:rPr>
            </w:pPr>
            <w:ins w:id="22186"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2187" w:author="Στάθης Καπ" w:date="2023-03-09T06:32:00Z"/>
                <w:sz w:val="16"/>
                <w:szCs w:val="16"/>
              </w:rPr>
            </w:pPr>
            <w:ins w:id="22188"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2189" w:author="Στάθης Καπ" w:date="2023-03-09T06:32:00Z"/>
                <w:sz w:val="16"/>
                <w:szCs w:val="16"/>
              </w:rPr>
            </w:pPr>
            <w:ins w:id="22190"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2191" w:author="Στάθης Καπ" w:date="2023-03-09T06:32:00Z"/>
                <w:sz w:val="16"/>
                <w:szCs w:val="16"/>
              </w:rPr>
            </w:pPr>
            <w:ins w:id="22192"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2193" w:author="Στάθης Καπ" w:date="2023-03-09T06:32:00Z"/>
                <w:sz w:val="16"/>
                <w:szCs w:val="16"/>
              </w:rPr>
            </w:pPr>
            <w:ins w:id="22194"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2195" w:author="Στάθης Καπ" w:date="2023-03-09T06:32:00Z"/>
                <w:sz w:val="16"/>
                <w:szCs w:val="16"/>
              </w:rPr>
            </w:pPr>
            <w:ins w:id="22196"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2197" w:author="Στάθης Καπ" w:date="2023-03-09T06:32:00Z"/>
                <w:sz w:val="16"/>
                <w:szCs w:val="16"/>
              </w:rPr>
            </w:pPr>
            <w:ins w:id="22198"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2199" w:author="Στάθης Καπ" w:date="2023-03-09T06:32:00Z"/>
                <w:sz w:val="16"/>
                <w:szCs w:val="16"/>
              </w:rPr>
            </w:pPr>
            <w:ins w:id="22200"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2201" w:author="Στάθης Καπ" w:date="2023-03-09T06:32:00Z"/>
                <w:sz w:val="16"/>
                <w:szCs w:val="16"/>
              </w:rPr>
            </w:pPr>
            <w:ins w:id="22202"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2203" w:author="Στάθης Καπ" w:date="2023-03-09T06:32:00Z"/>
                <w:sz w:val="16"/>
                <w:szCs w:val="16"/>
              </w:rPr>
            </w:pPr>
            <w:ins w:id="22204"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2205" w:author="Στάθης Καπ" w:date="2023-03-09T06:32:00Z"/>
                <w:sz w:val="16"/>
                <w:szCs w:val="16"/>
              </w:rPr>
            </w:pPr>
            <w:ins w:id="22206"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2207" w:author="Στάθης Καπ" w:date="2023-03-09T06:32:00Z"/>
                <w:sz w:val="16"/>
                <w:szCs w:val="16"/>
              </w:rPr>
            </w:pPr>
            <w:ins w:id="22208"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220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2210" w:author="Στάθης Καπ" w:date="2023-03-09T06:32:00Z"/>
                <w:sz w:val="16"/>
                <w:szCs w:val="16"/>
              </w:rPr>
            </w:pPr>
            <w:ins w:id="22211"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2212" w:author="Στάθης Καπ" w:date="2023-03-09T06:32:00Z"/>
                <w:sz w:val="16"/>
                <w:szCs w:val="16"/>
              </w:rPr>
            </w:pPr>
            <w:ins w:id="22213"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2214" w:author="Στάθης Καπ" w:date="2023-03-09T06:32:00Z"/>
                <w:sz w:val="16"/>
                <w:szCs w:val="16"/>
              </w:rPr>
            </w:pPr>
            <w:ins w:id="22215"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2216" w:author="Στάθης Καπ" w:date="2023-03-09T06:32:00Z"/>
                <w:sz w:val="16"/>
                <w:szCs w:val="16"/>
              </w:rPr>
            </w:pPr>
            <w:ins w:id="22217"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2218" w:author="Στάθης Καπ" w:date="2023-03-09T06:32:00Z"/>
                <w:sz w:val="16"/>
                <w:szCs w:val="16"/>
              </w:rPr>
            </w:pPr>
            <w:ins w:id="22219"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2220" w:author="Στάθης Καπ" w:date="2023-03-09T06:32:00Z"/>
                <w:sz w:val="16"/>
                <w:szCs w:val="16"/>
              </w:rPr>
            </w:pPr>
            <w:ins w:id="22221"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2222" w:author="Στάθης Καπ" w:date="2023-03-09T06:32:00Z"/>
                <w:sz w:val="16"/>
                <w:szCs w:val="16"/>
              </w:rPr>
            </w:pPr>
            <w:ins w:id="22223"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2224" w:author="Στάθης Καπ" w:date="2023-03-09T06:32:00Z"/>
                <w:sz w:val="16"/>
                <w:szCs w:val="16"/>
              </w:rPr>
            </w:pPr>
            <w:ins w:id="22225"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2226" w:author="Στάθης Καπ" w:date="2023-03-09T06:32:00Z"/>
                <w:sz w:val="16"/>
                <w:szCs w:val="16"/>
              </w:rPr>
            </w:pPr>
            <w:ins w:id="22227"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2228" w:author="Στάθης Καπ" w:date="2023-03-09T06:32:00Z"/>
                <w:sz w:val="16"/>
                <w:szCs w:val="16"/>
              </w:rPr>
            </w:pPr>
            <w:ins w:id="22229"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2230" w:author="Στάθης Καπ" w:date="2023-03-09T06:32:00Z"/>
                <w:sz w:val="16"/>
                <w:szCs w:val="16"/>
              </w:rPr>
            </w:pPr>
            <w:ins w:id="22231"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2232" w:author="Στάθης Καπ" w:date="2023-03-09T06:32:00Z"/>
                <w:sz w:val="16"/>
                <w:szCs w:val="16"/>
              </w:rPr>
            </w:pPr>
            <w:ins w:id="22233"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2234" w:author="Στάθης Καπ" w:date="2023-03-09T06:32:00Z"/>
                <w:sz w:val="16"/>
                <w:szCs w:val="16"/>
              </w:rPr>
            </w:pPr>
            <w:ins w:id="22235"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2236" w:author="Στάθης Καπ" w:date="2023-03-09T06:32:00Z"/>
                <w:sz w:val="16"/>
                <w:szCs w:val="16"/>
              </w:rPr>
            </w:pPr>
            <w:ins w:id="22237"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2238" w:author="Στάθης Καπ" w:date="2023-03-09T06:32:00Z"/>
                <w:sz w:val="16"/>
                <w:szCs w:val="16"/>
              </w:rPr>
            </w:pPr>
            <w:ins w:id="22239"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2240" w:author="Στάθης Καπ" w:date="2023-03-09T06:32:00Z"/>
                <w:sz w:val="16"/>
                <w:szCs w:val="16"/>
              </w:rPr>
            </w:pPr>
            <w:ins w:id="22241"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2242" w:author="Στάθης Καπ" w:date="2023-03-09T06:32:00Z"/>
                <w:sz w:val="16"/>
                <w:szCs w:val="16"/>
              </w:rPr>
            </w:pPr>
            <w:ins w:id="22243"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2244" w:author="Στάθης Καπ" w:date="2023-03-09T06:32:00Z"/>
                <w:sz w:val="16"/>
                <w:szCs w:val="16"/>
              </w:rPr>
            </w:pPr>
            <w:ins w:id="22245"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224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2247" w:author="Στάθης Καπ" w:date="2023-03-09T06:32:00Z"/>
                <w:sz w:val="16"/>
                <w:szCs w:val="16"/>
              </w:rPr>
            </w:pPr>
            <w:ins w:id="22248"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2249" w:author="Στάθης Καπ" w:date="2023-03-09T06:32:00Z"/>
                <w:sz w:val="16"/>
                <w:szCs w:val="16"/>
              </w:rPr>
            </w:pPr>
            <w:ins w:id="22250"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2251" w:author="Στάθης Καπ" w:date="2023-03-09T06:32:00Z"/>
                <w:sz w:val="16"/>
                <w:szCs w:val="16"/>
              </w:rPr>
            </w:pPr>
            <w:ins w:id="22252"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2253" w:author="Στάθης Καπ" w:date="2023-03-09T06:32:00Z"/>
                <w:sz w:val="16"/>
                <w:szCs w:val="16"/>
              </w:rPr>
            </w:pPr>
            <w:ins w:id="22254"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2255" w:author="Στάθης Καπ" w:date="2023-03-09T06:32:00Z"/>
                <w:sz w:val="16"/>
                <w:szCs w:val="16"/>
              </w:rPr>
            </w:pPr>
            <w:ins w:id="22256"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2257" w:author="Στάθης Καπ" w:date="2023-03-09T06:32:00Z"/>
                <w:sz w:val="16"/>
                <w:szCs w:val="16"/>
              </w:rPr>
            </w:pPr>
            <w:ins w:id="22258"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2259" w:author="Στάθης Καπ" w:date="2023-03-09T06:32:00Z"/>
                <w:sz w:val="16"/>
                <w:szCs w:val="16"/>
              </w:rPr>
            </w:pPr>
            <w:ins w:id="22260"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2261" w:author="Στάθης Καπ" w:date="2023-03-09T06:32:00Z"/>
                <w:sz w:val="16"/>
                <w:szCs w:val="16"/>
              </w:rPr>
            </w:pPr>
            <w:ins w:id="22262"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2263" w:author="Στάθης Καπ" w:date="2023-03-09T06:32:00Z"/>
                <w:sz w:val="16"/>
                <w:szCs w:val="16"/>
              </w:rPr>
            </w:pPr>
            <w:ins w:id="22264"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2265" w:author="Στάθης Καπ" w:date="2023-03-09T06:32:00Z"/>
                <w:sz w:val="16"/>
                <w:szCs w:val="16"/>
              </w:rPr>
            </w:pPr>
            <w:ins w:id="22266"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2267" w:author="Στάθης Καπ" w:date="2023-03-09T06:32:00Z"/>
                <w:sz w:val="16"/>
                <w:szCs w:val="16"/>
              </w:rPr>
            </w:pPr>
            <w:ins w:id="22268"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2269" w:author="Στάθης Καπ" w:date="2023-03-09T06:32:00Z"/>
                <w:sz w:val="16"/>
                <w:szCs w:val="16"/>
              </w:rPr>
            </w:pPr>
            <w:ins w:id="22270"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2271" w:author="Στάθης Καπ" w:date="2023-03-09T06:32:00Z"/>
                <w:sz w:val="16"/>
                <w:szCs w:val="16"/>
              </w:rPr>
            </w:pPr>
            <w:ins w:id="22272"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2273" w:author="Στάθης Καπ" w:date="2023-03-09T06:32:00Z"/>
                <w:sz w:val="16"/>
                <w:szCs w:val="16"/>
              </w:rPr>
            </w:pPr>
            <w:ins w:id="22274"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2275" w:author="Στάθης Καπ" w:date="2023-03-09T06:32:00Z"/>
                <w:sz w:val="16"/>
                <w:szCs w:val="16"/>
              </w:rPr>
            </w:pPr>
            <w:ins w:id="22276"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2277" w:author="Στάθης Καπ" w:date="2023-03-09T06:32:00Z"/>
                <w:sz w:val="16"/>
                <w:szCs w:val="16"/>
              </w:rPr>
            </w:pPr>
            <w:ins w:id="22278"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2279" w:author="Στάθης Καπ" w:date="2023-03-09T06:32:00Z"/>
                <w:sz w:val="16"/>
                <w:szCs w:val="16"/>
              </w:rPr>
            </w:pPr>
            <w:ins w:id="22280"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2281" w:author="Στάθης Καπ" w:date="2023-03-09T06:32:00Z"/>
                <w:sz w:val="16"/>
                <w:szCs w:val="16"/>
              </w:rPr>
            </w:pPr>
            <w:ins w:id="22282"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228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2284" w:author="Στάθης Καπ" w:date="2023-03-09T06:32:00Z"/>
                <w:sz w:val="16"/>
                <w:szCs w:val="16"/>
              </w:rPr>
            </w:pPr>
            <w:ins w:id="22285"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2286" w:author="Στάθης Καπ" w:date="2023-03-09T06:32:00Z"/>
                <w:sz w:val="16"/>
                <w:szCs w:val="16"/>
              </w:rPr>
            </w:pPr>
            <w:ins w:id="22287"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2288" w:author="Στάθης Καπ" w:date="2023-03-09T06:32:00Z"/>
                <w:sz w:val="16"/>
                <w:szCs w:val="16"/>
              </w:rPr>
            </w:pPr>
            <w:ins w:id="22289"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2290" w:author="Στάθης Καπ" w:date="2023-03-09T06:32:00Z"/>
                <w:sz w:val="16"/>
                <w:szCs w:val="16"/>
              </w:rPr>
            </w:pPr>
            <w:ins w:id="22291"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2292" w:author="Στάθης Καπ" w:date="2023-03-09T06:32:00Z"/>
                <w:sz w:val="16"/>
                <w:szCs w:val="16"/>
              </w:rPr>
            </w:pPr>
            <w:ins w:id="22293"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2294" w:author="Στάθης Καπ" w:date="2023-03-09T06:32:00Z"/>
                <w:sz w:val="16"/>
                <w:szCs w:val="16"/>
              </w:rPr>
            </w:pPr>
            <w:ins w:id="22295"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2296" w:author="Στάθης Καπ" w:date="2023-03-09T06:32:00Z"/>
                <w:sz w:val="16"/>
                <w:szCs w:val="16"/>
              </w:rPr>
            </w:pPr>
            <w:ins w:id="22297"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2298" w:author="Στάθης Καπ" w:date="2023-03-09T06:32:00Z"/>
                <w:sz w:val="16"/>
                <w:szCs w:val="16"/>
              </w:rPr>
            </w:pPr>
            <w:ins w:id="22299"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2300" w:author="Στάθης Καπ" w:date="2023-03-09T06:32:00Z"/>
                <w:sz w:val="16"/>
                <w:szCs w:val="16"/>
              </w:rPr>
            </w:pPr>
            <w:ins w:id="22301"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2302" w:author="Στάθης Καπ" w:date="2023-03-09T06:32:00Z"/>
                <w:sz w:val="16"/>
                <w:szCs w:val="16"/>
              </w:rPr>
            </w:pPr>
            <w:ins w:id="22303"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2304" w:author="Στάθης Καπ" w:date="2023-03-09T06:32:00Z"/>
                <w:sz w:val="16"/>
                <w:szCs w:val="16"/>
              </w:rPr>
            </w:pPr>
            <w:ins w:id="22305"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2306" w:author="Στάθης Καπ" w:date="2023-03-09T06:32:00Z"/>
                <w:sz w:val="16"/>
                <w:szCs w:val="16"/>
              </w:rPr>
            </w:pPr>
            <w:ins w:id="22307"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2308" w:author="Στάθης Καπ" w:date="2023-03-09T06:32:00Z"/>
                <w:sz w:val="16"/>
                <w:szCs w:val="16"/>
              </w:rPr>
            </w:pPr>
            <w:ins w:id="22309"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2310" w:author="Στάθης Καπ" w:date="2023-03-09T06:32:00Z"/>
                <w:sz w:val="16"/>
                <w:szCs w:val="16"/>
              </w:rPr>
            </w:pPr>
            <w:ins w:id="22311"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2312" w:author="Στάθης Καπ" w:date="2023-03-09T06:32:00Z"/>
                <w:sz w:val="16"/>
                <w:szCs w:val="16"/>
              </w:rPr>
            </w:pPr>
            <w:ins w:id="22313"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2314" w:author="Στάθης Καπ" w:date="2023-03-09T06:32:00Z"/>
                <w:sz w:val="16"/>
                <w:szCs w:val="16"/>
              </w:rPr>
            </w:pPr>
            <w:ins w:id="22315"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2316" w:author="Στάθης Καπ" w:date="2023-03-09T06:32:00Z"/>
                <w:sz w:val="16"/>
                <w:szCs w:val="16"/>
              </w:rPr>
            </w:pPr>
            <w:ins w:id="22317"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2318" w:author="Στάθης Καπ" w:date="2023-03-09T06:32:00Z"/>
                <w:sz w:val="16"/>
                <w:szCs w:val="16"/>
              </w:rPr>
            </w:pPr>
            <w:ins w:id="22319"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23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2321" w:author="Στάθης Καπ" w:date="2023-03-09T06:32:00Z"/>
                <w:sz w:val="16"/>
                <w:szCs w:val="16"/>
              </w:rPr>
            </w:pPr>
            <w:ins w:id="22322"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2323" w:author="Στάθης Καπ" w:date="2023-03-09T06:32:00Z"/>
                <w:sz w:val="16"/>
                <w:szCs w:val="16"/>
              </w:rPr>
            </w:pPr>
            <w:ins w:id="22324"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2325" w:author="Στάθης Καπ" w:date="2023-03-09T06:32:00Z"/>
                <w:sz w:val="16"/>
                <w:szCs w:val="16"/>
              </w:rPr>
            </w:pPr>
            <w:ins w:id="22326"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2327" w:author="Στάθης Καπ" w:date="2023-03-09T06:32:00Z"/>
                <w:sz w:val="16"/>
                <w:szCs w:val="16"/>
              </w:rPr>
            </w:pPr>
            <w:ins w:id="22328"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2329" w:author="Στάθης Καπ" w:date="2023-03-09T06:32:00Z"/>
                <w:sz w:val="16"/>
                <w:szCs w:val="16"/>
              </w:rPr>
            </w:pPr>
            <w:ins w:id="22330"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2331" w:author="Στάθης Καπ" w:date="2023-03-09T06:32:00Z"/>
                <w:sz w:val="16"/>
                <w:szCs w:val="16"/>
              </w:rPr>
            </w:pPr>
            <w:ins w:id="22332"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2333" w:author="Στάθης Καπ" w:date="2023-03-09T06:32:00Z"/>
                <w:sz w:val="16"/>
                <w:szCs w:val="16"/>
              </w:rPr>
            </w:pPr>
            <w:ins w:id="22334"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2335" w:author="Στάθης Καπ" w:date="2023-03-09T06:32:00Z"/>
                <w:sz w:val="16"/>
                <w:szCs w:val="16"/>
              </w:rPr>
            </w:pPr>
            <w:ins w:id="22336"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2337" w:author="Στάθης Καπ" w:date="2023-03-09T06:32:00Z"/>
                <w:sz w:val="16"/>
                <w:szCs w:val="16"/>
              </w:rPr>
            </w:pPr>
            <w:ins w:id="22338"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2339" w:author="Στάθης Καπ" w:date="2023-03-09T06:32:00Z"/>
                <w:sz w:val="16"/>
                <w:szCs w:val="16"/>
              </w:rPr>
            </w:pPr>
            <w:ins w:id="22340"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2341" w:author="Στάθης Καπ" w:date="2023-03-09T06:32:00Z"/>
                <w:sz w:val="16"/>
                <w:szCs w:val="16"/>
              </w:rPr>
            </w:pPr>
            <w:ins w:id="22342"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2343" w:author="Στάθης Καπ" w:date="2023-03-09T06:32:00Z"/>
                <w:sz w:val="16"/>
                <w:szCs w:val="16"/>
              </w:rPr>
            </w:pPr>
            <w:ins w:id="22344"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2345" w:author="Στάθης Καπ" w:date="2023-03-09T06:32:00Z"/>
                <w:sz w:val="16"/>
                <w:szCs w:val="16"/>
              </w:rPr>
            </w:pPr>
            <w:ins w:id="22346"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2347" w:author="Στάθης Καπ" w:date="2023-03-09T06:32:00Z"/>
                <w:sz w:val="16"/>
                <w:szCs w:val="16"/>
              </w:rPr>
            </w:pPr>
            <w:ins w:id="22348"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2349" w:author="Στάθης Καπ" w:date="2023-03-09T06:32:00Z"/>
                <w:sz w:val="16"/>
                <w:szCs w:val="16"/>
              </w:rPr>
            </w:pPr>
            <w:ins w:id="22350"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2351" w:author="Στάθης Καπ" w:date="2023-03-09T06:32:00Z"/>
                <w:sz w:val="16"/>
                <w:szCs w:val="16"/>
              </w:rPr>
            </w:pPr>
            <w:ins w:id="22352"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2353" w:author="Στάθης Καπ" w:date="2023-03-09T06:32:00Z"/>
                <w:sz w:val="16"/>
                <w:szCs w:val="16"/>
              </w:rPr>
            </w:pPr>
            <w:ins w:id="22354"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2355" w:author="Στάθης Καπ" w:date="2023-03-09T06:32:00Z"/>
                <w:sz w:val="16"/>
                <w:szCs w:val="16"/>
              </w:rPr>
            </w:pPr>
            <w:ins w:id="22356"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235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2358" w:author="Στάθης Καπ" w:date="2023-03-09T06:32:00Z"/>
                <w:sz w:val="16"/>
                <w:szCs w:val="16"/>
              </w:rPr>
            </w:pPr>
            <w:ins w:id="22359"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2360" w:author="Στάθης Καπ" w:date="2023-03-09T06:32:00Z"/>
                <w:sz w:val="16"/>
                <w:szCs w:val="16"/>
              </w:rPr>
            </w:pPr>
            <w:ins w:id="22361"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2362" w:author="Στάθης Καπ" w:date="2023-03-09T06:32:00Z"/>
                <w:sz w:val="16"/>
                <w:szCs w:val="16"/>
              </w:rPr>
            </w:pPr>
            <w:ins w:id="22363"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2364" w:author="Στάθης Καπ" w:date="2023-03-09T06:32:00Z"/>
                <w:sz w:val="16"/>
                <w:szCs w:val="16"/>
              </w:rPr>
            </w:pPr>
            <w:ins w:id="22365"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2366" w:author="Στάθης Καπ" w:date="2023-03-09T06:32:00Z"/>
                <w:sz w:val="16"/>
                <w:szCs w:val="16"/>
              </w:rPr>
            </w:pPr>
            <w:ins w:id="22367"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2368" w:author="Στάθης Καπ" w:date="2023-03-09T06:32:00Z"/>
                <w:sz w:val="16"/>
                <w:szCs w:val="16"/>
              </w:rPr>
            </w:pPr>
            <w:ins w:id="22369"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2370" w:author="Στάθης Καπ" w:date="2023-03-09T06:32:00Z"/>
                <w:sz w:val="16"/>
                <w:szCs w:val="16"/>
              </w:rPr>
            </w:pPr>
            <w:ins w:id="22371"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2372" w:author="Στάθης Καπ" w:date="2023-03-09T06:32:00Z"/>
                <w:sz w:val="16"/>
                <w:szCs w:val="16"/>
              </w:rPr>
            </w:pPr>
            <w:ins w:id="22373"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2374" w:author="Στάθης Καπ" w:date="2023-03-09T06:32:00Z"/>
                <w:sz w:val="16"/>
                <w:szCs w:val="16"/>
              </w:rPr>
            </w:pPr>
            <w:ins w:id="22375"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2376" w:author="Στάθης Καπ" w:date="2023-03-09T06:32:00Z"/>
                <w:sz w:val="16"/>
                <w:szCs w:val="16"/>
              </w:rPr>
            </w:pPr>
            <w:ins w:id="22377"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2378" w:author="Στάθης Καπ" w:date="2023-03-09T06:32:00Z"/>
                <w:sz w:val="16"/>
                <w:szCs w:val="16"/>
              </w:rPr>
            </w:pPr>
            <w:ins w:id="22379"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2380" w:author="Στάθης Καπ" w:date="2023-03-09T06:32:00Z"/>
                <w:sz w:val="16"/>
                <w:szCs w:val="16"/>
              </w:rPr>
            </w:pPr>
            <w:ins w:id="22381"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2382" w:author="Στάθης Καπ" w:date="2023-03-09T06:32:00Z"/>
                <w:sz w:val="16"/>
                <w:szCs w:val="16"/>
              </w:rPr>
            </w:pPr>
            <w:ins w:id="22383"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2384" w:author="Στάθης Καπ" w:date="2023-03-09T06:32:00Z"/>
                <w:sz w:val="16"/>
                <w:szCs w:val="16"/>
              </w:rPr>
            </w:pPr>
            <w:ins w:id="22385"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2386" w:author="Στάθης Καπ" w:date="2023-03-09T06:32:00Z"/>
                <w:sz w:val="16"/>
                <w:szCs w:val="16"/>
              </w:rPr>
            </w:pPr>
            <w:ins w:id="22387"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2388" w:author="Στάθης Καπ" w:date="2023-03-09T06:32:00Z"/>
                <w:sz w:val="16"/>
                <w:szCs w:val="16"/>
              </w:rPr>
            </w:pPr>
            <w:ins w:id="22389"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2390" w:author="Στάθης Καπ" w:date="2023-03-09T06:32:00Z"/>
                <w:sz w:val="16"/>
                <w:szCs w:val="16"/>
              </w:rPr>
            </w:pPr>
            <w:ins w:id="22391"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2392" w:author="Στάθης Καπ" w:date="2023-03-09T06:32:00Z"/>
                <w:sz w:val="16"/>
                <w:szCs w:val="16"/>
              </w:rPr>
            </w:pPr>
            <w:ins w:id="22393"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239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2395" w:author="Στάθης Καπ" w:date="2023-03-09T06:32:00Z"/>
                <w:sz w:val="16"/>
                <w:szCs w:val="16"/>
              </w:rPr>
            </w:pPr>
            <w:ins w:id="22396"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2397" w:author="Στάθης Καπ" w:date="2023-03-09T06:32:00Z"/>
                <w:sz w:val="16"/>
                <w:szCs w:val="16"/>
              </w:rPr>
            </w:pPr>
            <w:ins w:id="2239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2399" w:author="Στάθης Καπ" w:date="2023-03-09T06:32:00Z"/>
                <w:sz w:val="16"/>
                <w:szCs w:val="16"/>
              </w:rPr>
            </w:pPr>
            <w:ins w:id="22400"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2401" w:author="Στάθης Καπ" w:date="2023-03-09T06:32:00Z"/>
                <w:sz w:val="16"/>
                <w:szCs w:val="16"/>
              </w:rPr>
            </w:pPr>
            <w:ins w:id="22402"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2403" w:author="Στάθης Καπ" w:date="2023-03-09T06:32:00Z"/>
                <w:sz w:val="16"/>
                <w:szCs w:val="16"/>
              </w:rPr>
            </w:pPr>
            <w:ins w:id="22404"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2405" w:author="Στάθης Καπ" w:date="2023-03-09T06:32:00Z"/>
                <w:sz w:val="16"/>
                <w:szCs w:val="16"/>
              </w:rPr>
            </w:pPr>
            <w:ins w:id="22406"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2407" w:author="Στάθης Καπ" w:date="2023-03-09T06:32:00Z"/>
                <w:sz w:val="16"/>
                <w:szCs w:val="16"/>
              </w:rPr>
            </w:pPr>
            <w:ins w:id="22408"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2409" w:author="Στάθης Καπ" w:date="2023-03-09T06:32:00Z"/>
                <w:sz w:val="16"/>
                <w:szCs w:val="16"/>
              </w:rPr>
            </w:pPr>
            <w:ins w:id="22410"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2411" w:author="Στάθης Καπ" w:date="2023-03-09T06:32:00Z"/>
                <w:sz w:val="16"/>
                <w:szCs w:val="16"/>
              </w:rPr>
            </w:pPr>
            <w:ins w:id="22412"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2413" w:author="Στάθης Καπ" w:date="2023-03-09T06:32:00Z"/>
                <w:sz w:val="16"/>
                <w:szCs w:val="16"/>
              </w:rPr>
            </w:pPr>
            <w:ins w:id="22414"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2415" w:author="Στάθης Καπ" w:date="2023-03-09T06:32:00Z"/>
                <w:sz w:val="16"/>
                <w:szCs w:val="16"/>
              </w:rPr>
            </w:pPr>
            <w:ins w:id="22416"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2417" w:author="Στάθης Καπ" w:date="2023-03-09T06:32:00Z"/>
                <w:sz w:val="16"/>
                <w:szCs w:val="16"/>
              </w:rPr>
            </w:pPr>
            <w:ins w:id="22418"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2419" w:author="Στάθης Καπ" w:date="2023-03-09T06:32:00Z"/>
                <w:sz w:val="16"/>
                <w:szCs w:val="16"/>
              </w:rPr>
            </w:pPr>
            <w:ins w:id="22420"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2421" w:author="Στάθης Καπ" w:date="2023-03-09T06:32:00Z"/>
                <w:sz w:val="16"/>
                <w:szCs w:val="16"/>
              </w:rPr>
            </w:pPr>
            <w:ins w:id="22422"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2423" w:author="Στάθης Καπ" w:date="2023-03-09T06:32:00Z"/>
                <w:sz w:val="16"/>
                <w:szCs w:val="16"/>
              </w:rPr>
            </w:pPr>
            <w:ins w:id="22424"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2425" w:author="Στάθης Καπ" w:date="2023-03-09T06:32:00Z"/>
                <w:sz w:val="16"/>
                <w:szCs w:val="16"/>
              </w:rPr>
            </w:pPr>
            <w:ins w:id="22426"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2427" w:author="Στάθης Καπ" w:date="2023-03-09T06:32:00Z"/>
                <w:sz w:val="16"/>
                <w:szCs w:val="16"/>
              </w:rPr>
            </w:pPr>
            <w:ins w:id="22428"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2429" w:author="Στάθης Καπ" w:date="2023-03-09T06:32:00Z"/>
                <w:sz w:val="16"/>
                <w:szCs w:val="16"/>
              </w:rPr>
            </w:pPr>
            <w:ins w:id="22430"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243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2432" w:author="Στάθης Καπ" w:date="2023-03-09T06:32:00Z"/>
                <w:rFonts w:ascii="Calibri" w:hAnsi="Calibri" w:cs="Calibri"/>
                <w:color w:val="000000"/>
                <w:sz w:val="16"/>
                <w:szCs w:val="16"/>
              </w:rPr>
            </w:pPr>
            <w:ins w:id="22433"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2434" w:author="Στάθης Καπ" w:date="2023-03-09T06:32:00Z"/>
                <w:sz w:val="16"/>
                <w:szCs w:val="16"/>
              </w:rPr>
            </w:pPr>
            <w:ins w:id="2243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2436" w:author="Στάθης Καπ" w:date="2023-03-09T06:32:00Z"/>
                <w:sz w:val="16"/>
                <w:szCs w:val="16"/>
              </w:rPr>
            </w:pPr>
            <w:ins w:id="22437"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2438" w:author="Στάθης Καπ" w:date="2023-03-09T06:32:00Z"/>
                <w:sz w:val="16"/>
                <w:szCs w:val="16"/>
              </w:rPr>
            </w:pPr>
            <w:ins w:id="22439"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2440" w:author="Στάθης Καπ" w:date="2023-03-09T06:32:00Z"/>
                <w:sz w:val="16"/>
                <w:szCs w:val="16"/>
              </w:rPr>
            </w:pPr>
            <w:ins w:id="22441"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2442" w:author="Στάθης Καπ" w:date="2023-03-09T06:32:00Z"/>
                <w:sz w:val="16"/>
                <w:szCs w:val="16"/>
              </w:rPr>
            </w:pPr>
            <w:ins w:id="22443"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2444" w:author="Στάθης Καπ" w:date="2023-03-09T06:32:00Z"/>
                <w:sz w:val="16"/>
                <w:szCs w:val="16"/>
              </w:rPr>
            </w:pPr>
            <w:ins w:id="22445"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2446" w:author="Στάθης Καπ" w:date="2023-03-09T06:32:00Z"/>
                <w:sz w:val="16"/>
                <w:szCs w:val="16"/>
              </w:rPr>
            </w:pPr>
            <w:ins w:id="22447"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2448" w:author="Στάθης Καπ" w:date="2023-03-09T06:32:00Z"/>
                <w:sz w:val="16"/>
                <w:szCs w:val="16"/>
              </w:rPr>
            </w:pPr>
            <w:ins w:id="22449"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2450" w:author="Στάθης Καπ" w:date="2023-03-09T06:32:00Z"/>
                <w:sz w:val="16"/>
                <w:szCs w:val="16"/>
              </w:rPr>
            </w:pPr>
            <w:ins w:id="22451"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2452" w:author="Στάθης Καπ" w:date="2023-03-09T06:32:00Z"/>
                <w:sz w:val="16"/>
                <w:szCs w:val="16"/>
              </w:rPr>
            </w:pPr>
            <w:ins w:id="22453"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2454" w:author="Στάθης Καπ" w:date="2023-03-09T06:32:00Z"/>
                <w:sz w:val="16"/>
                <w:szCs w:val="16"/>
              </w:rPr>
            </w:pPr>
            <w:ins w:id="22455"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2456" w:author="Στάθης Καπ" w:date="2023-03-09T06:32:00Z"/>
                <w:sz w:val="16"/>
                <w:szCs w:val="16"/>
              </w:rPr>
            </w:pPr>
            <w:ins w:id="22457"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2458" w:author="Στάθης Καπ" w:date="2023-03-09T06:32:00Z"/>
                <w:sz w:val="16"/>
                <w:szCs w:val="16"/>
              </w:rPr>
            </w:pPr>
            <w:ins w:id="22459"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2460" w:author="Στάθης Καπ" w:date="2023-03-09T06:32:00Z"/>
                <w:sz w:val="16"/>
                <w:szCs w:val="16"/>
              </w:rPr>
            </w:pPr>
            <w:ins w:id="22461"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2462" w:author="Στάθης Καπ" w:date="2023-03-09T06:32:00Z"/>
                <w:sz w:val="16"/>
                <w:szCs w:val="16"/>
              </w:rPr>
            </w:pPr>
            <w:ins w:id="22463"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2464" w:author="Στάθης Καπ" w:date="2023-03-09T06:32:00Z"/>
                <w:sz w:val="16"/>
                <w:szCs w:val="16"/>
              </w:rPr>
            </w:pPr>
            <w:ins w:id="22465"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2466" w:author="Στάθης Καπ" w:date="2023-03-09T06:32:00Z"/>
                <w:sz w:val="16"/>
                <w:szCs w:val="16"/>
              </w:rPr>
            </w:pPr>
            <w:ins w:id="22467"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24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2469" w:author="Στάθης Καπ" w:date="2023-03-09T06:32:00Z"/>
                <w:rFonts w:ascii="Calibri" w:hAnsi="Calibri" w:cs="Calibri"/>
                <w:color w:val="000000"/>
                <w:sz w:val="16"/>
                <w:szCs w:val="16"/>
              </w:rPr>
            </w:pPr>
            <w:ins w:id="22470"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2471" w:author="Στάθης Καπ" w:date="2023-03-09T06:32:00Z"/>
                <w:sz w:val="16"/>
                <w:szCs w:val="16"/>
              </w:rPr>
            </w:pPr>
            <w:ins w:id="22472"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2473" w:author="Στάθης Καπ" w:date="2023-03-09T06:32:00Z"/>
                <w:sz w:val="16"/>
                <w:szCs w:val="16"/>
              </w:rPr>
            </w:pPr>
            <w:ins w:id="22474"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2475" w:author="Στάθης Καπ" w:date="2023-03-09T06:32:00Z"/>
                <w:sz w:val="16"/>
                <w:szCs w:val="16"/>
              </w:rPr>
            </w:pPr>
            <w:ins w:id="22476"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2477" w:author="Στάθης Καπ" w:date="2023-03-09T06:32:00Z"/>
                <w:sz w:val="16"/>
                <w:szCs w:val="16"/>
              </w:rPr>
            </w:pPr>
            <w:ins w:id="22478"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2479" w:author="Στάθης Καπ" w:date="2023-03-09T06:32:00Z"/>
                <w:sz w:val="16"/>
                <w:szCs w:val="16"/>
              </w:rPr>
            </w:pPr>
            <w:ins w:id="22480"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2481" w:author="Στάθης Καπ" w:date="2023-03-09T06:32:00Z"/>
                <w:sz w:val="16"/>
                <w:szCs w:val="16"/>
              </w:rPr>
            </w:pPr>
            <w:ins w:id="22482"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2483" w:author="Στάθης Καπ" w:date="2023-03-09T06:32:00Z"/>
                <w:sz w:val="16"/>
                <w:szCs w:val="16"/>
              </w:rPr>
            </w:pPr>
            <w:ins w:id="22484"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2485" w:author="Στάθης Καπ" w:date="2023-03-09T06:32:00Z"/>
                <w:sz w:val="16"/>
                <w:szCs w:val="16"/>
              </w:rPr>
            </w:pPr>
            <w:ins w:id="22486"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2487" w:author="Στάθης Καπ" w:date="2023-03-09T06:32:00Z"/>
                <w:sz w:val="16"/>
                <w:szCs w:val="16"/>
              </w:rPr>
            </w:pPr>
            <w:ins w:id="22488"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2489" w:author="Στάθης Καπ" w:date="2023-03-09T06:32:00Z"/>
                <w:sz w:val="16"/>
                <w:szCs w:val="16"/>
              </w:rPr>
            </w:pPr>
            <w:ins w:id="22490"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2491" w:author="Στάθης Καπ" w:date="2023-03-09T06:32:00Z"/>
                <w:sz w:val="16"/>
                <w:szCs w:val="16"/>
              </w:rPr>
            </w:pPr>
            <w:ins w:id="22492"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2493" w:author="Στάθης Καπ" w:date="2023-03-09T06:32:00Z"/>
                <w:sz w:val="16"/>
                <w:szCs w:val="16"/>
              </w:rPr>
            </w:pPr>
            <w:ins w:id="22494"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2495" w:author="Στάθης Καπ" w:date="2023-03-09T06:32:00Z"/>
                <w:sz w:val="16"/>
                <w:szCs w:val="16"/>
              </w:rPr>
            </w:pPr>
            <w:ins w:id="22496"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2497" w:author="Στάθης Καπ" w:date="2023-03-09T06:32:00Z"/>
                <w:sz w:val="16"/>
                <w:szCs w:val="16"/>
              </w:rPr>
            </w:pPr>
            <w:ins w:id="22498"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2499" w:author="Στάθης Καπ" w:date="2023-03-09T06:32:00Z"/>
                <w:sz w:val="16"/>
                <w:szCs w:val="16"/>
              </w:rPr>
            </w:pPr>
            <w:ins w:id="22500"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2501" w:author="Στάθης Καπ" w:date="2023-03-09T06:32:00Z"/>
                <w:sz w:val="16"/>
                <w:szCs w:val="16"/>
              </w:rPr>
            </w:pPr>
            <w:ins w:id="22502"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2503" w:author="Στάθης Καπ" w:date="2023-03-09T06:32:00Z"/>
                <w:sz w:val="16"/>
                <w:szCs w:val="16"/>
              </w:rPr>
            </w:pPr>
            <w:ins w:id="22504"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250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2506" w:author="Στάθης Καπ" w:date="2023-03-09T06:32:00Z"/>
                <w:rFonts w:ascii="Calibri" w:hAnsi="Calibri" w:cs="Calibri"/>
                <w:color w:val="000000"/>
                <w:sz w:val="16"/>
                <w:szCs w:val="16"/>
              </w:rPr>
            </w:pPr>
            <w:ins w:id="22507"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2508" w:author="Στάθης Καπ" w:date="2023-03-09T06:32:00Z"/>
                <w:sz w:val="16"/>
                <w:szCs w:val="16"/>
              </w:rPr>
            </w:pPr>
            <w:ins w:id="22509"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2510" w:author="Στάθης Καπ" w:date="2023-03-09T06:32:00Z"/>
                <w:sz w:val="16"/>
                <w:szCs w:val="16"/>
              </w:rPr>
            </w:pPr>
            <w:ins w:id="22511"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2512" w:author="Στάθης Καπ" w:date="2023-03-09T06:32:00Z"/>
                <w:sz w:val="16"/>
                <w:szCs w:val="16"/>
              </w:rPr>
            </w:pPr>
            <w:ins w:id="22513"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2514" w:author="Στάθης Καπ" w:date="2023-03-09T06:32:00Z"/>
                <w:sz w:val="16"/>
                <w:szCs w:val="16"/>
              </w:rPr>
            </w:pPr>
            <w:ins w:id="22515"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2516" w:author="Στάθης Καπ" w:date="2023-03-09T06:32:00Z"/>
                <w:sz w:val="16"/>
                <w:szCs w:val="16"/>
              </w:rPr>
            </w:pPr>
            <w:ins w:id="22517"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2518" w:author="Στάθης Καπ" w:date="2023-03-09T06:32:00Z"/>
                <w:sz w:val="16"/>
                <w:szCs w:val="16"/>
              </w:rPr>
            </w:pPr>
            <w:ins w:id="22519"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2520" w:author="Στάθης Καπ" w:date="2023-03-09T06:32:00Z"/>
                <w:sz w:val="16"/>
                <w:szCs w:val="16"/>
              </w:rPr>
            </w:pPr>
            <w:ins w:id="22521"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2522" w:author="Στάθης Καπ" w:date="2023-03-09T06:32:00Z"/>
                <w:sz w:val="16"/>
                <w:szCs w:val="16"/>
              </w:rPr>
            </w:pPr>
            <w:ins w:id="22523"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2524" w:author="Στάθης Καπ" w:date="2023-03-09T06:32:00Z"/>
                <w:sz w:val="16"/>
                <w:szCs w:val="16"/>
              </w:rPr>
            </w:pPr>
            <w:ins w:id="22525"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2526" w:author="Στάθης Καπ" w:date="2023-03-09T06:32:00Z"/>
                <w:sz w:val="16"/>
                <w:szCs w:val="16"/>
              </w:rPr>
            </w:pPr>
            <w:ins w:id="22527"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2528" w:author="Στάθης Καπ" w:date="2023-03-09T06:32:00Z"/>
                <w:sz w:val="16"/>
                <w:szCs w:val="16"/>
              </w:rPr>
            </w:pPr>
            <w:ins w:id="22529"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2530" w:author="Στάθης Καπ" w:date="2023-03-09T06:32:00Z"/>
                <w:sz w:val="16"/>
                <w:szCs w:val="16"/>
              </w:rPr>
            </w:pPr>
            <w:ins w:id="22531"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2532" w:author="Στάθης Καπ" w:date="2023-03-09T06:32:00Z"/>
                <w:sz w:val="16"/>
                <w:szCs w:val="16"/>
              </w:rPr>
            </w:pPr>
            <w:ins w:id="22533"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2534" w:author="Στάθης Καπ" w:date="2023-03-09T06:32:00Z"/>
                <w:sz w:val="16"/>
                <w:szCs w:val="16"/>
              </w:rPr>
            </w:pPr>
            <w:ins w:id="22535"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2536" w:author="Στάθης Καπ" w:date="2023-03-09T06:32:00Z"/>
                <w:sz w:val="16"/>
                <w:szCs w:val="16"/>
              </w:rPr>
            </w:pPr>
            <w:ins w:id="22537"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2538" w:author="Στάθης Καπ" w:date="2023-03-09T06:32:00Z"/>
                <w:sz w:val="16"/>
                <w:szCs w:val="16"/>
              </w:rPr>
            </w:pPr>
            <w:ins w:id="22539"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2540" w:author="Στάθης Καπ" w:date="2023-03-09T06:32:00Z"/>
                <w:sz w:val="16"/>
                <w:szCs w:val="16"/>
              </w:rPr>
            </w:pPr>
            <w:ins w:id="22541"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254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2543" w:author="Στάθης Καπ" w:date="2023-03-09T06:32:00Z"/>
                <w:rFonts w:ascii="Calibri" w:hAnsi="Calibri" w:cs="Calibri"/>
                <w:color w:val="000000"/>
                <w:sz w:val="16"/>
                <w:szCs w:val="16"/>
              </w:rPr>
            </w:pPr>
            <w:ins w:id="22544"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2545" w:author="Στάθης Καπ" w:date="2023-03-09T06:32:00Z"/>
                <w:sz w:val="16"/>
                <w:szCs w:val="16"/>
              </w:rPr>
            </w:pPr>
            <w:ins w:id="22546"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2547" w:author="Στάθης Καπ" w:date="2023-03-09T06:32:00Z"/>
                <w:sz w:val="16"/>
                <w:szCs w:val="16"/>
              </w:rPr>
            </w:pPr>
            <w:ins w:id="22548"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2549" w:author="Στάθης Καπ" w:date="2023-03-09T06:32:00Z"/>
                <w:sz w:val="16"/>
                <w:szCs w:val="16"/>
              </w:rPr>
            </w:pPr>
            <w:ins w:id="22550"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2551" w:author="Στάθης Καπ" w:date="2023-03-09T06:32:00Z"/>
                <w:sz w:val="16"/>
                <w:szCs w:val="16"/>
              </w:rPr>
            </w:pPr>
            <w:ins w:id="22552"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2553" w:author="Στάθης Καπ" w:date="2023-03-09T06:32:00Z"/>
                <w:sz w:val="16"/>
                <w:szCs w:val="16"/>
              </w:rPr>
            </w:pPr>
            <w:ins w:id="22554"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2555" w:author="Στάθης Καπ" w:date="2023-03-09T06:32:00Z"/>
                <w:sz w:val="16"/>
                <w:szCs w:val="16"/>
              </w:rPr>
            </w:pPr>
            <w:ins w:id="22556"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2557" w:author="Στάθης Καπ" w:date="2023-03-09T06:32:00Z"/>
                <w:sz w:val="16"/>
                <w:szCs w:val="16"/>
              </w:rPr>
            </w:pPr>
            <w:ins w:id="22558"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2559" w:author="Στάθης Καπ" w:date="2023-03-09T06:32:00Z"/>
                <w:sz w:val="16"/>
                <w:szCs w:val="16"/>
              </w:rPr>
            </w:pPr>
            <w:ins w:id="22560"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2561" w:author="Στάθης Καπ" w:date="2023-03-09T06:32:00Z"/>
                <w:sz w:val="16"/>
                <w:szCs w:val="16"/>
              </w:rPr>
            </w:pPr>
            <w:ins w:id="22562"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2563" w:author="Στάθης Καπ" w:date="2023-03-09T06:32:00Z"/>
                <w:sz w:val="16"/>
                <w:szCs w:val="16"/>
              </w:rPr>
            </w:pPr>
            <w:ins w:id="22564"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2565" w:author="Στάθης Καπ" w:date="2023-03-09T06:32:00Z"/>
                <w:sz w:val="16"/>
                <w:szCs w:val="16"/>
              </w:rPr>
            </w:pPr>
            <w:ins w:id="22566"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2567" w:author="Στάθης Καπ" w:date="2023-03-09T06:32:00Z"/>
                <w:sz w:val="16"/>
                <w:szCs w:val="16"/>
              </w:rPr>
            </w:pPr>
            <w:ins w:id="22568"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2569" w:author="Στάθης Καπ" w:date="2023-03-09T06:32:00Z"/>
                <w:sz w:val="16"/>
                <w:szCs w:val="16"/>
              </w:rPr>
            </w:pPr>
            <w:ins w:id="22570"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2571" w:author="Στάθης Καπ" w:date="2023-03-09T06:32:00Z"/>
                <w:sz w:val="16"/>
                <w:szCs w:val="16"/>
              </w:rPr>
            </w:pPr>
            <w:ins w:id="22572"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2573" w:author="Στάθης Καπ" w:date="2023-03-09T06:32:00Z"/>
                <w:sz w:val="16"/>
                <w:szCs w:val="16"/>
              </w:rPr>
            </w:pPr>
            <w:ins w:id="22574"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2575" w:author="Στάθης Καπ" w:date="2023-03-09T06:32:00Z"/>
                <w:sz w:val="16"/>
                <w:szCs w:val="16"/>
              </w:rPr>
            </w:pPr>
            <w:ins w:id="22576"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2577" w:author="Στάθης Καπ" w:date="2023-03-09T06:32:00Z"/>
                <w:sz w:val="16"/>
                <w:szCs w:val="16"/>
              </w:rPr>
            </w:pPr>
            <w:ins w:id="22578"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2579"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2580" w:author="Στάθης Καπ" w:date="2023-03-09T06:32:00Z"/>
                <w:rFonts w:ascii="Calibri" w:hAnsi="Calibri" w:cs="Calibri"/>
                <w:color w:val="000000"/>
                <w:sz w:val="16"/>
                <w:szCs w:val="16"/>
              </w:rPr>
            </w:pPr>
            <w:ins w:id="22581"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2582" w:author="Στάθης Καπ" w:date="2023-03-09T06:32:00Z"/>
                <w:sz w:val="16"/>
                <w:szCs w:val="16"/>
              </w:rPr>
            </w:pPr>
            <w:ins w:id="22583"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2584" w:author="Στάθης Καπ" w:date="2023-03-09T06:32:00Z"/>
                <w:sz w:val="16"/>
                <w:szCs w:val="16"/>
              </w:rPr>
            </w:pPr>
            <w:ins w:id="22585"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2586" w:author="Στάθης Καπ" w:date="2023-03-09T06:32:00Z"/>
                <w:sz w:val="16"/>
                <w:szCs w:val="16"/>
              </w:rPr>
            </w:pPr>
            <w:ins w:id="22587"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2588" w:author="Στάθης Καπ" w:date="2023-03-09T06:32:00Z"/>
                <w:sz w:val="16"/>
                <w:szCs w:val="16"/>
              </w:rPr>
            </w:pPr>
            <w:ins w:id="22589"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2590" w:author="Στάθης Καπ" w:date="2023-03-09T06:32:00Z"/>
                <w:sz w:val="16"/>
                <w:szCs w:val="16"/>
              </w:rPr>
            </w:pPr>
            <w:ins w:id="22591"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2592" w:author="Στάθης Καπ" w:date="2023-03-09T06:32:00Z"/>
                <w:sz w:val="16"/>
                <w:szCs w:val="16"/>
              </w:rPr>
            </w:pPr>
            <w:ins w:id="22593"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2594" w:author="Στάθης Καπ" w:date="2023-03-09T06:32:00Z"/>
                <w:sz w:val="16"/>
                <w:szCs w:val="16"/>
              </w:rPr>
            </w:pPr>
            <w:ins w:id="22595"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2596" w:author="Στάθης Καπ" w:date="2023-03-09T06:32:00Z"/>
                <w:sz w:val="16"/>
                <w:szCs w:val="16"/>
              </w:rPr>
            </w:pPr>
            <w:ins w:id="22597"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2598" w:author="Στάθης Καπ" w:date="2023-03-09T06:32:00Z"/>
                <w:sz w:val="16"/>
                <w:szCs w:val="16"/>
              </w:rPr>
            </w:pPr>
            <w:ins w:id="22599"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2600" w:author="Στάθης Καπ" w:date="2023-03-09T06:32:00Z"/>
                <w:sz w:val="16"/>
                <w:szCs w:val="16"/>
              </w:rPr>
            </w:pPr>
            <w:ins w:id="22601"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2602" w:author="Στάθης Καπ" w:date="2023-03-09T06:32:00Z"/>
                <w:sz w:val="16"/>
                <w:szCs w:val="16"/>
              </w:rPr>
            </w:pPr>
            <w:ins w:id="22603"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2604" w:author="Στάθης Καπ" w:date="2023-03-09T06:32:00Z"/>
                <w:sz w:val="16"/>
                <w:szCs w:val="16"/>
              </w:rPr>
            </w:pPr>
            <w:ins w:id="22605"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2606" w:author="Στάθης Καπ" w:date="2023-03-09T06:32:00Z"/>
                <w:sz w:val="16"/>
                <w:szCs w:val="16"/>
              </w:rPr>
            </w:pPr>
            <w:ins w:id="22607"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2608" w:author="Στάθης Καπ" w:date="2023-03-09T06:32:00Z"/>
                <w:sz w:val="16"/>
                <w:szCs w:val="16"/>
              </w:rPr>
            </w:pPr>
            <w:ins w:id="22609"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2610" w:author="Στάθης Καπ" w:date="2023-03-09T06:32:00Z"/>
                <w:sz w:val="16"/>
                <w:szCs w:val="16"/>
              </w:rPr>
            </w:pPr>
            <w:ins w:id="22611"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2612" w:author="Στάθης Καπ" w:date="2023-03-09T06:32:00Z"/>
                <w:sz w:val="16"/>
                <w:szCs w:val="16"/>
              </w:rPr>
            </w:pPr>
            <w:ins w:id="22613"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2614" w:author="Στάθης Καπ" w:date="2023-03-09T06:32:00Z"/>
                <w:sz w:val="16"/>
                <w:szCs w:val="16"/>
              </w:rPr>
            </w:pPr>
            <w:ins w:id="22615"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2616" w:author="Στάθης Καπ" w:date="2023-03-09T06:37:00Z"/>
        </w:rPr>
      </w:pPr>
    </w:p>
    <w:p w14:paraId="567A6407" w14:textId="7981505F" w:rsidR="00C36EAC" w:rsidRPr="00494D04" w:rsidRDefault="00C36EAC">
      <w:pPr>
        <w:pStyle w:val="Caption"/>
        <w:keepNext/>
        <w:rPr>
          <w:ins w:id="22617" w:author="Στάθης Καπ" w:date="2023-03-09T06:41:00Z"/>
          <w:lang w:val="el-GR"/>
          <w:rPrChange w:id="22618" w:author="Στάθης Καπ" w:date="2023-03-09T07:15:00Z">
            <w:rPr>
              <w:ins w:id="22619" w:author="Στάθης Καπ" w:date="2023-03-09T06:41:00Z"/>
            </w:rPr>
          </w:rPrChange>
        </w:rPr>
        <w:pPrChange w:id="22620" w:author="Στάθης Καπ" w:date="2023-03-09T06:41:00Z">
          <w:pPr/>
        </w:pPrChange>
      </w:pPr>
      <w:ins w:id="22621" w:author="Στάθης Καπ" w:date="2023-03-09T06:41:00Z">
        <w:r w:rsidRPr="00494D04">
          <w:rPr>
            <w:lang w:val="el-GR"/>
            <w:rPrChange w:id="22622" w:author="Στάθης Καπ" w:date="2023-03-09T07:15:00Z">
              <w:rPr>
                <w:b/>
                <w:iCs/>
              </w:rPr>
            </w:rPrChange>
          </w:rPr>
          <w:t xml:space="preserve">Πίνακας </w:t>
        </w:r>
      </w:ins>
      <w:ins w:id="2262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262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2625" w:author="Στάθης Καπ" w:date="2023-03-11T10:39:00Z">
        <w:r w:rsidR="00657928">
          <w:rPr>
            <w:noProof/>
            <w:lang w:val="el-GR"/>
          </w:rPr>
          <w:t>8</w:t>
        </w:r>
      </w:ins>
      <w:ins w:id="22626" w:author="Στάθης Καπ" w:date="2023-03-09T08:43:00Z">
        <w:r w:rsidR="00C148DE">
          <w:rPr>
            <w:lang w:val="el-GR"/>
          </w:rPr>
          <w:fldChar w:fldCharType="end"/>
        </w:r>
      </w:ins>
      <w:ins w:id="22627" w:author="Στάθης Καπ" w:date="2023-03-09T06:41:00Z">
        <w:r w:rsidRPr="00494D04">
          <w:rPr>
            <w:lang w:val="el-GR"/>
            <w:rPrChange w:id="22628" w:author="Στάθης Καπ" w:date="2023-03-09T07:15:00Z">
              <w:rPr>
                <w:b/>
                <w:iCs/>
              </w:rPr>
            </w:rPrChange>
          </w:rPr>
          <w:t xml:space="preserve">: Πειραματικά αποτελέσματα για τα στιγμιότυπα εισόδου των </w:t>
        </w:r>
        <w:r w:rsidRPr="00E254BF">
          <w:t>Solomon</w:t>
        </w:r>
        <w:r w:rsidRPr="00494D04">
          <w:rPr>
            <w:lang w:val="el-GR"/>
            <w:rPrChange w:id="22629" w:author="Στάθης Καπ" w:date="2023-03-09T07:15:00Z">
              <w:rPr>
                <w:b/>
                <w:iCs/>
              </w:rPr>
            </w:rPrChange>
          </w:rPr>
          <w:t xml:space="preserve"> (</w:t>
        </w:r>
        <w:r w:rsidRPr="00E254BF">
          <w:t>m</w:t>
        </w:r>
        <w:r w:rsidRPr="00494D04">
          <w:rPr>
            <w:lang w:val="el-GR"/>
            <w:rPrChange w:id="22630" w:author="Στάθης Καπ" w:date="2023-03-09T07:15:00Z">
              <w:rPr>
                <w:b/>
                <w:iCs/>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2631"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2632"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2633" w:author="Στάθης Καπ" w:date="2023-03-09T06:37:00Z"/>
                <w:sz w:val="16"/>
                <w:szCs w:val="16"/>
              </w:rPr>
            </w:pPr>
            <w:ins w:id="22634"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2635" w:author="Στάθης Καπ" w:date="2023-03-09T06:37:00Z"/>
                <w:sz w:val="16"/>
                <w:szCs w:val="16"/>
              </w:rPr>
            </w:pPr>
            <w:ins w:id="22636"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2637" w:author="Στάθης Καπ" w:date="2023-03-09T06:37:00Z"/>
                <w:sz w:val="16"/>
                <w:szCs w:val="16"/>
              </w:rPr>
            </w:pPr>
            <w:ins w:id="22638"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2639" w:author="Στάθης Καπ" w:date="2023-03-09T06:37:00Z"/>
                <w:sz w:val="16"/>
                <w:szCs w:val="16"/>
              </w:rPr>
            </w:pPr>
            <w:ins w:id="22640"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2641" w:author="Στάθης Καπ" w:date="2023-03-09T06:37:00Z"/>
                <w:sz w:val="16"/>
                <w:szCs w:val="16"/>
              </w:rPr>
            </w:pPr>
            <w:ins w:id="22642"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2643" w:author="Στάθης Καπ" w:date="2023-03-09T06:37:00Z"/>
                <w:sz w:val="16"/>
                <w:szCs w:val="16"/>
              </w:rPr>
            </w:pPr>
            <w:ins w:id="22644" w:author="Στάθης Καπ" w:date="2023-03-09T06:37:00Z">
              <w:r w:rsidRPr="007E0F91">
                <w:rPr>
                  <w:sz w:val="16"/>
                  <w:szCs w:val="16"/>
                </w:rPr>
                <w:t>S=4</w:t>
              </w:r>
            </w:ins>
          </w:p>
        </w:tc>
      </w:tr>
      <w:tr w:rsidR="001C06FA" w14:paraId="4EF807BD" w14:textId="77777777" w:rsidTr="009861B1">
        <w:trPr>
          <w:trHeight w:val="170"/>
          <w:jc w:val="center"/>
          <w:ins w:id="22645"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2646" w:author="Στάθης Καπ" w:date="2023-03-09T06:37:00Z"/>
                <w:sz w:val="16"/>
                <w:szCs w:val="16"/>
              </w:rPr>
            </w:pPr>
            <w:ins w:id="22647"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2648" w:author="Στάθης Καπ" w:date="2023-03-09T06:37:00Z"/>
                <w:sz w:val="16"/>
                <w:szCs w:val="16"/>
              </w:rPr>
            </w:pPr>
            <w:ins w:id="22649"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2650" w:author="Στάθης Καπ" w:date="2023-03-09T06:37:00Z"/>
                <w:sz w:val="16"/>
                <w:szCs w:val="16"/>
              </w:rPr>
            </w:pPr>
            <w:ins w:id="22651"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2652" w:author="Στάθης Καπ" w:date="2023-03-09T06:37:00Z"/>
                <w:sz w:val="16"/>
                <w:szCs w:val="16"/>
              </w:rPr>
            </w:pPr>
            <w:ins w:id="22653"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2654" w:author="Στάθης Καπ" w:date="2023-03-09T06:37:00Z"/>
                <w:sz w:val="16"/>
                <w:szCs w:val="16"/>
              </w:rPr>
            </w:pPr>
            <w:ins w:id="22655"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2656" w:author="Στάθης Καπ" w:date="2023-03-09T06:37:00Z"/>
                <w:sz w:val="16"/>
                <w:szCs w:val="16"/>
              </w:rPr>
            </w:pPr>
            <w:ins w:id="22657"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2658" w:author="Στάθης Καπ" w:date="2023-03-09T06:37:00Z"/>
                <w:sz w:val="16"/>
                <w:szCs w:val="16"/>
              </w:rPr>
            </w:pPr>
            <w:ins w:id="22659"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2660" w:author="Στάθης Καπ" w:date="2023-03-09T06:37:00Z"/>
                <w:sz w:val="16"/>
                <w:szCs w:val="16"/>
              </w:rPr>
            </w:pPr>
            <w:ins w:id="22661"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2662" w:author="Στάθης Καπ" w:date="2023-03-09T06:37:00Z"/>
                <w:sz w:val="16"/>
                <w:szCs w:val="16"/>
              </w:rPr>
            </w:pPr>
            <w:ins w:id="22663"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2664" w:author="Στάθης Καπ" w:date="2023-03-09T06:37:00Z"/>
                <w:sz w:val="16"/>
                <w:szCs w:val="16"/>
              </w:rPr>
            </w:pPr>
            <w:ins w:id="22665"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2666" w:author="Στάθης Καπ" w:date="2023-03-09T06:37:00Z"/>
                <w:sz w:val="16"/>
                <w:szCs w:val="16"/>
              </w:rPr>
            </w:pPr>
            <w:ins w:id="22667" w:author="Στάθης Καπ" w:date="2023-03-09T06:37:00Z">
              <w:r w:rsidRPr="007E0F91">
                <w:rPr>
                  <w:sz w:val="16"/>
                  <w:szCs w:val="16"/>
                </w:rPr>
                <w:t>CPU(s)</w:t>
              </w:r>
            </w:ins>
          </w:p>
        </w:tc>
      </w:tr>
      <w:tr w:rsidR="001C06FA" w14:paraId="2474C6D2" w14:textId="77777777" w:rsidTr="009861B1">
        <w:trPr>
          <w:trHeight w:val="170"/>
          <w:jc w:val="center"/>
          <w:ins w:id="22668"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2669"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2670"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2671"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2672" w:author="Στάθης Καπ" w:date="2023-03-09T06:37:00Z"/>
                <w:sz w:val="14"/>
                <w:szCs w:val="14"/>
              </w:rPr>
            </w:pPr>
            <w:ins w:id="22673"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2674" w:author="Στάθης Καπ" w:date="2023-03-09T06:37:00Z"/>
                <w:sz w:val="14"/>
                <w:szCs w:val="14"/>
              </w:rPr>
            </w:pPr>
            <w:ins w:id="22675"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2676" w:author="Στάθης Καπ" w:date="2023-03-09T06:37:00Z"/>
                <w:sz w:val="14"/>
                <w:szCs w:val="14"/>
              </w:rPr>
            </w:pPr>
            <w:ins w:id="22677"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2678" w:author="Στάθης Καπ" w:date="2023-03-09T06:37:00Z"/>
                <w:sz w:val="14"/>
                <w:szCs w:val="14"/>
              </w:rPr>
            </w:pPr>
            <w:ins w:id="22679"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2680" w:author="Στάθης Καπ" w:date="2023-03-09T06:37:00Z"/>
                <w:sz w:val="14"/>
                <w:szCs w:val="14"/>
              </w:rPr>
            </w:pPr>
            <w:ins w:id="22681"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2682" w:author="Στάθης Καπ" w:date="2023-03-09T06:37:00Z"/>
                <w:sz w:val="14"/>
                <w:szCs w:val="14"/>
              </w:rPr>
            </w:pPr>
            <w:ins w:id="22683"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2684" w:author="Στάθης Καπ" w:date="2023-03-09T06:37:00Z"/>
                <w:sz w:val="14"/>
                <w:szCs w:val="14"/>
              </w:rPr>
            </w:pPr>
            <w:ins w:id="22685"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2686" w:author="Στάθης Καπ" w:date="2023-03-09T06:37:00Z"/>
                <w:sz w:val="14"/>
                <w:szCs w:val="14"/>
              </w:rPr>
            </w:pPr>
            <w:ins w:id="22687"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2688" w:author="Στάθης Καπ" w:date="2023-03-09T06:37:00Z"/>
                <w:sz w:val="14"/>
                <w:szCs w:val="14"/>
              </w:rPr>
            </w:pPr>
            <w:ins w:id="22689"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2690" w:author="Στάθης Καπ" w:date="2023-03-09T06:37:00Z"/>
                <w:sz w:val="14"/>
                <w:szCs w:val="14"/>
              </w:rPr>
            </w:pPr>
            <w:ins w:id="22691"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2692" w:author="Στάθης Καπ" w:date="2023-03-09T06:37:00Z"/>
                <w:sz w:val="14"/>
                <w:szCs w:val="14"/>
              </w:rPr>
            </w:pPr>
            <w:ins w:id="22693"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2694" w:author="Στάθης Καπ" w:date="2023-03-09T06:37:00Z"/>
                <w:sz w:val="14"/>
                <w:szCs w:val="14"/>
              </w:rPr>
            </w:pPr>
            <w:ins w:id="22695"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2696" w:author="Στάθης Καπ" w:date="2023-03-09T06:37:00Z"/>
                <w:sz w:val="14"/>
                <w:szCs w:val="14"/>
              </w:rPr>
            </w:pPr>
            <w:ins w:id="22697"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2698" w:author="Στάθης Καπ" w:date="2023-03-09T06:37:00Z"/>
                <w:sz w:val="14"/>
                <w:szCs w:val="14"/>
              </w:rPr>
            </w:pPr>
            <w:ins w:id="22699"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2700" w:author="Στάθης Καπ" w:date="2023-03-09T06:37:00Z"/>
                <w:sz w:val="14"/>
                <w:szCs w:val="14"/>
              </w:rPr>
            </w:pPr>
            <w:ins w:id="22701" w:author="Στάθης Καπ" w:date="2023-03-09T06:37:00Z">
              <w:r w:rsidRPr="00E719CF">
                <w:rPr>
                  <w:sz w:val="14"/>
                  <w:szCs w:val="14"/>
                </w:rPr>
                <w:t>Gap (%)</w:t>
              </w:r>
            </w:ins>
          </w:p>
        </w:tc>
      </w:tr>
      <w:tr w:rsidR="00494D04" w14:paraId="430C6379" w14:textId="77777777" w:rsidTr="009861B1">
        <w:trPr>
          <w:trHeight w:val="170"/>
          <w:jc w:val="center"/>
          <w:ins w:id="22702"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2703" w:author="Στάθης Καπ" w:date="2023-03-09T06:37:00Z"/>
                <w:sz w:val="16"/>
                <w:szCs w:val="16"/>
              </w:rPr>
            </w:pPr>
            <w:ins w:id="22704"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2705" w:author="Στάθης Καπ" w:date="2023-03-09T06:37:00Z"/>
                <w:sz w:val="16"/>
                <w:szCs w:val="16"/>
              </w:rPr>
            </w:pPr>
            <w:ins w:id="22706"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2707" w:author="Στάθης Καπ" w:date="2023-03-09T06:37:00Z"/>
                <w:sz w:val="16"/>
                <w:szCs w:val="16"/>
              </w:rPr>
            </w:pPr>
            <w:ins w:id="22708"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2709" w:author="Στάθης Καπ" w:date="2023-03-09T06:37:00Z"/>
                <w:sz w:val="16"/>
                <w:szCs w:val="16"/>
              </w:rPr>
            </w:pPr>
            <w:ins w:id="22710"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2711" w:author="Στάθης Καπ" w:date="2023-03-09T06:37:00Z"/>
                <w:sz w:val="16"/>
                <w:szCs w:val="16"/>
              </w:rPr>
            </w:pPr>
            <w:ins w:id="22712"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2713" w:author="Στάθης Καπ" w:date="2023-03-09T07:14:00Z"/>
                <w:sz w:val="16"/>
                <w:szCs w:val="16"/>
              </w:rPr>
            </w:pPr>
            <w:ins w:id="22714"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2715" w:author="Στάθης Καπ" w:date="2023-03-09T07:14:00Z"/>
                <w:sz w:val="16"/>
                <w:szCs w:val="16"/>
              </w:rPr>
            </w:pPr>
            <w:ins w:id="22716"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2717" w:author="Στάθης Καπ" w:date="2023-03-09T07:14:00Z"/>
                <w:sz w:val="16"/>
                <w:szCs w:val="16"/>
              </w:rPr>
            </w:pPr>
            <w:ins w:id="22718"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2719" w:author="Στάθης Καπ" w:date="2023-03-09T07:14:00Z"/>
                <w:sz w:val="16"/>
                <w:szCs w:val="16"/>
              </w:rPr>
            </w:pPr>
            <w:ins w:id="22720"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2721" w:author="Στάθης Καπ" w:date="2023-03-09T07:14:00Z"/>
                <w:sz w:val="16"/>
                <w:szCs w:val="16"/>
              </w:rPr>
            </w:pPr>
            <w:ins w:id="22722"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2723" w:author="Στάθης Καπ" w:date="2023-03-09T07:14:00Z"/>
                <w:sz w:val="16"/>
                <w:szCs w:val="16"/>
              </w:rPr>
            </w:pPr>
            <w:ins w:id="22724"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2725" w:author="Στάθης Καπ" w:date="2023-03-09T07:14:00Z"/>
                <w:sz w:val="16"/>
                <w:szCs w:val="16"/>
              </w:rPr>
            </w:pPr>
            <w:ins w:id="22726"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2727" w:author="Στάθης Καπ" w:date="2023-03-09T07:14:00Z"/>
                <w:sz w:val="16"/>
                <w:szCs w:val="16"/>
              </w:rPr>
            </w:pPr>
            <w:ins w:id="22728"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2729" w:author="Στάθης Καπ" w:date="2023-03-09T07:14:00Z"/>
                <w:sz w:val="16"/>
                <w:szCs w:val="16"/>
              </w:rPr>
            </w:pPr>
            <w:ins w:id="22730"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2731" w:author="Στάθης Καπ" w:date="2023-03-09T07:14:00Z"/>
                <w:sz w:val="16"/>
                <w:szCs w:val="16"/>
              </w:rPr>
            </w:pPr>
            <w:ins w:id="22732"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2733" w:author="Στάθης Καπ" w:date="2023-03-09T07:14:00Z"/>
                <w:sz w:val="16"/>
                <w:szCs w:val="16"/>
              </w:rPr>
            </w:pPr>
            <w:ins w:id="22734"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2735" w:author="Στάθης Καπ" w:date="2023-03-09T07:14:00Z"/>
                <w:sz w:val="16"/>
                <w:szCs w:val="16"/>
              </w:rPr>
            </w:pPr>
            <w:ins w:id="22736"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2737" w:author="Στάθης Καπ" w:date="2023-03-09T07:14:00Z"/>
                <w:sz w:val="16"/>
                <w:szCs w:val="16"/>
              </w:rPr>
            </w:pPr>
            <w:ins w:id="22738"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2739" w:author="Στάθης Καπ" w:date="2023-03-09T07:14:00Z"/>
                <w:sz w:val="16"/>
                <w:szCs w:val="16"/>
              </w:rPr>
            </w:pPr>
            <w:ins w:id="22740"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2741" w:author="Στάθης Καπ" w:date="2023-03-09T07:14:00Z"/>
                <w:sz w:val="16"/>
                <w:szCs w:val="16"/>
              </w:rPr>
            </w:pPr>
            <w:ins w:id="22742"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2743" w:author="Στάθης Καπ" w:date="2023-03-09T07:14:00Z"/>
                <w:sz w:val="16"/>
                <w:szCs w:val="16"/>
              </w:rPr>
            </w:pPr>
            <w:ins w:id="22744"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2745" w:author="Στάθης Καπ" w:date="2023-03-09T07:14:00Z"/>
                <w:sz w:val="16"/>
                <w:szCs w:val="16"/>
              </w:rPr>
            </w:pPr>
            <w:ins w:id="22746"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2747" w:author="Στάθης Καπ" w:date="2023-03-09T07:14:00Z"/>
                <w:sz w:val="16"/>
                <w:szCs w:val="16"/>
              </w:rPr>
            </w:pPr>
            <w:ins w:id="22748"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2749" w:author="Στάθης Καπ" w:date="2023-03-09T07:14:00Z"/>
                <w:sz w:val="16"/>
                <w:szCs w:val="16"/>
              </w:rPr>
            </w:pPr>
            <w:ins w:id="22750"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2751" w:author="Στάθης Καπ" w:date="2023-03-09T06:37:00Z"/>
                <w:sz w:val="16"/>
                <w:szCs w:val="16"/>
              </w:rPr>
            </w:pPr>
            <w:ins w:id="22752"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2753" w:author="Στάθης Καπ" w:date="2023-03-09T06:37:00Z"/>
                <w:sz w:val="16"/>
                <w:szCs w:val="16"/>
              </w:rPr>
            </w:pPr>
            <w:ins w:id="22754"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2755" w:author="Στάθης Καπ" w:date="2023-03-09T06:37:00Z"/>
                <w:sz w:val="16"/>
                <w:szCs w:val="16"/>
              </w:rPr>
            </w:pPr>
            <w:ins w:id="22756"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2757" w:author="Στάθης Καπ" w:date="2023-03-09T06:37:00Z"/>
                <w:sz w:val="16"/>
                <w:szCs w:val="16"/>
              </w:rPr>
            </w:pPr>
            <w:ins w:id="22758"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2759" w:author="Στάθης Καπ" w:date="2023-03-09T06:37:00Z"/>
                <w:sz w:val="16"/>
                <w:szCs w:val="16"/>
              </w:rPr>
            </w:pPr>
            <w:ins w:id="22760"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2761" w:author="Στάθης Καπ" w:date="2023-03-09T06:37:00Z"/>
                <w:sz w:val="16"/>
                <w:szCs w:val="16"/>
              </w:rPr>
            </w:pPr>
            <w:ins w:id="22762"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2763" w:author="Στάθης Καπ" w:date="2023-03-09T06:37:00Z"/>
                <w:sz w:val="16"/>
                <w:szCs w:val="16"/>
              </w:rPr>
            </w:pPr>
            <w:ins w:id="22764"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2765" w:author="Στάθης Καπ" w:date="2023-03-09T06:37:00Z"/>
                <w:sz w:val="16"/>
                <w:szCs w:val="16"/>
              </w:rPr>
            </w:pPr>
            <w:ins w:id="22766"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2767" w:author="Στάθης Καπ" w:date="2023-03-09T06:37:00Z"/>
                <w:sz w:val="16"/>
                <w:szCs w:val="16"/>
              </w:rPr>
            </w:pPr>
            <w:ins w:id="22768"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2769" w:author="Στάθης Καπ" w:date="2023-03-09T06:37:00Z"/>
                <w:sz w:val="16"/>
                <w:szCs w:val="16"/>
              </w:rPr>
            </w:pPr>
            <w:ins w:id="22770"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2771" w:author="Στάθης Καπ" w:date="2023-03-09T06:37:00Z"/>
                <w:sz w:val="16"/>
                <w:szCs w:val="16"/>
              </w:rPr>
            </w:pPr>
            <w:ins w:id="22772"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2773" w:author="Στάθης Καπ" w:date="2023-03-09T06:37:00Z"/>
                <w:sz w:val="16"/>
                <w:szCs w:val="16"/>
              </w:rPr>
            </w:pPr>
            <w:ins w:id="22774"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2775" w:author="Στάθης Καπ" w:date="2023-03-09T06:37:00Z"/>
                <w:sz w:val="16"/>
                <w:szCs w:val="16"/>
              </w:rPr>
            </w:pPr>
            <w:ins w:id="22776"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27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2778" w:author="Στάθης Καπ" w:date="2023-03-09T06:37:00Z"/>
                <w:sz w:val="16"/>
                <w:szCs w:val="16"/>
              </w:rPr>
            </w:pPr>
            <w:ins w:id="22779"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2780" w:author="Στάθης Καπ" w:date="2023-03-09T06:37:00Z"/>
                <w:sz w:val="16"/>
                <w:szCs w:val="16"/>
              </w:rPr>
            </w:pPr>
            <w:ins w:id="22781"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2782" w:author="Στάθης Καπ" w:date="2023-03-09T06:37:00Z"/>
                <w:sz w:val="16"/>
                <w:szCs w:val="16"/>
              </w:rPr>
            </w:pPr>
            <w:ins w:id="22783"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2784" w:author="Στάθης Καπ" w:date="2023-03-09T06:37:00Z"/>
                <w:sz w:val="16"/>
                <w:szCs w:val="16"/>
              </w:rPr>
            </w:pPr>
            <w:ins w:id="22785"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2786" w:author="Στάθης Καπ" w:date="2023-03-09T06:37:00Z"/>
                <w:sz w:val="16"/>
                <w:szCs w:val="16"/>
              </w:rPr>
            </w:pPr>
            <w:ins w:id="22787"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2788"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2789" w:author="Στάθης Καπ" w:date="2023-03-09T06:37:00Z"/>
                <w:sz w:val="16"/>
                <w:szCs w:val="16"/>
              </w:rPr>
            </w:pPr>
            <w:ins w:id="22790"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2791" w:author="Στάθης Καπ" w:date="2023-03-09T06:37:00Z"/>
                <w:sz w:val="16"/>
                <w:szCs w:val="16"/>
              </w:rPr>
            </w:pPr>
            <w:ins w:id="22792"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2793" w:author="Στάθης Καπ" w:date="2023-03-09T06:37:00Z"/>
                <w:sz w:val="16"/>
                <w:szCs w:val="16"/>
              </w:rPr>
            </w:pPr>
            <w:ins w:id="22794"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2795" w:author="Στάθης Καπ" w:date="2023-03-09T06:37:00Z"/>
                <w:sz w:val="16"/>
                <w:szCs w:val="16"/>
              </w:rPr>
            </w:pPr>
            <w:ins w:id="22796"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2797" w:author="Στάθης Καπ" w:date="2023-03-09T06:37:00Z"/>
                <w:sz w:val="16"/>
                <w:szCs w:val="16"/>
              </w:rPr>
            </w:pPr>
            <w:ins w:id="22798"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2799" w:author="Στάθης Καπ" w:date="2023-03-09T06:37:00Z"/>
                <w:sz w:val="16"/>
                <w:szCs w:val="16"/>
              </w:rPr>
            </w:pPr>
            <w:ins w:id="22800"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2801" w:author="Στάθης Καπ" w:date="2023-03-09T06:37:00Z"/>
                <w:sz w:val="16"/>
                <w:szCs w:val="16"/>
              </w:rPr>
            </w:pPr>
            <w:ins w:id="22802"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2803" w:author="Στάθης Καπ" w:date="2023-03-09T06:37:00Z"/>
                <w:sz w:val="16"/>
                <w:szCs w:val="16"/>
              </w:rPr>
            </w:pPr>
            <w:ins w:id="22804"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2805" w:author="Στάθης Καπ" w:date="2023-03-09T06:37:00Z"/>
                <w:sz w:val="16"/>
                <w:szCs w:val="16"/>
              </w:rPr>
            </w:pPr>
            <w:ins w:id="22806"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2807" w:author="Στάθης Καπ" w:date="2023-03-09T06:37:00Z"/>
                <w:sz w:val="16"/>
                <w:szCs w:val="16"/>
              </w:rPr>
            </w:pPr>
            <w:ins w:id="22808"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2809" w:author="Στάθης Καπ" w:date="2023-03-09T06:37:00Z"/>
                <w:sz w:val="16"/>
                <w:szCs w:val="16"/>
              </w:rPr>
            </w:pPr>
            <w:ins w:id="22810"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2811" w:author="Στάθης Καπ" w:date="2023-03-09T06:37:00Z"/>
                <w:sz w:val="16"/>
                <w:szCs w:val="16"/>
              </w:rPr>
            </w:pPr>
            <w:ins w:id="22812"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281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2814" w:author="Στάθης Καπ" w:date="2023-03-09T06:37:00Z"/>
                <w:sz w:val="16"/>
                <w:szCs w:val="16"/>
              </w:rPr>
            </w:pPr>
            <w:ins w:id="22815"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2816" w:author="Στάθης Καπ" w:date="2023-03-09T06:37:00Z"/>
                <w:sz w:val="16"/>
                <w:szCs w:val="16"/>
              </w:rPr>
            </w:pPr>
            <w:ins w:id="22817"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2818" w:author="Στάθης Καπ" w:date="2023-03-09T06:37:00Z"/>
                <w:sz w:val="16"/>
                <w:szCs w:val="16"/>
              </w:rPr>
            </w:pPr>
            <w:ins w:id="22819"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2820" w:author="Στάθης Καπ" w:date="2023-03-09T06:37:00Z"/>
                <w:sz w:val="16"/>
                <w:szCs w:val="16"/>
              </w:rPr>
            </w:pPr>
            <w:ins w:id="22821"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2822" w:author="Στάθης Καπ" w:date="2023-03-09T06:37:00Z"/>
                <w:sz w:val="16"/>
                <w:szCs w:val="16"/>
              </w:rPr>
            </w:pPr>
            <w:ins w:id="22823"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2824"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2825" w:author="Στάθης Καπ" w:date="2023-03-09T06:37:00Z"/>
                <w:sz w:val="16"/>
                <w:szCs w:val="16"/>
              </w:rPr>
            </w:pPr>
            <w:ins w:id="22826"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2827" w:author="Στάθης Καπ" w:date="2023-03-09T06:37:00Z"/>
                <w:sz w:val="16"/>
                <w:szCs w:val="16"/>
              </w:rPr>
            </w:pPr>
            <w:ins w:id="22828"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2829" w:author="Στάθης Καπ" w:date="2023-03-09T06:37:00Z"/>
                <w:sz w:val="16"/>
                <w:szCs w:val="16"/>
              </w:rPr>
            </w:pPr>
            <w:ins w:id="22830"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2831" w:author="Στάθης Καπ" w:date="2023-03-09T06:37:00Z"/>
                <w:sz w:val="16"/>
                <w:szCs w:val="16"/>
              </w:rPr>
            </w:pPr>
            <w:ins w:id="22832"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2833" w:author="Στάθης Καπ" w:date="2023-03-09T06:37:00Z"/>
                <w:sz w:val="16"/>
                <w:szCs w:val="16"/>
              </w:rPr>
            </w:pPr>
            <w:ins w:id="22834"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2835" w:author="Στάθης Καπ" w:date="2023-03-09T06:37:00Z"/>
                <w:sz w:val="16"/>
                <w:szCs w:val="16"/>
              </w:rPr>
            </w:pPr>
            <w:ins w:id="22836"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2837" w:author="Στάθης Καπ" w:date="2023-03-09T06:37:00Z"/>
                <w:sz w:val="16"/>
                <w:szCs w:val="16"/>
              </w:rPr>
            </w:pPr>
            <w:ins w:id="22838"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2839" w:author="Στάθης Καπ" w:date="2023-03-09T06:37:00Z"/>
                <w:sz w:val="16"/>
                <w:szCs w:val="16"/>
              </w:rPr>
            </w:pPr>
            <w:ins w:id="22840"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2841" w:author="Στάθης Καπ" w:date="2023-03-09T06:37:00Z"/>
                <w:sz w:val="16"/>
                <w:szCs w:val="16"/>
              </w:rPr>
            </w:pPr>
            <w:ins w:id="22842"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2843" w:author="Στάθης Καπ" w:date="2023-03-09T06:37:00Z"/>
                <w:sz w:val="16"/>
                <w:szCs w:val="16"/>
              </w:rPr>
            </w:pPr>
            <w:ins w:id="22844"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2845" w:author="Στάθης Καπ" w:date="2023-03-09T06:37:00Z"/>
                <w:sz w:val="16"/>
                <w:szCs w:val="16"/>
              </w:rPr>
            </w:pPr>
            <w:ins w:id="22846"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2847" w:author="Στάθης Καπ" w:date="2023-03-09T06:37:00Z"/>
                <w:sz w:val="16"/>
                <w:szCs w:val="16"/>
              </w:rPr>
            </w:pPr>
            <w:ins w:id="22848"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284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2850" w:author="Στάθης Καπ" w:date="2023-03-09T06:37:00Z"/>
                <w:sz w:val="16"/>
                <w:szCs w:val="16"/>
              </w:rPr>
            </w:pPr>
            <w:ins w:id="22851"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2852" w:author="Στάθης Καπ" w:date="2023-03-09T06:37:00Z"/>
                <w:sz w:val="16"/>
                <w:szCs w:val="16"/>
              </w:rPr>
            </w:pPr>
            <w:ins w:id="22853"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2854" w:author="Στάθης Καπ" w:date="2023-03-09T06:37:00Z"/>
                <w:sz w:val="16"/>
                <w:szCs w:val="16"/>
              </w:rPr>
            </w:pPr>
            <w:ins w:id="22855"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2856" w:author="Στάθης Καπ" w:date="2023-03-09T06:37:00Z"/>
                <w:sz w:val="16"/>
                <w:szCs w:val="16"/>
              </w:rPr>
            </w:pPr>
            <w:ins w:id="22857"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2858" w:author="Στάθης Καπ" w:date="2023-03-09T06:37:00Z"/>
                <w:sz w:val="16"/>
                <w:szCs w:val="16"/>
              </w:rPr>
            </w:pPr>
            <w:ins w:id="22859"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2860"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2861" w:author="Στάθης Καπ" w:date="2023-03-09T06:37:00Z"/>
                <w:sz w:val="16"/>
                <w:szCs w:val="16"/>
              </w:rPr>
            </w:pPr>
            <w:ins w:id="22862"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2863" w:author="Στάθης Καπ" w:date="2023-03-09T06:37:00Z"/>
                <w:sz w:val="16"/>
                <w:szCs w:val="16"/>
              </w:rPr>
            </w:pPr>
            <w:ins w:id="22864"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2865" w:author="Στάθης Καπ" w:date="2023-03-09T06:37:00Z"/>
                <w:sz w:val="16"/>
                <w:szCs w:val="16"/>
              </w:rPr>
            </w:pPr>
            <w:ins w:id="22866"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2867" w:author="Στάθης Καπ" w:date="2023-03-09T06:37:00Z"/>
                <w:sz w:val="16"/>
                <w:szCs w:val="16"/>
              </w:rPr>
            </w:pPr>
            <w:ins w:id="22868"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2869" w:author="Στάθης Καπ" w:date="2023-03-09T06:37:00Z"/>
                <w:sz w:val="16"/>
                <w:szCs w:val="16"/>
              </w:rPr>
            </w:pPr>
            <w:ins w:id="22870"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2871" w:author="Στάθης Καπ" w:date="2023-03-09T06:37:00Z"/>
                <w:sz w:val="16"/>
                <w:szCs w:val="16"/>
              </w:rPr>
            </w:pPr>
            <w:ins w:id="22872"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2873" w:author="Στάθης Καπ" w:date="2023-03-09T06:37:00Z"/>
                <w:sz w:val="16"/>
                <w:szCs w:val="16"/>
              </w:rPr>
            </w:pPr>
            <w:ins w:id="22874"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2875" w:author="Στάθης Καπ" w:date="2023-03-09T06:37:00Z"/>
                <w:sz w:val="16"/>
                <w:szCs w:val="16"/>
              </w:rPr>
            </w:pPr>
            <w:ins w:id="22876"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2877" w:author="Στάθης Καπ" w:date="2023-03-09T06:37:00Z"/>
                <w:sz w:val="16"/>
                <w:szCs w:val="16"/>
              </w:rPr>
            </w:pPr>
            <w:ins w:id="22878"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2879" w:author="Στάθης Καπ" w:date="2023-03-09T06:37:00Z"/>
                <w:sz w:val="16"/>
                <w:szCs w:val="16"/>
              </w:rPr>
            </w:pPr>
            <w:ins w:id="22880"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2881" w:author="Στάθης Καπ" w:date="2023-03-09T06:37:00Z"/>
                <w:sz w:val="16"/>
                <w:szCs w:val="16"/>
              </w:rPr>
            </w:pPr>
            <w:ins w:id="22882"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2883" w:author="Στάθης Καπ" w:date="2023-03-09T06:37:00Z"/>
                <w:sz w:val="16"/>
                <w:szCs w:val="16"/>
              </w:rPr>
            </w:pPr>
            <w:ins w:id="22884"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28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2886" w:author="Στάθης Καπ" w:date="2023-03-09T06:37:00Z"/>
                <w:sz w:val="16"/>
                <w:szCs w:val="16"/>
              </w:rPr>
            </w:pPr>
            <w:ins w:id="22887"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2888" w:author="Στάθης Καπ" w:date="2023-03-09T06:37:00Z"/>
                <w:sz w:val="16"/>
                <w:szCs w:val="16"/>
              </w:rPr>
            </w:pPr>
            <w:ins w:id="22889"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2890" w:author="Στάθης Καπ" w:date="2023-03-09T06:37:00Z"/>
                <w:sz w:val="16"/>
                <w:szCs w:val="16"/>
              </w:rPr>
            </w:pPr>
            <w:ins w:id="22891"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2892" w:author="Στάθης Καπ" w:date="2023-03-09T06:37:00Z"/>
                <w:sz w:val="16"/>
                <w:szCs w:val="16"/>
              </w:rPr>
            </w:pPr>
            <w:ins w:id="22893"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2894" w:author="Στάθης Καπ" w:date="2023-03-09T06:37:00Z"/>
                <w:sz w:val="16"/>
                <w:szCs w:val="16"/>
              </w:rPr>
            </w:pPr>
            <w:ins w:id="22895"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2896"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2897" w:author="Στάθης Καπ" w:date="2023-03-09T06:37:00Z"/>
                <w:sz w:val="16"/>
                <w:szCs w:val="16"/>
              </w:rPr>
            </w:pPr>
            <w:ins w:id="22898"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2899" w:author="Στάθης Καπ" w:date="2023-03-09T06:37:00Z"/>
                <w:sz w:val="16"/>
                <w:szCs w:val="16"/>
              </w:rPr>
            </w:pPr>
            <w:ins w:id="22900"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2901" w:author="Στάθης Καπ" w:date="2023-03-09T06:37:00Z"/>
                <w:sz w:val="16"/>
                <w:szCs w:val="16"/>
              </w:rPr>
            </w:pPr>
            <w:ins w:id="22902"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2903" w:author="Στάθης Καπ" w:date="2023-03-09T06:37:00Z"/>
                <w:sz w:val="16"/>
                <w:szCs w:val="16"/>
              </w:rPr>
            </w:pPr>
            <w:ins w:id="22904"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2905" w:author="Στάθης Καπ" w:date="2023-03-09T06:37:00Z"/>
                <w:sz w:val="16"/>
                <w:szCs w:val="16"/>
              </w:rPr>
            </w:pPr>
            <w:ins w:id="22906"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2907" w:author="Στάθης Καπ" w:date="2023-03-09T06:37:00Z"/>
                <w:sz w:val="16"/>
                <w:szCs w:val="16"/>
              </w:rPr>
            </w:pPr>
            <w:ins w:id="22908"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2909" w:author="Στάθης Καπ" w:date="2023-03-09T06:37:00Z"/>
                <w:sz w:val="16"/>
                <w:szCs w:val="16"/>
              </w:rPr>
            </w:pPr>
            <w:ins w:id="22910"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2911" w:author="Στάθης Καπ" w:date="2023-03-09T06:37:00Z"/>
                <w:sz w:val="16"/>
                <w:szCs w:val="16"/>
              </w:rPr>
            </w:pPr>
            <w:ins w:id="22912"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2913" w:author="Στάθης Καπ" w:date="2023-03-09T06:37:00Z"/>
                <w:sz w:val="16"/>
                <w:szCs w:val="16"/>
              </w:rPr>
            </w:pPr>
            <w:ins w:id="22914"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2915" w:author="Στάθης Καπ" w:date="2023-03-09T06:37:00Z"/>
                <w:sz w:val="16"/>
                <w:szCs w:val="16"/>
              </w:rPr>
            </w:pPr>
            <w:ins w:id="22916"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2917" w:author="Στάθης Καπ" w:date="2023-03-09T06:37:00Z"/>
                <w:sz w:val="16"/>
                <w:szCs w:val="16"/>
              </w:rPr>
            </w:pPr>
            <w:ins w:id="22918"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2919" w:author="Στάθης Καπ" w:date="2023-03-09T06:37:00Z"/>
                <w:sz w:val="16"/>
                <w:szCs w:val="16"/>
              </w:rPr>
            </w:pPr>
            <w:ins w:id="22920"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29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2922" w:author="Στάθης Καπ" w:date="2023-03-09T06:37:00Z"/>
                <w:sz w:val="16"/>
                <w:szCs w:val="16"/>
              </w:rPr>
            </w:pPr>
            <w:ins w:id="22923"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2924" w:author="Στάθης Καπ" w:date="2023-03-09T06:37:00Z"/>
                <w:sz w:val="16"/>
                <w:szCs w:val="16"/>
              </w:rPr>
            </w:pPr>
            <w:ins w:id="22925"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2926" w:author="Στάθης Καπ" w:date="2023-03-09T06:37:00Z"/>
                <w:sz w:val="16"/>
                <w:szCs w:val="16"/>
              </w:rPr>
            </w:pPr>
            <w:ins w:id="22927"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2928" w:author="Στάθης Καπ" w:date="2023-03-09T06:37:00Z"/>
                <w:sz w:val="16"/>
                <w:szCs w:val="16"/>
              </w:rPr>
            </w:pPr>
            <w:ins w:id="22929"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2930" w:author="Στάθης Καπ" w:date="2023-03-09T06:37:00Z"/>
                <w:sz w:val="16"/>
                <w:szCs w:val="16"/>
              </w:rPr>
            </w:pPr>
            <w:ins w:id="22931"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2932"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2933" w:author="Στάθης Καπ" w:date="2023-03-09T06:37:00Z"/>
                <w:sz w:val="16"/>
                <w:szCs w:val="16"/>
              </w:rPr>
            </w:pPr>
            <w:ins w:id="22934"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2935" w:author="Στάθης Καπ" w:date="2023-03-09T06:37:00Z"/>
                <w:sz w:val="16"/>
                <w:szCs w:val="16"/>
              </w:rPr>
            </w:pPr>
            <w:ins w:id="22936"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2937" w:author="Στάθης Καπ" w:date="2023-03-09T06:37:00Z"/>
                <w:sz w:val="16"/>
                <w:szCs w:val="16"/>
              </w:rPr>
            </w:pPr>
            <w:ins w:id="22938"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2939" w:author="Στάθης Καπ" w:date="2023-03-09T06:37:00Z"/>
                <w:sz w:val="16"/>
                <w:szCs w:val="16"/>
              </w:rPr>
            </w:pPr>
            <w:ins w:id="22940"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2941" w:author="Στάθης Καπ" w:date="2023-03-09T06:37:00Z"/>
                <w:sz w:val="16"/>
                <w:szCs w:val="16"/>
              </w:rPr>
            </w:pPr>
            <w:ins w:id="22942"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2943" w:author="Στάθης Καπ" w:date="2023-03-09T06:37:00Z"/>
                <w:sz w:val="16"/>
                <w:szCs w:val="16"/>
              </w:rPr>
            </w:pPr>
            <w:ins w:id="22944"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2945" w:author="Στάθης Καπ" w:date="2023-03-09T06:37:00Z"/>
                <w:sz w:val="16"/>
                <w:szCs w:val="16"/>
              </w:rPr>
            </w:pPr>
            <w:ins w:id="22946"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2947" w:author="Στάθης Καπ" w:date="2023-03-09T06:37:00Z"/>
                <w:sz w:val="16"/>
                <w:szCs w:val="16"/>
              </w:rPr>
            </w:pPr>
            <w:ins w:id="22948"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2949" w:author="Στάθης Καπ" w:date="2023-03-09T06:37:00Z"/>
                <w:sz w:val="16"/>
                <w:szCs w:val="16"/>
              </w:rPr>
            </w:pPr>
            <w:ins w:id="22950"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2951" w:author="Στάθης Καπ" w:date="2023-03-09T06:37:00Z"/>
                <w:sz w:val="16"/>
                <w:szCs w:val="16"/>
              </w:rPr>
            </w:pPr>
            <w:ins w:id="22952"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2953" w:author="Στάθης Καπ" w:date="2023-03-09T06:37:00Z"/>
                <w:sz w:val="16"/>
                <w:szCs w:val="16"/>
              </w:rPr>
            </w:pPr>
            <w:ins w:id="22954"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2955" w:author="Στάθης Καπ" w:date="2023-03-09T06:37:00Z"/>
                <w:sz w:val="16"/>
                <w:szCs w:val="16"/>
              </w:rPr>
            </w:pPr>
            <w:ins w:id="22956"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295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2958" w:author="Στάθης Καπ" w:date="2023-03-09T06:37:00Z"/>
                <w:sz w:val="16"/>
                <w:szCs w:val="16"/>
              </w:rPr>
            </w:pPr>
            <w:ins w:id="22959"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2960" w:author="Στάθης Καπ" w:date="2023-03-09T06:37:00Z"/>
                <w:sz w:val="16"/>
                <w:szCs w:val="16"/>
              </w:rPr>
            </w:pPr>
            <w:ins w:id="22961"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2962" w:author="Στάθης Καπ" w:date="2023-03-09T06:37:00Z"/>
                <w:sz w:val="16"/>
                <w:szCs w:val="16"/>
              </w:rPr>
            </w:pPr>
            <w:ins w:id="22963"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2964" w:author="Στάθης Καπ" w:date="2023-03-09T06:37:00Z"/>
                <w:sz w:val="16"/>
                <w:szCs w:val="16"/>
              </w:rPr>
            </w:pPr>
            <w:ins w:id="22965"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2966" w:author="Στάθης Καπ" w:date="2023-03-09T06:37:00Z"/>
                <w:sz w:val="16"/>
                <w:szCs w:val="16"/>
              </w:rPr>
            </w:pPr>
            <w:ins w:id="22967"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2968"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2969" w:author="Στάθης Καπ" w:date="2023-03-09T06:37:00Z"/>
                <w:sz w:val="16"/>
                <w:szCs w:val="16"/>
              </w:rPr>
            </w:pPr>
            <w:ins w:id="22970"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2971" w:author="Στάθης Καπ" w:date="2023-03-09T06:37:00Z"/>
                <w:sz w:val="16"/>
                <w:szCs w:val="16"/>
              </w:rPr>
            </w:pPr>
            <w:ins w:id="22972"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2973" w:author="Στάθης Καπ" w:date="2023-03-09T06:37:00Z"/>
                <w:sz w:val="16"/>
                <w:szCs w:val="16"/>
              </w:rPr>
            </w:pPr>
            <w:ins w:id="22974"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2975" w:author="Στάθης Καπ" w:date="2023-03-09T06:37:00Z"/>
                <w:sz w:val="16"/>
                <w:szCs w:val="16"/>
              </w:rPr>
            </w:pPr>
            <w:ins w:id="22976"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2977" w:author="Στάθης Καπ" w:date="2023-03-09T06:37:00Z"/>
                <w:sz w:val="16"/>
                <w:szCs w:val="16"/>
              </w:rPr>
            </w:pPr>
            <w:ins w:id="22978"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2979" w:author="Στάθης Καπ" w:date="2023-03-09T06:37:00Z"/>
                <w:sz w:val="16"/>
                <w:szCs w:val="16"/>
              </w:rPr>
            </w:pPr>
            <w:ins w:id="22980"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2981" w:author="Στάθης Καπ" w:date="2023-03-09T06:37:00Z"/>
                <w:sz w:val="16"/>
                <w:szCs w:val="16"/>
              </w:rPr>
            </w:pPr>
            <w:ins w:id="22982"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2983" w:author="Στάθης Καπ" w:date="2023-03-09T06:37:00Z"/>
                <w:sz w:val="16"/>
                <w:szCs w:val="16"/>
              </w:rPr>
            </w:pPr>
            <w:ins w:id="22984"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2985" w:author="Στάθης Καπ" w:date="2023-03-09T06:37:00Z"/>
                <w:sz w:val="16"/>
                <w:szCs w:val="16"/>
              </w:rPr>
            </w:pPr>
            <w:ins w:id="22986"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2987" w:author="Στάθης Καπ" w:date="2023-03-09T06:37:00Z"/>
                <w:sz w:val="16"/>
                <w:szCs w:val="16"/>
              </w:rPr>
            </w:pPr>
            <w:ins w:id="22988"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2989" w:author="Στάθης Καπ" w:date="2023-03-09T06:37:00Z"/>
                <w:sz w:val="16"/>
                <w:szCs w:val="16"/>
              </w:rPr>
            </w:pPr>
            <w:ins w:id="22990"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2991" w:author="Στάθης Καπ" w:date="2023-03-09T06:37:00Z"/>
                <w:sz w:val="16"/>
                <w:szCs w:val="16"/>
              </w:rPr>
            </w:pPr>
            <w:ins w:id="22992"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299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2994" w:author="Στάθης Καπ" w:date="2023-03-09T06:37:00Z"/>
                <w:sz w:val="16"/>
                <w:szCs w:val="16"/>
              </w:rPr>
            </w:pPr>
            <w:ins w:id="22995"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2996" w:author="Στάθης Καπ" w:date="2023-03-09T06:37:00Z"/>
                <w:sz w:val="16"/>
                <w:szCs w:val="16"/>
              </w:rPr>
            </w:pPr>
            <w:ins w:id="22997"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2998" w:author="Στάθης Καπ" w:date="2023-03-09T06:37:00Z"/>
                <w:sz w:val="16"/>
                <w:szCs w:val="16"/>
              </w:rPr>
            </w:pPr>
            <w:ins w:id="22999"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000" w:author="Στάθης Καπ" w:date="2023-03-09T06:37:00Z"/>
                <w:sz w:val="16"/>
                <w:szCs w:val="16"/>
              </w:rPr>
            </w:pPr>
            <w:ins w:id="23001"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002" w:author="Στάθης Καπ" w:date="2023-03-09T06:37:00Z"/>
                <w:sz w:val="16"/>
                <w:szCs w:val="16"/>
              </w:rPr>
            </w:pPr>
            <w:ins w:id="23003"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004"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005" w:author="Στάθης Καπ" w:date="2023-03-09T06:37:00Z"/>
                <w:sz w:val="16"/>
                <w:szCs w:val="16"/>
              </w:rPr>
            </w:pPr>
            <w:ins w:id="23006"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007" w:author="Στάθης Καπ" w:date="2023-03-09T06:37:00Z"/>
                <w:sz w:val="16"/>
                <w:szCs w:val="16"/>
              </w:rPr>
            </w:pPr>
            <w:ins w:id="23008"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009" w:author="Στάθης Καπ" w:date="2023-03-09T06:37:00Z"/>
                <w:sz w:val="16"/>
                <w:szCs w:val="16"/>
              </w:rPr>
            </w:pPr>
            <w:ins w:id="23010"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011" w:author="Στάθης Καπ" w:date="2023-03-09T06:37:00Z"/>
                <w:sz w:val="16"/>
                <w:szCs w:val="16"/>
              </w:rPr>
            </w:pPr>
            <w:ins w:id="23012"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3013" w:author="Στάθης Καπ" w:date="2023-03-09T06:37:00Z"/>
                <w:sz w:val="16"/>
                <w:szCs w:val="16"/>
              </w:rPr>
            </w:pPr>
            <w:ins w:id="23014"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3015" w:author="Στάθης Καπ" w:date="2023-03-09T06:37:00Z"/>
                <w:sz w:val="16"/>
                <w:szCs w:val="16"/>
              </w:rPr>
            </w:pPr>
            <w:ins w:id="23016"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3017" w:author="Στάθης Καπ" w:date="2023-03-09T06:37:00Z"/>
                <w:sz w:val="16"/>
                <w:szCs w:val="16"/>
              </w:rPr>
            </w:pPr>
            <w:ins w:id="23018"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3019" w:author="Στάθης Καπ" w:date="2023-03-09T06:37:00Z"/>
                <w:sz w:val="16"/>
                <w:szCs w:val="16"/>
              </w:rPr>
            </w:pPr>
            <w:ins w:id="23020"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3021" w:author="Στάθης Καπ" w:date="2023-03-09T06:37:00Z"/>
                <w:sz w:val="16"/>
                <w:szCs w:val="16"/>
              </w:rPr>
            </w:pPr>
            <w:ins w:id="23022"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3023" w:author="Στάθης Καπ" w:date="2023-03-09T06:37:00Z"/>
                <w:sz w:val="16"/>
                <w:szCs w:val="16"/>
              </w:rPr>
            </w:pPr>
            <w:ins w:id="23024"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3025" w:author="Στάθης Καπ" w:date="2023-03-09T06:37:00Z"/>
                <w:sz w:val="16"/>
                <w:szCs w:val="16"/>
              </w:rPr>
            </w:pPr>
            <w:ins w:id="23026"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3027" w:author="Στάθης Καπ" w:date="2023-03-09T06:37:00Z"/>
                <w:sz w:val="16"/>
                <w:szCs w:val="16"/>
              </w:rPr>
            </w:pPr>
            <w:ins w:id="23028"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30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3030" w:author="Στάθης Καπ" w:date="2023-03-09T06:37:00Z"/>
                <w:sz w:val="16"/>
                <w:szCs w:val="16"/>
              </w:rPr>
            </w:pPr>
            <w:ins w:id="23031"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3032" w:author="Στάθης Καπ" w:date="2023-03-09T06:37:00Z"/>
                <w:sz w:val="16"/>
                <w:szCs w:val="16"/>
              </w:rPr>
            </w:pPr>
            <w:ins w:id="2303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3034" w:author="Στάθης Καπ" w:date="2023-03-09T06:37:00Z"/>
                <w:sz w:val="16"/>
                <w:szCs w:val="16"/>
              </w:rPr>
            </w:pPr>
            <w:ins w:id="2303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3036" w:author="Στάθης Καπ" w:date="2023-03-09T06:37:00Z"/>
                <w:sz w:val="16"/>
                <w:szCs w:val="16"/>
              </w:rPr>
            </w:pPr>
            <w:ins w:id="23037"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3038" w:author="Στάθης Καπ" w:date="2023-03-09T06:37:00Z"/>
                <w:sz w:val="16"/>
                <w:szCs w:val="16"/>
              </w:rPr>
            </w:pPr>
            <w:ins w:id="23039"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3040"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3041" w:author="Στάθης Καπ" w:date="2023-03-09T06:37:00Z"/>
                <w:sz w:val="16"/>
                <w:szCs w:val="16"/>
              </w:rPr>
            </w:pPr>
            <w:ins w:id="23042"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3043" w:author="Στάθης Καπ" w:date="2023-03-09T06:37:00Z"/>
                <w:sz w:val="16"/>
                <w:szCs w:val="16"/>
              </w:rPr>
            </w:pPr>
            <w:ins w:id="23044"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3045" w:author="Στάθης Καπ" w:date="2023-03-09T06:37:00Z"/>
                <w:sz w:val="16"/>
                <w:szCs w:val="16"/>
              </w:rPr>
            </w:pPr>
            <w:ins w:id="23046"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3047" w:author="Στάθης Καπ" w:date="2023-03-09T06:37:00Z"/>
                <w:sz w:val="16"/>
                <w:szCs w:val="16"/>
              </w:rPr>
            </w:pPr>
            <w:ins w:id="23048"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3049" w:author="Στάθης Καπ" w:date="2023-03-09T06:37:00Z"/>
                <w:sz w:val="16"/>
                <w:szCs w:val="16"/>
              </w:rPr>
            </w:pPr>
            <w:ins w:id="23050"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3051" w:author="Στάθης Καπ" w:date="2023-03-09T06:37:00Z"/>
                <w:sz w:val="16"/>
                <w:szCs w:val="16"/>
              </w:rPr>
            </w:pPr>
            <w:ins w:id="23052"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3053" w:author="Στάθης Καπ" w:date="2023-03-09T06:37:00Z"/>
                <w:sz w:val="16"/>
                <w:szCs w:val="16"/>
              </w:rPr>
            </w:pPr>
            <w:ins w:id="23054"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3055" w:author="Στάθης Καπ" w:date="2023-03-09T06:37:00Z"/>
                <w:sz w:val="16"/>
                <w:szCs w:val="16"/>
              </w:rPr>
            </w:pPr>
            <w:ins w:id="23056"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3057" w:author="Στάθης Καπ" w:date="2023-03-09T06:37:00Z"/>
                <w:sz w:val="16"/>
                <w:szCs w:val="16"/>
              </w:rPr>
            </w:pPr>
            <w:ins w:id="23058"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3059" w:author="Στάθης Καπ" w:date="2023-03-09T06:37:00Z"/>
                <w:sz w:val="16"/>
                <w:szCs w:val="16"/>
              </w:rPr>
            </w:pPr>
            <w:ins w:id="23060"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3061" w:author="Στάθης Καπ" w:date="2023-03-09T06:37:00Z"/>
                <w:sz w:val="16"/>
                <w:szCs w:val="16"/>
              </w:rPr>
            </w:pPr>
            <w:ins w:id="23062"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3063" w:author="Στάθης Καπ" w:date="2023-03-09T06:37:00Z"/>
                <w:sz w:val="16"/>
                <w:szCs w:val="16"/>
              </w:rPr>
            </w:pPr>
            <w:ins w:id="23064"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306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3066" w:author="Στάθης Καπ" w:date="2023-03-09T06:37:00Z"/>
                <w:sz w:val="16"/>
                <w:szCs w:val="16"/>
              </w:rPr>
            </w:pPr>
            <w:ins w:id="23067"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3068" w:author="Στάθης Καπ" w:date="2023-03-09T06:37:00Z"/>
                <w:sz w:val="16"/>
                <w:szCs w:val="16"/>
              </w:rPr>
            </w:pPr>
            <w:ins w:id="2306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3070" w:author="Στάθης Καπ" w:date="2023-03-09T06:37:00Z"/>
                <w:sz w:val="16"/>
                <w:szCs w:val="16"/>
              </w:rPr>
            </w:pPr>
            <w:ins w:id="2307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3072" w:author="Στάθης Καπ" w:date="2023-03-09T06:37:00Z"/>
                <w:sz w:val="16"/>
                <w:szCs w:val="16"/>
              </w:rPr>
            </w:pPr>
            <w:ins w:id="23073"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3074" w:author="Στάθης Καπ" w:date="2023-03-09T06:37:00Z"/>
                <w:sz w:val="16"/>
                <w:szCs w:val="16"/>
              </w:rPr>
            </w:pPr>
            <w:ins w:id="23075"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3076"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3077" w:author="Στάθης Καπ" w:date="2023-03-09T06:37:00Z"/>
                <w:sz w:val="16"/>
                <w:szCs w:val="16"/>
              </w:rPr>
            </w:pPr>
            <w:ins w:id="23078"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3079" w:author="Στάθης Καπ" w:date="2023-03-09T06:37:00Z"/>
                <w:sz w:val="16"/>
                <w:szCs w:val="16"/>
              </w:rPr>
            </w:pPr>
            <w:ins w:id="23080"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3081" w:author="Στάθης Καπ" w:date="2023-03-09T06:37:00Z"/>
                <w:sz w:val="16"/>
                <w:szCs w:val="16"/>
              </w:rPr>
            </w:pPr>
            <w:ins w:id="23082"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3083" w:author="Στάθης Καπ" w:date="2023-03-09T06:37:00Z"/>
                <w:sz w:val="16"/>
                <w:szCs w:val="16"/>
              </w:rPr>
            </w:pPr>
            <w:ins w:id="23084"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3085" w:author="Στάθης Καπ" w:date="2023-03-09T06:37:00Z"/>
                <w:sz w:val="16"/>
                <w:szCs w:val="16"/>
              </w:rPr>
            </w:pPr>
            <w:ins w:id="23086"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3087" w:author="Στάθης Καπ" w:date="2023-03-09T06:37:00Z"/>
                <w:sz w:val="16"/>
                <w:szCs w:val="16"/>
              </w:rPr>
            </w:pPr>
            <w:ins w:id="23088"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3089" w:author="Στάθης Καπ" w:date="2023-03-09T06:37:00Z"/>
                <w:sz w:val="16"/>
                <w:szCs w:val="16"/>
              </w:rPr>
            </w:pPr>
            <w:ins w:id="23090"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3091" w:author="Στάθης Καπ" w:date="2023-03-09T06:37:00Z"/>
                <w:sz w:val="16"/>
                <w:szCs w:val="16"/>
              </w:rPr>
            </w:pPr>
            <w:ins w:id="23092"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3093" w:author="Στάθης Καπ" w:date="2023-03-09T06:37:00Z"/>
                <w:sz w:val="16"/>
                <w:szCs w:val="16"/>
              </w:rPr>
            </w:pPr>
            <w:ins w:id="23094"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3095" w:author="Στάθης Καπ" w:date="2023-03-09T06:37:00Z"/>
                <w:sz w:val="16"/>
                <w:szCs w:val="16"/>
              </w:rPr>
            </w:pPr>
            <w:ins w:id="23096"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3097" w:author="Στάθης Καπ" w:date="2023-03-09T06:37:00Z"/>
                <w:sz w:val="16"/>
                <w:szCs w:val="16"/>
              </w:rPr>
            </w:pPr>
            <w:ins w:id="23098"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3099" w:author="Στάθης Καπ" w:date="2023-03-09T06:37:00Z"/>
                <w:sz w:val="16"/>
                <w:szCs w:val="16"/>
              </w:rPr>
            </w:pPr>
            <w:ins w:id="23100"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310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3102" w:author="Στάθης Καπ" w:date="2023-03-09T06:37:00Z"/>
                <w:sz w:val="16"/>
                <w:szCs w:val="16"/>
              </w:rPr>
            </w:pPr>
            <w:ins w:id="23103"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3104" w:author="Στάθης Καπ" w:date="2023-03-09T06:37:00Z"/>
                <w:sz w:val="16"/>
                <w:szCs w:val="16"/>
              </w:rPr>
            </w:pPr>
            <w:ins w:id="2310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3106" w:author="Στάθης Καπ" w:date="2023-03-09T06:37:00Z"/>
                <w:sz w:val="16"/>
                <w:szCs w:val="16"/>
              </w:rPr>
            </w:pPr>
            <w:ins w:id="2310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3108" w:author="Στάθης Καπ" w:date="2023-03-09T06:37:00Z"/>
                <w:sz w:val="16"/>
                <w:szCs w:val="16"/>
              </w:rPr>
            </w:pPr>
            <w:ins w:id="23109"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3110" w:author="Στάθης Καπ" w:date="2023-03-09T06:37:00Z"/>
                <w:sz w:val="16"/>
                <w:szCs w:val="16"/>
              </w:rPr>
            </w:pPr>
            <w:ins w:id="2311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3112"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3113" w:author="Στάθης Καπ" w:date="2023-03-09T06:37:00Z"/>
                <w:sz w:val="16"/>
                <w:szCs w:val="16"/>
              </w:rPr>
            </w:pPr>
            <w:ins w:id="23114"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3115" w:author="Στάθης Καπ" w:date="2023-03-09T06:37:00Z"/>
                <w:sz w:val="16"/>
                <w:szCs w:val="16"/>
              </w:rPr>
            </w:pPr>
            <w:ins w:id="23116"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3117" w:author="Στάθης Καπ" w:date="2023-03-09T06:37:00Z"/>
                <w:sz w:val="16"/>
                <w:szCs w:val="16"/>
              </w:rPr>
            </w:pPr>
            <w:ins w:id="23118"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3119" w:author="Στάθης Καπ" w:date="2023-03-09T06:37:00Z"/>
                <w:sz w:val="16"/>
                <w:szCs w:val="16"/>
              </w:rPr>
            </w:pPr>
            <w:ins w:id="23120"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3121" w:author="Στάθης Καπ" w:date="2023-03-09T06:37:00Z"/>
                <w:sz w:val="16"/>
                <w:szCs w:val="16"/>
              </w:rPr>
            </w:pPr>
            <w:ins w:id="23122"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3123" w:author="Στάθης Καπ" w:date="2023-03-09T06:37:00Z"/>
                <w:sz w:val="16"/>
                <w:szCs w:val="16"/>
              </w:rPr>
            </w:pPr>
            <w:ins w:id="23124"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3125" w:author="Στάθης Καπ" w:date="2023-03-09T06:37:00Z"/>
                <w:sz w:val="16"/>
                <w:szCs w:val="16"/>
              </w:rPr>
            </w:pPr>
            <w:ins w:id="23126"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3127" w:author="Στάθης Καπ" w:date="2023-03-09T06:37:00Z"/>
                <w:sz w:val="16"/>
                <w:szCs w:val="16"/>
              </w:rPr>
            </w:pPr>
            <w:ins w:id="23128"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3129" w:author="Στάθης Καπ" w:date="2023-03-09T06:37:00Z"/>
                <w:sz w:val="16"/>
                <w:szCs w:val="16"/>
              </w:rPr>
            </w:pPr>
            <w:ins w:id="23130"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3131" w:author="Στάθης Καπ" w:date="2023-03-09T06:37:00Z"/>
                <w:sz w:val="16"/>
                <w:szCs w:val="16"/>
              </w:rPr>
            </w:pPr>
            <w:ins w:id="23132"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3133" w:author="Στάθης Καπ" w:date="2023-03-09T06:37:00Z"/>
                <w:sz w:val="16"/>
                <w:szCs w:val="16"/>
              </w:rPr>
            </w:pPr>
            <w:ins w:id="23134"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3135" w:author="Στάθης Καπ" w:date="2023-03-09T06:37:00Z"/>
                <w:sz w:val="16"/>
                <w:szCs w:val="16"/>
              </w:rPr>
            </w:pPr>
            <w:ins w:id="23136"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313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3138" w:author="Στάθης Καπ" w:date="2023-03-09T06:37:00Z"/>
                <w:sz w:val="16"/>
                <w:szCs w:val="16"/>
              </w:rPr>
            </w:pPr>
            <w:ins w:id="23139"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3140" w:author="Στάθης Καπ" w:date="2023-03-09T06:37:00Z"/>
                <w:sz w:val="16"/>
                <w:szCs w:val="16"/>
              </w:rPr>
            </w:pPr>
            <w:ins w:id="23141"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3142" w:author="Στάθης Καπ" w:date="2023-03-09T06:37:00Z"/>
                <w:sz w:val="16"/>
                <w:szCs w:val="16"/>
              </w:rPr>
            </w:pPr>
            <w:ins w:id="23143"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3144" w:author="Στάθης Καπ" w:date="2023-03-09T06:37:00Z"/>
                <w:sz w:val="16"/>
                <w:szCs w:val="16"/>
              </w:rPr>
            </w:pPr>
            <w:ins w:id="23145"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3146" w:author="Στάθης Καπ" w:date="2023-03-09T06:37:00Z"/>
                <w:sz w:val="16"/>
                <w:szCs w:val="16"/>
              </w:rPr>
            </w:pPr>
            <w:ins w:id="23147"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3148"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3149" w:author="Στάθης Καπ" w:date="2023-03-09T06:37:00Z"/>
                <w:sz w:val="16"/>
                <w:szCs w:val="16"/>
              </w:rPr>
            </w:pPr>
            <w:ins w:id="23150"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3151" w:author="Στάθης Καπ" w:date="2023-03-09T06:37:00Z"/>
                <w:sz w:val="16"/>
                <w:szCs w:val="16"/>
              </w:rPr>
            </w:pPr>
            <w:ins w:id="23152"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3153" w:author="Στάθης Καπ" w:date="2023-03-09T06:37:00Z"/>
                <w:sz w:val="16"/>
                <w:szCs w:val="16"/>
              </w:rPr>
            </w:pPr>
            <w:ins w:id="23154"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3155" w:author="Στάθης Καπ" w:date="2023-03-09T06:37:00Z"/>
                <w:sz w:val="16"/>
                <w:szCs w:val="16"/>
              </w:rPr>
            </w:pPr>
            <w:ins w:id="23156"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3157" w:author="Στάθης Καπ" w:date="2023-03-09T06:37:00Z"/>
                <w:sz w:val="16"/>
                <w:szCs w:val="16"/>
              </w:rPr>
            </w:pPr>
            <w:ins w:id="23158"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3159" w:author="Στάθης Καπ" w:date="2023-03-09T06:37:00Z"/>
                <w:sz w:val="16"/>
                <w:szCs w:val="16"/>
              </w:rPr>
            </w:pPr>
            <w:ins w:id="23160"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3161" w:author="Στάθης Καπ" w:date="2023-03-09T06:37:00Z"/>
                <w:sz w:val="16"/>
                <w:szCs w:val="16"/>
              </w:rPr>
            </w:pPr>
            <w:ins w:id="23162"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3163" w:author="Στάθης Καπ" w:date="2023-03-09T06:37:00Z"/>
                <w:sz w:val="16"/>
                <w:szCs w:val="16"/>
              </w:rPr>
            </w:pPr>
            <w:ins w:id="23164"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3165" w:author="Στάθης Καπ" w:date="2023-03-09T06:37:00Z"/>
                <w:sz w:val="16"/>
                <w:szCs w:val="16"/>
              </w:rPr>
            </w:pPr>
            <w:ins w:id="23166"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3167" w:author="Στάθης Καπ" w:date="2023-03-09T06:37:00Z"/>
                <w:sz w:val="16"/>
                <w:szCs w:val="16"/>
              </w:rPr>
            </w:pPr>
            <w:ins w:id="23168"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3169" w:author="Στάθης Καπ" w:date="2023-03-09T06:37:00Z"/>
                <w:sz w:val="16"/>
                <w:szCs w:val="16"/>
              </w:rPr>
            </w:pPr>
            <w:ins w:id="23170"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3171" w:author="Στάθης Καπ" w:date="2023-03-09T06:37:00Z"/>
                <w:sz w:val="16"/>
                <w:szCs w:val="16"/>
              </w:rPr>
            </w:pPr>
            <w:ins w:id="23172"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31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3174" w:author="Στάθης Καπ" w:date="2023-03-09T06:37:00Z"/>
                <w:sz w:val="16"/>
                <w:szCs w:val="16"/>
              </w:rPr>
            </w:pPr>
            <w:ins w:id="23175"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3176" w:author="Στάθης Καπ" w:date="2023-03-09T06:37:00Z"/>
                <w:sz w:val="16"/>
                <w:szCs w:val="16"/>
              </w:rPr>
            </w:pPr>
            <w:ins w:id="23177"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3178" w:author="Στάθης Καπ" w:date="2023-03-09T06:37:00Z"/>
                <w:sz w:val="16"/>
                <w:szCs w:val="16"/>
              </w:rPr>
            </w:pPr>
            <w:ins w:id="23179"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3180" w:author="Στάθης Καπ" w:date="2023-03-09T06:37:00Z"/>
                <w:sz w:val="16"/>
                <w:szCs w:val="16"/>
              </w:rPr>
            </w:pPr>
            <w:ins w:id="23181"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3182" w:author="Στάθης Καπ" w:date="2023-03-09T06:37:00Z"/>
                <w:sz w:val="16"/>
                <w:szCs w:val="16"/>
              </w:rPr>
            </w:pPr>
            <w:ins w:id="23183"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3184"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3185" w:author="Στάθης Καπ" w:date="2023-03-09T06:37:00Z"/>
                <w:sz w:val="16"/>
                <w:szCs w:val="16"/>
              </w:rPr>
            </w:pPr>
            <w:ins w:id="23186"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3187" w:author="Στάθης Καπ" w:date="2023-03-09T06:37:00Z"/>
                <w:sz w:val="16"/>
                <w:szCs w:val="16"/>
              </w:rPr>
            </w:pPr>
            <w:ins w:id="23188"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3189" w:author="Στάθης Καπ" w:date="2023-03-09T06:37:00Z"/>
                <w:sz w:val="16"/>
                <w:szCs w:val="16"/>
              </w:rPr>
            </w:pPr>
            <w:ins w:id="23190"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3191" w:author="Στάθης Καπ" w:date="2023-03-09T06:37:00Z"/>
                <w:sz w:val="16"/>
                <w:szCs w:val="16"/>
              </w:rPr>
            </w:pPr>
            <w:ins w:id="23192"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3193" w:author="Στάθης Καπ" w:date="2023-03-09T06:37:00Z"/>
                <w:sz w:val="16"/>
                <w:szCs w:val="16"/>
              </w:rPr>
            </w:pPr>
            <w:ins w:id="23194"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3195" w:author="Στάθης Καπ" w:date="2023-03-09T06:37:00Z"/>
                <w:sz w:val="16"/>
                <w:szCs w:val="16"/>
              </w:rPr>
            </w:pPr>
            <w:ins w:id="23196"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3197" w:author="Στάθης Καπ" w:date="2023-03-09T06:37:00Z"/>
                <w:sz w:val="16"/>
                <w:szCs w:val="16"/>
              </w:rPr>
            </w:pPr>
            <w:ins w:id="23198"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3199" w:author="Στάθης Καπ" w:date="2023-03-09T06:37:00Z"/>
                <w:sz w:val="16"/>
                <w:szCs w:val="16"/>
              </w:rPr>
            </w:pPr>
            <w:ins w:id="23200"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3201" w:author="Στάθης Καπ" w:date="2023-03-09T06:37:00Z"/>
                <w:sz w:val="16"/>
                <w:szCs w:val="16"/>
              </w:rPr>
            </w:pPr>
            <w:ins w:id="23202"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3203" w:author="Στάθης Καπ" w:date="2023-03-09T06:37:00Z"/>
                <w:sz w:val="16"/>
                <w:szCs w:val="16"/>
              </w:rPr>
            </w:pPr>
            <w:ins w:id="23204"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3205" w:author="Στάθης Καπ" w:date="2023-03-09T06:37:00Z"/>
                <w:sz w:val="16"/>
                <w:szCs w:val="16"/>
              </w:rPr>
            </w:pPr>
            <w:ins w:id="23206"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3207" w:author="Στάθης Καπ" w:date="2023-03-09T06:37:00Z"/>
                <w:sz w:val="16"/>
                <w:szCs w:val="16"/>
              </w:rPr>
            </w:pPr>
            <w:ins w:id="23208"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320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3210" w:author="Στάθης Καπ" w:date="2023-03-09T06:37:00Z"/>
                <w:sz w:val="16"/>
                <w:szCs w:val="16"/>
              </w:rPr>
            </w:pPr>
            <w:ins w:id="23211"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3212" w:author="Στάθης Καπ" w:date="2023-03-09T06:37:00Z"/>
                <w:sz w:val="16"/>
                <w:szCs w:val="16"/>
              </w:rPr>
            </w:pPr>
            <w:ins w:id="23213"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3214" w:author="Στάθης Καπ" w:date="2023-03-09T06:37:00Z"/>
                <w:sz w:val="16"/>
                <w:szCs w:val="16"/>
              </w:rPr>
            </w:pPr>
            <w:ins w:id="23215"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3216" w:author="Στάθης Καπ" w:date="2023-03-09T06:37:00Z"/>
                <w:sz w:val="16"/>
                <w:szCs w:val="16"/>
              </w:rPr>
            </w:pPr>
            <w:ins w:id="23217"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3218" w:author="Στάθης Καπ" w:date="2023-03-09T06:37:00Z"/>
                <w:sz w:val="16"/>
                <w:szCs w:val="16"/>
              </w:rPr>
            </w:pPr>
            <w:ins w:id="23219"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3220"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3221" w:author="Στάθης Καπ" w:date="2023-03-09T06:37:00Z"/>
                <w:sz w:val="16"/>
                <w:szCs w:val="16"/>
              </w:rPr>
            </w:pPr>
            <w:ins w:id="23222"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3223" w:author="Στάθης Καπ" w:date="2023-03-09T06:37:00Z"/>
                <w:sz w:val="16"/>
                <w:szCs w:val="16"/>
              </w:rPr>
            </w:pPr>
            <w:ins w:id="23224"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3225" w:author="Στάθης Καπ" w:date="2023-03-09T06:37:00Z"/>
                <w:sz w:val="16"/>
                <w:szCs w:val="16"/>
              </w:rPr>
            </w:pPr>
            <w:ins w:id="23226"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3227" w:author="Στάθης Καπ" w:date="2023-03-09T06:37:00Z"/>
                <w:sz w:val="16"/>
                <w:szCs w:val="16"/>
              </w:rPr>
            </w:pPr>
            <w:ins w:id="23228"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3229" w:author="Στάθης Καπ" w:date="2023-03-09T06:37:00Z"/>
                <w:sz w:val="16"/>
                <w:szCs w:val="16"/>
              </w:rPr>
            </w:pPr>
            <w:ins w:id="23230"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3231" w:author="Στάθης Καπ" w:date="2023-03-09T06:37:00Z"/>
                <w:sz w:val="16"/>
                <w:szCs w:val="16"/>
              </w:rPr>
            </w:pPr>
            <w:ins w:id="23232"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3233" w:author="Στάθης Καπ" w:date="2023-03-09T06:37:00Z"/>
                <w:sz w:val="16"/>
                <w:szCs w:val="16"/>
              </w:rPr>
            </w:pPr>
            <w:ins w:id="23234"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3235" w:author="Στάθης Καπ" w:date="2023-03-09T06:37:00Z"/>
                <w:sz w:val="16"/>
                <w:szCs w:val="16"/>
              </w:rPr>
            </w:pPr>
            <w:ins w:id="23236"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3237" w:author="Στάθης Καπ" w:date="2023-03-09T06:37:00Z"/>
                <w:sz w:val="16"/>
                <w:szCs w:val="16"/>
              </w:rPr>
            </w:pPr>
            <w:ins w:id="23238"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3239" w:author="Στάθης Καπ" w:date="2023-03-09T06:37:00Z"/>
                <w:sz w:val="16"/>
                <w:szCs w:val="16"/>
              </w:rPr>
            </w:pPr>
            <w:ins w:id="23240"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3241" w:author="Στάθης Καπ" w:date="2023-03-09T06:37:00Z"/>
                <w:sz w:val="16"/>
                <w:szCs w:val="16"/>
              </w:rPr>
            </w:pPr>
            <w:ins w:id="23242"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3243" w:author="Στάθης Καπ" w:date="2023-03-09T06:37:00Z"/>
                <w:sz w:val="16"/>
                <w:szCs w:val="16"/>
              </w:rPr>
            </w:pPr>
            <w:ins w:id="23244"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324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3246" w:author="Στάθης Καπ" w:date="2023-03-09T06:37:00Z"/>
                <w:sz w:val="16"/>
                <w:szCs w:val="16"/>
              </w:rPr>
            </w:pPr>
            <w:ins w:id="23247"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3248" w:author="Στάθης Καπ" w:date="2023-03-09T06:37:00Z"/>
                <w:sz w:val="16"/>
                <w:szCs w:val="16"/>
              </w:rPr>
            </w:pPr>
            <w:ins w:id="23249"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3250" w:author="Στάθης Καπ" w:date="2023-03-09T06:37:00Z"/>
                <w:sz w:val="16"/>
                <w:szCs w:val="16"/>
              </w:rPr>
            </w:pPr>
            <w:ins w:id="23251"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3252" w:author="Στάθης Καπ" w:date="2023-03-09T06:37:00Z"/>
                <w:sz w:val="16"/>
                <w:szCs w:val="16"/>
              </w:rPr>
            </w:pPr>
            <w:ins w:id="23253"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3254" w:author="Στάθης Καπ" w:date="2023-03-09T06:37:00Z"/>
                <w:sz w:val="16"/>
                <w:szCs w:val="16"/>
              </w:rPr>
            </w:pPr>
            <w:ins w:id="23255"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3256"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3257" w:author="Στάθης Καπ" w:date="2023-03-09T06:37:00Z"/>
                <w:sz w:val="16"/>
                <w:szCs w:val="16"/>
              </w:rPr>
            </w:pPr>
            <w:ins w:id="23258"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3259" w:author="Στάθης Καπ" w:date="2023-03-09T06:37:00Z"/>
                <w:sz w:val="16"/>
                <w:szCs w:val="16"/>
              </w:rPr>
            </w:pPr>
            <w:ins w:id="23260"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3261" w:author="Στάθης Καπ" w:date="2023-03-09T06:37:00Z"/>
                <w:sz w:val="16"/>
                <w:szCs w:val="16"/>
              </w:rPr>
            </w:pPr>
            <w:ins w:id="23262"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3263" w:author="Στάθης Καπ" w:date="2023-03-09T06:37:00Z"/>
                <w:sz w:val="16"/>
                <w:szCs w:val="16"/>
              </w:rPr>
            </w:pPr>
            <w:ins w:id="23264"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3265" w:author="Στάθης Καπ" w:date="2023-03-09T06:37:00Z"/>
                <w:sz w:val="16"/>
                <w:szCs w:val="16"/>
              </w:rPr>
            </w:pPr>
            <w:ins w:id="23266"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3267" w:author="Στάθης Καπ" w:date="2023-03-09T06:37:00Z"/>
                <w:sz w:val="16"/>
                <w:szCs w:val="16"/>
              </w:rPr>
            </w:pPr>
            <w:ins w:id="23268"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3269" w:author="Στάθης Καπ" w:date="2023-03-09T06:37:00Z"/>
                <w:sz w:val="16"/>
                <w:szCs w:val="16"/>
              </w:rPr>
            </w:pPr>
            <w:ins w:id="23270"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3271" w:author="Στάθης Καπ" w:date="2023-03-09T06:37:00Z"/>
                <w:sz w:val="16"/>
                <w:szCs w:val="16"/>
              </w:rPr>
            </w:pPr>
            <w:ins w:id="23272"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3273" w:author="Στάθης Καπ" w:date="2023-03-09T06:37:00Z"/>
                <w:sz w:val="16"/>
                <w:szCs w:val="16"/>
              </w:rPr>
            </w:pPr>
            <w:ins w:id="23274"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3275" w:author="Στάθης Καπ" w:date="2023-03-09T06:37:00Z"/>
                <w:sz w:val="16"/>
                <w:szCs w:val="16"/>
              </w:rPr>
            </w:pPr>
            <w:ins w:id="23276"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3277" w:author="Στάθης Καπ" w:date="2023-03-09T06:37:00Z"/>
                <w:sz w:val="16"/>
                <w:szCs w:val="16"/>
              </w:rPr>
            </w:pPr>
            <w:ins w:id="23278"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3279" w:author="Στάθης Καπ" w:date="2023-03-09T06:37:00Z"/>
                <w:sz w:val="16"/>
                <w:szCs w:val="16"/>
              </w:rPr>
            </w:pPr>
            <w:ins w:id="23280"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32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3282" w:author="Στάθης Καπ" w:date="2023-03-09T06:37:00Z"/>
                <w:sz w:val="16"/>
                <w:szCs w:val="16"/>
              </w:rPr>
            </w:pPr>
            <w:ins w:id="23283"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3284" w:author="Στάθης Καπ" w:date="2023-03-09T06:37:00Z"/>
                <w:sz w:val="16"/>
                <w:szCs w:val="16"/>
              </w:rPr>
            </w:pPr>
            <w:ins w:id="23285"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3286" w:author="Στάθης Καπ" w:date="2023-03-09T06:37:00Z"/>
                <w:sz w:val="16"/>
                <w:szCs w:val="16"/>
              </w:rPr>
            </w:pPr>
            <w:ins w:id="23287"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3288" w:author="Στάθης Καπ" w:date="2023-03-09T06:37:00Z"/>
                <w:sz w:val="16"/>
                <w:szCs w:val="16"/>
              </w:rPr>
            </w:pPr>
            <w:ins w:id="23289"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3290" w:author="Στάθης Καπ" w:date="2023-03-09T06:37:00Z"/>
                <w:sz w:val="16"/>
                <w:szCs w:val="16"/>
              </w:rPr>
            </w:pPr>
            <w:ins w:id="23291"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3292"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3293" w:author="Στάθης Καπ" w:date="2023-03-09T06:37:00Z"/>
                <w:sz w:val="16"/>
                <w:szCs w:val="16"/>
              </w:rPr>
            </w:pPr>
            <w:ins w:id="23294"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3295" w:author="Στάθης Καπ" w:date="2023-03-09T06:37:00Z"/>
                <w:sz w:val="16"/>
                <w:szCs w:val="16"/>
              </w:rPr>
            </w:pPr>
            <w:ins w:id="23296"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3297" w:author="Στάθης Καπ" w:date="2023-03-09T06:37:00Z"/>
                <w:sz w:val="16"/>
                <w:szCs w:val="16"/>
              </w:rPr>
            </w:pPr>
            <w:ins w:id="23298"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3299" w:author="Στάθης Καπ" w:date="2023-03-09T06:37:00Z"/>
                <w:sz w:val="16"/>
                <w:szCs w:val="16"/>
              </w:rPr>
            </w:pPr>
            <w:ins w:id="23300"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3301" w:author="Στάθης Καπ" w:date="2023-03-09T06:37:00Z"/>
                <w:sz w:val="16"/>
                <w:szCs w:val="16"/>
              </w:rPr>
            </w:pPr>
            <w:ins w:id="23302"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3303" w:author="Στάθης Καπ" w:date="2023-03-09T06:37:00Z"/>
                <w:sz w:val="16"/>
                <w:szCs w:val="16"/>
              </w:rPr>
            </w:pPr>
            <w:ins w:id="23304"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3305" w:author="Στάθης Καπ" w:date="2023-03-09T06:37:00Z"/>
                <w:sz w:val="16"/>
                <w:szCs w:val="16"/>
              </w:rPr>
            </w:pPr>
            <w:ins w:id="23306"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3307" w:author="Στάθης Καπ" w:date="2023-03-09T06:37:00Z"/>
                <w:sz w:val="16"/>
                <w:szCs w:val="16"/>
              </w:rPr>
            </w:pPr>
            <w:ins w:id="23308"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3309" w:author="Στάθης Καπ" w:date="2023-03-09T06:37:00Z"/>
                <w:sz w:val="16"/>
                <w:szCs w:val="16"/>
              </w:rPr>
            </w:pPr>
            <w:ins w:id="23310"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3311" w:author="Στάθης Καπ" w:date="2023-03-09T06:37:00Z"/>
                <w:sz w:val="16"/>
                <w:szCs w:val="16"/>
              </w:rPr>
            </w:pPr>
            <w:ins w:id="23312"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3313" w:author="Στάθης Καπ" w:date="2023-03-09T06:37:00Z"/>
                <w:sz w:val="16"/>
                <w:szCs w:val="16"/>
              </w:rPr>
            </w:pPr>
            <w:ins w:id="23314"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3315" w:author="Στάθης Καπ" w:date="2023-03-09T06:37:00Z"/>
                <w:sz w:val="16"/>
                <w:szCs w:val="16"/>
              </w:rPr>
            </w:pPr>
            <w:ins w:id="23316"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331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3318" w:author="Στάθης Καπ" w:date="2023-03-09T06:37:00Z"/>
                <w:sz w:val="16"/>
                <w:szCs w:val="16"/>
              </w:rPr>
            </w:pPr>
            <w:ins w:id="23319"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3320" w:author="Στάθης Καπ" w:date="2023-03-09T06:37:00Z"/>
                <w:sz w:val="16"/>
                <w:szCs w:val="16"/>
              </w:rPr>
            </w:pPr>
            <w:ins w:id="23321"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3322" w:author="Στάθης Καπ" w:date="2023-03-09T06:37:00Z"/>
                <w:sz w:val="16"/>
                <w:szCs w:val="16"/>
              </w:rPr>
            </w:pPr>
            <w:ins w:id="23323"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3324" w:author="Στάθης Καπ" w:date="2023-03-09T06:37:00Z"/>
                <w:sz w:val="16"/>
                <w:szCs w:val="16"/>
              </w:rPr>
            </w:pPr>
            <w:ins w:id="23325"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3326" w:author="Στάθης Καπ" w:date="2023-03-09T06:37:00Z"/>
                <w:sz w:val="16"/>
                <w:szCs w:val="16"/>
              </w:rPr>
            </w:pPr>
            <w:ins w:id="23327"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3328"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3329" w:author="Στάθης Καπ" w:date="2023-03-09T06:37:00Z"/>
                <w:sz w:val="16"/>
                <w:szCs w:val="16"/>
              </w:rPr>
            </w:pPr>
            <w:ins w:id="23330"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3331" w:author="Στάθης Καπ" w:date="2023-03-09T06:37:00Z"/>
                <w:sz w:val="16"/>
                <w:szCs w:val="16"/>
              </w:rPr>
            </w:pPr>
            <w:ins w:id="23332"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3333" w:author="Στάθης Καπ" w:date="2023-03-09T06:37:00Z"/>
                <w:sz w:val="16"/>
                <w:szCs w:val="16"/>
              </w:rPr>
            </w:pPr>
            <w:ins w:id="23334"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3335" w:author="Στάθης Καπ" w:date="2023-03-09T06:37:00Z"/>
                <w:sz w:val="16"/>
                <w:szCs w:val="16"/>
              </w:rPr>
            </w:pPr>
            <w:ins w:id="23336"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3337" w:author="Στάθης Καπ" w:date="2023-03-09T06:37:00Z"/>
                <w:sz w:val="16"/>
                <w:szCs w:val="16"/>
              </w:rPr>
            </w:pPr>
            <w:ins w:id="23338"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3339" w:author="Στάθης Καπ" w:date="2023-03-09T06:37:00Z"/>
                <w:sz w:val="16"/>
                <w:szCs w:val="16"/>
              </w:rPr>
            </w:pPr>
            <w:ins w:id="23340"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3341" w:author="Στάθης Καπ" w:date="2023-03-09T06:37:00Z"/>
                <w:sz w:val="16"/>
                <w:szCs w:val="16"/>
              </w:rPr>
            </w:pPr>
            <w:ins w:id="23342"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3343" w:author="Στάθης Καπ" w:date="2023-03-09T06:37:00Z"/>
                <w:sz w:val="16"/>
                <w:szCs w:val="16"/>
              </w:rPr>
            </w:pPr>
            <w:ins w:id="23344"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3345" w:author="Στάθης Καπ" w:date="2023-03-09T06:37:00Z"/>
                <w:sz w:val="16"/>
                <w:szCs w:val="16"/>
              </w:rPr>
            </w:pPr>
            <w:ins w:id="23346"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3347" w:author="Στάθης Καπ" w:date="2023-03-09T06:37:00Z"/>
                <w:sz w:val="16"/>
                <w:szCs w:val="16"/>
              </w:rPr>
            </w:pPr>
            <w:ins w:id="23348"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3349" w:author="Στάθης Καπ" w:date="2023-03-09T06:37:00Z"/>
                <w:sz w:val="16"/>
                <w:szCs w:val="16"/>
              </w:rPr>
            </w:pPr>
            <w:ins w:id="23350"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3351" w:author="Στάθης Καπ" w:date="2023-03-09T06:37:00Z"/>
                <w:sz w:val="16"/>
                <w:szCs w:val="16"/>
              </w:rPr>
            </w:pPr>
            <w:ins w:id="23352"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335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3354" w:author="Στάθης Καπ" w:date="2023-03-09T06:37:00Z"/>
                <w:sz w:val="16"/>
                <w:szCs w:val="16"/>
              </w:rPr>
            </w:pPr>
            <w:ins w:id="23355"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3356" w:author="Στάθης Καπ" w:date="2023-03-09T06:37:00Z"/>
                <w:sz w:val="16"/>
                <w:szCs w:val="16"/>
              </w:rPr>
            </w:pPr>
            <w:ins w:id="23357"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3358" w:author="Στάθης Καπ" w:date="2023-03-09T06:37:00Z"/>
                <w:sz w:val="16"/>
                <w:szCs w:val="16"/>
              </w:rPr>
            </w:pPr>
            <w:ins w:id="23359"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3360" w:author="Στάθης Καπ" w:date="2023-03-09T06:37:00Z"/>
                <w:sz w:val="16"/>
                <w:szCs w:val="16"/>
              </w:rPr>
            </w:pPr>
            <w:ins w:id="23361"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3362" w:author="Στάθης Καπ" w:date="2023-03-09T06:37:00Z"/>
                <w:sz w:val="16"/>
                <w:szCs w:val="16"/>
              </w:rPr>
            </w:pPr>
            <w:ins w:id="23363"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3364"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3365" w:author="Στάθης Καπ" w:date="2023-03-09T06:37:00Z"/>
                <w:sz w:val="16"/>
                <w:szCs w:val="16"/>
              </w:rPr>
            </w:pPr>
            <w:ins w:id="23366"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3367" w:author="Στάθης Καπ" w:date="2023-03-09T06:37:00Z"/>
                <w:sz w:val="16"/>
                <w:szCs w:val="16"/>
              </w:rPr>
            </w:pPr>
            <w:ins w:id="23368"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3369" w:author="Στάθης Καπ" w:date="2023-03-09T06:37:00Z"/>
                <w:sz w:val="16"/>
                <w:szCs w:val="16"/>
              </w:rPr>
            </w:pPr>
            <w:ins w:id="23370"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3371" w:author="Στάθης Καπ" w:date="2023-03-09T06:37:00Z"/>
                <w:sz w:val="16"/>
                <w:szCs w:val="16"/>
              </w:rPr>
            </w:pPr>
            <w:ins w:id="23372"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3373" w:author="Στάθης Καπ" w:date="2023-03-09T06:37:00Z"/>
                <w:sz w:val="16"/>
                <w:szCs w:val="16"/>
              </w:rPr>
            </w:pPr>
            <w:ins w:id="23374"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3375" w:author="Στάθης Καπ" w:date="2023-03-09T06:37:00Z"/>
                <w:sz w:val="16"/>
                <w:szCs w:val="16"/>
              </w:rPr>
            </w:pPr>
            <w:ins w:id="23376"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3377" w:author="Στάθης Καπ" w:date="2023-03-09T06:37:00Z"/>
                <w:sz w:val="16"/>
                <w:szCs w:val="16"/>
              </w:rPr>
            </w:pPr>
            <w:ins w:id="23378"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3379" w:author="Στάθης Καπ" w:date="2023-03-09T06:37:00Z"/>
                <w:sz w:val="16"/>
                <w:szCs w:val="16"/>
              </w:rPr>
            </w:pPr>
            <w:ins w:id="23380"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3381" w:author="Στάθης Καπ" w:date="2023-03-09T06:37:00Z"/>
                <w:sz w:val="16"/>
                <w:szCs w:val="16"/>
              </w:rPr>
            </w:pPr>
            <w:ins w:id="23382"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3383" w:author="Στάθης Καπ" w:date="2023-03-09T06:37:00Z"/>
                <w:sz w:val="16"/>
                <w:szCs w:val="16"/>
              </w:rPr>
            </w:pPr>
            <w:ins w:id="23384"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3385" w:author="Στάθης Καπ" w:date="2023-03-09T06:37:00Z"/>
                <w:sz w:val="16"/>
                <w:szCs w:val="16"/>
              </w:rPr>
            </w:pPr>
            <w:ins w:id="23386"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3387" w:author="Στάθης Καπ" w:date="2023-03-09T06:37:00Z"/>
                <w:sz w:val="16"/>
                <w:szCs w:val="16"/>
              </w:rPr>
            </w:pPr>
            <w:ins w:id="23388"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338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3390" w:author="Στάθης Καπ" w:date="2023-03-09T06:37:00Z"/>
                <w:sz w:val="16"/>
                <w:szCs w:val="16"/>
              </w:rPr>
            </w:pPr>
            <w:ins w:id="23391"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3392" w:author="Στάθης Καπ" w:date="2023-03-09T06:37:00Z"/>
                <w:sz w:val="16"/>
                <w:szCs w:val="16"/>
              </w:rPr>
            </w:pPr>
            <w:ins w:id="23393"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3394" w:author="Στάθης Καπ" w:date="2023-03-09T06:37:00Z"/>
                <w:sz w:val="16"/>
                <w:szCs w:val="16"/>
              </w:rPr>
            </w:pPr>
            <w:ins w:id="23395"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3396" w:author="Στάθης Καπ" w:date="2023-03-09T06:37:00Z"/>
                <w:sz w:val="16"/>
                <w:szCs w:val="16"/>
              </w:rPr>
            </w:pPr>
            <w:ins w:id="23397"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3398" w:author="Στάθης Καπ" w:date="2023-03-09T06:37:00Z"/>
                <w:sz w:val="16"/>
                <w:szCs w:val="16"/>
              </w:rPr>
            </w:pPr>
            <w:ins w:id="23399"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3400"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3401" w:author="Στάθης Καπ" w:date="2023-03-09T06:37:00Z"/>
                <w:sz w:val="16"/>
                <w:szCs w:val="16"/>
              </w:rPr>
            </w:pPr>
            <w:ins w:id="23402"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3403" w:author="Στάθης Καπ" w:date="2023-03-09T06:37:00Z"/>
                <w:sz w:val="16"/>
                <w:szCs w:val="16"/>
              </w:rPr>
            </w:pPr>
            <w:ins w:id="23404"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3405" w:author="Στάθης Καπ" w:date="2023-03-09T06:37:00Z"/>
                <w:sz w:val="16"/>
                <w:szCs w:val="16"/>
              </w:rPr>
            </w:pPr>
            <w:ins w:id="23406"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3407" w:author="Στάθης Καπ" w:date="2023-03-09T06:37:00Z"/>
                <w:sz w:val="16"/>
                <w:szCs w:val="16"/>
              </w:rPr>
            </w:pPr>
            <w:ins w:id="23408"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3409" w:author="Στάθης Καπ" w:date="2023-03-09T06:37:00Z"/>
                <w:sz w:val="16"/>
                <w:szCs w:val="16"/>
              </w:rPr>
            </w:pPr>
            <w:ins w:id="23410"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3411" w:author="Στάθης Καπ" w:date="2023-03-09T06:37:00Z"/>
                <w:sz w:val="16"/>
                <w:szCs w:val="16"/>
              </w:rPr>
            </w:pPr>
            <w:ins w:id="23412"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3413" w:author="Στάθης Καπ" w:date="2023-03-09T06:37:00Z"/>
                <w:sz w:val="16"/>
                <w:szCs w:val="16"/>
              </w:rPr>
            </w:pPr>
            <w:ins w:id="23414"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3415" w:author="Στάθης Καπ" w:date="2023-03-09T06:37:00Z"/>
                <w:sz w:val="16"/>
                <w:szCs w:val="16"/>
              </w:rPr>
            </w:pPr>
            <w:ins w:id="23416"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3417" w:author="Στάθης Καπ" w:date="2023-03-09T06:37:00Z"/>
                <w:sz w:val="16"/>
                <w:szCs w:val="16"/>
              </w:rPr>
            </w:pPr>
            <w:ins w:id="23418"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3419" w:author="Στάθης Καπ" w:date="2023-03-09T06:37:00Z"/>
                <w:sz w:val="16"/>
                <w:szCs w:val="16"/>
              </w:rPr>
            </w:pPr>
            <w:ins w:id="23420"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3421" w:author="Στάθης Καπ" w:date="2023-03-09T06:37:00Z"/>
                <w:sz w:val="16"/>
                <w:szCs w:val="16"/>
              </w:rPr>
            </w:pPr>
            <w:ins w:id="23422"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3423" w:author="Στάθης Καπ" w:date="2023-03-09T06:37:00Z"/>
                <w:sz w:val="16"/>
                <w:szCs w:val="16"/>
              </w:rPr>
            </w:pPr>
            <w:ins w:id="23424"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34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3426" w:author="Στάθης Καπ" w:date="2023-03-09T06:37:00Z"/>
                <w:sz w:val="16"/>
                <w:szCs w:val="16"/>
              </w:rPr>
            </w:pPr>
            <w:ins w:id="23427"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3428" w:author="Στάθης Καπ" w:date="2023-03-09T06:37:00Z"/>
                <w:sz w:val="16"/>
                <w:szCs w:val="16"/>
              </w:rPr>
            </w:pPr>
            <w:ins w:id="23429"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3430" w:author="Στάθης Καπ" w:date="2023-03-09T06:37:00Z"/>
                <w:sz w:val="16"/>
                <w:szCs w:val="16"/>
              </w:rPr>
            </w:pPr>
            <w:ins w:id="23431"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3432" w:author="Στάθης Καπ" w:date="2023-03-09T06:37:00Z"/>
                <w:sz w:val="16"/>
                <w:szCs w:val="16"/>
              </w:rPr>
            </w:pPr>
            <w:ins w:id="23433"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3434" w:author="Στάθης Καπ" w:date="2023-03-09T06:37:00Z"/>
                <w:sz w:val="16"/>
                <w:szCs w:val="16"/>
              </w:rPr>
            </w:pPr>
            <w:ins w:id="23435"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3436"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3437" w:author="Στάθης Καπ" w:date="2023-03-09T06:37:00Z"/>
                <w:sz w:val="16"/>
                <w:szCs w:val="16"/>
              </w:rPr>
            </w:pPr>
            <w:ins w:id="23438"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3439" w:author="Στάθης Καπ" w:date="2023-03-09T06:37:00Z"/>
                <w:sz w:val="16"/>
                <w:szCs w:val="16"/>
              </w:rPr>
            </w:pPr>
            <w:ins w:id="23440"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3441" w:author="Στάθης Καπ" w:date="2023-03-09T06:37:00Z"/>
                <w:sz w:val="16"/>
                <w:szCs w:val="16"/>
              </w:rPr>
            </w:pPr>
            <w:ins w:id="23442"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3443" w:author="Στάθης Καπ" w:date="2023-03-09T06:37:00Z"/>
                <w:sz w:val="16"/>
                <w:szCs w:val="16"/>
              </w:rPr>
            </w:pPr>
            <w:ins w:id="23444"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3445" w:author="Στάθης Καπ" w:date="2023-03-09T06:37:00Z"/>
                <w:sz w:val="16"/>
                <w:szCs w:val="16"/>
              </w:rPr>
            </w:pPr>
            <w:ins w:id="23446"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3447" w:author="Στάθης Καπ" w:date="2023-03-09T06:37:00Z"/>
                <w:sz w:val="16"/>
                <w:szCs w:val="16"/>
              </w:rPr>
            </w:pPr>
            <w:ins w:id="23448"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3449" w:author="Στάθης Καπ" w:date="2023-03-09T06:37:00Z"/>
                <w:sz w:val="16"/>
                <w:szCs w:val="16"/>
              </w:rPr>
            </w:pPr>
            <w:ins w:id="23450"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3451" w:author="Στάθης Καπ" w:date="2023-03-09T06:37:00Z"/>
                <w:sz w:val="16"/>
                <w:szCs w:val="16"/>
              </w:rPr>
            </w:pPr>
            <w:ins w:id="23452"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3453" w:author="Στάθης Καπ" w:date="2023-03-09T06:37:00Z"/>
                <w:sz w:val="16"/>
                <w:szCs w:val="16"/>
              </w:rPr>
            </w:pPr>
            <w:ins w:id="23454"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3455" w:author="Στάθης Καπ" w:date="2023-03-09T06:37:00Z"/>
                <w:sz w:val="16"/>
                <w:szCs w:val="16"/>
              </w:rPr>
            </w:pPr>
            <w:ins w:id="23456"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3457" w:author="Στάθης Καπ" w:date="2023-03-09T06:37:00Z"/>
                <w:sz w:val="16"/>
                <w:szCs w:val="16"/>
              </w:rPr>
            </w:pPr>
            <w:ins w:id="23458"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3459" w:author="Στάθης Καπ" w:date="2023-03-09T06:37:00Z"/>
                <w:sz w:val="16"/>
                <w:szCs w:val="16"/>
              </w:rPr>
            </w:pPr>
            <w:ins w:id="23460"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346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3462" w:author="Στάθης Καπ" w:date="2023-03-09T06:37:00Z"/>
                <w:sz w:val="16"/>
                <w:szCs w:val="16"/>
              </w:rPr>
            </w:pPr>
            <w:ins w:id="23463"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3464" w:author="Στάθης Καπ" w:date="2023-03-09T06:37:00Z"/>
                <w:sz w:val="16"/>
                <w:szCs w:val="16"/>
              </w:rPr>
            </w:pPr>
            <w:ins w:id="23465"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3466" w:author="Στάθης Καπ" w:date="2023-03-09T06:37:00Z"/>
                <w:sz w:val="16"/>
                <w:szCs w:val="16"/>
              </w:rPr>
            </w:pPr>
            <w:ins w:id="23467"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3468" w:author="Στάθης Καπ" w:date="2023-03-09T06:37:00Z"/>
                <w:sz w:val="16"/>
                <w:szCs w:val="16"/>
              </w:rPr>
            </w:pPr>
            <w:ins w:id="23469"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3470" w:author="Στάθης Καπ" w:date="2023-03-09T06:37:00Z"/>
                <w:sz w:val="16"/>
                <w:szCs w:val="16"/>
              </w:rPr>
            </w:pPr>
            <w:ins w:id="23471"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3472" w:author="Στάθης Καπ" w:date="2023-03-09T06:37:00Z"/>
                <w:sz w:val="16"/>
                <w:szCs w:val="16"/>
              </w:rPr>
            </w:pPr>
            <w:ins w:id="23473"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3474" w:author="Στάθης Καπ" w:date="2023-03-09T06:37:00Z"/>
                <w:sz w:val="16"/>
                <w:szCs w:val="16"/>
              </w:rPr>
            </w:pPr>
            <w:ins w:id="23475"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3476" w:author="Στάθης Καπ" w:date="2023-03-09T06:37:00Z"/>
                <w:sz w:val="16"/>
                <w:szCs w:val="16"/>
              </w:rPr>
            </w:pPr>
            <w:ins w:id="23477"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3478" w:author="Στάθης Καπ" w:date="2023-03-09T06:37:00Z"/>
                <w:sz w:val="16"/>
                <w:szCs w:val="16"/>
              </w:rPr>
            </w:pPr>
            <w:ins w:id="23479"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3480" w:author="Στάθης Καπ" w:date="2023-03-09T06:37:00Z"/>
                <w:sz w:val="16"/>
                <w:szCs w:val="16"/>
              </w:rPr>
            </w:pPr>
            <w:ins w:id="23481"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3482" w:author="Στάθης Καπ" w:date="2023-03-09T06:37:00Z"/>
                <w:sz w:val="16"/>
                <w:szCs w:val="16"/>
              </w:rPr>
            </w:pPr>
            <w:ins w:id="23483"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3484" w:author="Στάθης Καπ" w:date="2023-03-09T06:37:00Z"/>
                <w:sz w:val="16"/>
                <w:szCs w:val="16"/>
              </w:rPr>
            </w:pPr>
            <w:ins w:id="23485"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3486" w:author="Στάθης Καπ" w:date="2023-03-09T06:37:00Z"/>
                <w:sz w:val="16"/>
                <w:szCs w:val="16"/>
              </w:rPr>
            </w:pPr>
            <w:ins w:id="23487"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3488" w:author="Στάθης Καπ" w:date="2023-03-09T06:37:00Z"/>
                <w:sz w:val="16"/>
                <w:szCs w:val="16"/>
              </w:rPr>
            </w:pPr>
            <w:ins w:id="23489"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3490" w:author="Στάθης Καπ" w:date="2023-03-09T06:37:00Z"/>
                <w:sz w:val="16"/>
                <w:szCs w:val="16"/>
              </w:rPr>
            </w:pPr>
            <w:ins w:id="23491"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3492" w:author="Στάθης Καπ" w:date="2023-03-09T06:37:00Z"/>
                <w:sz w:val="16"/>
                <w:szCs w:val="16"/>
              </w:rPr>
            </w:pPr>
            <w:ins w:id="23493"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3494" w:author="Στάθης Καπ" w:date="2023-03-09T06:37:00Z"/>
                <w:sz w:val="16"/>
                <w:szCs w:val="16"/>
              </w:rPr>
            </w:pPr>
            <w:ins w:id="23495"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3496" w:author="Στάθης Καπ" w:date="2023-03-09T06:37:00Z"/>
                <w:sz w:val="16"/>
                <w:szCs w:val="16"/>
              </w:rPr>
            </w:pPr>
            <w:ins w:id="23497"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349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3499" w:author="Στάθης Καπ" w:date="2023-03-09T06:37:00Z"/>
                <w:sz w:val="16"/>
                <w:szCs w:val="16"/>
              </w:rPr>
            </w:pPr>
            <w:ins w:id="23500"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3501" w:author="Στάθης Καπ" w:date="2023-03-09T06:37:00Z"/>
                <w:sz w:val="16"/>
                <w:szCs w:val="16"/>
              </w:rPr>
            </w:pPr>
            <w:ins w:id="23502"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3503" w:author="Στάθης Καπ" w:date="2023-03-09T06:37:00Z"/>
                <w:sz w:val="16"/>
                <w:szCs w:val="16"/>
              </w:rPr>
            </w:pPr>
            <w:ins w:id="23504"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3505" w:author="Στάθης Καπ" w:date="2023-03-09T06:37:00Z"/>
                <w:sz w:val="16"/>
                <w:szCs w:val="16"/>
              </w:rPr>
            </w:pPr>
            <w:ins w:id="23506"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3507" w:author="Στάθης Καπ" w:date="2023-03-09T06:37:00Z"/>
                <w:sz w:val="16"/>
                <w:szCs w:val="16"/>
              </w:rPr>
            </w:pPr>
            <w:ins w:id="23508"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3509" w:author="Στάθης Καπ" w:date="2023-03-09T06:37:00Z"/>
                <w:sz w:val="16"/>
                <w:szCs w:val="16"/>
              </w:rPr>
            </w:pPr>
            <w:ins w:id="23510"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3511" w:author="Στάθης Καπ" w:date="2023-03-09T06:37:00Z"/>
                <w:sz w:val="16"/>
                <w:szCs w:val="16"/>
              </w:rPr>
            </w:pPr>
            <w:ins w:id="23512"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3513" w:author="Στάθης Καπ" w:date="2023-03-09T06:37:00Z"/>
                <w:sz w:val="16"/>
                <w:szCs w:val="16"/>
              </w:rPr>
            </w:pPr>
            <w:ins w:id="23514"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3515" w:author="Στάθης Καπ" w:date="2023-03-09T06:37:00Z"/>
                <w:sz w:val="16"/>
                <w:szCs w:val="16"/>
              </w:rPr>
            </w:pPr>
            <w:ins w:id="23516"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3517" w:author="Στάθης Καπ" w:date="2023-03-09T06:37:00Z"/>
                <w:sz w:val="16"/>
                <w:szCs w:val="16"/>
              </w:rPr>
            </w:pPr>
            <w:ins w:id="23518"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3519" w:author="Στάθης Καπ" w:date="2023-03-09T06:37:00Z"/>
                <w:sz w:val="16"/>
                <w:szCs w:val="16"/>
              </w:rPr>
            </w:pPr>
            <w:ins w:id="23520"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3521" w:author="Στάθης Καπ" w:date="2023-03-09T06:37:00Z"/>
                <w:sz w:val="16"/>
                <w:szCs w:val="16"/>
              </w:rPr>
            </w:pPr>
            <w:ins w:id="23522"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3523" w:author="Στάθης Καπ" w:date="2023-03-09T06:37:00Z"/>
                <w:sz w:val="16"/>
                <w:szCs w:val="16"/>
              </w:rPr>
            </w:pPr>
            <w:ins w:id="23524"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3525" w:author="Στάθης Καπ" w:date="2023-03-09T06:37:00Z"/>
                <w:sz w:val="16"/>
                <w:szCs w:val="16"/>
              </w:rPr>
            </w:pPr>
            <w:ins w:id="23526"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3527" w:author="Στάθης Καπ" w:date="2023-03-09T06:37:00Z"/>
                <w:sz w:val="16"/>
                <w:szCs w:val="16"/>
              </w:rPr>
            </w:pPr>
            <w:ins w:id="23528"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3529" w:author="Στάθης Καπ" w:date="2023-03-09T06:37:00Z"/>
                <w:sz w:val="16"/>
                <w:szCs w:val="16"/>
              </w:rPr>
            </w:pPr>
            <w:ins w:id="23530"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3531" w:author="Στάθης Καπ" w:date="2023-03-09T06:37:00Z"/>
                <w:sz w:val="16"/>
                <w:szCs w:val="16"/>
              </w:rPr>
            </w:pPr>
            <w:ins w:id="23532"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3533" w:author="Στάθης Καπ" w:date="2023-03-09T06:37:00Z"/>
                <w:sz w:val="16"/>
                <w:szCs w:val="16"/>
              </w:rPr>
            </w:pPr>
            <w:ins w:id="23534"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353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3536" w:author="Στάθης Καπ" w:date="2023-03-09T06:37:00Z"/>
                <w:sz w:val="16"/>
                <w:szCs w:val="16"/>
              </w:rPr>
            </w:pPr>
            <w:ins w:id="23537"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3538" w:author="Στάθης Καπ" w:date="2023-03-09T06:37:00Z"/>
                <w:sz w:val="16"/>
                <w:szCs w:val="16"/>
              </w:rPr>
            </w:pPr>
            <w:ins w:id="23539"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3540" w:author="Στάθης Καπ" w:date="2023-03-09T06:37:00Z"/>
                <w:sz w:val="16"/>
                <w:szCs w:val="16"/>
              </w:rPr>
            </w:pPr>
            <w:ins w:id="23541"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3542" w:author="Στάθης Καπ" w:date="2023-03-09T06:37:00Z"/>
                <w:sz w:val="16"/>
                <w:szCs w:val="16"/>
              </w:rPr>
            </w:pPr>
            <w:ins w:id="23543"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3544" w:author="Στάθης Καπ" w:date="2023-03-09T06:37:00Z"/>
                <w:sz w:val="16"/>
                <w:szCs w:val="16"/>
              </w:rPr>
            </w:pPr>
            <w:ins w:id="23545"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3546" w:author="Στάθης Καπ" w:date="2023-03-09T06:37:00Z"/>
                <w:sz w:val="16"/>
                <w:szCs w:val="16"/>
              </w:rPr>
            </w:pPr>
            <w:ins w:id="23547"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3548" w:author="Στάθης Καπ" w:date="2023-03-09T06:37:00Z"/>
                <w:sz w:val="16"/>
                <w:szCs w:val="16"/>
              </w:rPr>
            </w:pPr>
            <w:ins w:id="23549"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3550" w:author="Στάθης Καπ" w:date="2023-03-09T06:37:00Z"/>
                <w:sz w:val="16"/>
                <w:szCs w:val="16"/>
              </w:rPr>
            </w:pPr>
            <w:ins w:id="23551"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3552" w:author="Στάθης Καπ" w:date="2023-03-09T06:37:00Z"/>
                <w:sz w:val="16"/>
                <w:szCs w:val="16"/>
              </w:rPr>
            </w:pPr>
            <w:ins w:id="23553"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3554" w:author="Στάθης Καπ" w:date="2023-03-09T06:37:00Z"/>
                <w:sz w:val="16"/>
                <w:szCs w:val="16"/>
              </w:rPr>
            </w:pPr>
            <w:ins w:id="23555"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3556" w:author="Στάθης Καπ" w:date="2023-03-09T06:37:00Z"/>
                <w:sz w:val="16"/>
                <w:szCs w:val="16"/>
              </w:rPr>
            </w:pPr>
            <w:ins w:id="23557"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3558" w:author="Στάθης Καπ" w:date="2023-03-09T06:37:00Z"/>
                <w:sz w:val="16"/>
                <w:szCs w:val="16"/>
              </w:rPr>
            </w:pPr>
            <w:ins w:id="23559"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3560" w:author="Στάθης Καπ" w:date="2023-03-09T06:37:00Z"/>
                <w:sz w:val="16"/>
                <w:szCs w:val="16"/>
              </w:rPr>
            </w:pPr>
            <w:ins w:id="23561"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3562" w:author="Στάθης Καπ" w:date="2023-03-09T06:37:00Z"/>
                <w:sz w:val="16"/>
                <w:szCs w:val="16"/>
              </w:rPr>
            </w:pPr>
            <w:ins w:id="23563"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3564" w:author="Στάθης Καπ" w:date="2023-03-09T06:37:00Z"/>
                <w:sz w:val="16"/>
                <w:szCs w:val="16"/>
              </w:rPr>
            </w:pPr>
            <w:ins w:id="23565"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3566" w:author="Στάθης Καπ" w:date="2023-03-09T06:37:00Z"/>
                <w:sz w:val="16"/>
                <w:szCs w:val="16"/>
              </w:rPr>
            </w:pPr>
            <w:ins w:id="23567"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3568" w:author="Στάθης Καπ" w:date="2023-03-09T06:37:00Z"/>
                <w:sz w:val="16"/>
                <w:szCs w:val="16"/>
              </w:rPr>
            </w:pPr>
            <w:ins w:id="23569"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3570" w:author="Στάθης Καπ" w:date="2023-03-09T06:37:00Z"/>
                <w:sz w:val="16"/>
                <w:szCs w:val="16"/>
              </w:rPr>
            </w:pPr>
            <w:ins w:id="23571"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35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3573" w:author="Στάθης Καπ" w:date="2023-03-09T06:37:00Z"/>
                <w:sz w:val="16"/>
                <w:szCs w:val="16"/>
              </w:rPr>
            </w:pPr>
            <w:ins w:id="23574"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3575" w:author="Στάθης Καπ" w:date="2023-03-09T06:37:00Z"/>
                <w:sz w:val="16"/>
                <w:szCs w:val="16"/>
              </w:rPr>
            </w:pPr>
            <w:ins w:id="23576"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3577" w:author="Στάθης Καπ" w:date="2023-03-09T06:37:00Z"/>
                <w:sz w:val="16"/>
                <w:szCs w:val="16"/>
              </w:rPr>
            </w:pPr>
            <w:ins w:id="23578"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3579" w:author="Στάθης Καπ" w:date="2023-03-09T06:37:00Z"/>
                <w:sz w:val="16"/>
                <w:szCs w:val="16"/>
              </w:rPr>
            </w:pPr>
            <w:ins w:id="23580"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3581" w:author="Στάθης Καπ" w:date="2023-03-09T06:37:00Z"/>
                <w:sz w:val="16"/>
                <w:szCs w:val="16"/>
              </w:rPr>
            </w:pPr>
            <w:ins w:id="23582"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3583" w:author="Στάθης Καπ" w:date="2023-03-09T06:37:00Z"/>
                <w:sz w:val="16"/>
                <w:szCs w:val="16"/>
              </w:rPr>
            </w:pPr>
            <w:ins w:id="23584"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3585" w:author="Στάθης Καπ" w:date="2023-03-09T06:37:00Z"/>
                <w:sz w:val="16"/>
                <w:szCs w:val="16"/>
              </w:rPr>
            </w:pPr>
            <w:ins w:id="23586"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3587" w:author="Στάθης Καπ" w:date="2023-03-09T06:37:00Z"/>
                <w:sz w:val="16"/>
                <w:szCs w:val="16"/>
              </w:rPr>
            </w:pPr>
            <w:ins w:id="23588"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3589" w:author="Στάθης Καπ" w:date="2023-03-09T06:37:00Z"/>
                <w:sz w:val="16"/>
                <w:szCs w:val="16"/>
              </w:rPr>
            </w:pPr>
            <w:ins w:id="23590"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3591" w:author="Στάθης Καπ" w:date="2023-03-09T06:37:00Z"/>
                <w:sz w:val="16"/>
                <w:szCs w:val="16"/>
              </w:rPr>
            </w:pPr>
            <w:ins w:id="23592"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3593" w:author="Στάθης Καπ" w:date="2023-03-09T06:37:00Z"/>
                <w:sz w:val="16"/>
                <w:szCs w:val="16"/>
              </w:rPr>
            </w:pPr>
            <w:ins w:id="23594"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3595" w:author="Στάθης Καπ" w:date="2023-03-09T06:37:00Z"/>
                <w:sz w:val="16"/>
                <w:szCs w:val="16"/>
              </w:rPr>
            </w:pPr>
            <w:ins w:id="23596"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3597" w:author="Στάθης Καπ" w:date="2023-03-09T06:37:00Z"/>
                <w:sz w:val="16"/>
                <w:szCs w:val="16"/>
              </w:rPr>
            </w:pPr>
            <w:ins w:id="23598"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3599" w:author="Στάθης Καπ" w:date="2023-03-09T06:37:00Z"/>
                <w:sz w:val="16"/>
                <w:szCs w:val="16"/>
              </w:rPr>
            </w:pPr>
            <w:ins w:id="23600"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3601" w:author="Στάθης Καπ" w:date="2023-03-09T06:37:00Z"/>
                <w:sz w:val="16"/>
                <w:szCs w:val="16"/>
              </w:rPr>
            </w:pPr>
            <w:ins w:id="23602"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3603" w:author="Στάθης Καπ" w:date="2023-03-09T06:37:00Z"/>
                <w:sz w:val="16"/>
                <w:szCs w:val="16"/>
              </w:rPr>
            </w:pPr>
            <w:ins w:id="23604"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3605" w:author="Στάθης Καπ" w:date="2023-03-09T06:37:00Z"/>
                <w:sz w:val="16"/>
                <w:szCs w:val="16"/>
              </w:rPr>
            </w:pPr>
            <w:ins w:id="23606"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3607" w:author="Στάθης Καπ" w:date="2023-03-09T06:37:00Z"/>
                <w:sz w:val="16"/>
                <w:szCs w:val="16"/>
              </w:rPr>
            </w:pPr>
            <w:ins w:id="23608"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360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3610" w:author="Στάθης Καπ" w:date="2023-03-09T06:37:00Z"/>
                <w:sz w:val="16"/>
                <w:szCs w:val="16"/>
              </w:rPr>
            </w:pPr>
            <w:ins w:id="23611"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3612" w:author="Στάθης Καπ" w:date="2023-03-09T06:37:00Z"/>
                <w:sz w:val="16"/>
                <w:szCs w:val="16"/>
              </w:rPr>
            </w:pPr>
            <w:ins w:id="23613"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3614" w:author="Στάθης Καπ" w:date="2023-03-09T06:37:00Z"/>
                <w:sz w:val="16"/>
                <w:szCs w:val="16"/>
              </w:rPr>
            </w:pPr>
            <w:ins w:id="23615"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3616" w:author="Στάθης Καπ" w:date="2023-03-09T06:37:00Z"/>
                <w:sz w:val="16"/>
                <w:szCs w:val="16"/>
              </w:rPr>
            </w:pPr>
            <w:ins w:id="23617"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3618" w:author="Στάθης Καπ" w:date="2023-03-09T06:37:00Z"/>
                <w:sz w:val="16"/>
                <w:szCs w:val="16"/>
              </w:rPr>
            </w:pPr>
            <w:ins w:id="23619"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3620" w:author="Στάθης Καπ" w:date="2023-03-09T06:37:00Z"/>
                <w:sz w:val="16"/>
                <w:szCs w:val="16"/>
              </w:rPr>
            </w:pPr>
            <w:ins w:id="23621"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3622" w:author="Στάθης Καπ" w:date="2023-03-09T06:37:00Z"/>
                <w:sz w:val="16"/>
                <w:szCs w:val="16"/>
              </w:rPr>
            </w:pPr>
            <w:ins w:id="23623"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3624" w:author="Στάθης Καπ" w:date="2023-03-09T06:37:00Z"/>
                <w:sz w:val="16"/>
                <w:szCs w:val="16"/>
              </w:rPr>
            </w:pPr>
            <w:ins w:id="23625"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3626" w:author="Στάθης Καπ" w:date="2023-03-09T06:37:00Z"/>
                <w:sz w:val="16"/>
                <w:szCs w:val="16"/>
              </w:rPr>
            </w:pPr>
            <w:ins w:id="23627"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3628" w:author="Στάθης Καπ" w:date="2023-03-09T06:37:00Z"/>
                <w:sz w:val="16"/>
                <w:szCs w:val="16"/>
              </w:rPr>
            </w:pPr>
            <w:ins w:id="23629"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3630" w:author="Στάθης Καπ" w:date="2023-03-09T06:37:00Z"/>
                <w:sz w:val="16"/>
                <w:szCs w:val="16"/>
              </w:rPr>
            </w:pPr>
            <w:ins w:id="23631"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3632" w:author="Στάθης Καπ" w:date="2023-03-09T06:37:00Z"/>
                <w:sz w:val="16"/>
                <w:szCs w:val="16"/>
              </w:rPr>
            </w:pPr>
            <w:ins w:id="23633"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3634" w:author="Στάθης Καπ" w:date="2023-03-09T06:37:00Z"/>
                <w:sz w:val="16"/>
                <w:szCs w:val="16"/>
              </w:rPr>
            </w:pPr>
            <w:ins w:id="23635"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3636" w:author="Στάθης Καπ" w:date="2023-03-09T06:37:00Z"/>
                <w:sz w:val="16"/>
                <w:szCs w:val="16"/>
              </w:rPr>
            </w:pPr>
            <w:ins w:id="23637"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3638" w:author="Στάθης Καπ" w:date="2023-03-09T06:37:00Z"/>
                <w:sz w:val="16"/>
                <w:szCs w:val="16"/>
              </w:rPr>
            </w:pPr>
            <w:ins w:id="23639"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3640" w:author="Στάθης Καπ" w:date="2023-03-09T06:37:00Z"/>
                <w:sz w:val="16"/>
                <w:szCs w:val="16"/>
              </w:rPr>
            </w:pPr>
            <w:ins w:id="23641"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3642" w:author="Στάθης Καπ" w:date="2023-03-09T06:37:00Z"/>
                <w:sz w:val="16"/>
                <w:szCs w:val="16"/>
              </w:rPr>
            </w:pPr>
            <w:ins w:id="23643"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3644" w:author="Στάθης Καπ" w:date="2023-03-09T06:37:00Z"/>
                <w:sz w:val="16"/>
                <w:szCs w:val="16"/>
              </w:rPr>
            </w:pPr>
            <w:ins w:id="23645"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364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3647" w:author="Στάθης Καπ" w:date="2023-03-09T06:37:00Z"/>
                <w:sz w:val="16"/>
                <w:szCs w:val="16"/>
              </w:rPr>
            </w:pPr>
            <w:ins w:id="23648"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3649" w:author="Στάθης Καπ" w:date="2023-03-09T06:37:00Z"/>
                <w:sz w:val="16"/>
                <w:szCs w:val="16"/>
              </w:rPr>
            </w:pPr>
            <w:ins w:id="23650"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3651" w:author="Στάθης Καπ" w:date="2023-03-09T06:37:00Z"/>
                <w:sz w:val="16"/>
                <w:szCs w:val="16"/>
              </w:rPr>
            </w:pPr>
            <w:ins w:id="23652"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3653" w:author="Στάθης Καπ" w:date="2023-03-09T06:37:00Z"/>
                <w:sz w:val="16"/>
                <w:szCs w:val="16"/>
              </w:rPr>
            </w:pPr>
            <w:ins w:id="23654"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3655" w:author="Στάθης Καπ" w:date="2023-03-09T06:37:00Z"/>
                <w:sz w:val="16"/>
                <w:szCs w:val="16"/>
              </w:rPr>
            </w:pPr>
            <w:ins w:id="23656"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3657" w:author="Στάθης Καπ" w:date="2023-03-09T06:37:00Z"/>
                <w:sz w:val="16"/>
                <w:szCs w:val="16"/>
              </w:rPr>
            </w:pPr>
            <w:ins w:id="23658"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3659" w:author="Στάθης Καπ" w:date="2023-03-09T06:37:00Z"/>
                <w:sz w:val="16"/>
                <w:szCs w:val="16"/>
              </w:rPr>
            </w:pPr>
            <w:ins w:id="23660"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3661" w:author="Στάθης Καπ" w:date="2023-03-09T06:37:00Z"/>
                <w:sz w:val="16"/>
                <w:szCs w:val="16"/>
              </w:rPr>
            </w:pPr>
            <w:ins w:id="23662"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3663" w:author="Στάθης Καπ" w:date="2023-03-09T06:37:00Z"/>
                <w:sz w:val="16"/>
                <w:szCs w:val="16"/>
              </w:rPr>
            </w:pPr>
            <w:ins w:id="23664"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3665" w:author="Στάθης Καπ" w:date="2023-03-09T06:37:00Z"/>
                <w:sz w:val="16"/>
                <w:szCs w:val="16"/>
              </w:rPr>
            </w:pPr>
            <w:ins w:id="23666"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3667" w:author="Στάθης Καπ" w:date="2023-03-09T06:37:00Z"/>
                <w:sz w:val="16"/>
                <w:szCs w:val="16"/>
              </w:rPr>
            </w:pPr>
            <w:ins w:id="23668"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3669" w:author="Στάθης Καπ" w:date="2023-03-09T06:37:00Z"/>
                <w:sz w:val="16"/>
                <w:szCs w:val="16"/>
              </w:rPr>
            </w:pPr>
            <w:ins w:id="23670"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3671" w:author="Στάθης Καπ" w:date="2023-03-09T06:37:00Z"/>
                <w:sz w:val="16"/>
                <w:szCs w:val="16"/>
              </w:rPr>
            </w:pPr>
            <w:ins w:id="23672"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3673" w:author="Στάθης Καπ" w:date="2023-03-09T06:37:00Z"/>
                <w:sz w:val="16"/>
                <w:szCs w:val="16"/>
              </w:rPr>
            </w:pPr>
            <w:ins w:id="23674"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3675" w:author="Στάθης Καπ" w:date="2023-03-09T06:37:00Z"/>
                <w:sz w:val="16"/>
                <w:szCs w:val="16"/>
              </w:rPr>
            </w:pPr>
            <w:ins w:id="23676"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3677" w:author="Στάθης Καπ" w:date="2023-03-09T06:37:00Z"/>
                <w:sz w:val="16"/>
                <w:szCs w:val="16"/>
              </w:rPr>
            </w:pPr>
            <w:ins w:id="23678"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3679" w:author="Στάθης Καπ" w:date="2023-03-09T06:37:00Z"/>
                <w:sz w:val="16"/>
                <w:szCs w:val="16"/>
              </w:rPr>
            </w:pPr>
            <w:ins w:id="23680"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3681" w:author="Στάθης Καπ" w:date="2023-03-09T06:37:00Z"/>
                <w:sz w:val="16"/>
                <w:szCs w:val="16"/>
              </w:rPr>
            </w:pPr>
            <w:ins w:id="23682"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368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3684" w:author="Στάθης Καπ" w:date="2023-03-09T06:37:00Z"/>
                <w:sz w:val="16"/>
                <w:szCs w:val="16"/>
              </w:rPr>
            </w:pPr>
            <w:ins w:id="23685"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3686" w:author="Στάθης Καπ" w:date="2023-03-09T06:37:00Z"/>
                <w:sz w:val="16"/>
                <w:szCs w:val="16"/>
              </w:rPr>
            </w:pPr>
            <w:ins w:id="23687"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3688" w:author="Στάθης Καπ" w:date="2023-03-09T06:37:00Z"/>
                <w:sz w:val="16"/>
                <w:szCs w:val="16"/>
              </w:rPr>
            </w:pPr>
            <w:ins w:id="23689"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3690" w:author="Στάθης Καπ" w:date="2023-03-09T06:37:00Z"/>
                <w:sz w:val="16"/>
                <w:szCs w:val="16"/>
              </w:rPr>
            </w:pPr>
            <w:ins w:id="23691"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3692" w:author="Στάθης Καπ" w:date="2023-03-09T06:37:00Z"/>
                <w:sz w:val="16"/>
                <w:szCs w:val="16"/>
              </w:rPr>
            </w:pPr>
            <w:ins w:id="23693"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3694" w:author="Στάθης Καπ" w:date="2023-03-09T06:37:00Z"/>
                <w:sz w:val="16"/>
                <w:szCs w:val="16"/>
              </w:rPr>
            </w:pPr>
            <w:ins w:id="23695"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3696" w:author="Στάθης Καπ" w:date="2023-03-09T06:37:00Z"/>
                <w:sz w:val="16"/>
                <w:szCs w:val="16"/>
              </w:rPr>
            </w:pPr>
            <w:ins w:id="23697"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3698" w:author="Στάθης Καπ" w:date="2023-03-09T06:37:00Z"/>
                <w:sz w:val="16"/>
                <w:szCs w:val="16"/>
              </w:rPr>
            </w:pPr>
            <w:ins w:id="23699"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3700" w:author="Στάθης Καπ" w:date="2023-03-09T06:37:00Z"/>
                <w:sz w:val="16"/>
                <w:szCs w:val="16"/>
              </w:rPr>
            </w:pPr>
            <w:ins w:id="23701"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3702" w:author="Στάθης Καπ" w:date="2023-03-09T06:37:00Z"/>
                <w:sz w:val="16"/>
                <w:szCs w:val="16"/>
              </w:rPr>
            </w:pPr>
            <w:ins w:id="23703"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3704" w:author="Στάθης Καπ" w:date="2023-03-09T06:37:00Z"/>
                <w:sz w:val="16"/>
                <w:szCs w:val="16"/>
              </w:rPr>
            </w:pPr>
            <w:ins w:id="23705"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3706" w:author="Στάθης Καπ" w:date="2023-03-09T06:37:00Z"/>
                <w:sz w:val="16"/>
                <w:szCs w:val="16"/>
              </w:rPr>
            </w:pPr>
            <w:ins w:id="23707"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3708" w:author="Στάθης Καπ" w:date="2023-03-09T06:37:00Z"/>
                <w:sz w:val="16"/>
                <w:szCs w:val="16"/>
              </w:rPr>
            </w:pPr>
            <w:ins w:id="23709"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3710" w:author="Στάθης Καπ" w:date="2023-03-09T06:37:00Z"/>
                <w:sz w:val="16"/>
                <w:szCs w:val="16"/>
              </w:rPr>
            </w:pPr>
            <w:ins w:id="23711"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3712" w:author="Στάθης Καπ" w:date="2023-03-09T06:37:00Z"/>
                <w:sz w:val="16"/>
                <w:szCs w:val="16"/>
              </w:rPr>
            </w:pPr>
            <w:ins w:id="23713"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3714" w:author="Στάθης Καπ" w:date="2023-03-09T06:37:00Z"/>
                <w:sz w:val="16"/>
                <w:szCs w:val="16"/>
              </w:rPr>
            </w:pPr>
            <w:ins w:id="23715"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3716" w:author="Στάθης Καπ" w:date="2023-03-09T06:37:00Z"/>
                <w:sz w:val="16"/>
                <w:szCs w:val="16"/>
              </w:rPr>
            </w:pPr>
            <w:ins w:id="23717"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3718" w:author="Στάθης Καπ" w:date="2023-03-09T06:37:00Z"/>
                <w:sz w:val="16"/>
                <w:szCs w:val="16"/>
              </w:rPr>
            </w:pPr>
            <w:ins w:id="23719"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372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3721" w:author="Στάθης Καπ" w:date="2023-03-09T06:37:00Z"/>
                <w:sz w:val="16"/>
                <w:szCs w:val="16"/>
              </w:rPr>
            </w:pPr>
            <w:ins w:id="23722"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3723" w:author="Στάθης Καπ" w:date="2023-03-09T06:37:00Z"/>
                <w:sz w:val="16"/>
                <w:szCs w:val="16"/>
              </w:rPr>
            </w:pPr>
            <w:ins w:id="23724"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3725" w:author="Στάθης Καπ" w:date="2023-03-09T06:37:00Z"/>
                <w:sz w:val="16"/>
                <w:szCs w:val="16"/>
              </w:rPr>
            </w:pPr>
            <w:ins w:id="23726"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3727" w:author="Στάθης Καπ" w:date="2023-03-09T06:37:00Z"/>
                <w:sz w:val="16"/>
                <w:szCs w:val="16"/>
              </w:rPr>
            </w:pPr>
            <w:ins w:id="23728"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3729" w:author="Στάθης Καπ" w:date="2023-03-09T06:37:00Z"/>
                <w:sz w:val="16"/>
                <w:szCs w:val="16"/>
              </w:rPr>
            </w:pPr>
            <w:ins w:id="23730"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3731" w:author="Στάθης Καπ" w:date="2023-03-09T06:37:00Z"/>
                <w:sz w:val="16"/>
                <w:szCs w:val="16"/>
              </w:rPr>
            </w:pPr>
            <w:ins w:id="23732"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3733" w:author="Στάθης Καπ" w:date="2023-03-09T06:37:00Z"/>
                <w:sz w:val="16"/>
                <w:szCs w:val="16"/>
              </w:rPr>
            </w:pPr>
            <w:ins w:id="23734"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3735" w:author="Στάθης Καπ" w:date="2023-03-09T06:37:00Z"/>
                <w:sz w:val="16"/>
                <w:szCs w:val="16"/>
              </w:rPr>
            </w:pPr>
            <w:ins w:id="23736"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3737" w:author="Στάθης Καπ" w:date="2023-03-09T06:37:00Z"/>
                <w:sz w:val="16"/>
                <w:szCs w:val="16"/>
              </w:rPr>
            </w:pPr>
            <w:ins w:id="23738"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3739" w:author="Στάθης Καπ" w:date="2023-03-09T06:37:00Z"/>
                <w:sz w:val="16"/>
                <w:szCs w:val="16"/>
              </w:rPr>
            </w:pPr>
            <w:ins w:id="23740"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3741" w:author="Στάθης Καπ" w:date="2023-03-09T06:37:00Z"/>
                <w:sz w:val="16"/>
                <w:szCs w:val="16"/>
              </w:rPr>
            </w:pPr>
            <w:ins w:id="23742"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3743" w:author="Στάθης Καπ" w:date="2023-03-09T06:37:00Z"/>
                <w:sz w:val="16"/>
                <w:szCs w:val="16"/>
              </w:rPr>
            </w:pPr>
            <w:ins w:id="23744"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3745" w:author="Στάθης Καπ" w:date="2023-03-09T06:37:00Z"/>
                <w:sz w:val="16"/>
                <w:szCs w:val="16"/>
              </w:rPr>
            </w:pPr>
            <w:ins w:id="23746"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3747" w:author="Στάθης Καπ" w:date="2023-03-09T06:37:00Z"/>
                <w:sz w:val="16"/>
                <w:szCs w:val="16"/>
              </w:rPr>
            </w:pPr>
            <w:ins w:id="23748"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3749" w:author="Στάθης Καπ" w:date="2023-03-09T06:37:00Z"/>
                <w:sz w:val="16"/>
                <w:szCs w:val="16"/>
              </w:rPr>
            </w:pPr>
            <w:ins w:id="23750"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3751" w:author="Στάθης Καπ" w:date="2023-03-09T06:37:00Z"/>
                <w:sz w:val="16"/>
                <w:szCs w:val="16"/>
              </w:rPr>
            </w:pPr>
            <w:ins w:id="23752"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3753" w:author="Στάθης Καπ" w:date="2023-03-09T06:37:00Z"/>
                <w:sz w:val="16"/>
                <w:szCs w:val="16"/>
              </w:rPr>
            </w:pPr>
            <w:ins w:id="23754"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3755" w:author="Στάθης Καπ" w:date="2023-03-09T06:37:00Z"/>
                <w:sz w:val="16"/>
                <w:szCs w:val="16"/>
              </w:rPr>
            </w:pPr>
            <w:ins w:id="23756"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375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3758" w:author="Στάθης Καπ" w:date="2023-03-09T06:37:00Z"/>
                <w:sz w:val="16"/>
                <w:szCs w:val="16"/>
              </w:rPr>
            </w:pPr>
            <w:ins w:id="23759"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3760" w:author="Στάθης Καπ" w:date="2023-03-09T06:37:00Z"/>
                <w:sz w:val="16"/>
                <w:szCs w:val="16"/>
              </w:rPr>
            </w:pPr>
            <w:ins w:id="2376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3762" w:author="Στάθης Καπ" w:date="2023-03-09T06:37:00Z"/>
                <w:sz w:val="16"/>
                <w:szCs w:val="16"/>
              </w:rPr>
            </w:pPr>
            <w:ins w:id="2376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3764" w:author="Στάθης Καπ" w:date="2023-03-09T06:37:00Z"/>
                <w:sz w:val="16"/>
                <w:szCs w:val="16"/>
              </w:rPr>
            </w:pPr>
            <w:ins w:id="23765"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3766" w:author="Στάθης Καπ" w:date="2023-03-09T06:37:00Z"/>
                <w:sz w:val="16"/>
                <w:szCs w:val="16"/>
              </w:rPr>
            </w:pPr>
            <w:ins w:id="2376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3768" w:author="Στάθης Καπ" w:date="2023-03-09T06:37:00Z"/>
                <w:sz w:val="16"/>
                <w:szCs w:val="16"/>
              </w:rPr>
            </w:pPr>
            <w:ins w:id="23769"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3770" w:author="Στάθης Καπ" w:date="2023-03-09T06:37:00Z"/>
                <w:sz w:val="16"/>
                <w:szCs w:val="16"/>
              </w:rPr>
            </w:pPr>
            <w:ins w:id="23771"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3772" w:author="Στάθης Καπ" w:date="2023-03-09T06:37:00Z"/>
                <w:sz w:val="16"/>
                <w:szCs w:val="16"/>
              </w:rPr>
            </w:pPr>
            <w:ins w:id="23773"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3774" w:author="Στάθης Καπ" w:date="2023-03-09T06:37:00Z"/>
                <w:sz w:val="16"/>
                <w:szCs w:val="16"/>
              </w:rPr>
            </w:pPr>
            <w:ins w:id="23775"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3776" w:author="Στάθης Καπ" w:date="2023-03-09T06:37:00Z"/>
                <w:sz w:val="16"/>
                <w:szCs w:val="16"/>
              </w:rPr>
            </w:pPr>
            <w:ins w:id="23777"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3778" w:author="Στάθης Καπ" w:date="2023-03-09T06:37:00Z"/>
                <w:sz w:val="16"/>
                <w:szCs w:val="16"/>
              </w:rPr>
            </w:pPr>
            <w:ins w:id="23779"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3780" w:author="Στάθης Καπ" w:date="2023-03-09T06:37:00Z"/>
                <w:sz w:val="16"/>
                <w:szCs w:val="16"/>
              </w:rPr>
            </w:pPr>
            <w:ins w:id="23781"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3782" w:author="Στάθης Καπ" w:date="2023-03-09T06:37:00Z"/>
                <w:sz w:val="16"/>
                <w:szCs w:val="16"/>
              </w:rPr>
            </w:pPr>
            <w:ins w:id="23783"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3784" w:author="Στάθης Καπ" w:date="2023-03-09T06:37:00Z"/>
                <w:sz w:val="16"/>
                <w:szCs w:val="16"/>
              </w:rPr>
            </w:pPr>
            <w:ins w:id="23785"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3786" w:author="Στάθης Καπ" w:date="2023-03-09T06:37:00Z"/>
                <w:sz w:val="16"/>
                <w:szCs w:val="16"/>
              </w:rPr>
            </w:pPr>
            <w:ins w:id="23787"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3788" w:author="Στάθης Καπ" w:date="2023-03-09T06:37:00Z"/>
                <w:sz w:val="16"/>
                <w:szCs w:val="16"/>
              </w:rPr>
            </w:pPr>
            <w:ins w:id="23789"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3790" w:author="Στάθης Καπ" w:date="2023-03-09T06:37:00Z"/>
                <w:sz w:val="16"/>
                <w:szCs w:val="16"/>
              </w:rPr>
            </w:pPr>
            <w:ins w:id="23791"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3792" w:author="Στάθης Καπ" w:date="2023-03-09T06:37:00Z"/>
                <w:sz w:val="16"/>
                <w:szCs w:val="16"/>
              </w:rPr>
            </w:pPr>
            <w:ins w:id="23793"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379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3795" w:author="Στάθης Καπ" w:date="2023-03-09T06:37:00Z"/>
                <w:sz w:val="16"/>
                <w:szCs w:val="16"/>
              </w:rPr>
            </w:pPr>
            <w:ins w:id="23796"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3797" w:author="Στάθης Καπ" w:date="2023-03-09T06:37:00Z"/>
                <w:sz w:val="16"/>
                <w:szCs w:val="16"/>
              </w:rPr>
            </w:pPr>
            <w:ins w:id="2379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3799" w:author="Στάθης Καπ" w:date="2023-03-09T06:37:00Z"/>
                <w:sz w:val="16"/>
                <w:szCs w:val="16"/>
              </w:rPr>
            </w:pPr>
            <w:ins w:id="2380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3801" w:author="Στάθης Καπ" w:date="2023-03-09T06:37:00Z"/>
                <w:sz w:val="16"/>
                <w:szCs w:val="16"/>
              </w:rPr>
            </w:pPr>
            <w:ins w:id="23802"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3803" w:author="Στάθης Καπ" w:date="2023-03-09T06:37:00Z"/>
                <w:sz w:val="16"/>
                <w:szCs w:val="16"/>
              </w:rPr>
            </w:pPr>
            <w:ins w:id="2380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3805" w:author="Στάθης Καπ" w:date="2023-03-09T06:37:00Z"/>
                <w:sz w:val="16"/>
                <w:szCs w:val="16"/>
              </w:rPr>
            </w:pPr>
            <w:ins w:id="23806"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3807" w:author="Στάθης Καπ" w:date="2023-03-09T06:37:00Z"/>
                <w:sz w:val="16"/>
                <w:szCs w:val="16"/>
              </w:rPr>
            </w:pPr>
            <w:ins w:id="23808"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3809" w:author="Στάθης Καπ" w:date="2023-03-09T06:37:00Z"/>
                <w:sz w:val="16"/>
                <w:szCs w:val="16"/>
              </w:rPr>
            </w:pPr>
            <w:ins w:id="23810"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3811" w:author="Στάθης Καπ" w:date="2023-03-09T06:37:00Z"/>
                <w:sz w:val="16"/>
                <w:szCs w:val="16"/>
              </w:rPr>
            </w:pPr>
            <w:ins w:id="23812"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3813" w:author="Στάθης Καπ" w:date="2023-03-09T06:37:00Z"/>
                <w:sz w:val="16"/>
                <w:szCs w:val="16"/>
              </w:rPr>
            </w:pPr>
            <w:ins w:id="23814"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3815" w:author="Στάθης Καπ" w:date="2023-03-09T06:37:00Z"/>
                <w:sz w:val="16"/>
                <w:szCs w:val="16"/>
              </w:rPr>
            </w:pPr>
            <w:ins w:id="23816"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3817" w:author="Στάθης Καπ" w:date="2023-03-09T06:37:00Z"/>
                <w:sz w:val="16"/>
                <w:szCs w:val="16"/>
              </w:rPr>
            </w:pPr>
            <w:ins w:id="23818"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3819" w:author="Στάθης Καπ" w:date="2023-03-09T06:37:00Z"/>
                <w:sz w:val="16"/>
                <w:szCs w:val="16"/>
              </w:rPr>
            </w:pPr>
            <w:ins w:id="23820"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3821" w:author="Στάθης Καπ" w:date="2023-03-09T06:37:00Z"/>
                <w:sz w:val="16"/>
                <w:szCs w:val="16"/>
              </w:rPr>
            </w:pPr>
            <w:ins w:id="23822"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3823" w:author="Στάθης Καπ" w:date="2023-03-09T06:37:00Z"/>
                <w:sz w:val="16"/>
                <w:szCs w:val="16"/>
              </w:rPr>
            </w:pPr>
            <w:ins w:id="23824"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3825" w:author="Στάθης Καπ" w:date="2023-03-09T06:37:00Z"/>
                <w:sz w:val="16"/>
                <w:szCs w:val="16"/>
              </w:rPr>
            </w:pPr>
            <w:ins w:id="23826"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3827" w:author="Στάθης Καπ" w:date="2023-03-09T06:37:00Z"/>
                <w:sz w:val="16"/>
                <w:szCs w:val="16"/>
              </w:rPr>
            </w:pPr>
            <w:ins w:id="23828"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3829" w:author="Στάθης Καπ" w:date="2023-03-09T06:37:00Z"/>
                <w:sz w:val="16"/>
                <w:szCs w:val="16"/>
              </w:rPr>
            </w:pPr>
            <w:ins w:id="23830"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383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3832" w:author="Στάθης Καπ" w:date="2023-03-09T06:37:00Z"/>
                <w:sz w:val="16"/>
                <w:szCs w:val="16"/>
              </w:rPr>
            </w:pPr>
            <w:ins w:id="23833"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3834" w:author="Στάθης Καπ" w:date="2023-03-09T06:37:00Z"/>
                <w:sz w:val="16"/>
                <w:szCs w:val="16"/>
              </w:rPr>
            </w:pPr>
            <w:ins w:id="2383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3836" w:author="Στάθης Καπ" w:date="2023-03-09T06:37:00Z"/>
                <w:sz w:val="16"/>
                <w:szCs w:val="16"/>
              </w:rPr>
            </w:pPr>
            <w:ins w:id="2383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3838" w:author="Στάθης Καπ" w:date="2023-03-09T06:37:00Z"/>
                <w:sz w:val="16"/>
                <w:szCs w:val="16"/>
              </w:rPr>
            </w:pPr>
            <w:ins w:id="23839"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3840" w:author="Στάθης Καπ" w:date="2023-03-09T06:37:00Z"/>
                <w:sz w:val="16"/>
                <w:szCs w:val="16"/>
              </w:rPr>
            </w:pPr>
            <w:ins w:id="2384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3842" w:author="Στάθης Καπ" w:date="2023-03-09T06:37:00Z"/>
                <w:sz w:val="16"/>
                <w:szCs w:val="16"/>
              </w:rPr>
            </w:pPr>
            <w:ins w:id="23843"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3844" w:author="Στάθης Καπ" w:date="2023-03-09T06:37:00Z"/>
                <w:sz w:val="16"/>
                <w:szCs w:val="16"/>
              </w:rPr>
            </w:pPr>
            <w:ins w:id="23845"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3846" w:author="Στάθης Καπ" w:date="2023-03-09T06:37:00Z"/>
                <w:sz w:val="16"/>
                <w:szCs w:val="16"/>
              </w:rPr>
            </w:pPr>
            <w:ins w:id="23847"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3848" w:author="Στάθης Καπ" w:date="2023-03-09T06:37:00Z"/>
                <w:sz w:val="16"/>
                <w:szCs w:val="16"/>
              </w:rPr>
            </w:pPr>
            <w:ins w:id="23849"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3850" w:author="Στάθης Καπ" w:date="2023-03-09T06:37:00Z"/>
                <w:sz w:val="16"/>
                <w:szCs w:val="16"/>
              </w:rPr>
            </w:pPr>
            <w:ins w:id="23851"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3852" w:author="Στάθης Καπ" w:date="2023-03-09T06:37:00Z"/>
                <w:sz w:val="16"/>
                <w:szCs w:val="16"/>
              </w:rPr>
            </w:pPr>
            <w:ins w:id="23853"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3854" w:author="Στάθης Καπ" w:date="2023-03-09T06:37:00Z"/>
                <w:sz w:val="16"/>
                <w:szCs w:val="16"/>
              </w:rPr>
            </w:pPr>
            <w:ins w:id="23855"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3856" w:author="Στάθης Καπ" w:date="2023-03-09T06:37:00Z"/>
                <w:sz w:val="16"/>
                <w:szCs w:val="16"/>
              </w:rPr>
            </w:pPr>
            <w:ins w:id="23857"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3858" w:author="Στάθης Καπ" w:date="2023-03-09T06:37:00Z"/>
                <w:sz w:val="16"/>
                <w:szCs w:val="16"/>
              </w:rPr>
            </w:pPr>
            <w:ins w:id="23859"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3860" w:author="Στάθης Καπ" w:date="2023-03-09T06:37:00Z"/>
                <w:sz w:val="16"/>
                <w:szCs w:val="16"/>
              </w:rPr>
            </w:pPr>
            <w:ins w:id="23861"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3862" w:author="Στάθης Καπ" w:date="2023-03-09T06:37:00Z"/>
                <w:sz w:val="16"/>
                <w:szCs w:val="16"/>
              </w:rPr>
            </w:pPr>
            <w:ins w:id="23863"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3864" w:author="Στάθης Καπ" w:date="2023-03-09T06:37:00Z"/>
                <w:sz w:val="16"/>
                <w:szCs w:val="16"/>
              </w:rPr>
            </w:pPr>
            <w:ins w:id="23865"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3866" w:author="Στάθης Καπ" w:date="2023-03-09T06:37:00Z"/>
                <w:sz w:val="16"/>
                <w:szCs w:val="16"/>
              </w:rPr>
            </w:pPr>
            <w:ins w:id="23867"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38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3869" w:author="Στάθης Καπ" w:date="2023-03-09T06:37:00Z"/>
                <w:sz w:val="16"/>
                <w:szCs w:val="16"/>
              </w:rPr>
            </w:pPr>
            <w:ins w:id="23870"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3871" w:author="Στάθης Καπ" w:date="2023-03-09T06:37:00Z"/>
                <w:sz w:val="16"/>
                <w:szCs w:val="16"/>
              </w:rPr>
            </w:pPr>
            <w:ins w:id="2387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3873" w:author="Στάθης Καπ" w:date="2023-03-09T06:37:00Z"/>
                <w:sz w:val="16"/>
                <w:szCs w:val="16"/>
              </w:rPr>
            </w:pPr>
            <w:ins w:id="2387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3875" w:author="Στάθης Καπ" w:date="2023-03-09T06:37:00Z"/>
                <w:sz w:val="16"/>
                <w:szCs w:val="16"/>
              </w:rPr>
            </w:pPr>
            <w:ins w:id="23876"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3877" w:author="Στάθης Καπ" w:date="2023-03-09T06:37:00Z"/>
                <w:sz w:val="16"/>
                <w:szCs w:val="16"/>
              </w:rPr>
            </w:pPr>
            <w:ins w:id="2387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3879" w:author="Στάθης Καπ" w:date="2023-03-09T06:37:00Z"/>
                <w:sz w:val="16"/>
                <w:szCs w:val="16"/>
              </w:rPr>
            </w:pPr>
            <w:ins w:id="23880"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3881" w:author="Στάθης Καπ" w:date="2023-03-09T06:37:00Z"/>
                <w:sz w:val="16"/>
                <w:szCs w:val="16"/>
              </w:rPr>
            </w:pPr>
            <w:ins w:id="23882"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3883" w:author="Στάθης Καπ" w:date="2023-03-09T06:37:00Z"/>
                <w:sz w:val="16"/>
                <w:szCs w:val="16"/>
              </w:rPr>
            </w:pPr>
            <w:ins w:id="23884"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3885" w:author="Στάθης Καπ" w:date="2023-03-09T06:37:00Z"/>
                <w:sz w:val="16"/>
                <w:szCs w:val="16"/>
              </w:rPr>
            </w:pPr>
            <w:ins w:id="23886"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3887" w:author="Στάθης Καπ" w:date="2023-03-09T06:37:00Z"/>
                <w:sz w:val="16"/>
                <w:szCs w:val="16"/>
              </w:rPr>
            </w:pPr>
            <w:ins w:id="23888"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3889" w:author="Στάθης Καπ" w:date="2023-03-09T06:37:00Z"/>
                <w:sz w:val="16"/>
                <w:szCs w:val="16"/>
              </w:rPr>
            </w:pPr>
            <w:ins w:id="23890"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3891" w:author="Στάθης Καπ" w:date="2023-03-09T06:37:00Z"/>
                <w:sz w:val="16"/>
                <w:szCs w:val="16"/>
              </w:rPr>
            </w:pPr>
            <w:ins w:id="23892"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3893" w:author="Στάθης Καπ" w:date="2023-03-09T06:37:00Z"/>
                <w:sz w:val="16"/>
                <w:szCs w:val="16"/>
              </w:rPr>
            </w:pPr>
            <w:ins w:id="23894"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3895" w:author="Στάθης Καπ" w:date="2023-03-09T06:37:00Z"/>
                <w:sz w:val="16"/>
                <w:szCs w:val="16"/>
              </w:rPr>
            </w:pPr>
            <w:ins w:id="23896"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3897" w:author="Στάθης Καπ" w:date="2023-03-09T06:37:00Z"/>
                <w:sz w:val="16"/>
                <w:szCs w:val="16"/>
              </w:rPr>
            </w:pPr>
            <w:ins w:id="23898"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3899" w:author="Στάθης Καπ" w:date="2023-03-09T06:37:00Z"/>
                <w:sz w:val="16"/>
                <w:szCs w:val="16"/>
              </w:rPr>
            </w:pPr>
            <w:ins w:id="23900"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3901" w:author="Στάθης Καπ" w:date="2023-03-09T06:37:00Z"/>
                <w:sz w:val="16"/>
                <w:szCs w:val="16"/>
              </w:rPr>
            </w:pPr>
            <w:ins w:id="23902"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3903" w:author="Στάθης Καπ" w:date="2023-03-09T06:37:00Z"/>
                <w:sz w:val="16"/>
                <w:szCs w:val="16"/>
              </w:rPr>
            </w:pPr>
            <w:ins w:id="23904"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390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3906" w:author="Στάθης Καπ" w:date="2023-03-09T06:37:00Z"/>
                <w:sz w:val="16"/>
                <w:szCs w:val="16"/>
              </w:rPr>
            </w:pPr>
            <w:ins w:id="23907"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3908" w:author="Στάθης Καπ" w:date="2023-03-09T06:37:00Z"/>
                <w:sz w:val="16"/>
                <w:szCs w:val="16"/>
              </w:rPr>
            </w:pPr>
            <w:ins w:id="2390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3910" w:author="Στάθης Καπ" w:date="2023-03-09T06:37:00Z"/>
                <w:sz w:val="16"/>
                <w:szCs w:val="16"/>
              </w:rPr>
            </w:pPr>
            <w:ins w:id="2391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3912" w:author="Στάθης Καπ" w:date="2023-03-09T06:37:00Z"/>
                <w:sz w:val="16"/>
                <w:szCs w:val="16"/>
              </w:rPr>
            </w:pPr>
            <w:ins w:id="23913"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3914" w:author="Στάθης Καπ" w:date="2023-03-09T06:37:00Z"/>
                <w:sz w:val="16"/>
                <w:szCs w:val="16"/>
              </w:rPr>
            </w:pPr>
            <w:ins w:id="2391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3916" w:author="Στάθης Καπ" w:date="2023-03-09T06:37:00Z"/>
                <w:sz w:val="16"/>
                <w:szCs w:val="16"/>
              </w:rPr>
            </w:pPr>
            <w:ins w:id="23917"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3918" w:author="Στάθης Καπ" w:date="2023-03-09T06:37:00Z"/>
                <w:sz w:val="16"/>
                <w:szCs w:val="16"/>
              </w:rPr>
            </w:pPr>
            <w:ins w:id="23919"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3920" w:author="Στάθης Καπ" w:date="2023-03-09T06:37:00Z"/>
                <w:sz w:val="16"/>
                <w:szCs w:val="16"/>
              </w:rPr>
            </w:pPr>
            <w:ins w:id="23921"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3922" w:author="Στάθης Καπ" w:date="2023-03-09T06:37:00Z"/>
                <w:sz w:val="16"/>
                <w:szCs w:val="16"/>
              </w:rPr>
            </w:pPr>
            <w:ins w:id="23923"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3924" w:author="Στάθης Καπ" w:date="2023-03-09T06:37:00Z"/>
                <w:sz w:val="16"/>
                <w:szCs w:val="16"/>
              </w:rPr>
            </w:pPr>
            <w:ins w:id="23925"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3926" w:author="Στάθης Καπ" w:date="2023-03-09T06:37:00Z"/>
                <w:sz w:val="16"/>
                <w:szCs w:val="16"/>
              </w:rPr>
            </w:pPr>
            <w:ins w:id="23927"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3928" w:author="Στάθης Καπ" w:date="2023-03-09T06:37:00Z"/>
                <w:sz w:val="16"/>
                <w:szCs w:val="16"/>
              </w:rPr>
            </w:pPr>
            <w:ins w:id="23929"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3930" w:author="Στάθης Καπ" w:date="2023-03-09T06:37:00Z"/>
                <w:sz w:val="16"/>
                <w:szCs w:val="16"/>
              </w:rPr>
            </w:pPr>
            <w:ins w:id="23931"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3932" w:author="Στάθης Καπ" w:date="2023-03-09T06:37:00Z"/>
                <w:sz w:val="16"/>
                <w:szCs w:val="16"/>
              </w:rPr>
            </w:pPr>
            <w:ins w:id="23933"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3934" w:author="Στάθης Καπ" w:date="2023-03-09T06:37:00Z"/>
                <w:sz w:val="16"/>
                <w:szCs w:val="16"/>
              </w:rPr>
            </w:pPr>
            <w:ins w:id="23935"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3936" w:author="Στάθης Καπ" w:date="2023-03-09T06:37:00Z"/>
                <w:sz w:val="16"/>
                <w:szCs w:val="16"/>
              </w:rPr>
            </w:pPr>
            <w:ins w:id="23937"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3938" w:author="Στάθης Καπ" w:date="2023-03-09T06:37:00Z"/>
                <w:sz w:val="16"/>
                <w:szCs w:val="16"/>
              </w:rPr>
            </w:pPr>
            <w:ins w:id="23939"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3940" w:author="Στάθης Καπ" w:date="2023-03-09T06:37:00Z"/>
                <w:sz w:val="16"/>
                <w:szCs w:val="16"/>
              </w:rPr>
            </w:pPr>
            <w:ins w:id="23941"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394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3943" w:author="Στάθης Καπ" w:date="2023-03-09T06:37:00Z"/>
                <w:sz w:val="16"/>
                <w:szCs w:val="16"/>
              </w:rPr>
            </w:pPr>
            <w:ins w:id="23944"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3945" w:author="Στάθης Καπ" w:date="2023-03-09T06:37:00Z"/>
                <w:sz w:val="16"/>
                <w:szCs w:val="16"/>
              </w:rPr>
            </w:pPr>
            <w:ins w:id="2394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3947" w:author="Στάθης Καπ" w:date="2023-03-09T06:37:00Z"/>
                <w:sz w:val="16"/>
                <w:szCs w:val="16"/>
              </w:rPr>
            </w:pPr>
            <w:ins w:id="2394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3949" w:author="Στάθης Καπ" w:date="2023-03-09T06:37:00Z"/>
                <w:sz w:val="16"/>
                <w:szCs w:val="16"/>
              </w:rPr>
            </w:pPr>
            <w:ins w:id="23950"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3951" w:author="Στάθης Καπ" w:date="2023-03-09T06:37:00Z"/>
                <w:sz w:val="16"/>
                <w:szCs w:val="16"/>
              </w:rPr>
            </w:pPr>
            <w:ins w:id="2395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3953" w:author="Στάθης Καπ" w:date="2023-03-09T06:37:00Z"/>
                <w:sz w:val="16"/>
                <w:szCs w:val="16"/>
              </w:rPr>
            </w:pPr>
            <w:ins w:id="23954"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3955" w:author="Στάθης Καπ" w:date="2023-03-09T06:37:00Z"/>
                <w:sz w:val="16"/>
                <w:szCs w:val="16"/>
              </w:rPr>
            </w:pPr>
            <w:ins w:id="23956"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3957" w:author="Στάθης Καπ" w:date="2023-03-09T06:37:00Z"/>
                <w:sz w:val="16"/>
                <w:szCs w:val="16"/>
              </w:rPr>
            </w:pPr>
            <w:ins w:id="23958"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3959" w:author="Στάθης Καπ" w:date="2023-03-09T06:37:00Z"/>
                <w:sz w:val="16"/>
                <w:szCs w:val="16"/>
              </w:rPr>
            </w:pPr>
            <w:ins w:id="23960"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3961" w:author="Στάθης Καπ" w:date="2023-03-09T06:37:00Z"/>
                <w:sz w:val="16"/>
                <w:szCs w:val="16"/>
              </w:rPr>
            </w:pPr>
            <w:ins w:id="23962"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3963" w:author="Στάθης Καπ" w:date="2023-03-09T06:37:00Z"/>
                <w:sz w:val="16"/>
                <w:szCs w:val="16"/>
              </w:rPr>
            </w:pPr>
            <w:ins w:id="23964"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3965" w:author="Στάθης Καπ" w:date="2023-03-09T06:37:00Z"/>
                <w:sz w:val="16"/>
                <w:szCs w:val="16"/>
              </w:rPr>
            </w:pPr>
            <w:ins w:id="23966"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3967" w:author="Στάθης Καπ" w:date="2023-03-09T06:37:00Z"/>
                <w:sz w:val="16"/>
                <w:szCs w:val="16"/>
              </w:rPr>
            </w:pPr>
            <w:ins w:id="23968"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3969" w:author="Στάθης Καπ" w:date="2023-03-09T06:37:00Z"/>
                <w:sz w:val="16"/>
                <w:szCs w:val="16"/>
              </w:rPr>
            </w:pPr>
            <w:ins w:id="23970"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3971" w:author="Στάθης Καπ" w:date="2023-03-09T06:37:00Z"/>
                <w:sz w:val="16"/>
                <w:szCs w:val="16"/>
              </w:rPr>
            </w:pPr>
            <w:ins w:id="23972"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3973" w:author="Στάθης Καπ" w:date="2023-03-09T06:37:00Z"/>
                <w:sz w:val="16"/>
                <w:szCs w:val="16"/>
              </w:rPr>
            </w:pPr>
            <w:ins w:id="23974"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3975" w:author="Στάθης Καπ" w:date="2023-03-09T06:37:00Z"/>
                <w:sz w:val="16"/>
                <w:szCs w:val="16"/>
              </w:rPr>
            </w:pPr>
            <w:ins w:id="23976"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3977" w:author="Στάθης Καπ" w:date="2023-03-09T06:37:00Z"/>
                <w:sz w:val="16"/>
                <w:szCs w:val="16"/>
              </w:rPr>
            </w:pPr>
            <w:ins w:id="23978"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397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3980" w:author="Στάθης Καπ" w:date="2023-03-09T06:37:00Z"/>
                <w:sz w:val="16"/>
                <w:szCs w:val="16"/>
              </w:rPr>
            </w:pPr>
            <w:ins w:id="23981"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3982" w:author="Στάθης Καπ" w:date="2023-03-09T06:37:00Z"/>
                <w:sz w:val="16"/>
                <w:szCs w:val="16"/>
              </w:rPr>
            </w:pPr>
            <w:ins w:id="2398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3984" w:author="Στάθης Καπ" w:date="2023-03-09T06:37:00Z"/>
                <w:sz w:val="16"/>
                <w:szCs w:val="16"/>
              </w:rPr>
            </w:pPr>
            <w:ins w:id="2398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3986" w:author="Στάθης Καπ" w:date="2023-03-09T06:37:00Z"/>
                <w:sz w:val="16"/>
                <w:szCs w:val="16"/>
              </w:rPr>
            </w:pPr>
            <w:ins w:id="23987"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3988" w:author="Στάθης Καπ" w:date="2023-03-09T06:37:00Z"/>
                <w:sz w:val="16"/>
                <w:szCs w:val="16"/>
              </w:rPr>
            </w:pPr>
            <w:ins w:id="2398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3990" w:author="Στάθης Καπ" w:date="2023-03-09T06:37:00Z"/>
                <w:sz w:val="16"/>
                <w:szCs w:val="16"/>
              </w:rPr>
            </w:pPr>
            <w:ins w:id="23991"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3992" w:author="Στάθης Καπ" w:date="2023-03-09T06:37:00Z"/>
                <w:sz w:val="16"/>
                <w:szCs w:val="16"/>
              </w:rPr>
            </w:pPr>
            <w:ins w:id="23993"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3994" w:author="Στάθης Καπ" w:date="2023-03-09T06:37:00Z"/>
                <w:sz w:val="16"/>
                <w:szCs w:val="16"/>
              </w:rPr>
            </w:pPr>
            <w:ins w:id="23995"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3996" w:author="Στάθης Καπ" w:date="2023-03-09T06:37:00Z"/>
                <w:sz w:val="16"/>
                <w:szCs w:val="16"/>
              </w:rPr>
            </w:pPr>
            <w:ins w:id="23997"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3998" w:author="Στάθης Καπ" w:date="2023-03-09T06:37:00Z"/>
                <w:sz w:val="16"/>
                <w:szCs w:val="16"/>
              </w:rPr>
            </w:pPr>
            <w:ins w:id="23999"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000" w:author="Στάθης Καπ" w:date="2023-03-09T06:37:00Z"/>
                <w:sz w:val="16"/>
                <w:szCs w:val="16"/>
              </w:rPr>
            </w:pPr>
            <w:ins w:id="24001"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002" w:author="Στάθης Καπ" w:date="2023-03-09T06:37:00Z"/>
                <w:sz w:val="16"/>
                <w:szCs w:val="16"/>
              </w:rPr>
            </w:pPr>
            <w:ins w:id="24003"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004" w:author="Στάθης Καπ" w:date="2023-03-09T06:37:00Z"/>
                <w:sz w:val="16"/>
                <w:szCs w:val="16"/>
              </w:rPr>
            </w:pPr>
            <w:ins w:id="24005"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006" w:author="Στάθης Καπ" w:date="2023-03-09T06:37:00Z"/>
                <w:sz w:val="16"/>
                <w:szCs w:val="16"/>
              </w:rPr>
            </w:pPr>
            <w:ins w:id="24007"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008" w:author="Στάθης Καπ" w:date="2023-03-09T06:37:00Z"/>
                <w:sz w:val="16"/>
                <w:szCs w:val="16"/>
              </w:rPr>
            </w:pPr>
            <w:ins w:id="24009"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010" w:author="Στάθης Καπ" w:date="2023-03-09T06:37:00Z"/>
                <w:sz w:val="16"/>
                <w:szCs w:val="16"/>
              </w:rPr>
            </w:pPr>
            <w:ins w:id="24011"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012" w:author="Στάθης Καπ" w:date="2023-03-09T06:37:00Z"/>
                <w:sz w:val="16"/>
                <w:szCs w:val="16"/>
              </w:rPr>
            </w:pPr>
            <w:ins w:id="24013"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4014" w:author="Στάθης Καπ" w:date="2023-03-09T06:37:00Z"/>
                <w:sz w:val="16"/>
                <w:szCs w:val="16"/>
              </w:rPr>
            </w:pPr>
            <w:ins w:id="24015"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40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4017" w:author="Στάθης Καπ" w:date="2023-03-09T06:37:00Z"/>
                <w:sz w:val="16"/>
                <w:szCs w:val="16"/>
              </w:rPr>
            </w:pPr>
            <w:ins w:id="24018"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4019" w:author="Στάθης Καπ" w:date="2023-03-09T06:37:00Z"/>
                <w:sz w:val="16"/>
                <w:szCs w:val="16"/>
              </w:rPr>
            </w:pPr>
            <w:ins w:id="2402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4021" w:author="Στάθης Καπ" w:date="2023-03-09T06:37:00Z"/>
                <w:sz w:val="16"/>
                <w:szCs w:val="16"/>
              </w:rPr>
            </w:pPr>
            <w:ins w:id="2402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4023" w:author="Στάθης Καπ" w:date="2023-03-09T06:37:00Z"/>
                <w:sz w:val="16"/>
                <w:szCs w:val="16"/>
              </w:rPr>
            </w:pPr>
            <w:ins w:id="24024"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4025" w:author="Στάθης Καπ" w:date="2023-03-09T06:37:00Z"/>
                <w:sz w:val="16"/>
                <w:szCs w:val="16"/>
              </w:rPr>
            </w:pPr>
            <w:ins w:id="2402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4027" w:author="Στάθης Καπ" w:date="2023-03-09T06:37:00Z"/>
                <w:sz w:val="16"/>
                <w:szCs w:val="16"/>
              </w:rPr>
            </w:pPr>
            <w:ins w:id="24028"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4029" w:author="Στάθης Καπ" w:date="2023-03-09T06:37:00Z"/>
                <w:sz w:val="16"/>
                <w:szCs w:val="16"/>
              </w:rPr>
            </w:pPr>
            <w:ins w:id="24030"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4031" w:author="Στάθης Καπ" w:date="2023-03-09T06:37:00Z"/>
                <w:sz w:val="16"/>
                <w:szCs w:val="16"/>
              </w:rPr>
            </w:pPr>
            <w:ins w:id="24032"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4033" w:author="Στάθης Καπ" w:date="2023-03-09T06:37:00Z"/>
                <w:sz w:val="16"/>
                <w:szCs w:val="16"/>
              </w:rPr>
            </w:pPr>
            <w:ins w:id="24034"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4035" w:author="Στάθης Καπ" w:date="2023-03-09T06:37:00Z"/>
                <w:sz w:val="16"/>
                <w:szCs w:val="16"/>
              </w:rPr>
            </w:pPr>
            <w:ins w:id="24036"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4037" w:author="Στάθης Καπ" w:date="2023-03-09T06:37:00Z"/>
                <w:sz w:val="16"/>
                <w:szCs w:val="16"/>
              </w:rPr>
            </w:pPr>
            <w:ins w:id="24038"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4039" w:author="Στάθης Καπ" w:date="2023-03-09T06:37:00Z"/>
                <w:sz w:val="16"/>
                <w:szCs w:val="16"/>
              </w:rPr>
            </w:pPr>
            <w:ins w:id="24040"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4041" w:author="Στάθης Καπ" w:date="2023-03-09T06:37:00Z"/>
                <w:sz w:val="16"/>
                <w:szCs w:val="16"/>
              </w:rPr>
            </w:pPr>
            <w:ins w:id="24042"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4043" w:author="Στάθης Καπ" w:date="2023-03-09T06:37:00Z"/>
                <w:sz w:val="16"/>
                <w:szCs w:val="16"/>
              </w:rPr>
            </w:pPr>
            <w:ins w:id="24044"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4045" w:author="Στάθης Καπ" w:date="2023-03-09T06:37:00Z"/>
                <w:sz w:val="16"/>
                <w:szCs w:val="16"/>
              </w:rPr>
            </w:pPr>
            <w:ins w:id="24046"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4047" w:author="Στάθης Καπ" w:date="2023-03-09T06:37:00Z"/>
                <w:sz w:val="16"/>
                <w:szCs w:val="16"/>
              </w:rPr>
            </w:pPr>
            <w:ins w:id="24048"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4049" w:author="Στάθης Καπ" w:date="2023-03-09T06:37:00Z"/>
                <w:sz w:val="16"/>
                <w:szCs w:val="16"/>
              </w:rPr>
            </w:pPr>
            <w:ins w:id="24050"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4051" w:author="Στάθης Καπ" w:date="2023-03-09T06:37:00Z"/>
                <w:sz w:val="16"/>
                <w:szCs w:val="16"/>
              </w:rPr>
            </w:pPr>
            <w:ins w:id="24052"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405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4054" w:author="Στάθης Καπ" w:date="2023-03-09T06:37:00Z"/>
                <w:sz w:val="16"/>
                <w:szCs w:val="16"/>
              </w:rPr>
            </w:pPr>
            <w:ins w:id="24055"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4056" w:author="Στάθης Καπ" w:date="2023-03-09T06:37:00Z"/>
                <w:sz w:val="16"/>
                <w:szCs w:val="16"/>
              </w:rPr>
            </w:pPr>
            <w:ins w:id="2405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4058" w:author="Στάθης Καπ" w:date="2023-03-09T06:37:00Z"/>
                <w:sz w:val="16"/>
                <w:szCs w:val="16"/>
              </w:rPr>
            </w:pPr>
            <w:ins w:id="2405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4060" w:author="Στάθης Καπ" w:date="2023-03-09T06:37:00Z"/>
                <w:sz w:val="16"/>
                <w:szCs w:val="16"/>
              </w:rPr>
            </w:pPr>
            <w:ins w:id="24061"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4062" w:author="Στάθης Καπ" w:date="2023-03-09T06:37:00Z"/>
                <w:sz w:val="16"/>
                <w:szCs w:val="16"/>
              </w:rPr>
            </w:pPr>
            <w:ins w:id="2406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4064" w:author="Στάθης Καπ" w:date="2023-03-09T06:37:00Z"/>
                <w:sz w:val="16"/>
                <w:szCs w:val="16"/>
              </w:rPr>
            </w:pPr>
            <w:ins w:id="24065"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4066" w:author="Στάθης Καπ" w:date="2023-03-09T06:37:00Z"/>
                <w:sz w:val="16"/>
                <w:szCs w:val="16"/>
              </w:rPr>
            </w:pPr>
            <w:ins w:id="24067"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4068" w:author="Στάθης Καπ" w:date="2023-03-09T06:37:00Z"/>
                <w:sz w:val="16"/>
                <w:szCs w:val="16"/>
              </w:rPr>
            </w:pPr>
            <w:ins w:id="24069"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4070" w:author="Στάθης Καπ" w:date="2023-03-09T06:37:00Z"/>
                <w:sz w:val="16"/>
                <w:szCs w:val="16"/>
              </w:rPr>
            </w:pPr>
            <w:ins w:id="24071"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4072" w:author="Στάθης Καπ" w:date="2023-03-09T06:37:00Z"/>
                <w:sz w:val="16"/>
                <w:szCs w:val="16"/>
              </w:rPr>
            </w:pPr>
            <w:ins w:id="24073"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4074" w:author="Στάθης Καπ" w:date="2023-03-09T06:37:00Z"/>
                <w:sz w:val="16"/>
                <w:szCs w:val="16"/>
              </w:rPr>
            </w:pPr>
            <w:ins w:id="24075"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4076" w:author="Στάθης Καπ" w:date="2023-03-09T06:37:00Z"/>
                <w:sz w:val="16"/>
                <w:szCs w:val="16"/>
              </w:rPr>
            </w:pPr>
            <w:ins w:id="24077"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4078" w:author="Στάθης Καπ" w:date="2023-03-09T06:37:00Z"/>
                <w:sz w:val="16"/>
                <w:szCs w:val="16"/>
              </w:rPr>
            </w:pPr>
            <w:ins w:id="24079"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4080" w:author="Στάθης Καπ" w:date="2023-03-09T06:37:00Z"/>
                <w:sz w:val="16"/>
                <w:szCs w:val="16"/>
              </w:rPr>
            </w:pPr>
            <w:ins w:id="24081"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4082" w:author="Στάθης Καπ" w:date="2023-03-09T06:37:00Z"/>
                <w:sz w:val="16"/>
                <w:szCs w:val="16"/>
              </w:rPr>
            </w:pPr>
            <w:ins w:id="24083"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4084" w:author="Στάθης Καπ" w:date="2023-03-09T06:37:00Z"/>
                <w:sz w:val="16"/>
                <w:szCs w:val="16"/>
              </w:rPr>
            </w:pPr>
            <w:ins w:id="24085"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4086" w:author="Στάθης Καπ" w:date="2023-03-09T06:37:00Z"/>
                <w:sz w:val="16"/>
                <w:szCs w:val="16"/>
              </w:rPr>
            </w:pPr>
            <w:ins w:id="24087"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4088" w:author="Στάθης Καπ" w:date="2023-03-09T06:37:00Z"/>
                <w:sz w:val="16"/>
                <w:szCs w:val="16"/>
              </w:rPr>
            </w:pPr>
            <w:ins w:id="24089"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409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4091" w:author="Στάθης Καπ" w:date="2023-03-09T06:37:00Z"/>
                <w:sz w:val="16"/>
                <w:szCs w:val="16"/>
              </w:rPr>
            </w:pPr>
            <w:ins w:id="24092"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4093" w:author="Στάθης Καπ" w:date="2023-03-09T06:37:00Z"/>
                <w:sz w:val="16"/>
                <w:szCs w:val="16"/>
              </w:rPr>
            </w:pPr>
            <w:ins w:id="2409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4095" w:author="Στάθης Καπ" w:date="2023-03-09T06:37:00Z"/>
                <w:sz w:val="16"/>
                <w:szCs w:val="16"/>
              </w:rPr>
            </w:pPr>
            <w:ins w:id="2409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4097" w:author="Στάθης Καπ" w:date="2023-03-09T06:37:00Z"/>
                <w:sz w:val="16"/>
                <w:szCs w:val="16"/>
              </w:rPr>
            </w:pPr>
            <w:ins w:id="24098"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4099" w:author="Στάθης Καπ" w:date="2023-03-09T06:37:00Z"/>
                <w:sz w:val="16"/>
                <w:szCs w:val="16"/>
              </w:rPr>
            </w:pPr>
            <w:ins w:id="2410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4101" w:author="Στάθης Καπ" w:date="2023-03-09T06:37:00Z"/>
                <w:sz w:val="16"/>
                <w:szCs w:val="16"/>
              </w:rPr>
            </w:pPr>
            <w:ins w:id="24102"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4103" w:author="Στάθης Καπ" w:date="2023-03-09T06:37:00Z"/>
                <w:sz w:val="16"/>
                <w:szCs w:val="16"/>
              </w:rPr>
            </w:pPr>
            <w:ins w:id="24104"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4105" w:author="Στάθης Καπ" w:date="2023-03-09T06:37:00Z"/>
                <w:sz w:val="16"/>
                <w:szCs w:val="16"/>
              </w:rPr>
            </w:pPr>
            <w:ins w:id="24106"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4107" w:author="Στάθης Καπ" w:date="2023-03-09T06:37:00Z"/>
                <w:sz w:val="16"/>
                <w:szCs w:val="16"/>
              </w:rPr>
            </w:pPr>
            <w:ins w:id="24108"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4109" w:author="Στάθης Καπ" w:date="2023-03-09T06:37:00Z"/>
                <w:sz w:val="16"/>
                <w:szCs w:val="16"/>
              </w:rPr>
            </w:pPr>
            <w:ins w:id="24110"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4111" w:author="Στάθης Καπ" w:date="2023-03-09T06:37:00Z"/>
                <w:sz w:val="16"/>
                <w:szCs w:val="16"/>
              </w:rPr>
            </w:pPr>
            <w:ins w:id="24112"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4113" w:author="Στάθης Καπ" w:date="2023-03-09T06:37:00Z"/>
                <w:sz w:val="16"/>
                <w:szCs w:val="16"/>
              </w:rPr>
            </w:pPr>
            <w:ins w:id="24114"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4115" w:author="Στάθης Καπ" w:date="2023-03-09T06:37:00Z"/>
                <w:sz w:val="16"/>
                <w:szCs w:val="16"/>
              </w:rPr>
            </w:pPr>
            <w:ins w:id="24116"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4117" w:author="Στάθης Καπ" w:date="2023-03-09T06:37:00Z"/>
                <w:sz w:val="16"/>
                <w:szCs w:val="16"/>
              </w:rPr>
            </w:pPr>
            <w:ins w:id="24118"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4119" w:author="Στάθης Καπ" w:date="2023-03-09T06:37:00Z"/>
                <w:sz w:val="16"/>
                <w:szCs w:val="16"/>
              </w:rPr>
            </w:pPr>
            <w:ins w:id="24120"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4121" w:author="Στάθης Καπ" w:date="2023-03-09T06:37:00Z"/>
                <w:sz w:val="16"/>
                <w:szCs w:val="16"/>
              </w:rPr>
            </w:pPr>
            <w:ins w:id="24122"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4123" w:author="Στάθης Καπ" w:date="2023-03-09T06:37:00Z"/>
                <w:sz w:val="16"/>
                <w:szCs w:val="16"/>
              </w:rPr>
            </w:pPr>
            <w:ins w:id="24124"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4125" w:author="Στάθης Καπ" w:date="2023-03-09T06:37:00Z"/>
                <w:sz w:val="16"/>
                <w:szCs w:val="16"/>
              </w:rPr>
            </w:pPr>
            <w:ins w:id="24126"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412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4128" w:author="Στάθης Καπ" w:date="2023-03-09T06:37:00Z"/>
                <w:sz w:val="16"/>
                <w:szCs w:val="16"/>
              </w:rPr>
            </w:pPr>
            <w:ins w:id="24129"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4130" w:author="Στάθης Καπ" w:date="2023-03-09T06:37:00Z"/>
                <w:sz w:val="16"/>
                <w:szCs w:val="16"/>
              </w:rPr>
            </w:pPr>
            <w:ins w:id="2413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4132" w:author="Στάθης Καπ" w:date="2023-03-09T06:37:00Z"/>
                <w:sz w:val="16"/>
                <w:szCs w:val="16"/>
              </w:rPr>
            </w:pPr>
            <w:ins w:id="2413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4134" w:author="Στάθης Καπ" w:date="2023-03-09T06:37:00Z"/>
                <w:sz w:val="16"/>
                <w:szCs w:val="16"/>
              </w:rPr>
            </w:pPr>
            <w:ins w:id="24135"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4136" w:author="Στάθης Καπ" w:date="2023-03-09T06:37:00Z"/>
                <w:sz w:val="16"/>
                <w:szCs w:val="16"/>
              </w:rPr>
            </w:pPr>
            <w:ins w:id="2413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4138" w:author="Στάθης Καπ" w:date="2023-03-09T06:37:00Z"/>
                <w:sz w:val="16"/>
                <w:szCs w:val="16"/>
              </w:rPr>
            </w:pPr>
            <w:ins w:id="24139"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4140" w:author="Στάθης Καπ" w:date="2023-03-09T06:37:00Z"/>
                <w:sz w:val="16"/>
                <w:szCs w:val="16"/>
              </w:rPr>
            </w:pPr>
            <w:ins w:id="24141"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4142" w:author="Στάθης Καπ" w:date="2023-03-09T06:37:00Z"/>
                <w:sz w:val="16"/>
                <w:szCs w:val="16"/>
              </w:rPr>
            </w:pPr>
            <w:ins w:id="24143"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4144" w:author="Στάθης Καπ" w:date="2023-03-09T06:37:00Z"/>
                <w:sz w:val="16"/>
                <w:szCs w:val="16"/>
              </w:rPr>
            </w:pPr>
            <w:ins w:id="24145"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4146" w:author="Στάθης Καπ" w:date="2023-03-09T06:37:00Z"/>
                <w:sz w:val="16"/>
                <w:szCs w:val="16"/>
              </w:rPr>
            </w:pPr>
            <w:ins w:id="24147"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4148" w:author="Στάθης Καπ" w:date="2023-03-09T06:37:00Z"/>
                <w:sz w:val="16"/>
                <w:szCs w:val="16"/>
              </w:rPr>
            </w:pPr>
            <w:ins w:id="24149"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4150" w:author="Στάθης Καπ" w:date="2023-03-09T06:37:00Z"/>
                <w:sz w:val="16"/>
                <w:szCs w:val="16"/>
              </w:rPr>
            </w:pPr>
            <w:ins w:id="24151"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4152" w:author="Στάθης Καπ" w:date="2023-03-09T06:37:00Z"/>
                <w:sz w:val="16"/>
                <w:szCs w:val="16"/>
              </w:rPr>
            </w:pPr>
            <w:ins w:id="24153"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4154" w:author="Στάθης Καπ" w:date="2023-03-09T06:37:00Z"/>
                <w:sz w:val="16"/>
                <w:szCs w:val="16"/>
              </w:rPr>
            </w:pPr>
            <w:ins w:id="24155"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4156" w:author="Στάθης Καπ" w:date="2023-03-09T06:37:00Z"/>
                <w:sz w:val="16"/>
                <w:szCs w:val="16"/>
              </w:rPr>
            </w:pPr>
            <w:ins w:id="24157"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4158" w:author="Στάθης Καπ" w:date="2023-03-09T06:37:00Z"/>
                <w:sz w:val="16"/>
                <w:szCs w:val="16"/>
              </w:rPr>
            </w:pPr>
            <w:ins w:id="24159"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4160" w:author="Στάθης Καπ" w:date="2023-03-09T06:37:00Z"/>
                <w:sz w:val="16"/>
                <w:szCs w:val="16"/>
              </w:rPr>
            </w:pPr>
            <w:ins w:id="24161"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4162" w:author="Στάθης Καπ" w:date="2023-03-09T06:37:00Z"/>
                <w:sz w:val="16"/>
                <w:szCs w:val="16"/>
              </w:rPr>
            </w:pPr>
            <w:ins w:id="24163"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41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4165" w:author="Στάθης Καπ" w:date="2023-03-09T06:37:00Z"/>
                <w:sz w:val="16"/>
                <w:szCs w:val="16"/>
              </w:rPr>
            </w:pPr>
            <w:ins w:id="24166"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4167" w:author="Στάθης Καπ" w:date="2023-03-09T06:37:00Z"/>
                <w:sz w:val="16"/>
                <w:szCs w:val="16"/>
              </w:rPr>
            </w:pPr>
            <w:ins w:id="24168"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4169" w:author="Στάθης Καπ" w:date="2023-03-09T06:37:00Z"/>
                <w:sz w:val="16"/>
                <w:szCs w:val="16"/>
              </w:rPr>
            </w:pPr>
            <w:ins w:id="24170"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4171" w:author="Στάθης Καπ" w:date="2023-03-09T06:37:00Z"/>
                <w:sz w:val="16"/>
                <w:szCs w:val="16"/>
              </w:rPr>
            </w:pPr>
            <w:ins w:id="24172"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4173" w:author="Στάθης Καπ" w:date="2023-03-09T06:37:00Z"/>
                <w:sz w:val="16"/>
                <w:szCs w:val="16"/>
              </w:rPr>
            </w:pPr>
            <w:ins w:id="24174"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4175" w:author="Στάθης Καπ" w:date="2023-03-09T06:37:00Z"/>
                <w:sz w:val="16"/>
                <w:szCs w:val="16"/>
              </w:rPr>
            </w:pPr>
            <w:ins w:id="24176"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4177" w:author="Στάθης Καπ" w:date="2023-03-09T06:37:00Z"/>
                <w:sz w:val="16"/>
                <w:szCs w:val="16"/>
              </w:rPr>
            </w:pPr>
            <w:ins w:id="24178"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4179" w:author="Στάθης Καπ" w:date="2023-03-09T06:37:00Z"/>
                <w:sz w:val="16"/>
                <w:szCs w:val="16"/>
              </w:rPr>
            </w:pPr>
            <w:ins w:id="24180"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4181" w:author="Στάθης Καπ" w:date="2023-03-09T06:37:00Z"/>
                <w:sz w:val="16"/>
                <w:szCs w:val="16"/>
              </w:rPr>
            </w:pPr>
            <w:ins w:id="24182"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4183" w:author="Στάθης Καπ" w:date="2023-03-09T06:37:00Z"/>
                <w:sz w:val="16"/>
                <w:szCs w:val="16"/>
              </w:rPr>
            </w:pPr>
            <w:ins w:id="24184"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4185" w:author="Στάθης Καπ" w:date="2023-03-09T06:37:00Z"/>
                <w:sz w:val="16"/>
                <w:szCs w:val="16"/>
              </w:rPr>
            </w:pPr>
            <w:ins w:id="24186"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4187" w:author="Στάθης Καπ" w:date="2023-03-09T06:37:00Z"/>
                <w:sz w:val="16"/>
                <w:szCs w:val="16"/>
              </w:rPr>
            </w:pPr>
            <w:ins w:id="24188"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4189" w:author="Στάθης Καπ" w:date="2023-03-09T06:37:00Z"/>
                <w:sz w:val="16"/>
                <w:szCs w:val="16"/>
              </w:rPr>
            </w:pPr>
            <w:ins w:id="24190"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4191" w:author="Στάθης Καπ" w:date="2023-03-09T06:37:00Z"/>
                <w:sz w:val="16"/>
                <w:szCs w:val="16"/>
              </w:rPr>
            </w:pPr>
            <w:ins w:id="24192"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4193" w:author="Στάθης Καπ" w:date="2023-03-09T06:37:00Z"/>
                <w:sz w:val="16"/>
                <w:szCs w:val="16"/>
              </w:rPr>
            </w:pPr>
            <w:ins w:id="24194"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4195" w:author="Στάθης Καπ" w:date="2023-03-09T06:37:00Z"/>
                <w:sz w:val="16"/>
                <w:szCs w:val="16"/>
              </w:rPr>
            </w:pPr>
            <w:ins w:id="24196"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4197" w:author="Στάθης Καπ" w:date="2023-03-09T06:37:00Z"/>
                <w:sz w:val="16"/>
                <w:szCs w:val="16"/>
              </w:rPr>
            </w:pPr>
            <w:ins w:id="24198"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4199" w:author="Στάθης Καπ" w:date="2023-03-09T06:37:00Z"/>
                <w:sz w:val="16"/>
                <w:szCs w:val="16"/>
              </w:rPr>
            </w:pPr>
            <w:ins w:id="24200"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420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4202" w:author="Στάθης Καπ" w:date="2023-03-09T06:37:00Z"/>
                <w:sz w:val="16"/>
                <w:szCs w:val="16"/>
              </w:rPr>
            </w:pPr>
            <w:ins w:id="24203"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4204" w:author="Στάθης Καπ" w:date="2023-03-09T06:37:00Z"/>
                <w:sz w:val="16"/>
                <w:szCs w:val="16"/>
              </w:rPr>
            </w:pPr>
            <w:ins w:id="24205"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4206" w:author="Στάθης Καπ" w:date="2023-03-09T06:37:00Z"/>
                <w:sz w:val="16"/>
                <w:szCs w:val="16"/>
              </w:rPr>
            </w:pPr>
            <w:ins w:id="24207"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4208" w:author="Στάθης Καπ" w:date="2023-03-09T06:37:00Z"/>
                <w:sz w:val="16"/>
                <w:szCs w:val="16"/>
              </w:rPr>
            </w:pPr>
            <w:ins w:id="24209"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4210" w:author="Στάθης Καπ" w:date="2023-03-09T06:37:00Z"/>
                <w:sz w:val="16"/>
                <w:szCs w:val="16"/>
              </w:rPr>
            </w:pPr>
            <w:ins w:id="24211"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4212" w:author="Στάθης Καπ" w:date="2023-03-09T06:37:00Z"/>
                <w:sz w:val="16"/>
                <w:szCs w:val="16"/>
              </w:rPr>
            </w:pPr>
            <w:ins w:id="24213"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4214" w:author="Στάθης Καπ" w:date="2023-03-09T06:37:00Z"/>
                <w:sz w:val="16"/>
                <w:szCs w:val="16"/>
              </w:rPr>
            </w:pPr>
            <w:ins w:id="24215"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4216" w:author="Στάθης Καπ" w:date="2023-03-09T06:37:00Z"/>
                <w:sz w:val="16"/>
                <w:szCs w:val="16"/>
              </w:rPr>
            </w:pPr>
            <w:ins w:id="24217"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4218" w:author="Στάθης Καπ" w:date="2023-03-09T06:37:00Z"/>
                <w:sz w:val="16"/>
                <w:szCs w:val="16"/>
              </w:rPr>
            </w:pPr>
            <w:ins w:id="24219"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4220" w:author="Στάθης Καπ" w:date="2023-03-09T06:37:00Z"/>
                <w:sz w:val="16"/>
                <w:szCs w:val="16"/>
              </w:rPr>
            </w:pPr>
            <w:ins w:id="24221"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4222" w:author="Στάθης Καπ" w:date="2023-03-09T06:37:00Z"/>
                <w:sz w:val="16"/>
                <w:szCs w:val="16"/>
              </w:rPr>
            </w:pPr>
            <w:ins w:id="24223"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4224" w:author="Στάθης Καπ" w:date="2023-03-09T06:37:00Z"/>
                <w:sz w:val="16"/>
                <w:szCs w:val="16"/>
              </w:rPr>
            </w:pPr>
            <w:ins w:id="24225"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4226" w:author="Στάθης Καπ" w:date="2023-03-09T06:37:00Z"/>
                <w:sz w:val="16"/>
                <w:szCs w:val="16"/>
              </w:rPr>
            </w:pPr>
            <w:ins w:id="24227"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4228" w:author="Στάθης Καπ" w:date="2023-03-09T06:37:00Z"/>
                <w:sz w:val="16"/>
                <w:szCs w:val="16"/>
              </w:rPr>
            </w:pPr>
            <w:ins w:id="24229"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4230" w:author="Στάθης Καπ" w:date="2023-03-09T06:37:00Z"/>
                <w:sz w:val="16"/>
                <w:szCs w:val="16"/>
              </w:rPr>
            </w:pPr>
            <w:ins w:id="24231"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4232" w:author="Στάθης Καπ" w:date="2023-03-09T06:37:00Z"/>
                <w:sz w:val="16"/>
                <w:szCs w:val="16"/>
              </w:rPr>
            </w:pPr>
            <w:ins w:id="24233"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4234" w:author="Στάθης Καπ" w:date="2023-03-09T06:37:00Z"/>
                <w:sz w:val="16"/>
                <w:szCs w:val="16"/>
              </w:rPr>
            </w:pPr>
            <w:ins w:id="24235"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4236" w:author="Στάθης Καπ" w:date="2023-03-09T06:37:00Z"/>
                <w:sz w:val="16"/>
                <w:szCs w:val="16"/>
              </w:rPr>
            </w:pPr>
            <w:ins w:id="24237"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423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4239" w:author="Στάθης Καπ" w:date="2023-03-09T06:37:00Z"/>
                <w:sz w:val="16"/>
                <w:szCs w:val="16"/>
              </w:rPr>
            </w:pPr>
            <w:ins w:id="24240"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4241" w:author="Στάθης Καπ" w:date="2023-03-09T06:37:00Z"/>
                <w:sz w:val="16"/>
                <w:szCs w:val="16"/>
              </w:rPr>
            </w:pPr>
            <w:ins w:id="24242"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4243" w:author="Στάθης Καπ" w:date="2023-03-09T06:37:00Z"/>
                <w:sz w:val="16"/>
                <w:szCs w:val="16"/>
              </w:rPr>
            </w:pPr>
            <w:ins w:id="24244"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4245" w:author="Στάθης Καπ" w:date="2023-03-09T06:37:00Z"/>
                <w:sz w:val="16"/>
                <w:szCs w:val="16"/>
              </w:rPr>
            </w:pPr>
            <w:ins w:id="24246"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4247" w:author="Στάθης Καπ" w:date="2023-03-09T06:37:00Z"/>
                <w:sz w:val="16"/>
                <w:szCs w:val="16"/>
              </w:rPr>
            </w:pPr>
            <w:ins w:id="24248"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4249" w:author="Στάθης Καπ" w:date="2023-03-09T06:37:00Z"/>
                <w:sz w:val="16"/>
                <w:szCs w:val="16"/>
              </w:rPr>
            </w:pPr>
            <w:ins w:id="24250"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4251" w:author="Στάθης Καπ" w:date="2023-03-09T06:37:00Z"/>
                <w:sz w:val="16"/>
                <w:szCs w:val="16"/>
              </w:rPr>
            </w:pPr>
            <w:ins w:id="24252"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4253" w:author="Στάθης Καπ" w:date="2023-03-09T06:37:00Z"/>
                <w:sz w:val="16"/>
                <w:szCs w:val="16"/>
              </w:rPr>
            </w:pPr>
            <w:ins w:id="24254"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4255" w:author="Στάθης Καπ" w:date="2023-03-09T06:37:00Z"/>
                <w:sz w:val="16"/>
                <w:szCs w:val="16"/>
              </w:rPr>
            </w:pPr>
            <w:ins w:id="24256"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4257" w:author="Στάθης Καπ" w:date="2023-03-09T06:37:00Z"/>
                <w:sz w:val="16"/>
                <w:szCs w:val="16"/>
              </w:rPr>
            </w:pPr>
            <w:ins w:id="24258"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4259" w:author="Στάθης Καπ" w:date="2023-03-09T06:37:00Z"/>
                <w:sz w:val="16"/>
                <w:szCs w:val="16"/>
              </w:rPr>
            </w:pPr>
            <w:ins w:id="24260"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4261" w:author="Στάθης Καπ" w:date="2023-03-09T06:37:00Z"/>
                <w:sz w:val="16"/>
                <w:szCs w:val="16"/>
              </w:rPr>
            </w:pPr>
            <w:ins w:id="24262"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4263" w:author="Στάθης Καπ" w:date="2023-03-09T06:37:00Z"/>
                <w:sz w:val="16"/>
                <w:szCs w:val="16"/>
              </w:rPr>
            </w:pPr>
            <w:ins w:id="24264"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4265" w:author="Στάθης Καπ" w:date="2023-03-09T06:37:00Z"/>
                <w:sz w:val="16"/>
                <w:szCs w:val="16"/>
              </w:rPr>
            </w:pPr>
            <w:ins w:id="24266"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4267" w:author="Στάθης Καπ" w:date="2023-03-09T06:37:00Z"/>
                <w:sz w:val="16"/>
                <w:szCs w:val="16"/>
              </w:rPr>
            </w:pPr>
            <w:ins w:id="24268"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4269" w:author="Στάθης Καπ" w:date="2023-03-09T06:37:00Z"/>
                <w:sz w:val="16"/>
                <w:szCs w:val="16"/>
              </w:rPr>
            </w:pPr>
            <w:ins w:id="24270"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4271" w:author="Στάθης Καπ" w:date="2023-03-09T06:37:00Z"/>
                <w:sz w:val="16"/>
                <w:szCs w:val="16"/>
              </w:rPr>
            </w:pPr>
            <w:ins w:id="24272"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4273" w:author="Στάθης Καπ" w:date="2023-03-09T06:37:00Z"/>
                <w:sz w:val="16"/>
                <w:szCs w:val="16"/>
              </w:rPr>
            </w:pPr>
            <w:ins w:id="24274"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427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4276" w:author="Στάθης Καπ" w:date="2023-03-09T06:37:00Z"/>
                <w:sz w:val="16"/>
                <w:szCs w:val="16"/>
              </w:rPr>
            </w:pPr>
            <w:ins w:id="24277"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4278" w:author="Στάθης Καπ" w:date="2023-03-09T06:37:00Z"/>
                <w:sz w:val="16"/>
                <w:szCs w:val="16"/>
              </w:rPr>
            </w:pPr>
            <w:ins w:id="24279"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4280" w:author="Στάθης Καπ" w:date="2023-03-09T06:37:00Z"/>
                <w:sz w:val="16"/>
                <w:szCs w:val="16"/>
              </w:rPr>
            </w:pPr>
            <w:ins w:id="24281"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4282" w:author="Στάθης Καπ" w:date="2023-03-09T06:37:00Z"/>
                <w:sz w:val="16"/>
                <w:szCs w:val="16"/>
              </w:rPr>
            </w:pPr>
            <w:ins w:id="24283"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4284" w:author="Στάθης Καπ" w:date="2023-03-09T06:37:00Z"/>
                <w:sz w:val="16"/>
                <w:szCs w:val="16"/>
              </w:rPr>
            </w:pPr>
            <w:ins w:id="24285"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4286" w:author="Στάθης Καπ" w:date="2023-03-09T06:37:00Z"/>
                <w:sz w:val="16"/>
                <w:szCs w:val="16"/>
              </w:rPr>
            </w:pPr>
            <w:ins w:id="24287"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4288" w:author="Στάθης Καπ" w:date="2023-03-09T06:37:00Z"/>
                <w:sz w:val="16"/>
                <w:szCs w:val="16"/>
              </w:rPr>
            </w:pPr>
            <w:ins w:id="24289"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4290" w:author="Στάθης Καπ" w:date="2023-03-09T06:37:00Z"/>
                <w:sz w:val="16"/>
                <w:szCs w:val="16"/>
              </w:rPr>
            </w:pPr>
            <w:ins w:id="24291"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4292" w:author="Στάθης Καπ" w:date="2023-03-09T06:37:00Z"/>
                <w:sz w:val="16"/>
                <w:szCs w:val="16"/>
              </w:rPr>
            </w:pPr>
            <w:ins w:id="24293"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4294" w:author="Στάθης Καπ" w:date="2023-03-09T06:37:00Z"/>
                <w:sz w:val="16"/>
                <w:szCs w:val="16"/>
              </w:rPr>
            </w:pPr>
            <w:ins w:id="24295"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4296" w:author="Στάθης Καπ" w:date="2023-03-09T06:37:00Z"/>
                <w:sz w:val="16"/>
                <w:szCs w:val="16"/>
              </w:rPr>
            </w:pPr>
            <w:ins w:id="24297"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4298" w:author="Στάθης Καπ" w:date="2023-03-09T06:37:00Z"/>
                <w:sz w:val="16"/>
                <w:szCs w:val="16"/>
              </w:rPr>
            </w:pPr>
            <w:ins w:id="24299"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4300" w:author="Στάθης Καπ" w:date="2023-03-09T06:37:00Z"/>
                <w:sz w:val="16"/>
                <w:szCs w:val="16"/>
              </w:rPr>
            </w:pPr>
            <w:ins w:id="24301"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4302" w:author="Στάθης Καπ" w:date="2023-03-09T06:37:00Z"/>
                <w:sz w:val="16"/>
                <w:szCs w:val="16"/>
              </w:rPr>
            </w:pPr>
            <w:ins w:id="24303"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4304" w:author="Στάθης Καπ" w:date="2023-03-09T06:37:00Z"/>
                <w:sz w:val="16"/>
                <w:szCs w:val="16"/>
              </w:rPr>
            </w:pPr>
            <w:ins w:id="24305"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4306" w:author="Στάθης Καπ" w:date="2023-03-09T06:37:00Z"/>
                <w:sz w:val="16"/>
                <w:szCs w:val="16"/>
              </w:rPr>
            </w:pPr>
            <w:ins w:id="24307"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4308" w:author="Στάθης Καπ" w:date="2023-03-09T06:37:00Z"/>
                <w:sz w:val="16"/>
                <w:szCs w:val="16"/>
              </w:rPr>
            </w:pPr>
            <w:ins w:id="24309"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4310" w:author="Στάθης Καπ" w:date="2023-03-09T06:37:00Z"/>
                <w:sz w:val="16"/>
                <w:szCs w:val="16"/>
              </w:rPr>
            </w:pPr>
            <w:ins w:id="24311"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43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4313" w:author="Στάθης Καπ" w:date="2023-03-09T06:37:00Z"/>
                <w:sz w:val="16"/>
                <w:szCs w:val="16"/>
              </w:rPr>
            </w:pPr>
            <w:ins w:id="24314"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4315" w:author="Στάθης Καπ" w:date="2023-03-09T06:37:00Z"/>
                <w:sz w:val="16"/>
                <w:szCs w:val="16"/>
              </w:rPr>
            </w:pPr>
            <w:ins w:id="24316"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4317" w:author="Στάθης Καπ" w:date="2023-03-09T06:37:00Z"/>
                <w:sz w:val="16"/>
                <w:szCs w:val="16"/>
              </w:rPr>
            </w:pPr>
            <w:ins w:id="24318"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4319" w:author="Στάθης Καπ" w:date="2023-03-09T06:37:00Z"/>
                <w:sz w:val="16"/>
                <w:szCs w:val="16"/>
              </w:rPr>
            </w:pPr>
            <w:ins w:id="24320"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4321" w:author="Στάθης Καπ" w:date="2023-03-09T06:37:00Z"/>
                <w:sz w:val="16"/>
                <w:szCs w:val="16"/>
              </w:rPr>
            </w:pPr>
            <w:ins w:id="24322"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4323" w:author="Στάθης Καπ" w:date="2023-03-09T06:37:00Z"/>
                <w:sz w:val="16"/>
                <w:szCs w:val="16"/>
              </w:rPr>
            </w:pPr>
            <w:ins w:id="24324"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4325" w:author="Στάθης Καπ" w:date="2023-03-09T06:37:00Z"/>
                <w:sz w:val="16"/>
                <w:szCs w:val="16"/>
              </w:rPr>
            </w:pPr>
            <w:ins w:id="24326"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4327" w:author="Στάθης Καπ" w:date="2023-03-09T06:37:00Z"/>
                <w:sz w:val="16"/>
                <w:szCs w:val="16"/>
              </w:rPr>
            </w:pPr>
            <w:ins w:id="24328"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4329" w:author="Στάθης Καπ" w:date="2023-03-09T06:37:00Z"/>
                <w:sz w:val="16"/>
                <w:szCs w:val="16"/>
              </w:rPr>
            </w:pPr>
            <w:ins w:id="24330"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4331" w:author="Στάθης Καπ" w:date="2023-03-09T06:37:00Z"/>
                <w:sz w:val="16"/>
                <w:szCs w:val="16"/>
              </w:rPr>
            </w:pPr>
            <w:ins w:id="24332"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4333" w:author="Στάθης Καπ" w:date="2023-03-09T06:37:00Z"/>
                <w:sz w:val="16"/>
                <w:szCs w:val="16"/>
              </w:rPr>
            </w:pPr>
            <w:ins w:id="24334"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4335" w:author="Στάθης Καπ" w:date="2023-03-09T06:37:00Z"/>
                <w:sz w:val="16"/>
                <w:szCs w:val="16"/>
              </w:rPr>
            </w:pPr>
            <w:ins w:id="24336"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4337" w:author="Στάθης Καπ" w:date="2023-03-09T06:37:00Z"/>
                <w:sz w:val="16"/>
                <w:szCs w:val="16"/>
              </w:rPr>
            </w:pPr>
            <w:ins w:id="24338"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4339" w:author="Στάθης Καπ" w:date="2023-03-09T06:37:00Z"/>
                <w:sz w:val="16"/>
                <w:szCs w:val="16"/>
              </w:rPr>
            </w:pPr>
            <w:ins w:id="24340"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4341" w:author="Στάθης Καπ" w:date="2023-03-09T06:37:00Z"/>
                <w:sz w:val="16"/>
                <w:szCs w:val="16"/>
              </w:rPr>
            </w:pPr>
            <w:ins w:id="24342"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4343" w:author="Στάθης Καπ" w:date="2023-03-09T06:37:00Z"/>
                <w:sz w:val="16"/>
                <w:szCs w:val="16"/>
              </w:rPr>
            </w:pPr>
            <w:ins w:id="24344"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4345" w:author="Στάθης Καπ" w:date="2023-03-09T06:37:00Z"/>
                <w:sz w:val="16"/>
                <w:szCs w:val="16"/>
              </w:rPr>
            </w:pPr>
            <w:ins w:id="24346"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4347" w:author="Στάθης Καπ" w:date="2023-03-09T06:37:00Z"/>
                <w:sz w:val="16"/>
                <w:szCs w:val="16"/>
              </w:rPr>
            </w:pPr>
            <w:ins w:id="24348"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434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4350" w:author="Στάθης Καπ" w:date="2023-03-09T06:37:00Z"/>
                <w:sz w:val="16"/>
                <w:szCs w:val="16"/>
              </w:rPr>
            </w:pPr>
            <w:ins w:id="24351"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4352" w:author="Στάθης Καπ" w:date="2023-03-09T06:37:00Z"/>
                <w:sz w:val="16"/>
                <w:szCs w:val="16"/>
              </w:rPr>
            </w:pPr>
            <w:ins w:id="24353"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4354" w:author="Στάθης Καπ" w:date="2023-03-09T06:37:00Z"/>
                <w:sz w:val="16"/>
                <w:szCs w:val="16"/>
              </w:rPr>
            </w:pPr>
            <w:ins w:id="24355"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4356" w:author="Στάθης Καπ" w:date="2023-03-09T06:37:00Z"/>
                <w:sz w:val="16"/>
                <w:szCs w:val="16"/>
              </w:rPr>
            </w:pPr>
            <w:ins w:id="24357"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4358" w:author="Στάθης Καπ" w:date="2023-03-09T06:37:00Z"/>
                <w:sz w:val="16"/>
                <w:szCs w:val="16"/>
              </w:rPr>
            </w:pPr>
            <w:ins w:id="24359"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4360" w:author="Στάθης Καπ" w:date="2023-03-09T06:37:00Z"/>
                <w:sz w:val="16"/>
                <w:szCs w:val="16"/>
              </w:rPr>
            </w:pPr>
            <w:ins w:id="24361"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4362" w:author="Στάθης Καπ" w:date="2023-03-09T06:37:00Z"/>
                <w:sz w:val="16"/>
                <w:szCs w:val="16"/>
              </w:rPr>
            </w:pPr>
            <w:ins w:id="24363"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4364" w:author="Στάθης Καπ" w:date="2023-03-09T06:37:00Z"/>
                <w:sz w:val="16"/>
                <w:szCs w:val="16"/>
              </w:rPr>
            </w:pPr>
            <w:ins w:id="24365"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4366" w:author="Στάθης Καπ" w:date="2023-03-09T06:37:00Z"/>
                <w:sz w:val="16"/>
                <w:szCs w:val="16"/>
              </w:rPr>
            </w:pPr>
            <w:ins w:id="24367"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4368" w:author="Στάθης Καπ" w:date="2023-03-09T06:37:00Z"/>
                <w:sz w:val="16"/>
                <w:szCs w:val="16"/>
              </w:rPr>
            </w:pPr>
            <w:ins w:id="24369"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4370" w:author="Στάθης Καπ" w:date="2023-03-09T06:37:00Z"/>
                <w:sz w:val="16"/>
                <w:szCs w:val="16"/>
              </w:rPr>
            </w:pPr>
            <w:ins w:id="24371"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4372" w:author="Στάθης Καπ" w:date="2023-03-09T06:37:00Z"/>
                <w:sz w:val="16"/>
                <w:szCs w:val="16"/>
              </w:rPr>
            </w:pPr>
            <w:ins w:id="24373"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4374" w:author="Στάθης Καπ" w:date="2023-03-09T06:37:00Z"/>
                <w:sz w:val="16"/>
                <w:szCs w:val="16"/>
              </w:rPr>
            </w:pPr>
            <w:ins w:id="24375"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4376" w:author="Στάθης Καπ" w:date="2023-03-09T06:37:00Z"/>
                <w:sz w:val="16"/>
                <w:szCs w:val="16"/>
              </w:rPr>
            </w:pPr>
            <w:ins w:id="24377"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4378" w:author="Στάθης Καπ" w:date="2023-03-09T06:37:00Z"/>
                <w:sz w:val="16"/>
                <w:szCs w:val="16"/>
              </w:rPr>
            </w:pPr>
            <w:ins w:id="24379"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4380" w:author="Στάθης Καπ" w:date="2023-03-09T06:37:00Z"/>
                <w:sz w:val="16"/>
                <w:szCs w:val="16"/>
              </w:rPr>
            </w:pPr>
            <w:ins w:id="24381"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4382" w:author="Στάθης Καπ" w:date="2023-03-09T06:37:00Z"/>
                <w:sz w:val="16"/>
                <w:szCs w:val="16"/>
              </w:rPr>
            </w:pPr>
            <w:ins w:id="24383"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4384" w:author="Στάθης Καπ" w:date="2023-03-09T06:37:00Z"/>
                <w:sz w:val="16"/>
                <w:szCs w:val="16"/>
              </w:rPr>
            </w:pPr>
            <w:ins w:id="24385"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438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4387" w:author="Στάθης Καπ" w:date="2023-03-09T06:37:00Z"/>
                <w:sz w:val="16"/>
                <w:szCs w:val="16"/>
              </w:rPr>
            </w:pPr>
            <w:ins w:id="24388"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4389" w:author="Στάθης Καπ" w:date="2023-03-09T06:37:00Z"/>
                <w:sz w:val="16"/>
                <w:szCs w:val="16"/>
              </w:rPr>
            </w:pPr>
            <w:ins w:id="24390"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4391" w:author="Στάθης Καπ" w:date="2023-03-09T06:37:00Z"/>
                <w:sz w:val="16"/>
                <w:szCs w:val="16"/>
              </w:rPr>
            </w:pPr>
            <w:ins w:id="24392"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4393" w:author="Στάθης Καπ" w:date="2023-03-09T06:37:00Z"/>
                <w:sz w:val="16"/>
                <w:szCs w:val="16"/>
              </w:rPr>
            </w:pPr>
            <w:ins w:id="24394"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4395" w:author="Στάθης Καπ" w:date="2023-03-09T06:37:00Z"/>
                <w:sz w:val="16"/>
                <w:szCs w:val="16"/>
              </w:rPr>
            </w:pPr>
            <w:ins w:id="24396"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4397" w:author="Στάθης Καπ" w:date="2023-03-09T06:37:00Z"/>
                <w:sz w:val="16"/>
                <w:szCs w:val="16"/>
              </w:rPr>
            </w:pPr>
            <w:ins w:id="24398"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4399" w:author="Στάθης Καπ" w:date="2023-03-09T06:37:00Z"/>
                <w:sz w:val="16"/>
                <w:szCs w:val="16"/>
              </w:rPr>
            </w:pPr>
            <w:ins w:id="24400"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4401" w:author="Στάθης Καπ" w:date="2023-03-09T06:37:00Z"/>
                <w:sz w:val="16"/>
                <w:szCs w:val="16"/>
              </w:rPr>
            </w:pPr>
            <w:ins w:id="24402"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4403" w:author="Στάθης Καπ" w:date="2023-03-09T06:37:00Z"/>
                <w:sz w:val="16"/>
                <w:szCs w:val="16"/>
              </w:rPr>
            </w:pPr>
            <w:ins w:id="24404"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4405" w:author="Στάθης Καπ" w:date="2023-03-09T06:37:00Z"/>
                <w:sz w:val="16"/>
                <w:szCs w:val="16"/>
              </w:rPr>
            </w:pPr>
            <w:ins w:id="24406"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4407" w:author="Στάθης Καπ" w:date="2023-03-09T06:37:00Z"/>
                <w:sz w:val="16"/>
                <w:szCs w:val="16"/>
              </w:rPr>
            </w:pPr>
            <w:ins w:id="24408"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4409" w:author="Στάθης Καπ" w:date="2023-03-09T06:37:00Z"/>
                <w:sz w:val="16"/>
                <w:szCs w:val="16"/>
              </w:rPr>
            </w:pPr>
            <w:ins w:id="24410"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4411" w:author="Στάθης Καπ" w:date="2023-03-09T06:37:00Z"/>
                <w:sz w:val="16"/>
                <w:szCs w:val="16"/>
              </w:rPr>
            </w:pPr>
            <w:ins w:id="24412"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4413" w:author="Στάθης Καπ" w:date="2023-03-09T06:37:00Z"/>
                <w:sz w:val="16"/>
                <w:szCs w:val="16"/>
              </w:rPr>
            </w:pPr>
            <w:ins w:id="24414"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4415" w:author="Στάθης Καπ" w:date="2023-03-09T06:37:00Z"/>
                <w:sz w:val="16"/>
                <w:szCs w:val="16"/>
              </w:rPr>
            </w:pPr>
            <w:ins w:id="24416"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4417" w:author="Στάθης Καπ" w:date="2023-03-09T06:37:00Z"/>
                <w:sz w:val="16"/>
                <w:szCs w:val="16"/>
              </w:rPr>
            </w:pPr>
            <w:ins w:id="24418"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4419" w:author="Στάθης Καπ" w:date="2023-03-09T06:37:00Z"/>
                <w:sz w:val="16"/>
                <w:szCs w:val="16"/>
              </w:rPr>
            </w:pPr>
            <w:ins w:id="24420"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4421" w:author="Στάθης Καπ" w:date="2023-03-09T06:37:00Z"/>
                <w:sz w:val="16"/>
                <w:szCs w:val="16"/>
              </w:rPr>
            </w:pPr>
            <w:ins w:id="24422"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442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4424" w:author="Στάθης Καπ" w:date="2023-03-09T06:37:00Z"/>
                <w:sz w:val="16"/>
                <w:szCs w:val="16"/>
              </w:rPr>
            </w:pPr>
            <w:ins w:id="24425"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4426" w:author="Στάθης Καπ" w:date="2023-03-09T06:37:00Z"/>
                <w:sz w:val="16"/>
                <w:szCs w:val="16"/>
              </w:rPr>
            </w:pPr>
            <w:ins w:id="24427"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4428" w:author="Στάθης Καπ" w:date="2023-03-09T06:37:00Z"/>
                <w:sz w:val="16"/>
                <w:szCs w:val="16"/>
              </w:rPr>
            </w:pPr>
            <w:ins w:id="24429"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4430" w:author="Στάθης Καπ" w:date="2023-03-09T06:37:00Z"/>
                <w:sz w:val="16"/>
                <w:szCs w:val="16"/>
              </w:rPr>
            </w:pPr>
            <w:ins w:id="24431"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4432" w:author="Στάθης Καπ" w:date="2023-03-09T06:37:00Z"/>
                <w:sz w:val="16"/>
                <w:szCs w:val="16"/>
              </w:rPr>
            </w:pPr>
            <w:ins w:id="24433"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4434" w:author="Στάθης Καπ" w:date="2023-03-09T06:37:00Z"/>
                <w:sz w:val="16"/>
                <w:szCs w:val="16"/>
              </w:rPr>
            </w:pPr>
            <w:ins w:id="24435"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4436" w:author="Στάθης Καπ" w:date="2023-03-09T06:37:00Z"/>
                <w:sz w:val="16"/>
                <w:szCs w:val="16"/>
              </w:rPr>
            </w:pPr>
            <w:ins w:id="24437"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4438" w:author="Στάθης Καπ" w:date="2023-03-09T06:37:00Z"/>
                <w:sz w:val="16"/>
                <w:szCs w:val="16"/>
              </w:rPr>
            </w:pPr>
            <w:ins w:id="24439"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4440" w:author="Στάθης Καπ" w:date="2023-03-09T06:37:00Z"/>
                <w:sz w:val="16"/>
                <w:szCs w:val="16"/>
              </w:rPr>
            </w:pPr>
            <w:ins w:id="24441"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4442" w:author="Στάθης Καπ" w:date="2023-03-09T06:37:00Z"/>
                <w:sz w:val="16"/>
                <w:szCs w:val="16"/>
              </w:rPr>
            </w:pPr>
            <w:ins w:id="24443"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4444" w:author="Στάθης Καπ" w:date="2023-03-09T06:37:00Z"/>
                <w:sz w:val="16"/>
                <w:szCs w:val="16"/>
              </w:rPr>
            </w:pPr>
            <w:ins w:id="24445"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4446" w:author="Στάθης Καπ" w:date="2023-03-09T06:37:00Z"/>
                <w:sz w:val="16"/>
                <w:szCs w:val="16"/>
              </w:rPr>
            </w:pPr>
            <w:ins w:id="24447"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4448" w:author="Στάθης Καπ" w:date="2023-03-09T06:37:00Z"/>
                <w:sz w:val="16"/>
                <w:szCs w:val="16"/>
              </w:rPr>
            </w:pPr>
            <w:ins w:id="24449"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4450" w:author="Στάθης Καπ" w:date="2023-03-09T06:37:00Z"/>
                <w:sz w:val="16"/>
                <w:szCs w:val="16"/>
              </w:rPr>
            </w:pPr>
            <w:ins w:id="24451"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4452" w:author="Στάθης Καπ" w:date="2023-03-09T06:37:00Z"/>
                <w:sz w:val="16"/>
                <w:szCs w:val="16"/>
              </w:rPr>
            </w:pPr>
            <w:ins w:id="24453"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4454" w:author="Στάθης Καπ" w:date="2023-03-09T06:37:00Z"/>
                <w:sz w:val="16"/>
                <w:szCs w:val="16"/>
              </w:rPr>
            </w:pPr>
            <w:ins w:id="24455"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4456" w:author="Στάθης Καπ" w:date="2023-03-09T06:37:00Z"/>
                <w:sz w:val="16"/>
                <w:szCs w:val="16"/>
              </w:rPr>
            </w:pPr>
            <w:ins w:id="24457"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4458" w:author="Στάθης Καπ" w:date="2023-03-09T06:37:00Z"/>
                <w:sz w:val="16"/>
                <w:szCs w:val="16"/>
              </w:rPr>
            </w:pPr>
            <w:ins w:id="24459"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44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4461" w:author="Στάθης Καπ" w:date="2023-03-09T06:37:00Z"/>
                <w:sz w:val="16"/>
                <w:szCs w:val="16"/>
              </w:rPr>
            </w:pPr>
            <w:ins w:id="24462"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4463" w:author="Στάθης Καπ" w:date="2023-03-09T06:37:00Z"/>
                <w:sz w:val="16"/>
                <w:szCs w:val="16"/>
              </w:rPr>
            </w:pPr>
            <w:ins w:id="24464"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4465" w:author="Στάθης Καπ" w:date="2023-03-09T06:37:00Z"/>
                <w:sz w:val="16"/>
                <w:szCs w:val="16"/>
              </w:rPr>
            </w:pPr>
            <w:ins w:id="24466"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4467" w:author="Στάθης Καπ" w:date="2023-03-09T06:37:00Z"/>
                <w:sz w:val="16"/>
                <w:szCs w:val="16"/>
              </w:rPr>
            </w:pPr>
            <w:ins w:id="24468"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4469" w:author="Στάθης Καπ" w:date="2023-03-09T06:37:00Z"/>
                <w:sz w:val="16"/>
                <w:szCs w:val="16"/>
              </w:rPr>
            </w:pPr>
            <w:ins w:id="2447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4471" w:author="Στάθης Καπ" w:date="2023-03-09T06:37:00Z"/>
                <w:sz w:val="16"/>
                <w:szCs w:val="16"/>
              </w:rPr>
            </w:pPr>
            <w:ins w:id="24472"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4473" w:author="Στάθης Καπ" w:date="2023-03-09T06:37:00Z"/>
                <w:sz w:val="16"/>
                <w:szCs w:val="16"/>
              </w:rPr>
            </w:pPr>
            <w:ins w:id="24474"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4475" w:author="Στάθης Καπ" w:date="2023-03-09T06:37:00Z"/>
                <w:sz w:val="16"/>
                <w:szCs w:val="16"/>
              </w:rPr>
            </w:pPr>
            <w:ins w:id="24476"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4477" w:author="Στάθης Καπ" w:date="2023-03-09T06:37:00Z"/>
                <w:sz w:val="16"/>
                <w:szCs w:val="16"/>
              </w:rPr>
            </w:pPr>
            <w:ins w:id="24478"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4479" w:author="Στάθης Καπ" w:date="2023-03-09T06:37:00Z"/>
                <w:sz w:val="16"/>
                <w:szCs w:val="16"/>
              </w:rPr>
            </w:pPr>
            <w:ins w:id="24480"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4481" w:author="Στάθης Καπ" w:date="2023-03-09T06:37:00Z"/>
                <w:sz w:val="16"/>
                <w:szCs w:val="16"/>
              </w:rPr>
            </w:pPr>
            <w:ins w:id="24482"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4483" w:author="Στάθης Καπ" w:date="2023-03-09T06:37:00Z"/>
                <w:sz w:val="16"/>
                <w:szCs w:val="16"/>
              </w:rPr>
            </w:pPr>
            <w:ins w:id="24484"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4485" w:author="Στάθης Καπ" w:date="2023-03-09T06:37:00Z"/>
                <w:sz w:val="16"/>
                <w:szCs w:val="16"/>
              </w:rPr>
            </w:pPr>
            <w:ins w:id="24486"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4487" w:author="Στάθης Καπ" w:date="2023-03-09T06:37:00Z"/>
                <w:sz w:val="16"/>
                <w:szCs w:val="16"/>
              </w:rPr>
            </w:pPr>
            <w:ins w:id="24488"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4489" w:author="Στάθης Καπ" w:date="2023-03-09T06:37:00Z"/>
                <w:sz w:val="16"/>
                <w:szCs w:val="16"/>
              </w:rPr>
            </w:pPr>
            <w:ins w:id="24490"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4491" w:author="Στάθης Καπ" w:date="2023-03-09T06:37:00Z"/>
                <w:sz w:val="16"/>
                <w:szCs w:val="16"/>
              </w:rPr>
            </w:pPr>
            <w:ins w:id="24492"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4493" w:author="Στάθης Καπ" w:date="2023-03-09T06:37:00Z"/>
                <w:sz w:val="16"/>
                <w:szCs w:val="16"/>
              </w:rPr>
            </w:pPr>
            <w:ins w:id="24494"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4495" w:author="Στάθης Καπ" w:date="2023-03-09T06:37:00Z"/>
                <w:sz w:val="16"/>
                <w:szCs w:val="16"/>
              </w:rPr>
            </w:pPr>
            <w:ins w:id="24496"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449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4498" w:author="Στάθης Καπ" w:date="2023-03-09T06:37:00Z"/>
                <w:sz w:val="16"/>
                <w:szCs w:val="16"/>
              </w:rPr>
            </w:pPr>
            <w:ins w:id="24499"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4500" w:author="Στάθης Καπ" w:date="2023-03-09T06:37:00Z"/>
                <w:sz w:val="16"/>
                <w:szCs w:val="16"/>
              </w:rPr>
            </w:pPr>
            <w:ins w:id="2450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4502" w:author="Στάθης Καπ" w:date="2023-03-09T06:37:00Z"/>
                <w:sz w:val="16"/>
                <w:szCs w:val="16"/>
              </w:rPr>
            </w:pPr>
            <w:ins w:id="2450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4504" w:author="Στάθης Καπ" w:date="2023-03-09T06:37:00Z"/>
                <w:sz w:val="16"/>
                <w:szCs w:val="16"/>
              </w:rPr>
            </w:pPr>
            <w:ins w:id="24505"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4506" w:author="Στάθης Καπ" w:date="2023-03-09T06:37:00Z"/>
                <w:sz w:val="16"/>
                <w:szCs w:val="16"/>
              </w:rPr>
            </w:pPr>
            <w:ins w:id="2450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4508" w:author="Στάθης Καπ" w:date="2023-03-09T06:37:00Z"/>
                <w:sz w:val="16"/>
                <w:szCs w:val="16"/>
              </w:rPr>
            </w:pPr>
            <w:ins w:id="24509"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4510" w:author="Στάθης Καπ" w:date="2023-03-09T06:37:00Z"/>
                <w:sz w:val="16"/>
                <w:szCs w:val="16"/>
              </w:rPr>
            </w:pPr>
            <w:ins w:id="24511"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4512" w:author="Στάθης Καπ" w:date="2023-03-09T06:37:00Z"/>
                <w:sz w:val="16"/>
                <w:szCs w:val="16"/>
              </w:rPr>
            </w:pPr>
            <w:ins w:id="24513"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4514" w:author="Στάθης Καπ" w:date="2023-03-09T06:37:00Z"/>
                <w:sz w:val="16"/>
                <w:szCs w:val="16"/>
              </w:rPr>
            </w:pPr>
            <w:ins w:id="24515"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4516" w:author="Στάθης Καπ" w:date="2023-03-09T06:37:00Z"/>
                <w:sz w:val="16"/>
                <w:szCs w:val="16"/>
              </w:rPr>
            </w:pPr>
            <w:ins w:id="24517"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4518" w:author="Στάθης Καπ" w:date="2023-03-09T06:37:00Z"/>
                <w:sz w:val="16"/>
                <w:szCs w:val="16"/>
              </w:rPr>
            </w:pPr>
            <w:ins w:id="24519"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4520" w:author="Στάθης Καπ" w:date="2023-03-09T06:37:00Z"/>
                <w:sz w:val="16"/>
                <w:szCs w:val="16"/>
              </w:rPr>
            </w:pPr>
            <w:ins w:id="24521"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4522" w:author="Στάθης Καπ" w:date="2023-03-09T06:37:00Z"/>
                <w:sz w:val="16"/>
                <w:szCs w:val="16"/>
              </w:rPr>
            </w:pPr>
            <w:ins w:id="24523"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4524" w:author="Στάθης Καπ" w:date="2023-03-09T06:37:00Z"/>
                <w:sz w:val="16"/>
                <w:szCs w:val="16"/>
              </w:rPr>
            </w:pPr>
            <w:ins w:id="24525"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4526" w:author="Στάθης Καπ" w:date="2023-03-09T06:37:00Z"/>
                <w:sz w:val="16"/>
                <w:szCs w:val="16"/>
              </w:rPr>
            </w:pPr>
            <w:ins w:id="24527"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4528" w:author="Στάθης Καπ" w:date="2023-03-09T06:37:00Z"/>
                <w:sz w:val="16"/>
                <w:szCs w:val="16"/>
              </w:rPr>
            </w:pPr>
            <w:ins w:id="24529"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4530" w:author="Στάθης Καπ" w:date="2023-03-09T06:37:00Z"/>
                <w:sz w:val="16"/>
                <w:szCs w:val="16"/>
              </w:rPr>
            </w:pPr>
            <w:ins w:id="24531"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4532" w:author="Στάθης Καπ" w:date="2023-03-09T06:37:00Z"/>
                <w:sz w:val="16"/>
                <w:szCs w:val="16"/>
              </w:rPr>
            </w:pPr>
            <w:ins w:id="24533"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453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4535" w:author="Στάθης Καπ" w:date="2023-03-09T06:37:00Z"/>
                <w:sz w:val="16"/>
                <w:szCs w:val="16"/>
              </w:rPr>
            </w:pPr>
            <w:ins w:id="24536"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4537" w:author="Στάθης Καπ" w:date="2023-03-09T06:37:00Z"/>
                <w:sz w:val="16"/>
                <w:szCs w:val="16"/>
              </w:rPr>
            </w:pPr>
            <w:ins w:id="2453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4539" w:author="Στάθης Καπ" w:date="2023-03-09T06:37:00Z"/>
                <w:sz w:val="16"/>
                <w:szCs w:val="16"/>
              </w:rPr>
            </w:pPr>
            <w:ins w:id="2454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4541" w:author="Στάθης Καπ" w:date="2023-03-09T06:37:00Z"/>
                <w:sz w:val="16"/>
                <w:szCs w:val="16"/>
              </w:rPr>
            </w:pPr>
            <w:ins w:id="24542"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4543" w:author="Στάθης Καπ" w:date="2023-03-09T06:37:00Z"/>
                <w:sz w:val="16"/>
                <w:szCs w:val="16"/>
              </w:rPr>
            </w:pPr>
            <w:ins w:id="2454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4545" w:author="Στάθης Καπ" w:date="2023-03-09T06:37:00Z"/>
                <w:sz w:val="16"/>
                <w:szCs w:val="16"/>
              </w:rPr>
            </w:pPr>
            <w:ins w:id="24546"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4547" w:author="Στάθης Καπ" w:date="2023-03-09T06:37:00Z"/>
                <w:sz w:val="16"/>
                <w:szCs w:val="16"/>
              </w:rPr>
            </w:pPr>
            <w:ins w:id="24548"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4549" w:author="Στάθης Καπ" w:date="2023-03-09T06:37:00Z"/>
                <w:sz w:val="16"/>
                <w:szCs w:val="16"/>
              </w:rPr>
            </w:pPr>
            <w:ins w:id="24550"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4551" w:author="Στάθης Καπ" w:date="2023-03-09T06:37:00Z"/>
                <w:sz w:val="16"/>
                <w:szCs w:val="16"/>
              </w:rPr>
            </w:pPr>
            <w:ins w:id="24552"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4553" w:author="Στάθης Καπ" w:date="2023-03-09T06:37:00Z"/>
                <w:sz w:val="16"/>
                <w:szCs w:val="16"/>
              </w:rPr>
            </w:pPr>
            <w:ins w:id="24554"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4555" w:author="Στάθης Καπ" w:date="2023-03-09T06:37:00Z"/>
                <w:sz w:val="16"/>
                <w:szCs w:val="16"/>
              </w:rPr>
            </w:pPr>
            <w:ins w:id="24556"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4557" w:author="Στάθης Καπ" w:date="2023-03-09T06:37:00Z"/>
                <w:sz w:val="16"/>
                <w:szCs w:val="16"/>
              </w:rPr>
            </w:pPr>
            <w:ins w:id="24558"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4559" w:author="Στάθης Καπ" w:date="2023-03-09T06:37:00Z"/>
                <w:sz w:val="16"/>
                <w:szCs w:val="16"/>
              </w:rPr>
            </w:pPr>
            <w:ins w:id="24560"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4561" w:author="Στάθης Καπ" w:date="2023-03-09T06:37:00Z"/>
                <w:sz w:val="16"/>
                <w:szCs w:val="16"/>
              </w:rPr>
            </w:pPr>
            <w:ins w:id="24562"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4563" w:author="Στάθης Καπ" w:date="2023-03-09T06:37:00Z"/>
                <w:sz w:val="16"/>
                <w:szCs w:val="16"/>
              </w:rPr>
            </w:pPr>
            <w:ins w:id="24564"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4565" w:author="Στάθης Καπ" w:date="2023-03-09T06:37:00Z"/>
                <w:sz w:val="16"/>
                <w:szCs w:val="16"/>
              </w:rPr>
            </w:pPr>
            <w:ins w:id="24566"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4567" w:author="Στάθης Καπ" w:date="2023-03-09T06:37:00Z"/>
                <w:sz w:val="16"/>
                <w:szCs w:val="16"/>
              </w:rPr>
            </w:pPr>
            <w:ins w:id="24568"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4569" w:author="Στάθης Καπ" w:date="2023-03-09T06:37:00Z"/>
                <w:sz w:val="16"/>
                <w:szCs w:val="16"/>
              </w:rPr>
            </w:pPr>
            <w:ins w:id="24570"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457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4572" w:author="Στάθης Καπ" w:date="2023-03-09T06:37:00Z"/>
                <w:rFonts w:ascii="Calibri" w:hAnsi="Calibri" w:cs="Calibri"/>
                <w:color w:val="000000"/>
                <w:sz w:val="16"/>
                <w:szCs w:val="16"/>
              </w:rPr>
            </w:pPr>
            <w:ins w:id="24573"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4574" w:author="Στάθης Καπ" w:date="2023-03-09T06:37:00Z"/>
                <w:sz w:val="16"/>
                <w:szCs w:val="16"/>
              </w:rPr>
            </w:pPr>
            <w:ins w:id="2457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4576" w:author="Στάθης Καπ" w:date="2023-03-09T06:37:00Z"/>
                <w:sz w:val="16"/>
                <w:szCs w:val="16"/>
              </w:rPr>
            </w:pPr>
            <w:ins w:id="2457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4578" w:author="Στάθης Καπ" w:date="2023-03-09T06:37:00Z"/>
                <w:sz w:val="16"/>
                <w:szCs w:val="16"/>
              </w:rPr>
            </w:pPr>
            <w:ins w:id="24579"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4580" w:author="Στάθης Καπ" w:date="2023-03-09T06:37:00Z"/>
                <w:sz w:val="16"/>
                <w:szCs w:val="16"/>
              </w:rPr>
            </w:pPr>
            <w:ins w:id="2458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4582" w:author="Στάθης Καπ" w:date="2023-03-09T06:37:00Z"/>
                <w:sz w:val="16"/>
                <w:szCs w:val="16"/>
              </w:rPr>
            </w:pPr>
            <w:ins w:id="24583"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4584" w:author="Στάθης Καπ" w:date="2023-03-09T06:37:00Z"/>
                <w:sz w:val="16"/>
                <w:szCs w:val="16"/>
              </w:rPr>
            </w:pPr>
            <w:ins w:id="24585"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4586" w:author="Στάθης Καπ" w:date="2023-03-09T06:37:00Z"/>
                <w:sz w:val="16"/>
                <w:szCs w:val="16"/>
              </w:rPr>
            </w:pPr>
            <w:ins w:id="24587"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4588" w:author="Στάθης Καπ" w:date="2023-03-09T06:37:00Z"/>
                <w:sz w:val="16"/>
                <w:szCs w:val="16"/>
              </w:rPr>
            </w:pPr>
            <w:ins w:id="24589"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4590" w:author="Στάθης Καπ" w:date="2023-03-09T06:37:00Z"/>
                <w:sz w:val="16"/>
                <w:szCs w:val="16"/>
              </w:rPr>
            </w:pPr>
            <w:ins w:id="24591"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4592" w:author="Στάθης Καπ" w:date="2023-03-09T06:37:00Z"/>
                <w:sz w:val="16"/>
                <w:szCs w:val="16"/>
              </w:rPr>
            </w:pPr>
            <w:ins w:id="24593"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4594" w:author="Στάθης Καπ" w:date="2023-03-09T06:37:00Z"/>
                <w:sz w:val="16"/>
                <w:szCs w:val="16"/>
              </w:rPr>
            </w:pPr>
            <w:ins w:id="24595"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4596" w:author="Στάθης Καπ" w:date="2023-03-09T06:37:00Z"/>
                <w:sz w:val="16"/>
                <w:szCs w:val="16"/>
              </w:rPr>
            </w:pPr>
            <w:ins w:id="24597"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4598" w:author="Στάθης Καπ" w:date="2023-03-09T06:37:00Z"/>
                <w:sz w:val="16"/>
                <w:szCs w:val="16"/>
              </w:rPr>
            </w:pPr>
            <w:ins w:id="24599"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4600" w:author="Στάθης Καπ" w:date="2023-03-09T06:37:00Z"/>
                <w:sz w:val="16"/>
                <w:szCs w:val="16"/>
              </w:rPr>
            </w:pPr>
            <w:ins w:id="24601"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4602" w:author="Στάθης Καπ" w:date="2023-03-09T06:37:00Z"/>
                <w:sz w:val="16"/>
                <w:szCs w:val="16"/>
              </w:rPr>
            </w:pPr>
            <w:ins w:id="24603"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4604" w:author="Στάθης Καπ" w:date="2023-03-09T06:37:00Z"/>
                <w:sz w:val="16"/>
                <w:szCs w:val="16"/>
              </w:rPr>
            </w:pPr>
            <w:ins w:id="24605"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4606" w:author="Στάθης Καπ" w:date="2023-03-09T06:37:00Z"/>
                <w:sz w:val="16"/>
                <w:szCs w:val="16"/>
              </w:rPr>
            </w:pPr>
            <w:ins w:id="24607"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46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4609" w:author="Στάθης Καπ" w:date="2023-03-09T06:37:00Z"/>
                <w:rFonts w:ascii="Calibri" w:hAnsi="Calibri" w:cs="Calibri"/>
                <w:color w:val="000000"/>
                <w:sz w:val="16"/>
                <w:szCs w:val="16"/>
              </w:rPr>
            </w:pPr>
            <w:ins w:id="24610"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4611" w:author="Στάθης Καπ" w:date="2023-03-09T06:37:00Z"/>
                <w:sz w:val="16"/>
                <w:szCs w:val="16"/>
              </w:rPr>
            </w:pPr>
            <w:ins w:id="2461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4613" w:author="Στάθης Καπ" w:date="2023-03-09T06:37:00Z"/>
                <w:sz w:val="16"/>
                <w:szCs w:val="16"/>
              </w:rPr>
            </w:pPr>
            <w:ins w:id="2461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4615" w:author="Στάθης Καπ" w:date="2023-03-09T06:37:00Z"/>
                <w:sz w:val="16"/>
                <w:szCs w:val="16"/>
              </w:rPr>
            </w:pPr>
            <w:ins w:id="24616"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4617" w:author="Στάθης Καπ" w:date="2023-03-09T06:37:00Z"/>
                <w:sz w:val="16"/>
                <w:szCs w:val="16"/>
              </w:rPr>
            </w:pPr>
            <w:ins w:id="2461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4619" w:author="Στάθης Καπ" w:date="2023-03-09T06:37:00Z"/>
                <w:sz w:val="16"/>
                <w:szCs w:val="16"/>
              </w:rPr>
            </w:pPr>
            <w:ins w:id="24620"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4621" w:author="Στάθης Καπ" w:date="2023-03-09T06:37:00Z"/>
                <w:sz w:val="16"/>
                <w:szCs w:val="16"/>
              </w:rPr>
            </w:pPr>
            <w:ins w:id="24622"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4623" w:author="Στάθης Καπ" w:date="2023-03-09T06:37:00Z"/>
                <w:sz w:val="16"/>
                <w:szCs w:val="16"/>
              </w:rPr>
            </w:pPr>
            <w:ins w:id="24624"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4625" w:author="Στάθης Καπ" w:date="2023-03-09T06:37:00Z"/>
                <w:sz w:val="16"/>
                <w:szCs w:val="16"/>
              </w:rPr>
            </w:pPr>
            <w:ins w:id="24626"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4627" w:author="Στάθης Καπ" w:date="2023-03-09T06:37:00Z"/>
                <w:sz w:val="16"/>
                <w:szCs w:val="16"/>
              </w:rPr>
            </w:pPr>
            <w:ins w:id="24628"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4629" w:author="Στάθης Καπ" w:date="2023-03-09T06:37:00Z"/>
                <w:sz w:val="16"/>
                <w:szCs w:val="16"/>
              </w:rPr>
            </w:pPr>
            <w:ins w:id="24630"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4631" w:author="Στάθης Καπ" w:date="2023-03-09T06:37:00Z"/>
                <w:sz w:val="16"/>
                <w:szCs w:val="16"/>
              </w:rPr>
            </w:pPr>
            <w:ins w:id="24632"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4633" w:author="Στάθης Καπ" w:date="2023-03-09T06:37:00Z"/>
                <w:sz w:val="16"/>
                <w:szCs w:val="16"/>
              </w:rPr>
            </w:pPr>
            <w:ins w:id="24634"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4635" w:author="Στάθης Καπ" w:date="2023-03-09T06:37:00Z"/>
                <w:sz w:val="16"/>
                <w:szCs w:val="16"/>
              </w:rPr>
            </w:pPr>
            <w:ins w:id="24636"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4637" w:author="Στάθης Καπ" w:date="2023-03-09T06:37:00Z"/>
                <w:sz w:val="16"/>
                <w:szCs w:val="16"/>
              </w:rPr>
            </w:pPr>
            <w:ins w:id="24638"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4639" w:author="Στάθης Καπ" w:date="2023-03-09T06:37:00Z"/>
                <w:sz w:val="16"/>
                <w:szCs w:val="16"/>
              </w:rPr>
            </w:pPr>
            <w:ins w:id="24640"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4641" w:author="Στάθης Καπ" w:date="2023-03-09T06:37:00Z"/>
                <w:sz w:val="16"/>
                <w:szCs w:val="16"/>
              </w:rPr>
            </w:pPr>
            <w:ins w:id="24642"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4643" w:author="Στάθης Καπ" w:date="2023-03-09T06:37:00Z"/>
                <w:sz w:val="16"/>
                <w:szCs w:val="16"/>
              </w:rPr>
            </w:pPr>
            <w:ins w:id="24644"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464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4646" w:author="Στάθης Καπ" w:date="2023-03-09T06:37:00Z"/>
                <w:rFonts w:ascii="Calibri" w:hAnsi="Calibri" w:cs="Calibri"/>
                <w:color w:val="000000"/>
                <w:sz w:val="16"/>
                <w:szCs w:val="16"/>
              </w:rPr>
            </w:pPr>
            <w:ins w:id="24647"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4648" w:author="Στάθης Καπ" w:date="2023-03-09T06:37:00Z"/>
                <w:sz w:val="16"/>
                <w:szCs w:val="16"/>
              </w:rPr>
            </w:pPr>
            <w:ins w:id="2464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4650" w:author="Στάθης Καπ" w:date="2023-03-09T06:37:00Z"/>
                <w:sz w:val="16"/>
                <w:szCs w:val="16"/>
              </w:rPr>
            </w:pPr>
            <w:ins w:id="2465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4652" w:author="Στάθης Καπ" w:date="2023-03-09T06:37:00Z"/>
                <w:sz w:val="16"/>
                <w:szCs w:val="16"/>
              </w:rPr>
            </w:pPr>
            <w:ins w:id="24653"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4654" w:author="Στάθης Καπ" w:date="2023-03-09T06:37:00Z"/>
                <w:sz w:val="16"/>
                <w:szCs w:val="16"/>
              </w:rPr>
            </w:pPr>
            <w:ins w:id="2465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4656" w:author="Στάθης Καπ" w:date="2023-03-09T06:37:00Z"/>
                <w:sz w:val="16"/>
                <w:szCs w:val="16"/>
              </w:rPr>
            </w:pPr>
            <w:ins w:id="24657"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4658" w:author="Στάθης Καπ" w:date="2023-03-09T06:37:00Z"/>
                <w:sz w:val="16"/>
                <w:szCs w:val="16"/>
              </w:rPr>
            </w:pPr>
            <w:ins w:id="24659"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4660" w:author="Στάθης Καπ" w:date="2023-03-09T06:37:00Z"/>
                <w:sz w:val="16"/>
                <w:szCs w:val="16"/>
              </w:rPr>
            </w:pPr>
            <w:ins w:id="24661"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4662" w:author="Στάθης Καπ" w:date="2023-03-09T06:37:00Z"/>
                <w:sz w:val="16"/>
                <w:szCs w:val="16"/>
              </w:rPr>
            </w:pPr>
            <w:ins w:id="24663"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4664" w:author="Στάθης Καπ" w:date="2023-03-09T06:37:00Z"/>
                <w:sz w:val="16"/>
                <w:szCs w:val="16"/>
              </w:rPr>
            </w:pPr>
            <w:ins w:id="24665"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4666" w:author="Στάθης Καπ" w:date="2023-03-09T06:37:00Z"/>
                <w:sz w:val="16"/>
                <w:szCs w:val="16"/>
              </w:rPr>
            </w:pPr>
            <w:ins w:id="24667"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4668" w:author="Στάθης Καπ" w:date="2023-03-09T06:37:00Z"/>
                <w:sz w:val="16"/>
                <w:szCs w:val="16"/>
              </w:rPr>
            </w:pPr>
            <w:ins w:id="24669"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4670" w:author="Στάθης Καπ" w:date="2023-03-09T06:37:00Z"/>
                <w:sz w:val="16"/>
                <w:szCs w:val="16"/>
              </w:rPr>
            </w:pPr>
            <w:ins w:id="24671"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4672" w:author="Στάθης Καπ" w:date="2023-03-09T06:37:00Z"/>
                <w:sz w:val="16"/>
                <w:szCs w:val="16"/>
              </w:rPr>
            </w:pPr>
            <w:ins w:id="24673"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4674" w:author="Στάθης Καπ" w:date="2023-03-09T06:37:00Z"/>
                <w:sz w:val="16"/>
                <w:szCs w:val="16"/>
              </w:rPr>
            </w:pPr>
            <w:ins w:id="24675"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4676" w:author="Στάθης Καπ" w:date="2023-03-09T06:37:00Z"/>
                <w:sz w:val="16"/>
                <w:szCs w:val="16"/>
              </w:rPr>
            </w:pPr>
            <w:ins w:id="24677"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4678" w:author="Στάθης Καπ" w:date="2023-03-09T06:37:00Z"/>
                <w:sz w:val="16"/>
                <w:szCs w:val="16"/>
              </w:rPr>
            </w:pPr>
            <w:ins w:id="24679"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4680" w:author="Στάθης Καπ" w:date="2023-03-09T06:37:00Z"/>
                <w:sz w:val="16"/>
                <w:szCs w:val="16"/>
              </w:rPr>
            </w:pPr>
            <w:ins w:id="24681"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468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4683" w:author="Στάθης Καπ" w:date="2023-03-09T06:37:00Z"/>
                <w:rFonts w:ascii="Calibri" w:hAnsi="Calibri" w:cs="Calibri"/>
                <w:color w:val="000000"/>
                <w:sz w:val="16"/>
                <w:szCs w:val="16"/>
              </w:rPr>
            </w:pPr>
            <w:ins w:id="24684"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4685" w:author="Στάθης Καπ" w:date="2023-03-09T06:37:00Z"/>
                <w:sz w:val="16"/>
                <w:szCs w:val="16"/>
              </w:rPr>
            </w:pPr>
            <w:ins w:id="2468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4687" w:author="Στάθης Καπ" w:date="2023-03-09T06:37:00Z"/>
                <w:sz w:val="16"/>
                <w:szCs w:val="16"/>
              </w:rPr>
            </w:pPr>
            <w:ins w:id="2468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4689" w:author="Στάθης Καπ" w:date="2023-03-09T06:37:00Z"/>
                <w:sz w:val="16"/>
                <w:szCs w:val="16"/>
              </w:rPr>
            </w:pPr>
            <w:ins w:id="24690"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4691" w:author="Στάθης Καπ" w:date="2023-03-09T06:37:00Z"/>
                <w:sz w:val="16"/>
                <w:szCs w:val="16"/>
              </w:rPr>
            </w:pPr>
            <w:ins w:id="2469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4693" w:author="Στάθης Καπ" w:date="2023-03-09T06:37:00Z"/>
                <w:sz w:val="16"/>
                <w:szCs w:val="16"/>
              </w:rPr>
            </w:pPr>
            <w:ins w:id="24694"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4695" w:author="Στάθης Καπ" w:date="2023-03-09T06:37:00Z"/>
                <w:sz w:val="16"/>
                <w:szCs w:val="16"/>
              </w:rPr>
            </w:pPr>
            <w:ins w:id="24696"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4697" w:author="Στάθης Καπ" w:date="2023-03-09T06:37:00Z"/>
                <w:sz w:val="16"/>
                <w:szCs w:val="16"/>
              </w:rPr>
            </w:pPr>
            <w:ins w:id="24698"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4699" w:author="Στάθης Καπ" w:date="2023-03-09T06:37:00Z"/>
                <w:sz w:val="16"/>
                <w:szCs w:val="16"/>
              </w:rPr>
            </w:pPr>
            <w:ins w:id="24700"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4701" w:author="Στάθης Καπ" w:date="2023-03-09T06:37:00Z"/>
                <w:sz w:val="16"/>
                <w:szCs w:val="16"/>
              </w:rPr>
            </w:pPr>
            <w:ins w:id="24702"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4703" w:author="Στάθης Καπ" w:date="2023-03-09T06:37:00Z"/>
                <w:sz w:val="16"/>
                <w:szCs w:val="16"/>
              </w:rPr>
            </w:pPr>
            <w:ins w:id="24704"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4705" w:author="Στάθης Καπ" w:date="2023-03-09T06:37:00Z"/>
                <w:sz w:val="16"/>
                <w:szCs w:val="16"/>
              </w:rPr>
            </w:pPr>
            <w:ins w:id="24706"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4707" w:author="Στάθης Καπ" w:date="2023-03-09T06:37:00Z"/>
                <w:sz w:val="16"/>
                <w:szCs w:val="16"/>
              </w:rPr>
            </w:pPr>
            <w:ins w:id="24708"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4709" w:author="Στάθης Καπ" w:date="2023-03-09T06:37:00Z"/>
                <w:sz w:val="16"/>
                <w:szCs w:val="16"/>
              </w:rPr>
            </w:pPr>
            <w:ins w:id="24710"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4711" w:author="Στάθης Καπ" w:date="2023-03-09T06:37:00Z"/>
                <w:sz w:val="16"/>
                <w:szCs w:val="16"/>
              </w:rPr>
            </w:pPr>
            <w:ins w:id="24712"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4713" w:author="Στάθης Καπ" w:date="2023-03-09T06:37:00Z"/>
                <w:sz w:val="16"/>
                <w:szCs w:val="16"/>
              </w:rPr>
            </w:pPr>
            <w:ins w:id="24714"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4715" w:author="Στάθης Καπ" w:date="2023-03-09T06:37:00Z"/>
                <w:sz w:val="16"/>
                <w:szCs w:val="16"/>
              </w:rPr>
            </w:pPr>
            <w:ins w:id="24716"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4717" w:author="Στάθης Καπ" w:date="2023-03-09T06:37:00Z"/>
                <w:sz w:val="16"/>
                <w:szCs w:val="16"/>
              </w:rPr>
            </w:pPr>
            <w:ins w:id="24718"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4719"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4720" w:author="Στάθης Καπ" w:date="2023-03-09T06:37:00Z"/>
                <w:rFonts w:ascii="Calibri" w:hAnsi="Calibri" w:cs="Calibri"/>
                <w:color w:val="000000"/>
                <w:sz w:val="16"/>
                <w:szCs w:val="16"/>
              </w:rPr>
            </w:pPr>
            <w:ins w:id="24721"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4722" w:author="Στάθης Καπ" w:date="2023-03-09T06:37:00Z"/>
                <w:sz w:val="16"/>
                <w:szCs w:val="16"/>
              </w:rPr>
            </w:pPr>
            <w:ins w:id="24723"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4724" w:author="Στάθης Καπ" w:date="2023-03-09T06:37:00Z"/>
                <w:sz w:val="16"/>
                <w:szCs w:val="16"/>
              </w:rPr>
            </w:pPr>
            <w:ins w:id="24725"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4726" w:author="Στάθης Καπ" w:date="2023-03-09T06:37:00Z"/>
                <w:sz w:val="16"/>
                <w:szCs w:val="16"/>
              </w:rPr>
            </w:pPr>
            <w:ins w:id="24727"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4728" w:author="Στάθης Καπ" w:date="2023-03-09T06:37:00Z"/>
                <w:sz w:val="16"/>
                <w:szCs w:val="16"/>
              </w:rPr>
            </w:pPr>
            <w:ins w:id="24729"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4730" w:author="Στάθης Καπ" w:date="2023-03-09T06:37:00Z"/>
                <w:sz w:val="16"/>
                <w:szCs w:val="16"/>
              </w:rPr>
            </w:pPr>
            <w:ins w:id="24731"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4732" w:author="Στάθης Καπ" w:date="2023-03-09T06:37:00Z"/>
                <w:sz w:val="16"/>
                <w:szCs w:val="16"/>
              </w:rPr>
            </w:pPr>
            <w:ins w:id="24733"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4734" w:author="Στάθης Καπ" w:date="2023-03-09T06:37:00Z"/>
                <w:sz w:val="16"/>
                <w:szCs w:val="16"/>
              </w:rPr>
            </w:pPr>
            <w:ins w:id="24735"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4736" w:author="Στάθης Καπ" w:date="2023-03-09T06:37:00Z"/>
                <w:sz w:val="16"/>
                <w:szCs w:val="16"/>
              </w:rPr>
            </w:pPr>
            <w:ins w:id="24737"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4738" w:author="Στάθης Καπ" w:date="2023-03-09T06:37:00Z"/>
                <w:sz w:val="16"/>
                <w:szCs w:val="16"/>
              </w:rPr>
            </w:pPr>
            <w:ins w:id="24739"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4740" w:author="Στάθης Καπ" w:date="2023-03-09T06:37:00Z"/>
                <w:sz w:val="16"/>
                <w:szCs w:val="16"/>
              </w:rPr>
            </w:pPr>
            <w:ins w:id="24741"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4742" w:author="Στάθης Καπ" w:date="2023-03-09T06:37:00Z"/>
                <w:sz w:val="16"/>
                <w:szCs w:val="16"/>
              </w:rPr>
            </w:pPr>
            <w:ins w:id="24743"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4744" w:author="Στάθης Καπ" w:date="2023-03-09T06:37:00Z"/>
                <w:sz w:val="16"/>
                <w:szCs w:val="16"/>
              </w:rPr>
            </w:pPr>
            <w:ins w:id="24745"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4746" w:author="Στάθης Καπ" w:date="2023-03-09T06:37:00Z"/>
                <w:sz w:val="16"/>
                <w:szCs w:val="16"/>
              </w:rPr>
            </w:pPr>
            <w:ins w:id="24747"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4748" w:author="Στάθης Καπ" w:date="2023-03-09T06:37:00Z"/>
                <w:sz w:val="16"/>
                <w:szCs w:val="16"/>
              </w:rPr>
            </w:pPr>
            <w:ins w:id="24749"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4750" w:author="Στάθης Καπ" w:date="2023-03-09T06:37:00Z"/>
                <w:sz w:val="16"/>
                <w:szCs w:val="16"/>
              </w:rPr>
            </w:pPr>
            <w:ins w:id="24751"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4752" w:author="Στάθης Καπ" w:date="2023-03-09T06:37:00Z"/>
                <w:sz w:val="16"/>
                <w:szCs w:val="16"/>
              </w:rPr>
            </w:pPr>
            <w:ins w:id="24753"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4754" w:author="Στάθης Καπ" w:date="2023-03-09T06:37:00Z"/>
                <w:sz w:val="16"/>
                <w:szCs w:val="16"/>
              </w:rPr>
            </w:pPr>
            <w:ins w:id="24755"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4756" w:author="Στάθης Καπ" w:date="2023-02-27T01:38:00Z"/>
        </w:rPr>
      </w:pPr>
    </w:p>
    <w:p w14:paraId="43F9152E" w14:textId="0B129AC6" w:rsidR="007A4C64" w:rsidRDefault="007A4C64">
      <w:pPr>
        <w:pStyle w:val="Heading2"/>
        <w:rPr>
          <w:ins w:id="24757" w:author="Στάθης Καπ" w:date="2023-02-28T16:56:00Z"/>
          <w:lang w:val="el-GR"/>
        </w:rPr>
        <w:pPrChange w:id="24758" w:author="Στάθης Καπ" w:date="2023-02-28T16:56:00Z">
          <w:pPr/>
        </w:pPrChange>
      </w:pPr>
      <w:bookmarkStart w:id="24759" w:name="_Toc129300389"/>
      <w:ins w:id="24760" w:author="Στάθης Καπ" w:date="2023-02-28T16:56:00Z">
        <w:r>
          <w:rPr>
            <w:lang w:val="el-GR"/>
          </w:rPr>
          <w:t>Σύγκριση διαφορετικών εκδόσεων του αλγορίθμου</w:t>
        </w:r>
        <w:bookmarkEnd w:id="24759"/>
      </w:ins>
    </w:p>
    <w:p w14:paraId="4A461211" w14:textId="147AFEC3" w:rsidR="001B1841" w:rsidRDefault="001B1841">
      <w:pPr>
        <w:rPr>
          <w:ins w:id="24761" w:author="Στάθης Καπ" w:date="2023-02-28T08:33:00Z"/>
          <w:lang w:val="el-GR"/>
        </w:rPr>
      </w:pPr>
      <w:ins w:id="24762" w:author="Στάθης Καπ" w:date="2023-02-28T08:26:00Z">
        <w:r>
          <w:rPr>
            <w:lang w:val="el-GR"/>
          </w:rPr>
          <w:t xml:space="preserve">Στο Κεφάλαιο 4, αναλύθηκαν λεπτομερώς </w:t>
        </w:r>
      </w:ins>
      <w:ins w:id="24763" w:author="Στάθης Καπ" w:date="2023-02-28T08:27:00Z">
        <w:r>
          <w:rPr>
            <w:lang w:val="el-GR"/>
          </w:rPr>
          <w:t xml:space="preserve">οι τροποποιήσεις στον βασικό αλγόριθμο </w:t>
        </w:r>
        <w:r>
          <w:t>ILS</w:t>
        </w:r>
        <w:r w:rsidRPr="001B1841">
          <w:rPr>
            <w:lang w:val="el-GR"/>
            <w:rPrChange w:id="24764" w:author="Στάθης Καπ" w:date="2023-02-28T08:27:00Z">
              <w:rPr/>
            </w:rPrChange>
          </w:rPr>
          <w:t xml:space="preserve">, </w:t>
        </w:r>
        <w:r>
          <w:rPr>
            <w:lang w:val="el-GR"/>
          </w:rPr>
          <w:t xml:space="preserve">καθώς και </w:t>
        </w:r>
      </w:ins>
      <w:ins w:id="24765" w:author="Στάθης Καπ" w:date="2023-03-03T04:34:00Z">
        <w:r w:rsidR="0033527D">
          <w:rPr>
            <w:lang w:val="el-GR"/>
          </w:rPr>
          <w:t>οι</w:t>
        </w:r>
      </w:ins>
      <w:ins w:id="24766" w:author="Στάθης Καπ" w:date="2023-02-28T08:27:00Z">
        <w:r>
          <w:rPr>
            <w:lang w:val="el-GR"/>
          </w:rPr>
          <w:t xml:space="preserve"> </w:t>
        </w:r>
      </w:ins>
      <w:ins w:id="24767" w:author="Στάθης Καπ" w:date="2023-02-28T16:44:00Z">
        <w:r w:rsidR="00943BB6">
          <w:rPr>
            <w:lang w:val="el-GR"/>
          </w:rPr>
          <w:t>κινήσεις που έγιναν</w:t>
        </w:r>
      </w:ins>
      <w:ins w:id="24768" w:author="Στάθης Καπ" w:date="2023-02-28T08:27:00Z">
        <w:r>
          <w:rPr>
            <w:lang w:val="el-GR"/>
          </w:rPr>
          <w:t xml:space="preserve"> για να βελτιώσουν την ταχύτητ</w:t>
        </w:r>
      </w:ins>
      <w:ins w:id="24769" w:author="Στάθης Καπ" w:date="2023-02-28T08:29:00Z">
        <w:r>
          <w:rPr>
            <w:lang w:val="el-GR"/>
          </w:rPr>
          <w:t>α</w:t>
        </w:r>
      </w:ins>
      <w:ins w:id="24770" w:author="Στάθης Καπ" w:date="2023-02-28T08:27:00Z">
        <w:r>
          <w:rPr>
            <w:lang w:val="el-GR"/>
          </w:rPr>
          <w:t xml:space="preserve"> του</w:t>
        </w:r>
      </w:ins>
      <w:ins w:id="24771" w:author="Στάθης Καπ" w:date="2023-02-28T08:28:00Z">
        <w:r>
          <w:rPr>
            <w:lang w:val="el-GR"/>
          </w:rPr>
          <w:t xml:space="preserve"> τροποποιημένου αλγορίθμου</w:t>
        </w:r>
      </w:ins>
      <w:ins w:id="24772" w:author="Στάθης Καπ" w:date="2023-02-28T08:27:00Z">
        <w:r>
          <w:rPr>
            <w:lang w:val="el-GR"/>
          </w:rPr>
          <w:t xml:space="preserve"> ή τη βαθμολογία των λύσεων</w:t>
        </w:r>
      </w:ins>
      <w:ins w:id="24773" w:author="Στάθης Καπ" w:date="2023-02-28T08:28:00Z">
        <w:r>
          <w:rPr>
            <w:lang w:val="el-GR"/>
          </w:rPr>
          <w:t xml:space="preserve"> του</w:t>
        </w:r>
      </w:ins>
      <w:ins w:id="24774" w:author="Στάθης Καπ" w:date="2023-02-28T08:27:00Z">
        <w:r>
          <w:rPr>
            <w:lang w:val="el-GR"/>
          </w:rPr>
          <w:t xml:space="preserve">. </w:t>
        </w:r>
      </w:ins>
      <w:ins w:id="24775" w:author="Στάθης Καπ" w:date="2023-02-28T08:29:00Z">
        <w:r>
          <w:rPr>
            <w:lang w:val="el-GR"/>
          </w:rPr>
          <w:t>Παρακάτω συγκρίνονται σε απόδοση και χρόνο εκτέλεσης 4 διαφορετικ</w:t>
        </w:r>
      </w:ins>
      <w:ins w:id="24776"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4777" w:author="Στάθης Καπ" w:date="2023-02-28T08:38:00Z"/>
          <w:lang w:val="el-GR"/>
        </w:rPr>
      </w:pPr>
      <w:ins w:id="24778" w:author="Στάθης Καπ" w:date="2023-02-28T08:34:00Z">
        <w:r>
          <w:t>release</w:t>
        </w:r>
      </w:ins>
      <w:ins w:id="24779" w:author="Στάθης Καπ" w:date="2023-02-28T08:35:00Z">
        <w:r w:rsidRPr="007B4A5B">
          <w:rPr>
            <w:lang w:val="el-GR"/>
            <w:rPrChange w:id="24780" w:author="Στάθης Καπ" w:date="2023-02-28T08:36:00Z">
              <w:rPr/>
            </w:rPrChange>
          </w:rPr>
          <w:t xml:space="preserve">: </w:t>
        </w:r>
      </w:ins>
      <w:ins w:id="24781" w:author="Στάθης Καπ" w:date="2023-02-28T08:36:00Z">
        <w:r>
          <w:rPr>
            <w:lang w:val="el-GR"/>
          </w:rPr>
          <w:t>Η τελική έκδοση του αλγορίθμου, η οποία έχει προσαρμοσμένα χρονικά διαστήματα για να είναι διαμο</w:t>
        </w:r>
      </w:ins>
      <w:ins w:id="24782"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4783" w:author="Στάθης Καπ" w:date="2023-02-28T08:38:00Z">
        <w:r>
          <w:rPr>
            <w:lang w:val="el-GR"/>
          </w:rPr>
          <w:t>άληψη</w:t>
        </w:r>
      </w:ins>
      <w:ins w:id="24784"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4785" w:author="Στάθης Καπ" w:date="2023-02-28T08:38:00Z"/>
          <w:lang w:val="el-GR"/>
        </w:rPr>
      </w:pPr>
      <w:ins w:id="24786" w:author="Στάθης Καπ" w:date="2023-02-28T08:38:00Z">
        <w:r>
          <w:t>no</w:t>
        </w:r>
        <w:r w:rsidRPr="007B4A5B">
          <w:rPr>
            <w:lang w:val="el-GR"/>
            <w:rPrChange w:id="24787" w:author="Στάθης Καπ" w:date="2023-02-28T08:38:00Z">
              <w:rPr/>
            </w:rPrChange>
          </w:rPr>
          <w:t>-</w:t>
        </w:r>
        <w:r>
          <w:t>history</w:t>
        </w:r>
        <w:r w:rsidRPr="007B4A5B">
          <w:rPr>
            <w:lang w:val="el-GR"/>
            <w:rPrChange w:id="24788" w:author="Στάθης Καπ" w:date="2023-02-28T08:38:00Z">
              <w:rPr/>
            </w:rPrChange>
          </w:rPr>
          <w:t xml:space="preserve">: </w:t>
        </w:r>
        <w:r>
          <w:rPr>
            <w:lang w:val="el-GR"/>
          </w:rPr>
          <w:t xml:space="preserve">Η διαφορά με την έκδοση </w:t>
        </w:r>
        <w:r>
          <w:t>release</w:t>
        </w:r>
        <w:r w:rsidRPr="007B4A5B">
          <w:rPr>
            <w:lang w:val="el-GR"/>
            <w:rPrChange w:id="24789" w:author="Στάθης Καπ" w:date="2023-02-28T08:38:00Z">
              <w:rPr/>
            </w:rPrChange>
          </w:rPr>
          <w:t xml:space="preserve">, </w:t>
        </w:r>
        <w:r>
          <w:rPr>
            <w:lang w:val="el-GR"/>
          </w:rPr>
          <w:t xml:space="preserve">είναι ότι δεν κρατάει ιστορικό για </w:t>
        </w:r>
      </w:ins>
      <w:ins w:id="24790" w:author="Στάθης Καπ" w:date="2023-02-28T16:57:00Z">
        <w:r w:rsidR="005E3681">
          <w:rPr>
            <w:lang w:val="el-GR"/>
          </w:rPr>
          <w:t>της</w:t>
        </w:r>
      </w:ins>
      <w:ins w:id="24791"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4792" w:author="Στάθης Καπ" w:date="2023-02-28T08:42:00Z"/>
          <w:lang w:val="el-GR"/>
          <w:rPrChange w:id="24793" w:author="Στάθης Καπ" w:date="2023-02-28T08:42:00Z">
            <w:rPr>
              <w:ins w:id="24794" w:author="Στάθης Καπ" w:date="2023-02-28T08:42:00Z"/>
            </w:rPr>
          </w:rPrChange>
        </w:rPr>
      </w:pPr>
      <w:ins w:id="24795" w:author="Στάθης Καπ" w:date="2023-02-28T08:39:00Z">
        <w:r>
          <w:t>equal</w:t>
        </w:r>
        <w:r w:rsidRPr="00AB565B">
          <w:rPr>
            <w:lang w:val="el-GR"/>
            <w:rPrChange w:id="24796" w:author="Στάθης Καπ" w:date="2023-02-28T08:39:00Z">
              <w:rPr/>
            </w:rPrChange>
          </w:rPr>
          <w:t>-</w:t>
        </w:r>
        <w:r>
          <w:t>intervals</w:t>
        </w:r>
        <w:r w:rsidRPr="00AB565B">
          <w:rPr>
            <w:lang w:val="el-GR"/>
            <w:rPrChange w:id="24797" w:author="Στάθης Καπ" w:date="2023-02-28T08:39:00Z">
              <w:rPr/>
            </w:rPrChange>
          </w:rPr>
          <w:t xml:space="preserve">: </w:t>
        </w:r>
        <w:r>
          <w:rPr>
            <w:lang w:val="el-GR"/>
          </w:rPr>
          <w:t xml:space="preserve">Η διαφορά με την έκδοση </w:t>
        </w:r>
        <w:r>
          <w:t>release</w:t>
        </w:r>
        <w:r w:rsidRPr="00AB565B">
          <w:rPr>
            <w:lang w:val="el-GR"/>
            <w:rPrChange w:id="24798" w:author="Στάθης Καπ" w:date="2023-02-28T08:39:00Z">
              <w:rPr/>
            </w:rPrChange>
          </w:rPr>
          <w:t xml:space="preserve"> </w:t>
        </w:r>
        <w:r>
          <w:rPr>
            <w:lang w:val="el-GR"/>
          </w:rPr>
          <w:t>είναι πως</w:t>
        </w:r>
      </w:ins>
      <w:ins w:id="24799" w:author="Στάθης Καπ" w:date="2023-02-28T08:40:00Z">
        <w:r>
          <w:rPr>
            <w:lang w:val="el-GR"/>
          </w:rPr>
          <w:t xml:space="preserve"> έχει</w:t>
        </w:r>
      </w:ins>
      <w:ins w:id="24800" w:author="Στάθης Καπ" w:date="2023-02-28T08:39:00Z">
        <w:r>
          <w:rPr>
            <w:lang w:val="el-GR"/>
          </w:rPr>
          <w:t xml:space="preserve"> </w:t>
        </w:r>
      </w:ins>
      <w:ins w:id="24801" w:author="Στάθης Καπ" w:date="2023-02-28T08:40:00Z">
        <w:r>
          <w:rPr>
            <w:lang w:val="el-GR"/>
          </w:rPr>
          <w:t>ίσα χρονικά διαστήματα</w:t>
        </w:r>
      </w:ins>
      <w:ins w:id="24802" w:author="Στάθης Καπ" w:date="2023-02-28T08:41:00Z">
        <w:r>
          <w:rPr>
            <w:lang w:val="el-GR"/>
          </w:rPr>
          <w:t xml:space="preserve">, όχι προσαρμοσμένα με βάση το πλήθος των κόμβων που </w:t>
        </w:r>
      </w:ins>
      <w:ins w:id="24803" w:author="Στάθης Καπ" w:date="2023-02-28T16:57:00Z">
        <w:r w:rsidR="005E3681">
          <w:rPr>
            <w:lang w:val="el-GR"/>
          </w:rPr>
          <w:t>της</w:t>
        </w:r>
      </w:ins>
      <w:ins w:id="24804" w:author="Στάθης Καπ" w:date="2023-02-28T08:41:00Z">
        <w:r>
          <w:rPr>
            <w:lang w:val="el-GR"/>
          </w:rPr>
          <w:t xml:space="preserve"> αντιστοιχούν. </w:t>
        </w:r>
      </w:ins>
      <w:ins w:id="24805" w:author="Στάθης Καπ" w:date="2023-02-28T08:40:00Z">
        <w:r>
          <w:rPr>
            <w:lang w:val="el-GR"/>
          </w:rPr>
          <w:t xml:space="preserve">Για παράδειγμα για </w:t>
        </w:r>
        <w:r>
          <w:t>s</w:t>
        </w:r>
        <w:r w:rsidRPr="00AB565B">
          <w:rPr>
            <w:lang w:val="el-GR"/>
            <w:rPrChange w:id="24806" w:author="Στάθης Καπ" w:date="2023-02-28T08:40:00Z">
              <w:rPr/>
            </w:rPrChange>
          </w:rPr>
          <w:t xml:space="preserve">=4, </w:t>
        </w:r>
        <w:r>
          <w:rPr>
            <w:lang w:val="el-GR"/>
          </w:rPr>
          <w:t xml:space="preserve">και </w:t>
        </w:r>
        <w:r>
          <w:t>timeBudget</w:t>
        </w:r>
        <w:r w:rsidRPr="00AB565B">
          <w:rPr>
            <w:lang w:val="el-GR"/>
            <w:rPrChange w:id="24807" w:author="Στάθης Καπ" w:date="2023-02-28T08:40:00Z">
              <w:rPr/>
            </w:rPrChange>
          </w:rPr>
          <w:t xml:space="preserve"> = [0</w:t>
        </w:r>
      </w:ins>
      <w:ins w:id="24808" w:author="Στάθης Καπ" w:date="2023-02-28T08:41:00Z">
        <w:r w:rsidRPr="00AB565B">
          <w:rPr>
            <w:lang w:val="el-GR"/>
            <w:rPrChange w:id="24809" w:author="Στάθης Καπ" w:date="2023-02-28T08:41:00Z">
              <w:rPr/>
            </w:rPrChange>
          </w:rPr>
          <w:t>-</w:t>
        </w:r>
      </w:ins>
      <w:ins w:id="24810" w:author="Στάθης Καπ" w:date="2023-02-28T08:40:00Z">
        <w:r w:rsidRPr="00AB565B">
          <w:rPr>
            <w:lang w:val="el-GR"/>
            <w:rPrChange w:id="24811" w:author="Στάθης Καπ" w:date="2023-02-28T08:40:00Z">
              <w:rPr/>
            </w:rPrChange>
          </w:rPr>
          <w:t xml:space="preserve">1000] </w:t>
        </w:r>
      </w:ins>
      <w:ins w:id="24812" w:author="Στάθης Καπ" w:date="2023-02-28T08:41:00Z">
        <w:r>
          <w:rPr>
            <w:lang w:val="el-GR"/>
          </w:rPr>
          <w:t xml:space="preserve">, θα προκύψουν τα διαστήματα </w:t>
        </w:r>
        <w:r w:rsidRPr="00AB565B">
          <w:rPr>
            <w:lang w:val="el-GR"/>
            <w:rPrChange w:id="24813" w:author="Στάθης Καπ" w:date="2023-02-28T08:41:00Z">
              <w:rPr/>
            </w:rPrChange>
          </w:rPr>
          <w:t>[0-250], [250-500], [5</w:t>
        </w:r>
        <w:r w:rsidRPr="00AB565B">
          <w:rPr>
            <w:lang w:val="el-GR"/>
            <w:rPrChange w:id="24814" w:author="Στάθης Καπ" w:date="2023-02-28T08:42:00Z">
              <w:rPr/>
            </w:rPrChange>
          </w:rPr>
          <w:t>00-</w:t>
        </w:r>
      </w:ins>
      <w:ins w:id="24815" w:author="Στάθης Καπ" w:date="2023-02-28T08:42:00Z">
        <w:r w:rsidRPr="00AB565B">
          <w:rPr>
            <w:lang w:val="el-GR"/>
            <w:rPrChange w:id="24816" w:author="Στάθης Καπ" w:date="2023-02-28T08:42:00Z">
              <w:rPr/>
            </w:rPrChange>
          </w:rPr>
          <w:t>750</w:t>
        </w:r>
      </w:ins>
      <w:ins w:id="24817" w:author="Στάθης Καπ" w:date="2023-02-28T08:41:00Z">
        <w:r w:rsidRPr="00AB565B">
          <w:rPr>
            <w:lang w:val="el-GR"/>
            <w:rPrChange w:id="24818" w:author="Στάθης Καπ" w:date="2023-02-28T08:41:00Z">
              <w:rPr/>
            </w:rPrChange>
          </w:rPr>
          <w:t>]</w:t>
        </w:r>
      </w:ins>
      <w:ins w:id="24819" w:author="Στάθης Καπ" w:date="2023-02-28T08:42:00Z">
        <w:r w:rsidRPr="00AB565B">
          <w:rPr>
            <w:lang w:val="el-GR"/>
            <w:rPrChange w:id="24820" w:author="Στάθης Καπ" w:date="2023-02-28T08:42:00Z">
              <w:rPr/>
            </w:rPrChange>
          </w:rPr>
          <w:t xml:space="preserve"> </w:t>
        </w:r>
        <w:r>
          <w:rPr>
            <w:lang w:val="el-GR"/>
          </w:rPr>
          <w:t xml:space="preserve">και </w:t>
        </w:r>
        <w:r w:rsidRPr="00AB565B">
          <w:rPr>
            <w:lang w:val="el-GR"/>
            <w:rPrChange w:id="24821" w:author="Στάθης Καπ" w:date="2023-02-28T08:42:00Z">
              <w:rPr/>
            </w:rPrChange>
          </w:rPr>
          <w:t>[750-1000].</w:t>
        </w:r>
      </w:ins>
    </w:p>
    <w:p w14:paraId="77044FDE" w14:textId="30538C9A" w:rsidR="00AB565B" w:rsidRDefault="00AB565B" w:rsidP="007B4A5B">
      <w:pPr>
        <w:pStyle w:val="ListParagraph"/>
        <w:numPr>
          <w:ilvl w:val="0"/>
          <w:numId w:val="56"/>
        </w:numPr>
        <w:rPr>
          <w:ins w:id="24822" w:author="Στάθης Καπ" w:date="2023-02-28T08:43:00Z"/>
          <w:lang w:val="el-GR"/>
        </w:rPr>
      </w:pPr>
      <w:ins w:id="24823" w:author="Στάθης Καπ" w:date="2023-02-28T08:42:00Z">
        <w:r>
          <w:t>simple</w:t>
        </w:r>
        <w:r>
          <w:rPr>
            <w:lang w:val="el-GR"/>
          </w:rPr>
          <w:t xml:space="preserve">: Η έκδοση αυτή είναι συνδυασμός των </w:t>
        </w:r>
        <w:r>
          <w:t>no</w:t>
        </w:r>
        <w:r w:rsidRPr="00AB565B">
          <w:rPr>
            <w:lang w:val="el-GR"/>
            <w:rPrChange w:id="24824" w:author="Στάθης Καπ" w:date="2023-02-28T08:43:00Z">
              <w:rPr/>
            </w:rPrChange>
          </w:rPr>
          <w:t>-</w:t>
        </w:r>
        <w:r>
          <w:t>history</w:t>
        </w:r>
        <w:r w:rsidRPr="00AB565B">
          <w:rPr>
            <w:lang w:val="el-GR"/>
            <w:rPrChange w:id="24825" w:author="Στάθης Καπ" w:date="2023-02-28T08:43:00Z">
              <w:rPr/>
            </w:rPrChange>
          </w:rPr>
          <w:t xml:space="preserve"> </w:t>
        </w:r>
        <w:r>
          <w:rPr>
            <w:lang w:val="el-GR"/>
          </w:rPr>
          <w:t xml:space="preserve">και </w:t>
        </w:r>
        <w:r>
          <w:t>equal</w:t>
        </w:r>
        <w:r w:rsidRPr="00AB565B">
          <w:rPr>
            <w:lang w:val="el-GR"/>
            <w:rPrChange w:id="24826" w:author="Στάθης Καπ" w:date="2023-02-28T08:43:00Z">
              <w:rPr/>
            </w:rPrChange>
          </w:rPr>
          <w:t>-</w:t>
        </w:r>
        <w:r>
          <w:t>intervals</w:t>
        </w:r>
        <w:r w:rsidRPr="00AB565B">
          <w:rPr>
            <w:lang w:val="el-GR"/>
            <w:rPrChange w:id="24827" w:author="Στάθης Καπ" w:date="2023-02-28T08:43:00Z">
              <w:rPr/>
            </w:rPrChange>
          </w:rPr>
          <w:t xml:space="preserve"> </w:t>
        </w:r>
      </w:ins>
      <w:ins w:id="24828" w:author="Στάθης Καπ" w:date="2023-02-28T08:43:00Z">
        <w:r>
          <w:rPr>
            <w:lang w:val="el-GR"/>
          </w:rPr>
          <w:t xml:space="preserve">καθώς </w:t>
        </w:r>
      </w:ins>
      <w:ins w:id="24829" w:author="Στάθης Καπ" w:date="2023-02-28T16:45:00Z">
        <w:r w:rsidR="009E59A2">
          <w:rPr>
            <w:lang w:val="el-GR"/>
          </w:rPr>
          <w:t>χρησιμοποιεί</w:t>
        </w:r>
      </w:ins>
      <w:ins w:id="24830" w:author="Στάθης Καπ" w:date="2023-02-28T08:43:00Z">
        <w:r>
          <w:rPr>
            <w:lang w:val="el-GR"/>
          </w:rPr>
          <w:t xml:space="preserve"> ίσα</w:t>
        </w:r>
      </w:ins>
      <w:ins w:id="24831" w:author="Στάθης Καπ" w:date="2023-02-28T16:45:00Z">
        <w:r w:rsidR="009E59A2">
          <w:rPr>
            <w:lang w:val="el-GR"/>
          </w:rPr>
          <w:t xml:space="preserve"> χρονικά</w:t>
        </w:r>
      </w:ins>
      <w:ins w:id="24832" w:author="Στάθης Καπ" w:date="2023-02-28T08:43:00Z">
        <w:r>
          <w:rPr>
            <w:lang w:val="el-GR"/>
          </w:rPr>
          <w:t xml:space="preserve"> διαστήματα και δεν χρησιμοποιεί το ιστορικό των κόμβων</w:t>
        </w:r>
      </w:ins>
    </w:p>
    <w:p w14:paraId="3A8AED90" w14:textId="63437CC7" w:rsidR="007C70E9" w:rsidRDefault="001E4FC0" w:rsidP="001E4FC0">
      <w:pPr>
        <w:rPr>
          <w:ins w:id="24833" w:author="Στάθης Καπ" w:date="2023-03-04T16:59:00Z"/>
          <w:lang w:val="el-GR"/>
        </w:rPr>
      </w:pPr>
      <w:ins w:id="24834" w:author="Στάθης Καπ" w:date="2023-02-28T08:51:00Z">
        <w:r>
          <w:rPr>
            <w:lang w:val="el-GR"/>
          </w:rPr>
          <w:t xml:space="preserve">Από τα γραφήματα φαίνεται πως η έκδοση </w:t>
        </w:r>
        <w:r>
          <w:t>no</w:t>
        </w:r>
        <w:r w:rsidRPr="001E4FC0">
          <w:rPr>
            <w:lang w:val="el-GR"/>
            <w:rPrChange w:id="24835" w:author="Στάθης Καπ" w:date="2023-02-28T08:51:00Z">
              <w:rPr/>
            </w:rPrChange>
          </w:rPr>
          <w:t>-</w:t>
        </w:r>
        <w:r>
          <w:t>history</w:t>
        </w:r>
        <w:r w:rsidRPr="001E4FC0">
          <w:rPr>
            <w:lang w:val="el-GR"/>
            <w:rPrChange w:id="24836" w:author="Στάθης Καπ" w:date="2023-02-28T08:51:00Z">
              <w:rPr/>
            </w:rPrChange>
          </w:rPr>
          <w:t xml:space="preserve"> </w:t>
        </w:r>
        <w:r>
          <w:rPr>
            <w:lang w:val="el-GR"/>
          </w:rPr>
          <w:t xml:space="preserve">δίνει τα χειρότερα αποτελέσματα, ειδικά για μεγαλύτερες τιμές </w:t>
        </w:r>
      </w:ins>
      <w:ins w:id="24837" w:author="Στάθης Καπ" w:date="2023-02-28T16:57:00Z">
        <w:r w:rsidR="005E3681">
          <w:rPr>
            <w:lang w:val="el-GR"/>
          </w:rPr>
          <w:t>της</w:t>
        </w:r>
      </w:ins>
      <w:ins w:id="24838" w:author="Στάθης Καπ" w:date="2023-02-28T08:51:00Z">
        <w:r>
          <w:rPr>
            <w:lang w:val="el-GR"/>
          </w:rPr>
          <w:t xml:space="preserve"> παραμέτρου </w:t>
        </w:r>
        <w:r>
          <w:t>s</w:t>
        </w:r>
        <w:r w:rsidRPr="001E4FC0">
          <w:rPr>
            <w:lang w:val="el-GR"/>
            <w:rPrChange w:id="24839" w:author="Στάθης Καπ" w:date="2023-02-28T08:51:00Z">
              <w:rPr/>
            </w:rPrChange>
          </w:rPr>
          <w:t>.</w:t>
        </w:r>
      </w:ins>
      <w:ins w:id="24840" w:author="Στάθης Καπ" w:date="2023-02-28T08:52:00Z">
        <w:r w:rsidRPr="001E4FC0">
          <w:rPr>
            <w:lang w:val="el-GR"/>
            <w:rPrChange w:id="24841" w:author="Στάθης Καπ" w:date="2023-02-28T08:52:00Z">
              <w:rPr/>
            </w:rPrChange>
          </w:rPr>
          <w:t xml:space="preserve"> </w:t>
        </w:r>
        <w:r>
          <w:rPr>
            <w:lang w:val="el-GR"/>
          </w:rPr>
          <w:t xml:space="preserve">Οι λύσεις </w:t>
        </w:r>
      </w:ins>
      <w:ins w:id="24842" w:author="Στάθης Καπ" w:date="2023-02-28T16:57:00Z">
        <w:r w:rsidR="005E3681">
          <w:rPr>
            <w:lang w:val="el-GR"/>
          </w:rPr>
          <w:t>της</w:t>
        </w:r>
      </w:ins>
      <w:ins w:id="24843" w:author="Στάθης Καπ" w:date="2023-02-28T08:52:00Z">
        <w:r>
          <w:rPr>
            <w:lang w:val="el-GR"/>
          </w:rPr>
          <w:t xml:space="preserve"> έκδοσης </w:t>
        </w:r>
        <w:r>
          <w:t>release</w:t>
        </w:r>
        <w:r w:rsidRPr="001E4FC0">
          <w:rPr>
            <w:lang w:val="el-GR"/>
            <w:rPrChange w:id="24844" w:author="Στάθης Καπ" w:date="2023-02-28T08:52:00Z">
              <w:rPr/>
            </w:rPrChange>
          </w:rPr>
          <w:t xml:space="preserve"> </w:t>
        </w:r>
        <w:r>
          <w:rPr>
            <w:lang w:val="el-GR"/>
          </w:rPr>
          <w:t xml:space="preserve">ωστόσο, φαίνονται υποδεέστερες </w:t>
        </w:r>
      </w:ins>
      <w:ins w:id="24845" w:author="Στάθης Καπ" w:date="2023-02-28T16:57:00Z">
        <w:r w:rsidR="005E3681">
          <w:rPr>
            <w:lang w:val="el-GR"/>
          </w:rPr>
          <w:t>της</w:t>
        </w:r>
      </w:ins>
      <w:ins w:id="24846" w:author="Στάθης Καπ" w:date="2023-02-28T08:52:00Z">
        <w:r>
          <w:rPr>
            <w:lang w:val="el-GR"/>
          </w:rPr>
          <w:t xml:space="preserve"> έκδοσης </w:t>
        </w:r>
        <w:r>
          <w:t>equal</w:t>
        </w:r>
        <w:r w:rsidRPr="001E4FC0">
          <w:rPr>
            <w:lang w:val="el-GR"/>
            <w:rPrChange w:id="24847"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4848" w:author="Στάθης Καπ" w:date="2023-02-28T16:45:00Z">
        <w:r w:rsidR="00D531FA">
          <w:rPr>
            <w:lang w:val="el-GR"/>
          </w:rPr>
          <w:t xml:space="preserve"> έναντι των υπολοίπων</w:t>
        </w:r>
      </w:ins>
      <w:ins w:id="24849" w:author="Στάθης Καπ" w:date="2023-02-28T08:53:00Z">
        <w:r>
          <w:rPr>
            <w:lang w:val="el-GR"/>
          </w:rPr>
          <w:t>.</w:t>
        </w:r>
      </w:ins>
      <w:ins w:id="24850" w:author="Στάθης Καπ" w:date="2023-03-03T07:03:00Z">
        <w:r w:rsidR="000040B0">
          <w:rPr>
            <w:lang w:val="el-GR"/>
          </w:rPr>
          <w:t xml:space="preserve"> Στα αρχικά στιγμιότυπα εισόδου, η έκδοση </w:t>
        </w:r>
        <w:r w:rsidR="000040B0">
          <w:t>simple</w:t>
        </w:r>
        <w:r w:rsidR="000040B0" w:rsidRPr="000040B0">
          <w:rPr>
            <w:lang w:val="el-GR"/>
            <w:rPrChange w:id="24851" w:author="Στάθης Καπ" w:date="2023-03-03T07:03:00Z">
              <w:rPr/>
            </w:rPrChange>
          </w:rPr>
          <w:t xml:space="preserve"> </w:t>
        </w:r>
        <w:r w:rsidR="006E092E">
          <w:rPr>
            <w:lang w:val="el-GR"/>
          </w:rPr>
          <w:t>ανταγωνίζεται</w:t>
        </w:r>
        <w:r w:rsidR="000040B0">
          <w:rPr>
            <w:lang w:val="el-GR"/>
          </w:rPr>
          <w:t xml:space="preserve"> την </w:t>
        </w:r>
        <w:r w:rsidR="000040B0">
          <w:t>equal</w:t>
        </w:r>
        <w:r w:rsidR="000040B0" w:rsidRPr="000040B0">
          <w:rPr>
            <w:lang w:val="el-GR"/>
            <w:rPrChange w:id="24852" w:author="Στάθης Καπ" w:date="2023-03-03T07:03:00Z">
              <w:rPr/>
            </w:rPrChange>
          </w:rPr>
          <w:t>-</w:t>
        </w:r>
        <w:r w:rsidR="000040B0">
          <w:t>intervals</w:t>
        </w:r>
        <w:r w:rsidR="000040B0" w:rsidRPr="000040B0">
          <w:rPr>
            <w:lang w:val="el-GR"/>
            <w:rPrChange w:id="24853" w:author="Στάθης Καπ" w:date="2023-03-03T07:03:00Z">
              <w:rPr/>
            </w:rPrChange>
          </w:rPr>
          <w:t xml:space="preserve"> </w:t>
        </w:r>
        <w:r w:rsidR="000040B0">
          <w:rPr>
            <w:lang w:val="el-GR"/>
          </w:rPr>
          <w:t>στην ποιότητα των λύσεων.</w:t>
        </w:r>
      </w:ins>
      <w:ins w:id="24854" w:author="Στάθης Καπ" w:date="2023-03-03T07:00:00Z">
        <w:r w:rsidR="00051E2B">
          <w:rPr>
            <w:lang w:val="el-GR"/>
          </w:rPr>
          <w:t xml:space="preserve"> </w:t>
        </w:r>
      </w:ins>
      <w:ins w:id="24855" w:author="Στάθης Καπ" w:date="2023-02-28T09:01:00Z">
        <w:r w:rsidR="005C727E">
          <w:rPr>
            <w:lang w:val="el-GR"/>
          </w:rPr>
          <w:t xml:space="preserve">φαίνεται να </w:t>
        </w:r>
      </w:ins>
      <w:ins w:id="24856" w:author="Στάθης Καπ" w:date="2023-02-28T09:02:00Z">
        <w:r w:rsidR="005C727E">
          <w:rPr>
            <w:lang w:val="el-GR"/>
          </w:rPr>
          <w:t>είναι η</w:t>
        </w:r>
      </w:ins>
      <w:ins w:id="24857" w:author="Στάθης Καπ" w:date="2023-02-28T09:04:00Z">
        <w:r w:rsidR="00752972">
          <w:rPr>
            <w:lang w:val="el-GR"/>
          </w:rPr>
          <w:t xml:space="preserve"> έκδοση</w:t>
        </w:r>
      </w:ins>
      <w:ins w:id="24858" w:author="Στάθης Καπ" w:date="2023-02-28T09:02:00Z">
        <w:r w:rsidR="005C727E">
          <w:rPr>
            <w:lang w:val="el-GR"/>
          </w:rPr>
          <w:t xml:space="preserve"> </w:t>
        </w:r>
        <w:r w:rsidR="005C727E">
          <w:t>simple</w:t>
        </w:r>
      </w:ins>
      <w:ins w:id="24859" w:author="Στάθης Καπ" w:date="2023-03-03T07:00:00Z">
        <w:r w:rsidR="00051E2B">
          <w:rPr>
            <w:lang w:val="el-GR"/>
          </w:rPr>
          <w:t>.</w:t>
        </w:r>
      </w:ins>
      <w:ins w:id="24860" w:author="Στάθης Καπ" w:date="2023-02-28T09:04:00Z">
        <w:r w:rsidR="00752972">
          <w:rPr>
            <w:lang w:val="el-GR"/>
          </w:rPr>
          <w:t xml:space="preserve"> </w:t>
        </w:r>
      </w:ins>
      <w:ins w:id="24861" w:author="Στάθης Καπ" w:date="2023-02-28T09:02:00Z">
        <w:r w:rsidR="005C727E">
          <w:rPr>
            <w:lang w:val="el-GR"/>
          </w:rPr>
          <w:t>Παρόλα</w:t>
        </w:r>
      </w:ins>
      <w:ins w:id="24862" w:author="Στάθης Καπ" w:date="2023-02-28T08:53:00Z">
        <w:r>
          <w:rPr>
            <w:lang w:val="el-GR"/>
          </w:rPr>
          <w:t xml:space="preserve"> αυτά </w:t>
        </w:r>
      </w:ins>
      <w:ins w:id="24863" w:author="Στάθης Καπ" w:date="2023-02-28T08:55:00Z">
        <w:r w:rsidR="005C727E">
          <w:rPr>
            <w:lang w:val="el-GR"/>
          </w:rPr>
          <w:t xml:space="preserve">ή έκδοση </w:t>
        </w:r>
        <w:r w:rsidR="005C727E">
          <w:t>release</w:t>
        </w:r>
        <w:r w:rsidR="005C727E" w:rsidRPr="005C727E">
          <w:rPr>
            <w:lang w:val="el-GR"/>
            <w:rPrChange w:id="24864" w:author="Στάθης Καπ" w:date="2023-02-28T08:55:00Z">
              <w:rPr/>
            </w:rPrChange>
          </w:rPr>
          <w:t xml:space="preserve"> </w:t>
        </w:r>
        <w:r w:rsidR="005C727E">
          <w:rPr>
            <w:lang w:val="el-GR"/>
          </w:rPr>
          <w:t xml:space="preserve">με την </w:t>
        </w:r>
        <w:r w:rsidR="005C727E">
          <w:t>no</w:t>
        </w:r>
        <w:r w:rsidR="005C727E" w:rsidRPr="005C727E">
          <w:rPr>
            <w:lang w:val="el-GR"/>
            <w:rPrChange w:id="24865" w:author="Στάθης Καπ" w:date="2023-02-28T08:55:00Z">
              <w:rPr/>
            </w:rPrChange>
          </w:rPr>
          <w:t>-</w:t>
        </w:r>
        <w:r w:rsidR="005C727E">
          <w:t>history</w:t>
        </w:r>
        <w:r w:rsidR="005C727E" w:rsidRPr="005C727E">
          <w:rPr>
            <w:lang w:val="el-GR"/>
            <w:rPrChange w:id="24866" w:author="Στάθης Καπ" w:date="2023-02-28T08:55:00Z">
              <w:rPr/>
            </w:rPrChange>
          </w:rPr>
          <w:t xml:space="preserve"> </w:t>
        </w:r>
      </w:ins>
      <w:ins w:id="24867" w:author="Στάθης Καπ" w:date="2023-02-28T09:06:00Z">
        <w:r w:rsidR="00752972">
          <w:rPr>
            <w:lang w:val="el-GR"/>
          </w:rPr>
          <w:t xml:space="preserve">φαίνεται να υπερτερούν από </w:t>
        </w:r>
      </w:ins>
      <w:ins w:id="24868" w:author="Στάθης Καπ" w:date="2023-02-28T17:08:00Z">
        <w:r w:rsidR="00895DB7">
          <w:rPr>
            <w:lang w:val="el-GR"/>
          </w:rPr>
          <w:t xml:space="preserve">τις άλλες στους </w:t>
        </w:r>
      </w:ins>
      <w:ins w:id="24869" w:author="Στάθης Καπ" w:date="2023-02-28T09:06:00Z">
        <w:r w:rsidR="00752972">
          <w:rPr>
            <w:lang w:val="el-GR"/>
          </w:rPr>
          <w:t xml:space="preserve">χρόνους εκτέλεσης, ειδικά σε παραδείγματα με μεγάλα δεδομένα εισόδου (π.χ. </w:t>
        </w:r>
        <w:r w:rsidR="00752972">
          <w:t>p</w:t>
        </w:r>
      </w:ins>
      <w:ins w:id="24870" w:author="Στάθης Καπ" w:date="2023-03-03T06:59:00Z">
        <w:r w:rsidR="009E3EB1">
          <w:t>r</w:t>
        </w:r>
      </w:ins>
      <w:ins w:id="24871" w:author="Στάθης Καπ" w:date="2023-02-28T09:06:00Z">
        <w:r w:rsidR="00752972" w:rsidRPr="00752972">
          <w:rPr>
            <w:lang w:val="el-GR"/>
            <w:rPrChange w:id="24872" w:author="Στάθης Καπ" w:date="2023-02-28T09:06:00Z">
              <w:rPr/>
            </w:rPrChange>
          </w:rPr>
          <w:t>10</w:t>
        </w:r>
      </w:ins>
      <w:ins w:id="24873" w:author="Στάθης Καπ" w:date="2023-03-03T06:59:00Z">
        <w:r w:rsidR="009E3EB1" w:rsidRPr="00051E2B">
          <w:rPr>
            <w:lang w:val="el-GR"/>
            <w:rPrChange w:id="24874" w:author="Στάθης Καπ" w:date="2023-03-03T06:59:00Z">
              <w:rPr/>
            </w:rPrChange>
          </w:rPr>
          <w:t xml:space="preserve">, </w:t>
        </w:r>
        <w:r w:rsidR="009E3EB1">
          <w:t>pr</w:t>
        </w:r>
        <w:r w:rsidR="009E3EB1" w:rsidRPr="00051E2B">
          <w:rPr>
            <w:lang w:val="el-GR"/>
            <w:rPrChange w:id="24875" w:author="Στάθης Καπ" w:date="2023-03-03T06:59:00Z">
              <w:rPr/>
            </w:rPrChange>
          </w:rPr>
          <w:t xml:space="preserve">19, </w:t>
        </w:r>
        <w:r w:rsidR="009E3EB1">
          <w:t>pr</w:t>
        </w:r>
        <w:r w:rsidR="009E3EB1" w:rsidRPr="00051E2B">
          <w:rPr>
            <w:lang w:val="el-GR"/>
            <w:rPrChange w:id="24876" w:author="Στάθης Καπ" w:date="2023-03-03T06:59:00Z">
              <w:rPr/>
            </w:rPrChange>
          </w:rPr>
          <w:t>20</w:t>
        </w:r>
      </w:ins>
      <w:ins w:id="24877" w:author="Στάθης Καπ" w:date="2023-02-28T09:06:00Z">
        <w:r w:rsidR="00752972">
          <w:rPr>
            <w:lang w:val="el-GR"/>
          </w:rPr>
          <w:t>)</w:t>
        </w:r>
        <w:r w:rsidR="00752972" w:rsidRPr="00752972">
          <w:rPr>
            <w:lang w:val="el-GR"/>
            <w:rPrChange w:id="24878" w:author="Στάθης Καπ" w:date="2023-02-28T09:06:00Z">
              <w:rPr/>
            </w:rPrChange>
          </w:rPr>
          <w:t>.</w:t>
        </w:r>
        <w:r w:rsidR="00752972">
          <w:rPr>
            <w:lang w:val="el-GR"/>
          </w:rPr>
          <w:t xml:space="preserve"> </w:t>
        </w:r>
      </w:ins>
    </w:p>
    <w:p w14:paraId="7D430533" w14:textId="2FDFC472" w:rsidR="00782116" w:rsidRDefault="00C26870">
      <w:pPr>
        <w:rPr>
          <w:ins w:id="24879" w:author="Στάθης Καπ" w:date="2023-03-04T16:56:00Z"/>
          <w:lang w:val="el-GR"/>
        </w:rPr>
      </w:pPr>
      <w:ins w:id="24880" w:author="Στάθης Καπ" w:date="2023-03-04T16:59:00Z">
        <w:r>
          <w:rPr>
            <w:lang w:val="el-GR"/>
          </w:rPr>
          <w:t xml:space="preserve">Στην </w:t>
        </w:r>
      </w:ins>
      <w:ins w:id="24881" w:author="Στάθης Καπ" w:date="2023-03-04T17:00:00Z">
        <w:r>
          <w:rPr>
            <w:lang w:val="el-GR"/>
          </w:rPr>
          <w:fldChar w:fldCharType="begin"/>
        </w:r>
        <w:r>
          <w:rPr>
            <w:lang w:val="el-GR"/>
          </w:rPr>
          <w:instrText xml:space="preserve"> REF _Ref128841658 \h </w:instrText>
        </w:r>
      </w:ins>
      <w:r>
        <w:rPr>
          <w:lang w:val="el-GR"/>
        </w:rPr>
      </w:r>
      <w:r>
        <w:rPr>
          <w:lang w:val="el-GR"/>
        </w:rPr>
        <w:fldChar w:fldCharType="separate"/>
      </w:r>
      <w:ins w:id="24882" w:author="Στάθης Καπ" w:date="2023-03-11T10:39:00Z">
        <w:r w:rsidR="00657928" w:rsidRPr="00782116">
          <w:rPr>
            <w:lang w:val="el-GR"/>
            <w:rPrChange w:id="24883" w:author="Στάθης Καπ" w:date="2023-03-04T16:58:00Z">
              <w:rPr/>
            </w:rPrChange>
          </w:rPr>
          <w:t xml:space="preserve">Εικόνα </w:t>
        </w:r>
        <w:r w:rsidR="00657928">
          <w:rPr>
            <w:noProof/>
            <w:lang w:val="el-GR"/>
          </w:rPr>
          <w:t>5</w:t>
        </w:r>
        <w:r w:rsidR="00657928">
          <w:rPr>
            <w:lang w:val="el-GR"/>
          </w:rPr>
          <w:noBreakHyphen/>
        </w:r>
        <w:r w:rsidR="00657928">
          <w:rPr>
            <w:noProof/>
            <w:lang w:val="el-GR"/>
          </w:rPr>
          <w:t>1</w:t>
        </w:r>
      </w:ins>
      <w:ins w:id="24884" w:author="Στάθης Καπ" w:date="2023-03-04T17:00:00Z">
        <w:r>
          <w:rPr>
            <w:lang w:val="el-GR"/>
          </w:rPr>
          <w:fldChar w:fldCharType="end"/>
        </w:r>
        <w:r>
          <w:rPr>
            <w:lang w:val="el-GR"/>
          </w:rPr>
          <w:t xml:space="preserve"> </w:t>
        </w:r>
      </w:ins>
      <w:ins w:id="24885" w:author="Στάθης Καπ" w:date="2023-03-04T17:01:00Z">
        <w:r>
          <w:rPr>
            <w:lang w:val="el-GR"/>
          </w:rPr>
          <w:t>συγκρίνονται οι 4 αλγόριθμοι με βάση τους μέσους όρους βαθμολογιών και χρόνων εκτέλεσης</w:t>
        </w:r>
      </w:ins>
      <w:ins w:id="24886" w:author="Στάθης Καπ" w:date="2023-03-04T17:06:00Z">
        <w:r w:rsidR="006F7881">
          <w:rPr>
            <w:lang w:val="el-GR"/>
          </w:rPr>
          <w:t xml:space="preserve"> για τα στιγμιότυπα εισόδου των </w:t>
        </w:r>
        <w:r w:rsidR="006F7881">
          <w:t>Montemani</w:t>
        </w:r>
        <w:r w:rsidR="006F7881">
          <w:rPr>
            <w:lang w:val="el-GR"/>
          </w:rPr>
          <w:t xml:space="preserve"> &amp; </w:t>
        </w:r>
        <w:r w:rsidR="006F7881">
          <w:t>Gambardeli</w:t>
        </w:r>
        <w:r w:rsidR="006F7881" w:rsidRPr="006F7881">
          <w:rPr>
            <w:lang w:val="el-GR"/>
            <w:rPrChange w:id="24887" w:author="Στάθης Καπ" w:date="2023-03-04T17:07:00Z">
              <w:rPr/>
            </w:rPrChange>
          </w:rPr>
          <w:t xml:space="preserve"> (</w:t>
        </w:r>
        <w:r w:rsidR="006F7881">
          <w:t>pr</w:t>
        </w:r>
        <w:r w:rsidR="006F7881" w:rsidRPr="006F7881">
          <w:rPr>
            <w:lang w:val="el-GR"/>
            <w:rPrChange w:id="24888" w:author="Στάθης Καπ" w:date="2023-03-04T17:07:00Z">
              <w:rPr/>
            </w:rPrChange>
          </w:rPr>
          <w:t>01-</w:t>
        </w:r>
        <w:r w:rsidR="006F7881">
          <w:t>pr</w:t>
        </w:r>
        <w:r w:rsidR="006F7881" w:rsidRPr="006F7881">
          <w:rPr>
            <w:lang w:val="el-GR"/>
            <w:rPrChange w:id="24889" w:author="Στάθης Καπ" w:date="2023-03-04T17:07:00Z">
              <w:rPr/>
            </w:rPrChange>
          </w:rPr>
          <w:t>20</w:t>
        </w:r>
      </w:ins>
      <w:ins w:id="24890" w:author="Στάθης Καπ" w:date="2023-03-04T17:07:00Z">
        <w:r w:rsidR="006F7881" w:rsidRPr="006F7881">
          <w:rPr>
            <w:lang w:val="el-GR"/>
            <w:rPrChange w:id="24891" w:author="Στάθης Καπ" w:date="2023-03-04T17:07:00Z">
              <w:rPr/>
            </w:rPrChange>
          </w:rPr>
          <w:t>)</w:t>
        </w:r>
      </w:ins>
      <w:ins w:id="24892" w:author="Στάθης Καπ" w:date="2023-03-04T17:10:00Z">
        <w:r w:rsidR="006F7881">
          <w:rPr>
            <w:lang w:val="el-GR"/>
          </w:rPr>
          <w:t xml:space="preserve">. </w:t>
        </w:r>
      </w:ins>
      <w:ins w:id="24893" w:author="Στάθης Καπ" w:date="2023-03-04T17:02:00Z">
        <w:r>
          <w:rPr>
            <w:lang w:val="el-GR"/>
          </w:rPr>
          <w:t>Σε αυτά τα γραφήμα</w:t>
        </w:r>
      </w:ins>
      <w:ins w:id="24894" w:author="Στάθης Καπ" w:date="2023-03-04T17:03:00Z">
        <w:r w:rsidR="008C0E7B">
          <w:rPr>
            <w:lang w:val="el-GR"/>
          </w:rPr>
          <w:t>τα</w:t>
        </w:r>
      </w:ins>
      <w:ins w:id="24895" w:author="Στάθης Καπ" w:date="2023-03-04T17:02:00Z">
        <w:r>
          <w:rPr>
            <w:lang w:val="el-GR"/>
          </w:rPr>
          <w:t xml:space="preserve">, η έκδοση </w:t>
        </w:r>
        <w:r>
          <w:t>release</w:t>
        </w:r>
        <w:r>
          <w:rPr>
            <w:lang w:val="el-GR"/>
          </w:rPr>
          <w:t xml:space="preserve"> φαίνεται </w:t>
        </w:r>
      </w:ins>
      <w:ins w:id="24896" w:author="Στάθης Καπ" w:date="2023-03-04T17:10:00Z">
        <w:r w:rsidR="006F7881">
          <w:rPr>
            <w:lang w:val="el-GR"/>
          </w:rPr>
          <w:t xml:space="preserve">να είναι </w:t>
        </w:r>
      </w:ins>
      <w:ins w:id="24897" w:author="Στάθης Καπ" w:date="2023-03-04T17:02:00Z">
        <w:r>
          <w:rPr>
            <w:lang w:val="el-GR"/>
          </w:rPr>
          <w:t>η δεύτερη καλύτερ</w:t>
        </w:r>
      </w:ins>
      <w:ins w:id="24898" w:author="Στάθης Καπ" w:date="2023-03-04T17:04:00Z">
        <w:r w:rsidR="008C0E7B">
          <w:rPr>
            <w:lang w:val="el-GR"/>
          </w:rPr>
          <w:t>η</w:t>
        </w:r>
      </w:ins>
      <w:ins w:id="24899" w:author="Στάθης Καπ" w:date="2023-03-04T17:02:00Z">
        <w:r>
          <w:rPr>
            <w:lang w:val="el-GR"/>
          </w:rPr>
          <w:t xml:space="preserve"> σε ποιότητα</w:t>
        </w:r>
      </w:ins>
      <w:ins w:id="24900" w:author="Στάθης Καπ" w:date="2023-03-04T17:03:00Z">
        <w:r w:rsidR="008C0E7B">
          <w:rPr>
            <w:lang w:val="el-GR"/>
          </w:rPr>
          <w:t xml:space="preserve"> λύσεων καθώς πρώτη είναι η έκδοση </w:t>
        </w:r>
        <w:r w:rsidR="008C0E7B">
          <w:t>equal</w:t>
        </w:r>
        <w:r w:rsidR="008C0E7B">
          <w:rPr>
            <w:lang w:val="el-GR"/>
          </w:rPr>
          <w:t>-</w:t>
        </w:r>
        <w:r w:rsidR="008C0E7B">
          <w:t>intervals</w:t>
        </w:r>
      </w:ins>
      <w:ins w:id="24901" w:author="Στάθης Καπ" w:date="2023-03-04T17:10:00Z">
        <w:r w:rsidR="006F7881">
          <w:rPr>
            <w:lang w:val="el-GR"/>
          </w:rPr>
          <w:t>. Σ</w:t>
        </w:r>
      </w:ins>
      <w:ins w:id="24902" w:author="Στάθης Καπ" w:date="2023-03-04T17:03:00Z">
        <w:r w:rsidR="008C0E7B">
          <w:rPr>
            <w:lang w:val="el-GR"/>
          </w:rPr>
          <w:t>ε ταχύτητα εκτέλεσης,</w:t>
        </w:r>
      </w:ins>
      <w:ins w:id="24903" w:author="Στάθης Καπ" w:date="2023-03-04T17:10:00Z">
        <w:r w:rsidR="006F7881">
          <w:rPr>
            <w:lang w:val="el-GR"/>
          </w:rPr>
          <w:t xml:space="preserve"> η</w:t>
        </w:r>
      </w:ins>
      <w:ins w:id="24904" w:author="Στάθης Καπ" w:date="2023-03-04T17:03:00Z">
        <w:r w:rsidR="008C0E7B">
          <w:rPr>
            <w:lang w:val="el-GR"/>
          </w:rPr>
          <w:t xml:space="preserve"> </w:t>
        </w:r>
      </w:ins>
      <w:ins w:id="24905" w:author="Στάθης Καπ" w:date="2023-03-04T17:04:00Z">
        <w:r w:rsidR="008C0E7B">
          <w:rPr>
            <w:lang w:val="el-GR"/>
          </w:rPr>
          <w:t xml:space="preserve">έκδοση </w:t>
        </w:r>
      </w:ins>
      <w:ins w:id="24906" w:author="Στάθης Καπ" w:date="2023-03-04T17:05:00Z">
        <w:r w:rsidR="008C0E7B">
          <w:t>equal</w:t>
        </w:r>
        <w:r w:rsidR="008C0E7B" w:rsidRPr="008C0E7B">
          <w:rPr>
            <w:lang w:val="el-GR"/>
            <w:rPrChange w:id="24907" w:author="Στάθης Καπ" w:date="2023-03-04T17:05:00Z">
              <w:rPr/>
            </w:rPrChange>
          </w:rPr>
          <w:t>-</w:t>
        </w:r>
        <w:r w:rsidR="008C0E7B">
          <w:t>intervals</w:t>
        </w:r>
        <w:r w:rsidR="008C0E7B" w:rsidRPr="008C0E7B">
          <w:rPr>
            <w:lang w:val="el-GR"/>
            <w:rPrChange w:id="24908" w:author="Στάθης Καπ" w:date="2023-03-04T17:05:00Z">
              <w:rPr/>
            </w:rPrChange>
          </w:rPr>
          <w:t xml:space="preserve"> </w:t>
        </w:r>
        <w:r w:rsidR="008C0E7B">
          <w:rPr>
            <w:lang w:val="el-GR"/>
          </w:rPr>
          <w:t xml:space="preserve">είναι στις χειρότερες θέσεις </w:t>
        </w:r>
      </w:ins>
      <w:ins w:id="24909" w:author="Στάθης Καπ" w:date="2023-03-04T17:10:00Z">
        <w:r w:rsidR="006F7881">
          <w:rPr>
            <w:lang w:val="el-GR"/>
          </w:rPr>
          <w:t xml:space="preserve">μαζί </w:t>
        </w:r>
      </w:ins>
      <w:ins w:id="24910" w:author="Στάθης Καπ" w:date="2023-03-04T17:05:00Z">
        <w:r w:rsidR="008C0E7B">
          <w:rPr>
            <w:lang w:val="el-GR"/>
          </w:rPr>
          <w:t xml:space="preserve">με την έκδοση </w:t>
        </w:r>
        <w:r w:rsidR="008C0E7B">
          <w:t>simple</w:t>
        </w:r>
        <w:r w:rsidR="008C0E7B">
          <w:rPr>
            <w:lang w:val="el-GR"/>
          </w:rPr>
          <w:t xml:space="preserve"> </w:t>
        </w:r>
      </w:ins>
      <w:ins w:id="24911" w:author="Στάθης Καπ" w:date="2023-03-04T17:11:00Z">
        <w:r w:rsidR="006F7881">
          <w:rPr>
            <w:lang w:val="el-GR"/>
          </w:rPr>
          <w:t>ενώ</w:t>
        </w:r>
      </w:ins>
      <w:ins w:id="24912" w:author="Στάθης Καπ" w:date="2023-03-04T17:05:00Z">
        <w:r w:rsidR="008C0E7B">
          <w:rPr>
            <w:lang w:val="el-GR"/>
          </w:rPr>
          <w:t xml:space="preserve"> η </w:t>
        </w:r>
        <w:r w:rsidR="008C0E7B">
          <w:t>release</w:t>
        </w:r>
        <w:r w:rsidR="008C0E7B" w:rsidRPr="008C0E7B">
          <w:rPr>
            <w:lang w:val="el-GR"/>
            <w:rPrChange w:id="24913" w:author="Στάθης Καπ" w:date="2023-03-04T17:05:00Z">
              <w:rPr/>
            </w:rPrChange>
          </w:rPr>
          <w:t xml:space="preserve"> </w:t>
        </w:r>
        <w:r w:rsidR="008C0E7B">
          <w:rPr>
            <w:lang w:val="el-GR"/>
          </w:rPr>
          <w:t xml:space="preserve">είναι δεύτερη μετά την έκδοση </w:t>
        </w:r>
        <w:r w:rsidR="008C0E7B">
          <w:t>no</w:t>
        </w:r>
        <w:r w:rsidR="008C0E7B" w:rsidRPr="008C0E7B">
          <w:rPr>
            <w:lang w:val="el-GR"/>
            <w:rPrChange w:id="24914" w:author="Στάθης Καπ" w:date="2023-03-04T17:05:00Z">
              <w:rPr/>
            </w:rPrChange>
          </w:rPr>
          <w:t>-</w:t>
        </w:r>
        <w:r w:rsidR="008C0E7B">
          <w:t>history</w:t>
        </w:r>
        <w:r w:rsidR="008C0E7B" w:rsidRPr="008C0E7B">
          <w:rPr>
            <w:lang w:val="el-GR"/>
            <w:rPrChange w:id="24915" w:author="Στάθης Καπ" w:date="2023-03-04T17:05:00Z">
              <w:rPr/>
            </w:rPrChange>
          </w:rPr>
          <w:t xml:space="preserve"> </w:t>
        </w:r>
        <w:r w:rsidR="008C0E7B">
          <w:rPr>
            <w:lang w:val="el-GR"/>
          </w:rPr>
          <w:t xml:space="preserve">που είναι όμως η χειρότερη σε </w:t>
        </w:r>
      </w:ins>
      <w:ins w:id="24916" w:author="Στάθης Καπ" w:date="2023-03-04T17:06:00Z">
        <w:r w:rsidR="008C0E7B">
          <w:rPr>
            <w:lang w:val="el-GR"/>
          </w:rPr>
          <w:t>ποιότητα λύσεων.</w:t>
        </w:r>
      </w:ins>
      <w:ins w:id="24917" w:author="Στάθης Καπ" w:date="2023-03-05T08:51:00Z">
        <w:r w:rsidR="002C560C" w:rsidRPr="002C560C">
          <w:rPr>
            <w:lang w:val="el-GR"/>
            <w:rPrChange w:id="24918" w:author="Στάθης Καπ" w:date="2023-03-05T08:52:00Z">
              <w:rPr/>
            </w:rPrChange>
          </w:rPr>
          <w:t xml:space="preserve"> </w:t>
        </w:r>
      </w:ins>
      <w:ins w:id="24919" w:author="Στάθης Καπ" w:date="2023-03-05T18:48:00Z">
        <w:r w:rsidR="007B081C">
          <w:rPr>
            <w:lang w:val="el-GR"/>
          </w:rPr>
          <w:t>Παρόλα αυ</w:t>
        </w:r>
      </w:ins>
      <w:ins w:id="24920" w:author="Στάθης Καπ" w:date="2023-03-05T18:49:00Z">
        <w:r w:rsidR="007B081C">
          <w:rPr>
            <w:lang w:val="el-GR"/>
          </w:rPr>
          <w:t xml:space="preserve">τά επειδή υπάρχει μεγάλη τυπική απόκλιση στις τιμές των </w:t>
        </w:r>
      </w:ins>
      <w:ins w:id="24921" w:author="Στάθης Καπ" w:date="2023-03-07T06:25:00Z">
        <w:r w:rsidR="00A34C96">
          <w:rPr>
            <w:lang w:val="el-GR"/>
          </w:rPr>
          <w:t>σκορ</w:t>
        </w:r>
      </w:ins>
      <w:ins w:id="24922" w:author="Στάθης Καπ" w:date="2023-03-05T18:49:00Z">
        <w:r w:rsidR="007B081C">
          <w:rPr>
            <w:lang w:val="el-GR"/>
          </w:rPr>
          <w:t xml:space="preserve"> δεν είναι </w:t>
        </w:r>
      </w:ins>
      <w:ins w:id="24923" w:author="Στάθης Καπ" w:date="2023-03-05T18:52:00Z">
        <w:r w:rsidR="007B081C">
          <w:rPr>
            <w:lang w:val="el-GR"/>
          </w:rPr>
          <w:t>εύκολο</w:t>
        </w:r>
      </w:ins>
      <w:ins w:id="24924" w:author="Στάθης Καπ" w:date="2023-03-05T18:49:00Z">
        <w:r w:rsidR="007B081C">
          <w:rPr>
            <w:lang w:val="el-GR"/>
          </w:rPr>
          <w:t xml:space="preserve"> να εξαχθεί κάποιο </w:t>
        </w:r>
      </w:ins>
      <w:ins w:id="24925" w:author="Στάθης Καπ" w:date="2023-03-05T18:54:00Z">
        <w:r w:rsidR="007B081C">
          <w:rPr>
            <w:lang w:val="el-GR"/>
          </w:rPr>
          <w:t>λογικό</w:t>
        </w:r>
      </w:ins>
      <w:ins w:id="24926" w:author="Στάθης Καπ" w:date="2023-03-05T18:49:00Z">
        <w:r w:rsidR="007B081C">
          <w:rPr>
            <w:lang w:val="el-GR"/>
          </w:rPr>
          <w:t xml:space="preserve"> συμπέρασμα για την </w:t>
        </w:r>
      </w:ins>
      <w:ins w:id="24927" w:author="Στάθης Καπ" w:date="2023-03-05T18:50:00Z">
        <w:r w:rsidR="007B081C">
          <w:rPr>
            <w:lang w:val="el-GR"/>
          </w:rPr>
          <w:t>υπεροχή</w:t>
        </w:r>
      </w:ins>
      <w:ins w:id="24928" w:author="Στάθης Καπ" w:date="2023-03-05T18:49:00Z">
        <w:r w:rsidR="007B081C">
          <w:rPr>
            <w:lang w:val="el-GR"/>
          </w:rPr>
          <w:t xml:space="preserve"> </w:t>
        </w:r>
      </w:ins>
      <w:ins w:id="24929" w:author="Στάθης Καπ" w:date="2023-03-05T18:50:00Z">
        <w:r w:rsidR="007B081C">
          <w:rPr>
            <w:lang w:val="el-GR"/>
          </w:rPr>
          <w:t>κάποιας</w:t>
        </w:r>
      </w:ins>
      <w:ins w:id="24930" w:author="Στάθης Καπ" w:date="2023-03-05T18:49:00Z">
        <w:r w:rsidR="007B081C">
          <w:rPr>
            <w:lang w:val="el-GR"/>
          </w:rPr>
          <w:t xml:space="preserve"> έκδοση</w:t>
        </w:r>
      </w:ins>
      <w:ins w:id="24931" w:author="Στάθης Καπ" w:date="2023-03-05T18:50:00Z">
        <w:r w:rsidR="007B081C">
          <w:rPr>
            <w:lang w:val="el-GR"/>
          </w:rPr>
          <w:t xml:space="preserve">ς έναντι των </w:t>
        </w:r>
      </w:ins>
      <w:ins w:id="24932" w:author="Στάθης Καπ" w:date="2023-03-05T18:54:00Z">
        <w:r w:rsidR="007B081C">
          <w:rPr>
            <w:lang w:val="el-GR"/>
          </w:rPr>
          <w:t>υπολοίπων</w:t>
        </w:r>
      </w:ins>
      <w:ins w:id="24933" w:author="Στάθης Καπ" w:date="2023-03-05T18:50:00Z">
        <w:r w:rsidR="007B081C">
          <w:rPr>
            <w:lang w:val="el-GR"/>
          </w:rPr>
          <w:t>.</w:t>
        </w:r>
      </w:ins>
      <w:ins w:id="24934" w:author="Στάθης Καπ" w:date="2023-03-07T06:25:00Z">
        <w:r w:rsidR="00A34C96">
          <w:rPr>
            <w:lang w:val="el-GR"/>
          </w:rPr>
          <w:t xml:space="preserve"> Στα γραφήματα </w:t>
        </w:r>
      </w:ins>
      <w:ins w:id="24935" w:author="Στάθης Καπ" w:date="2023-03-07T06:26:00Z">
        <w:r w:rsidR="00A34C96">
          <w:rPr>
            <w:lang w:val="el-GR"/>
          </w:rPr>
          <w:t xml:space="preserve">χρονικής εκτέλεσης, τα πράγματα είναι λίγο καλύτερα καθώς οι τιμές των </w:t>
        </w:r>
        <w:r w:rsidR="00A34C96">
          <w:t>release</w:t>
        </w:r>
        <w:r w:rsidR="00A34C96" w:rsidRPr="00A34C96">
          <w:rPr>
            <w:lang w:val="el-GR"/>
            <w:rPrChange w:id="24936" w:author="Στάθης Καπ" w:date="2023-03-07T06:26:00Z">
              <w:rPr/>
            </w:rPrChange>
          </w:rPr>
          <w:t xml:space="preserve"> </w:t>
        </w:r>
        <w:r w:rsidR="00A34C96">
          <w:rPr>
            <w:lang w:val="el-GR"/>
          </w:rPr>
          <w:t xml:space="preserve">και </w:t>
        </w:r>
        <w:r w:rsidR="00A34C96">
          <w:t>history</w:t>
        </w:r>
        <w:r w:rsidR="00A34C96" w:rsidRPr="00A34C96">
          <w:rPr>
            <w:lang w:val="el-GR"/>
            <w:rPrChange w:id="24937" w:author="Στάθης Καπ" w:date="2023-03-07T06:26:00Z">
              <w:rPr/>
            </w:rPrChange>
          </w:rPr>
          <w:t xml:space="preserve"> </w:t>
        </w:r>
        <w:r w:rsidR="00A34C96">
          <w:rPr>
            <w:lang w:val="el-GR"/>
          </w:rPr>
          <w:t xml:space="preserve">φαίνεται να έχουν αρκετή διαφορά από τις τιμές των </w:t>
        </w:r>
        <w:r w:rsidR="00A34C96">
          <w:t>equal</w:t>
        </w:r>
        <w:r w:rsidR="00A34C96" w:rsidRPr="00AA5058">
          <w:rPr>
            <w:lang w:val="el-GR"/>
            <w:rPrChange w:id="24938" w:author="Στάθης Καπ" w:date="2023-03-07T06:27:00Z">
              <w:rPr/>
            </w:rPrChange>
          </w:rPr>
          <w:t>-</w:t>
        </w:r>
        <w:r w:rsidR="00A34C96">
          <w:t>intervals</w:t>
        </w:r>
        <w:r w:rsidR="00A34C96" w:rsidRPr="00AA5058">
          <w:rPr>
            <w:lang w:val="el-GR"/>
            <w:rPrChange w:id="24939" w:author="Στάθης Καπ" w:date="2023-03-07T06:27:00Z">
              <w:rPr/>
            </w:rPrChange>
          </w:rPr>
          <w:t xml:space="preserve"> </w:t>
        </w:r>
        <w:r w:rsidR="00A34C96">
          <w:rPr>
            <w:lang w:val="el-GR"/>
          </w:rPr>
          <w:t xml:space="preserve">και </w:t>
        </w:r>
        <w:r w:rsidR="00A34C96">
          <w:t>simple</w:t>
        </w:r>
        <w:r w:rsidR="00A34C96" w:rsidRPr="00AA5058">
          <w:rPr>
            <w:lang w:val="el-GR"/>
            <w:rPrChange w:id="24940" w:author="Στάθης Καπ" w:date="2023-03-07T06:27:00Z">
              <w:rPr/>
            </w:rPrChange>
          </w:rPr>
          <w:t xml:space="preserve"> </w:t>
        </w:r>
      </w:ins>
      <w:ins w:id="24941" w:author="Στάθης Καπ" w:date="2023-03-07T06:27:00Z">
        <w:r w:rsidR="00A34C96">
          <w:rPr>
            <w:lang w:val="el-GR"/>
          </w:rPr>
          <w:t>ειδικά</w:t>
        </w:r>
      </w:ins>
      <w:ins w:id="24942" w:author="Στάθης Καπ" w:date="2023-03-07T06:26:00Z">
        <w:r w:rsidR="00A34C96">
          <w:rPr>
            <w:lang w:val="el-GR"/>
          </w:rPr>
          <w:t xml:space="preserve"> </w:t>
        </w:r>
      </w:ins>
      <w:ins w:id="24943" w:author="Στάθης Καπ" w:date="2023-03-07T06:27:00Z">
        <w:r w:rsidR="00A34C96">
          <w:rPr>
            <w:lang w:val="el-GR"/>
          </w:rPr>
          <w:t xml:space="preserve">όσο το </w:t>
        </w:r>
        <w:r w:rsidR="00A34C96">
          <w:t>m</w:t>
        </w:r>
        <w:r w:rsidR="00A34C96" w:rsidRPr="00AA5058">
          <w:rPr>
            <w:lang w:val="el-GR"/>
            <w:rPrChange w:id="24944" w:author="Στάθης Καπ" w:date="2023-03-07T06:27:00Z">
              <w:rPr/>
            </w:rPrChange>
          </w:rPr>
          <w:t xml:space="preserve"> </w:t>
        </w:r>
        <w:r w:rsidR="00A34C96">
          <w:rPr>
            <w:lang w:val="el-GR"/>
          </w:rPr>
          <w:t>αυξάνεται.</w:t>
        </w:r>
      </w:ins>
      <w:ins w:id="24945" w:author="Στάθης Καπ" w:date="2023-03-05T18:56:00Z">
        <w:r w:rsidR="005265B2">
          <w:rPr>
            <w:lang w:val="el-GR"/>
          </w:rPr>
          <w:t xml:space="preserve"> </w:t>
        </w:r>
      </w:ins>
      <w:ins w:id="24946" w:author="Στάθης Καπ" w:date="2023-03-04T16:56:00Z">
        <w:r w:rsidR="00782116">
          <w:rPr>
            <w:lang w:val="el-GR"/>
          </w:rPr>
          <w:br w:type="page"/>
        </w:r>
      </w:ins>
    </w:p>
    <w:p w14:paraId="4C9920D5" w14:textId="50575392" w:rsidR="00782116" w:rsidRDefault="00A34C96">
      <w:pPr>
        <w:keepNext/>
        <w:rPr>
          <w:ins w:id="24947" w:author="Στάθης Καπ" w:date="2023-03-04T16:58:00Z"/>
        </w:rPr>
        <w:pPrChange w:id="24948" w:author="Στάθης Καπ" w:date="2023-03-04T16:58:00Z">
          <w:pPr/>
        </w:pPrChange>
      </w:pPr>
      <w:ins w:id="24949"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3D3F0958" w:rsidR="00782116" w:rsidRDefault="00782116" w:rsidP="00782116">
      <w:pPr>
        <w:pStyle w:val="Caption"/>
        <w:rPr>
          <w:ins w:id="24950" w:author="Στάθης Καπ" w:date="2023-03-05T08:50:00Z"/>
          <w:lang w:val="el-GR"/>
        </w:rPr>
      </w:pPr>
      <w:bookmarkStart w:id="24951" w:name="_Ref128841658"/>
      <w:bookmarkStart w:id="24952" w:name="_Ref128841602"/>
      <w:ins w:id="24953" w:author="Στάθης Καπ" w:date="2023-03-04T16:58:00Z">
        <w:r w:rsidRPr="00782116">
          <w:rPr>
            <w:lang w:val="el-GR"/>
            <w:rPrChange w:id="24954" w:author="Στάθης Καπ" w:date="2023-03-04T16:58:00Z">
              <w:rPr/>
            </w:rPrChange>
          </w:rPr>
          <w:t xml:space="preserve">Εικόνα </w:t>
        </w:r>
      </w:ins>
      <w:ins w:id="24955"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4956"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4957" w:author="Στάθης Καπ" w:date="2023-03-13T03:59:00Z">
        <w:r w:rsidR="009F1C0B">
          <w:rPr>
            <w:noProof/>
            <w:lang w:val="el-GR"/>
          </w:rPr>
          <w:t>1</w:t>
        </w:r>
        <w:r w:rsidR="009F1C0B">
          <w:rPr>
            <w:lang w:val="el-GR"/>
          </w:rPr>
          <w:fldChar w:fldCharType="end"/>
        </w:r>
      </w:ins>
      <w:bookmarkEnd w:id="24951"/>
      <w:ins w:id="24958" w:author="Στάθης Καπ" w:date="2023-03-04T16:58:00Z">
        <w:r w:rsidRPr="00782116">
          <w:rPr>
            <w:lang w:val="el-GR"/>
            <w:rPrChange w:id="24959"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4960"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4961" w:author="Στάθης Καπ" w:date="2023-03-04T16:58:00Z">
              <w:rPr/>
            </w:rPrChange>
          </w:rPr>
          <w:t>01-</w:t>
        </w:r>
        <w:r>
          <w:t>pr</w:t>
        </w:r>
        <w:r w:rsidRPr="00782116">
          <w:rPr>
            <w:lang w:val="el-GR"/>
            <w:rPrChange w:id="24962" w:author="Στάθης Καπ" w:date="2023-03-04T16:58:00Z">
              <w:rPr/>
            </w:rPrChange>
          </w:rPr>
          <w:t>20</w:t>
        </w:r>
      </w:ins>
      <w:bookmarkEnd w:id="24952"/>
    </w:p>
    <w:p w14:paraId="264CA860" w14:textId="16BBF804" w:rsidR="00782116" w:rsidRDefault="00782116" w:rsidP="001E4FC0">
      <w:pPr>
        <w:rPr>
          <w:ins w:id="24963" w:author="Στάθης Καπ" w:date="2023-02-28T17:08:00Z"/>
          <w:lang w:val="el-GR"/>
        </w:rPr>
      </w:pPr>
    </w:p>
    <w:p w14:paraId="150B97CF" w14:textId="77777777" w:rsidR="000414A2" w:rsidRDefault="00DE6961" w:rsidP="000414A2">
      <w:pPr>
        <w:keepNext/>
        <w:rPr>
          <w:ins w:id="24964" w:author="Στάθης Καπ" w:date="2023-03-03T06:47:00Z"/>
        </w:rPr>
      </w:pPr>
      <w:ins w:id="24965"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4966" w:author="Στάθης Καπ" w:date="2023-02-27T23:45:00Z"/>
          <w:sz w:val="18"/>
          <w:lang w:val="el-GR"/>
          <w:rPrChange w:id="24967" w:author="Στάθης Καπ" w:date="2023-03-03T06:53:00Z">
            <w:rPr>
              <w:ins w:id="24968" w:author="Στάθης Καπ" w:date="2023-02-27T23:45:00Z"/>
            </w:rPr>
          </w:rPrChange>
        </w:rPr>
        <w:pPrChange w:id="24969" w:author="Στάθης Καπ" w:date="2023-03-03T06:47:00Z">
          <w:pPr/>
        </w:pPrChange>
      </w:pPr>
      <w:ins w:id="24970" w:author="Στάθης Καπ" w:date="2023-03-03T06:47:00Z">
        <w:r w:rsidRPr="000414A2">
          <w:rPr>
            <w:sz w:val="18"/>
            <w:lang w:val="el-GR"/>
            <w:rPrChange w:id="24971" w:author="Στάθης Καπ" w:date="2023-03-03T06:47:00Z">
              <w:rPr>
                <w:b/>
                <w:iCs/>
              </w:rPr>
            </w:rPrChange>
          </w:rPr>
          <w:t xml:space="preserve">Εικόνα </w:t>
        </w:r>
      </w:ins>
      <w:ins w:id="2497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497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4974" w:author="Στάθης Καπ" w:date="2023-03-13T03:59:00Z">
        <w:r w:rsidR="009F1C0B">
          <w:rPr>
            <w:noProof/>
            <w:sz w:val="18"/>
            <w:lang w:val="el-GR"/>
          </w:rPr>
          <w:t>2</w:t>
        </w:r>
        <w:r w:rsidR="009F1C0B">
          <w:rPr>
            <w:sz w:val="18"/>
            <w:lang w:val="el-GR"/>
          </w:rPr>
          <w:fldChar w:fldCharType="end"/>
        </w:r>
      </w:ins>
      <w:ins w:id="24975"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4976" w:author="Στάθης Καπ" w:date="2023-03-03T06:53:00Z">
        <w:r w:rsidR="005105E1" w:rsidRPr="005105E1">
          <w:rPr>
            <w:sz w:val="18"/>
            <w:lang w:val="el-GR"/>
            <w:rPrChange w:id="24977" w:author="Στάθης Καπ" w:date="2023-03-03T06:53:00Z">
              <w:rPr>
                <w:b/>
                <w:iCs/>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4978" w:author="Στάθης Καπ" w:date="2023-02-27T23:45:00Z"/>
          <w:lang w:val="el-GR"/>
          <w:rPrChange w:id="24979" w:author="Στάθης Καπ" w:date="2023-03-03T06:47:00Z">
            <w:rPr>
              <w:ins w:id="24980" w:author="Στάθης Καπ" w:date="2023-02-27T23:45:00Z"/>
            </w:rPr>
          </w:rPrChange>
        </w:rPr>
      </w:pPr>
      <w:ins w:id="24981" w:author="Στάθης Καπ" w:date="2023-02-27T23:45:00Z">
        <w:r w:rsidRPr="000414A2">
          <w:rPr>
            <w:lang w:val="el-GR"/>
            <w:rPrChange w:id="24982" w:author="Στάθης Καπ" w:date="2023-03-03T06:47:00Z">
              <w:rPr/>
            </w:rPrChange>
          </w:rPr>
          <w:br w:type="page"/>
        </w:r>
      </w:ins>
    </w:p>
    <w:p w14:paraId="56140B8A" w14:textId="77777777" w:rsidR="000414A2" w:rsidRDefault="00DE6961" w:rsidP="007D063F">
      <w:pPr>
        <w:keepNext/>
        <w:rPr>
          <w:ins w:id="24983" w:author="Στάθης Καπ" w:date="2023-03-03T06:47:00Z"/>
        </w:rPr>
      </w:pPr>
      <w:ins w:id="24984"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4985" w:author="Στάθης Καπ" w:date="2023-02-27T23:47:00Z"/>
          <w:sz w:val="18"/>
          <w:lang w:val="el-GR"/>
          <w:rPrChange w:id="24986" w:author="Στάθης Καπ" w:date="2023-03-03T06:53:00Z">
            <w:rPr>
              <w:ins w:id="24987" w:author="Στάθης Καπ" w:date="2023-02-27T23:47:00Z"/>
            </w:rPr>
          </w:rPrChange>
        </w:rPr>
        <w:pPrChange w:id="24988" w:author="Στάθης Καπ" w:date="2023-03-03T06:47:00Z">
          <w:pPr/>
        </w:pPrChange>
      </w:pPr>
      <w:ins w:id="24989" w:author="Στάθης Καπ" w:date="2023-03-03T06:47:00Z">
        <w:r w:rsidRPr="009E2B24">
          <w:rPr>
            <w:sz w:val="18"/>
            <w:lang w:val="el-GR"/>
            <w:rPrChange w:id="24990" w:author="Στάθης Καπ" w:date="2023-03-03T06:48:00Z">
              <w:rPr>
                <w:b/>
                <w:iCs/>
              </w:rPr>
            </w:rPrChange>
          </w:rPr>
          <w:t xml:space="preserve">Εικόνα </w:t>
        </w:r>
      </w:ins>
      <w:ins w:id="2499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499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4993" w:author="Στάθης Καπ" w:date="2023-03-13T03:59:00Z">
        <w:r w:rsidR="009F1C0B">
          <w:rPr>
            <w:noProof/>
            <w:sz w:val="18"/>
            <w:lang w:val="el-GR"/>
          </w:rPr>
          <w:t>3</w:t>
        </w:r>
        <w:r w:rsidR="009F1C0B">
          <w:rPr>
            <w:sz w:val="18"/>
            <w:lang w:val="el-GR"/>
          </w:rPr>
          <w:fldChar w:fldCharType="end"/>
        </w:r>
      </w:ins>
      <w:ins w:id="24994" w:author="Στάθης Καπ" w:date="2023-03-03T06:47:00Z">
        <w:r w:rsidRPr="009E2B24">
          <w:rPr>
            <w:sz w:val="18"/>
            <w:lang w:val="el-GR"/>
            <w:rPrChange w:id="24995" w:author="Στάθης Καπ" w:date="2023-03-03T06:48:00Z">
              <w:rPr>
                <w:b/>
                <w:iCs/>
              </w:rPr>
            </w:rPrChange>
          </w:rPr>
          <w:t xml:space="preserve">: Σύγκριση εκδόσεων του αλγορίθμου για το στιγμιότυπο εισόδου </w:t>
        </w:r>
        <w:r w:rsidRPr="00C075C9">
          <w:t>pr</w:t>
        </w:r>
        <w:r w:rsidRPr="009E2B24">
          <w:rPr>
            <w:sz w:val="18"/>
            <w:lang w:val="el-GR"/>
            <w:rPrChange w:id="24996" w:author="Στάθης Καπ" w:date="2023-03-03T06:48:00Z">
              <w:rPr>
                <w:b/>
                <w:iCs/>
              </w:rPr>
            </w:rPrChange>
          </w:rPr>
          <w:t>0</w:t>
        </w:r>
      </w:ins>
      <w:ins w:id="24997" w:author="Στάθης Καπ" w:date="2023-03-03T06:53:00Z">
        <w:r w:rsidR="005105E1" w:rsidRPr="005105E1">
          <w:rPr>
            <w:sz w:val="18"/>
            <w:lang w:val="el-GR"/>
            <w:rPrChange w:id="24998" w:author="Στάθης Καπ" w:date="2023-03-03T06:53:00Z">
              <w:rPr>
                <w:b/>
                <w:iCs/>
              </w:rPr>
            </w:rPrChange>
          </w:rPr>
          <w:t xml:space="preserve">2 (96 </w:t>
        </w:r>
        <w:r w:rsidR="005105E1">
          <w:t>pois</w:t>
        </w:r>
        <w:r w:rsidR="005105E1" w:rsidRPr="005105E1">
          <w:rPr>
            <w:sz w:val="18"/>
            <w:lang w:val="el-GR"/>
            <w:rPrChange w:id="24999" w:author="Στάθης Καπ" w:date="2023-03-03T06:53:00Z">
              <w:rPr>
                <w:b/>
                <w:iCs/>
              </w:rPr>
            </w:rPrChange>
          </w:rPr>
          <w:t>)</w:t>
        </w:r>
      </w:ins>
    </w:p>
    <w:p w14:paraId="3ED4D9DD" w14:textId="185F8D6F" w:rsidR="007B763C" w:rsidRPr="009E2B24" w:rsidRDefault="007B763C">
      <w:pPr>
        <w:rPr>
          <w:ins w:id="25000" w:author="Στάθης Καπ" w:date="2023-02-27T23:47:00Z"/>
          <w:lang w:val="el-GR"/>
          <w:rPrChange w:id="25001" w:author="Στάθης Καπ" w:date="2023-03-03T06:48:00Z">
            <w:rPr>
              <w:ins w:id="25002" w:author="Στάθης Καπ" w:date="2023-02-27T23:47:00Z"/>
            </w:rPr>
          </w:rPrChange>
        </w:rPr>
      </w:pPr>
    </w:p>
    <w:p w14:paraId="1BEA3306" w14:textId="77777777" w:rsidR="009E2B24" w:rsidRDefault="009A7C76" w:rsidP="007D063F">
      <w:pPr>
        <w:keepNext/>
        <w:rPr>
          <w:ins w:id="25003" w:author="Στάθης Καπ" w:date="2023-03-03T06:48:00Z"/>
        </w:rPr>
      </w:pPr>
      <w:ins w:id="25004"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5005" w:author="Στάθης Καπ" w:date="2023-02-27T23:49:00Z"/>
          <w:sz w:val="18"/>
          <w:lang w:val="el-GR"/>
          <w:rPrChange w:id="25006" w:author="Στάθης Καπ" w:date="2023-03-03T06:53:00Z">
            <w:rPr>
              <w:ins w:id="25007" w:author="Στάθης Καπ" w:date="2023-02-27T23:49:00Z"/>
            </w:rPr>
          </w:rPrChange>
        </w:rPr>
        <w:pPrChange w:id="25008" w:author="Στάθης Καπ" w:date="2023-03-03T06:48:00Z">
          <w:pPr/>
        </w:pPrChange>
      </w:pPr>
      <w:ins w:id="25009" w:author="Στάθης Καπ" w:date="2023-03-03T06:48:00Z">
        <w:r w:rsidRPr="009E2B24">
          <w:rPr>
            <w:sz w:val="18"/>
            <w:lang w:val="el-GR"/>
            <w:rPrChange w:id="25010" w:author="Στάθης Καπ" w:date="2023-03-03T06:48:00Z">
              <w:rPr>
                <w:b/>
                <w:iCs/>
              </w:rPr>
            </w:rPrChange>
          </w:rPr>
          <w:t xml:space="preserve">Εικόνα </w:t>
        </w:r>
      </w:ins>
      <w:ins w:id="25011"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12"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13" w:author="Στάθης Καπ" w:date="2023-03-13T03:59:00Z">
        <w:r w:rsidR="009F1C0B">
          <w:rPr>
            <w:noProof/>
            <w:sz w:val="18"/>
            <w:lang w:val="el-GR"/>
          </w:rPr>
          <w:t>4</w:t>
        </w:r>
        <w:r w:rsidR="009F1C0B">
          <w:rPr>
            <w:sz w:val="18"/>
            <w:lang w:val="el-GR"/>
          </w:rPr>
          <w:fldChar w:fldCharType="end"/>
        </w:r>
      </w:ins>
      <w:ins w:id="25014"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5015" w:author="Στάθης Καπ" w:date="2023-03-03T06:53:00Z">
        <w:r w:rsidR="005105E1" w:rsidRPr="005105E1">
          <w:rPr>
            <w:sz w:val="18"/>
            <w:lang w:val="el-GR"/>
            <w:rPrChange w:id="25016" w:author="Στάθης Καπ" w:date="2023-03-03T06:53:00Z">
              <w:rPr>
                <w:b/>
                <w:iCs/>
              </w:rPr>
            </w:rPrChange>
          </w:rPr>
          <w:t xml:space="preserve">3 (144 </w:t>
        </w:r>
        <w:r w:rsidR="005105E1">
          <w:t>pois</w:t>
        </w:r>
        <w:r w:rsidR="005105E1" w:rsidRPr="005105E1">
          <w:rPr>
            <w:sz w:val="18"/>
            <w:lang w:val="el-GR"/>
            <w:rPrChange w:id="25017" w:author="Στάθης Καπ" w:date="2023-03-03T06:53:00Z">
              <w:rPr>
                <w:b/>
                <w:iCs/>
              </w:rPr>
            </w:rPrChange>
          </w:rPr>
          <w:t>)</w:t>
        </w:r>
      </w:ins>
    </w:p>
    <w:p w14:paraId="6BA3AA2C" w14:textId="507DAAA0" w:rsidR="007B763C" w:rsidRPr="009E2B24" w:rsidRDefault="007B763C">
      <w:pPr>
        <w:rPr>
          <w:ins w:id="25018" w:author="Στάθης Καπ" w:date="2023-02-27T23:49:00Z"/>
          <w:lang w:val="el-GR"/>
          <w:rPrChange w:id="25019" w:author="Στάθης Καπ" w:date="2023-03-03T06:48:00Z">
            <w:rPr>
              <w:ins w:id="25020" w:author="Στάθης Καπ" w:date="2023-02-27T23:49:00Z"/>
            </w:rPr>
          </w:rPrChange>
        </w:rPr>
      </w:pPr>
    </w:p>
    <w:p w14:paraId="5543C35D" w14:textId="77777777" w:rsidR="009E2B24" w:rsidRDefault="009A7C76" w:rsidP="007D063F">
      <w:pPr>
        <w:keepNext/>
        <w:rPr>
          <w:ins w:id="25021" w:author="Στάθης Καπ" w:date="2023-03-03T06:48:00Z"/>
        </w:rPr>
      </w:pPr>
      <w:ins w:id="25022"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5023" w:author="Στάθης Καπ" w:date="2023-02-27T23:52:00Z"/>
          <w:sz w:val="18"/>
          <w:lang w:val="el-GR"/>
          <w:rPrChange w:id="25024" w:author="Στάθης Καπ" w:date="2023-03-03T06:53:00Z">
            <w:rPr>
              <w:ins w:id="25025" w:author="Στάθης Καπ" w:date="2023-02-27T23:52:00Z"/>
            </w:rPr>
          </w:rPrChange>
        </w:rPr>
        <w:pPrChange w:id="25026" w:author="Στάθης Καπ" w:date="2023-03-03T06:48:00Z">
          <w:pPr/>
        </w:pPrChange>
      </w:pPr>
      <w:ins w:id="25027" w:author="Στάθης Καπ" w:date="2023-03-03T06:48:00Z">
        <w:r w:rsidRPr="009E2B24">
          <w:rPr>
            <w:sz w:val="18"/>
            <w:lang w:val="el-GR"/>
            <w:rPrChange w:id="25028" w:author="Στάθης Καπ" w:date="2023-03-03T06:48:00Z">
              <w:rPr>
                <w:b/>
                <w:iCs/>
              </w:rPr>
            </w:rPrChange>
          </w:rPr>
          <w:t xml:space="preserve">Εικόνα </w:t>
        </w:r>
      </w:ins>
      <w:ins w:id="2502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3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31" w:author="Στάθης Καπ" w:date="2023-03-13T03:59:00Z">
        <w:r w:rsidR="009F1C0B">
          <w:rPr>
            <w:noProof/>
            <w:sz w:val="18"/>
            <w:lang w:val="el-GR"/>
          </w:rPr>
          <w:t>5</w:t>
        </w:r>
        <w:r w:rsidR="009F1C0B">
          <w:rPr>
            <w:sz w:val="18"/>
            <w:lang w:val="el-GR"/>
          </w:rPr>
          <w:fldChar w:fldCharType="end"/>
        </w:r>
      </w:ins>
      <w:ins w:id="25032"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5033" w:author="Στάθης Καπ" w:date="2023-03-03T06:53:00Z">
        <w:r w:rsidR="005105E1" w:rsidRPr="005105E1">
          <w:rPr>
            <w:sz w:val="18"/>
            <w:lang w:val="el-GR"/>
            <w:rPrChange w:id="25034" w:author="Στάθης Καπ" w:date="2023-03-03T06:53:00Z">
              <w:rPr>
                <w:b/>
                <w:iCs/>
              </w:rPr>
            </w:rPrChange>
          </w:rPr>
          <w:t>4 (</w:t>
        </w:r>
        <w:r w:rsidR="005105E1" w:rsidRPr="005105E1">
          <w:rPr>
            <w:sz w:val="18"/>
            <w:lang w:val="el-GR"/>
            <w:rPrChange w:id="25035" w:author="Στάθης Καπ" w:date="2023-03-03T06:54:00Z">
              <w:rPr>
                <w:b/>
                <w:iCs/>
              </w:rPr>
            </w:rPrChange>
          </w:rPr>
          <w:t xml:space="preserve">192 </w:t>
        </w:r>
        <w:r w:rsidR="005105E1">
          <w:t>poi</w:t>
        </w:r>
      </w:ins>
      <w:ins w:id="25036" w:author="Στάθης Καπ" w:date="2023-03-03T06:54:00Z">
        <w:r w:rsidR="005105E1">
          <w:t>s</w:t>
        </w:r>
      </w:ins>
      <w:ins w:id="25037" w:author="Στάθης Καπ" w:date="2023-03-03T06:53:00Z">
        <w:r w:rsidR="005105E1" w:rsidRPr="005105E1">
          <w:rPr>
            <w:sz w:val="18"/>
            <w:lang w:val="el-GR"/>
            <w:rPrChange w:id="25038" w:author="Στάθης Καπ" w:date="2023-03-03T06:53:00Z">
              <w:rPr>
                <w:b/>
                <w:iCs/>
              </w:rPr>
            </w:rPrChange>
          </w:rPr>
          <w:t>)</w:t>
        </w:r>
      </w:ins>
    </w:p>
    <w:p w14:paraId="0637B49F" w14:textId="535E588C" w:rsidR="007B763C" w:rsidRPr="009E2B24" w:rsidRDefault="007B763C">
      <w:pPr>
        <w:rPr>
          <w:ins w:id="25039" w:author="Στάθης Καπ" w:date="2023-02-27T23:52:00Z"/>
          <w:lang w:val="el-GR"/>
          <w:rPrChange w:id="25040" w:author="Στάθης Καπ" w:date="2023-03-03T06:48:00Z">
            <w:rPr>
              <w:ins w:id="25041" w:author="Στάθης Καπ" w:date="2023-02-27T23:52:00Z"/>
            </w:rPr>
          </w:rPrChange>
        </w:rPr>
      </w:pPr>
    </w:p>
    <w:p w14:paraId="50702DDB" w14:textId="77777777" w:rsidR="009E2B24" w:rsidRDefault="009A7C76" w:rsidP="007D063F">
      <w:pPr>
        <w:keepNext/>
        <w:rPr>
          <w:ins w:id="25042" w:author="Στάθης Καπ" w:date="2023-03-03T06:48:00Z"/>
        </w:rPr>
      </w:pPr>
      <w:ins w:id="25043"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5044" w:author="Στάθης Καπ" w:date="2023-02-27T23:53:00Z"/>
          <w:sz w:val="18"/>
          <w:lang w:val="el-GR"/>
          <w:rPrChange w:id="25045" w:author="Στάθης Καπ" w:date="2023-03-03T06:54:00Z">
            <w:rPr>
              <w:ins w:id="25046" w:author="Στάθης Καπ" w:date="2023-02-27T23:53:00Z"/>
            </w:rPr>
          </w:rPrChange>
        </w:rPr>
        <w:pPrChange w:id="25047" w:author="Στάθης Καπ" w:date="2023-03-03T06:48:00Z">
          <w:pPr/>
        </w:pPrChange>
      </w:pPr>
      <w:ins w:id="25048" w:author="Στάθης Καπ" w:date="2023-03-03T06:48:00Z">
        <w:r w:rsidRPr="009E2B24">
          <w:rPr>
            <w:sz w:val="18"/>
            <w:lang w:val="el-GR"/>
            <w:rPrChange w:id="25049" w:author="Στάθης Καπ" w:date="2023-03-03T06:48:00Z">
              <w:rPr>
                <w:b/>
                <w:iCs/>
              </w:rPr>
            </w:rPrChange>
          </w:rPr>
          <w:t xml:space="preserve">Εικόνα </w:t>
        </w:r>
      </w:ins>
      <w:ins w:id="2505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5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52" w:author="Στάθης Καπ" w:date="2023-03-13T03:59:00Z">
        <w:r w:rsidR="009F1C0B">
          <w:rPr>
            <w:noProof/>
            <w:sz w:val="18"/>
            <w:lang w:val="el-GR"/>
          </w:rPr>
          <w:t>6</w:t>
        </w:r>
        <w:r w:rsidR="009F1C0B">
          <w:rPr>
            <w:sz w:val="18"/>
            <w:lang w:val="el-GR"/>
          </w:rPr>
          <w:fldChar w:fldCharType="end"/>
        </w:r>
      </w:ins>
      <w:ins w:id="25053"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5054" w:author="Στάθης Καπ" w:date="2023-03-03T06:54:00Z">
        <w:r w:rsidR="005105E1" w:rsidRPr="005105E1">
          <w:rPr>
            <w:sz w:val="18"/>
            <w:lang w:val="el-GR"/>
            <w:rPrChange w:id="25055" w:author="Στάθης Καπ" w:date="2023-03-03T06:54:00Z">
              <w:rPr>
                <w:b/>
                <w:iCs/>
              </w:rPr>
            </w:rPrChange>
          </w:rPr>
          <w:t xml:space="preserve">5 </w:t>
        </w:r>
        <w:r w:rsidR="005105E1" w:rsidRPr="0054229A">
          <w:rPr>
            <w:lang w:val="el-GR"/>
          </w:rPr>
          <w:t>(</w:t>
        </w:r>
        <w:r w:rsidR="005105E1" w:rsidRPr="005105E1">
          <w:rPr>
            <w:sz w:val="18"/>
            <w:lang w:val="el-GR"/>
            <w:rPrChange w:id="25056" w:author="Στάθης Καπ" w:date="2023-03-03T06:54:00Z">
              <w:rPr>
                <w:b/>
                <w:iCs/>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5057" w:author="Στάθης Καπ" w:date="2023-02-27T23:54:00Z"/>
          <w:lang w:val="el-GR"/>
          <w:rPrChange w:id="25058" w:author="Στάθης Καπ" w:date="2023-03-03T06:48:00Z">
            <w:rPr>
              <w:ins w:id="25059" w:author="Στάθης Καπ" w:date="2023-02-27T23:54:00Z"/>
            </w:rPr>
          </w:rPrChange>
        </w:rPr>
      </w:pPr>
    </w:p>
    <w:p w14:paraId="3EA58BA5" w14:textId="77777777" w:rsidR="009E2B24" w:rsidRDefault="009A7C76" w:rsidP="007D063F">
      <w:pPr>
        <w:keepNext/>
        <w:rPr>
          <w:ins w:id="25060" w:author="Στάθης Καπ" w:date="2023-03-03T06:48:00Z"/>
        </w:rPr>
      </w:pPr>
      <w:ins w:id="25061"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5062" w:author="Στάθης Καπ" w:date="2023-02-27T23:55:00Z"/>
          <w:sz w:val="18"/>
          <w:lang w:val="el-GR"/>
          <w:rPrChange w:id="25063" w:author="Στάθης Καπ" w:date="2023-03-03T06:54:00Z">
            <w:rPr>
              <w:ins w:id="25064" w:author="Στάθης Καπ" w:date="2023-02-27T23:55:00Z"/>
            </w:rPr>
          </w:rPrChange>
        </w:rPr>
        <w:pPrChange w:id="25065" w:author="Στάθης Καπ" w:date="2023-03-03T06:48:00Z">
          <w:pPr/>
        </w:pPrChange>
      </w:pPr>
      <w:ins w:id="25066" w:author="Στάθης Καπ" w:date="2023-03-03T06:48:00Z">
        <w:r w:rsidRPr="005105E1">
          <w:rPr>
            <w:sz w:val="18"/>
            <w:lang w:val="el-GR"/>
            <w:rPrChange w:id="25067" w:author="Στάθης Καπ" w:date="2023-03-03T06:53:00Z">
              <w:rPr>
                <w:b/>
                <w:iCs/>
              </w:rPr>
            </w:rPrChange>
          </w:rPr>
          <w:t xml:space="preserve">Εικόνα </w:t>
        </w:r>
      </w:ins>
      <w:ins w:id="2506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6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70" w:author="Στάθης Καπ" w:date="2023-03-13T03:59:00Z">
        <w:r w:rsidR="009F1C0B">
          <w:rPr>
            <w:noProof/>
            <w:sz w:val="18"/>
            <w:lang w:val="el-GR"/>
          </w:rPr>
          <w:t>7</w:t>
        </w:r>
        <w:r w:rsidR="009F1C0B">
          <w:rPr>
            <w:sz w:val="18"/>
            <w:lang w:val="el-GR"/>
          </w:rPr>
          <w:fldChar w:fldCharType="end"/>
        </w:r>
      </w:ins>
      <w:ins w:id="25071"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5072" w:author="Στάθης Καπ" w:date="2023-03-03T06:54:00Z">
        <w:r w:rsidR="005105E1" w:rsidRPr="005105E1">
          <w:rPr>
            <w:sz w:val="18"/>
            <w:lang w:val="el-GR"/>
            <w:rPrChange w:id="25073" w:author="Στάθης Καπ" w:date="2023-03-03T06:54:00Z">
              <w:rPr>
                <w:b/>
                <w:iCs/>
              </w:rPr>
            </w:rPrChange>
          </w:rPr>
          <w:t xml:space="preserve">6 </w:t>
        </w:r>
        <w:r w:rsidR="005105E1" w:rsidRPr="0054229A">
          <w:rPr>
            <w:lang w:val="el-GR"/>
          </w:rPr>
          <w:t>(</w:t>
        </w:r>
      </w:ins>
      <w:ins w:id="25074" w:author="Στάθης Καπ" w:date="2023-03-03T06:56:00Z">
        <w:r w:rsidR="005105E1" w:rsidRPr="005105E1">
          <w:rPr>
            <w:sz w:val="18"/>
            <w:lang w:val="el-GR"/>
            <w:rPrChange w:id="25075" w:author="Στάθης Καπ" w:date="2023-03-03T06:56:00Z">
              <w:rPr>
                <w:b/>
                <w:iCs/>
              </w:rPr>
            </w:rPrChange>
          </w:rPr>
          <w:t>288</w:t>
        </w:r>
      </w:ins>
      <w:ins w:id="25076"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5077" w:author="Στάθης Καπ" w:date="2023-02-27T23:55:00Z"/>
          <w:lang w:val="el-GR"/>
          <w:rPrChange w:id="25078" w:author="Στάθης Καπ" w:date="2023-03-03T06:53:00Z">
            <w:rPr>
              <w:ins w:id="25079" w:author="Στάθης Καπ" w:date="2023-02-27T23:55:00Z"/>
            </w:rPr>
          </w:rPrChange>
        </w:rPr>
      </w:pPr>
    </w:p>
    <w:p w14:paraId="23EE00AE" w14:textId="77777777" w:rsidR="009E2B24" w:rsidRDefault="009A7C76" w:rsidP="007D063F">
      <w:pPr>
        <w:keepNext/>
        <w:rPr>
          <w:ins w:id="25080" w:author="Στάθης Καπ" w:date="2023-03-03T06:48:00Z"/>
        </w:rPr>
      </w:pPr>
      <w:ins w:id="25081"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5082" w:author="Στάθης Καπ" w:date="2023-02-27T23:56:00Z"/>
          <w:sz w:val="18"/>
          <w:lang w:val="el-GR"/>
          <w:rPrChange w:id="25083" w:author="Στάθης Καπ" w:date="2023-03-03T06:56:00Z">
            <w:rPr>
              <w:ins w:id="25084" w:author="Στάθης Καπ" w:date="2023-02-27T23:56:00Z"/>
            </w:rPr>
          </w:rPrChange>
        </w:rPr>
        <w:pPrChange w:id="25085" w:author="Στάθης Καπ" w:date="2023-03-03T06:48:00Z">
          <w:pPr/>
        </w:pPrChange>
      </w:pPr>
      <w:ins w:id="25086" w:author="Στάθης Καπ" w:date="2023-03-03T06:48:00Z">
        <w:r w:rsidRPr="009E2B24">
          <w:rPr>
            <w:sz w:val="18"/>
            <w:lang w:val="el-GR"/>
            <w:rPrChange w:id="25087" w:author="Στάθης Καπ" w:date="2023-03-03T06:48:00Z">
              <w:rPr>
                <w:b/>
                <w:iCs/>
              </w:rPr>
            </w:rPrChange>
          </w:rPr>
          <w:t xml:space="preserve">Εικόνα </w:t>
        </w:r>
      </w:ins>
      <w:ins w:id="2508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08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090" w:author="Στάθης Καπ" w:date="2023-03-13T03:59:00Z">
        <w:r w:rsidR="009F1C0B">
          <w:rPr>
            <w:noProof/>
            <w:sz w:val="18"/>
            <w:lang w:val="el-GR"/>
          </w:rPr>
          <w:t>8</w:t>
        </w:r>
        <w:r w:rsidR="009F1C0B">
          <w:rPr>
            <w:sz w:val="18"/>
            <w:lang w:val="el-GR"/>
          </w:rPr>
          <w:fldChar w:fldCharType="end"/>
        </w:r>
      </w:ins>
      <w:ins w:id="25091"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5092" w:author="Στάθης Καπ" w:date="2023-03-03T06:54:00Z">
        <w:r w:rsidR="005105E1" w:rsidRPr="005105E1">
          <w:rPr>
            <w:sz w:val="18"/>
            <w:lang w:val="el-GR"/>
            <w:rPrChange w:id="25093" w:author="Στάθης Καπ" w:date="2023-03-03T06:54:00Z">
              <w:rPr>
                <w:b/>
                <w:iCs/>
              </w:rPr>
            </w:rPrChange>
          </w:rPr>
          <w:t>7</w:t>
        </w:r>
      </w:ins>
      <w:ins w:id="25094" w:author="Στάθης Καπ" w:date="2023-03-03T06:56:00Z">
        <w:r w:rsidR="005105E1" w:rsidRPr="005105E1">
          <w:rPr>
            <w:sz w:val="18"/>
            <w:lang w:val="el-GR"/>
            <w:rPrChange w:id="25095" w:author="Στάθης Καπ" w:date="2023-03-03T06:56:00Z">
              <w:rPr>
                <w:b/>
                <w:iCs/>
              </w:rPr>
            </w:rPrChange>
          </w:rPr>
          <w:t xml:space="preserve"> </w:t>
        </w:r>
        <w:r w:rsidR="005105E1" w:rsidRPr="0054229A">
          <w:rPr>
            <w:lang w:val="el-GR"/>
          </w:rPr>
          <w:t>(</w:t>
        </w:r>
        <w:r w:rsidR="005105E1" w:rsidRPr="009E3EB1">
          <w:rPr>
            <w:sz w:val="18"/>
            <w:lang w:val="el-GR"/>
            <w:rPrChange w:id="25096" w:author="Στάθης Καπ" w:date="2023-03-03T06:59:00Z">
              <w:rPr>
                <w:b/>
                <w:iCs/>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5097" w:author="Στάθης Καπ" w:date="2023-02-27T23:57:00Z"/>
          <w:lang w:val="el-GR"/>
          <w:rPrChange w:id="25098" w:author="Στάθης Καπ" w:date="2023-03-03T06:48:00Z">
            <w:rPr>
              <w:ins w:id="25099" w:author="Στάθης Καπ" w:date="2023-02-27T23:57:00Z"/>
            </w:rPr>
          </w:rPrChange>
        </w:rPr>
      </w:pPr>
    </w:p>
    <w:p w14:paraId="5703FF34" w14:textId="77777777" w:rsidR="009E2B24" w:rsidRDefault="009A7C76" w:rsidP="007D063F">
      <w:pPr>
        <w:keepNext/>
        <w:rPr>
          <w:ins w:id="25100" w:author="Στάθης Καπ" w:date="2023-03-03T06:49:00Z"/>
        </w:rPr>
      </w:pPr>
      <w:ins w:id="25101"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5102" w:author="Στάθης Καπ" w:date="2023-02-27T23:58:00Z"/>
          <w:sz w:val="18"/>
          <w:lang w:val="el-GR"/>
          <w:rPrChange w:id="25103" w:author="Στάθης Καπ" w:date="2023-03-03T06:56:00Z">
            <w:rPr>
              <w:ins w:id="25104" w:author="Στάθης Καπ" w:date="2023-02-27T23:58:00Z"/>
            </w:rPr>
          </w:rPrChange>
        </w:rPr>
        <w:pPrChange w:id="25105" w:author="Στάθης Καπ" w:date="2023-03-03T06:49:00Z">
          <w:pPr/>
        </w:pPrChange>
      </w:pPr>
      <w:ins w:id="25106" w:author="Στάθης Καπ" w:date="2023-03-03T06:49:00Z">
        <w:r w:rsidRPr="005105E1">
          <w:rPr>
            <w:sz w:val="18"/>
            <w:lang w:val="el-GR"/>
            <w:rPrChange w:id="25107" w:author="Στάθης Καπ" w:date="2023-03-03T06:53:00Z">
              <w:rPr>
                <w:b/>
                <w:iCs/>
              </w:rPr>
            </w:rPrChange>
          </w:rPr>
          <w:t xml:space="preserve">Εικόνα </w:t>
        </w:r>
      </w:ins>
      <w:ins w:id="2510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0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10" w:author="Στάθης Καπ" w:date="2023-03-13T03:59:00Z">
        <w:r w:rsidR="009F1C0B">
          <w:rPr>
            <w:noProof/>
            <w:sz w:val="18"/>
            <w:lang w:val="el-GR"/>
          </w:rPr>
          <w:t>9</w:t>
        </w:r>
        <w:r w:rsidR="009F1C0B">
          <w:rPr>
            <w:sz w:val="18"/>
            <w:lang w:val="el-GR"/>
          </w:rPr>
          <w:fldChar w:fldCharType="end"/>
        </w:r>
      </w:ins>
      <w:ins w:id="25111"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5112" w:author="Στάθης Καπ" w:date="2023-03-03T06:54:00Z">
        <w:r w:rsidR="005105E1" w:rsidRPr="005105E1">
          <w:rPr>
            <w:sz w:val="18"/>
            <w:lang w:val="el-GR"/>
            <w:rPrChange w:id="25113" w:author="Στάθης Καπ" w:date="2023-03-03T06:56:00Z">
              <w:rPr>
                <w:b/>
                <w:iCs/>
              </w:rPr>
            </w:rPrChange>
          </w:rPr>
          <w:t>8</w:t>
        </w:r>
      </w:ins>
      <w:ins w:id="25114" w:author="Στάθης Καπ" w:date="2023-03-03T06:56:00Z">
        <w:r w:rsidR="005105E1" w:rsidRPr="005105E1">
          <w:rPr>
            <w:sz w:val="18"/>
            <w:lang w:val="el-GR"/>
            <w:rPrChange w:id="25115" w:author="Στάθης Καπ" w:date="2023-03-03T06:56:00Z">
              <w:rPr>
                <w:b/>
                <w:iCs/>
              </w:rPr>
            </w:rPrChange>
          </w:rPr>
          <w:t xml:space="preserve"> </w:t>
        </w:r>
        <w:r w:rsidR="005105E1" w:rsidRPr="0054229A">
          <w:rPr>
            <w:lang w:val="el-GR"/>
          </w:rPr>
          <w:t>(</w:t>
        </w:r>
        <w:r w:rsidR="005105E1" w:rsidRPr="005105E1">
          <w:rPr>
            <w:sz w:val="18"/>
            <w:lang w:val="el-GR"/>
            <w:rPrChange w:id="25116" w:author="Στάθης Καπ" w:date="2023-03-03T06:56:00Z">
              <w:rPr>
                <w:b/>
                <w:iCs/>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5117" w:author="Στάθης Καπ" w:date="2023-02-27T23:58:00Z"/>
          <w:lang w:val="el-GR"/>
          <w:rPrChange w:id="25118" w:author="Στάθης Καπ" w:date="2023-03-03T06:53:00Z">
            <w:rPr>
              <w:ins w:id="25119" w:author="Στάθης Καπ" w:date="2023-02-27T23:58:00Z"/>
            </w:rPr>
          </w:rPrChange>
        </w:rPr>
      </w:pPr>
    </w:p>
    <w:p w14:paraId="28AADF06" w14:textId="77777777" w:rsidR="009E2B24" w:rsidRDefault="009A7C76" w:rsidP="007D063F">
      <w:pPr>
        <w:keepNext/>
        <w:rPr>
          <w:ins w:id="25120" w:author="Στάθης Καπ" w:date="2023-03-03T06:49:00Z"/>
        </w:rPr>
      </w:pPr>
      <w:ins w:id="25121"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5122" w:author="Στάθης Καπ" w:date="2023-02-27T23:59:00Z"/>
          <w:sz w:val="18"/>
          <w:lang w:val="el-GR"/>
          <w:rPrChange w:id="25123" w:author="Στάθης Καπ" w:date="2023-03-03T06:55:00Z">
            <w:rPr>
              <w:ins w:id="25124" w:author="Στάθης Καπ" w:date="2023-02-27T23:59:00Z"/>
            </w:rPr>
          </w:rPrChange>
        </w:rPr>
        <w:pPrChange w:id="25125" w:author="Στάθης Καπ" w:date="2023-03-03T06:49:00Z">
          <w:pPr/>
        </w:pPrChange>
      </w:pPr>
      <w:ins w:id="25126" w:author="Στάθης Καπ" w:date="2023-03-03T06:49:00Z">
        <w:r w:rsidRPr="009E2B24">
          <w:rPr>
            <w:sz w:val="18"/>
            <w:lang w:val="el-GR"/>
            <w:rPrChange w:id="25127" w:author="Στάθης Καπ" w:date="2023-03-03T06:49:00Z">
              <w:rPr>
                <w:b/>
                <w:iCs/>
              </w:rPr>
            </w:rPrChange>
          </w:rPr>
          <w:t xml:space="preserve">Εικόνα </w:t>
        </w:r>
      </w:ins>
      <w:ins w:id="2512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2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30" w:author="Στάθης Καπ" w:date="2023-03-13T03:59:00Z">
        <w:r w:rsidR="009F1C0B">
          <w:rPr>
            <w:noProof/>
            <w:sz w:val="18"/>
            <w:lang w:val="el-GR"/>
          </w:rPr>
          <w:t>10</w:t>
        </w:r>
        <w:r w:rsidR="009F1C0B">
          <w:rPr>
            <w:sz w:val="18"/>
            <w:lang w:val="el-GR"/>
          </w:rPr>
          <w:fldChar w:fldCharType="end"/>
        </w:r>
      </w:ins>
      <w:ins w:id="25131"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5132" w:author="Στάθης Καπ" w:date="2023-03-03T06:55:00Z">
        <w:r w:rsidR="005105E1" w:rsidRPr="005105E1">
          <w:rPr>
            <w:sz w:val="18"/>
            <w:lang w:val="el-GR"/>
            <w:rPrChange w:id="25133" w:author="Στάθης Καπ" w:date="2023-03-03T06:55:00Z">
              <w:rPr>
                <w:b/>
                <w:iCs/>
              </w:rPr>
            </w:rPrChange>
          </w:rPr>
          <w:t xml:space="preserve">9 </w:t>
        </w:r>
        <w:r w:rsidR="005105E1" w:rsidRPr="0054229A">
          <w:rPr>
            <w:lang w:val="el-GR"/>
          </w:rPr>
          <w:t>(</w:t>
        </w:r>
      </w:ins>
      <w:ins w:id="25134" w:author="Στάθης Καπ" w:date="2023-03-03T06:56:00Z">
        <w:r w:rsidR="005105E1" w:rsidRPr="005105E1">
          <w:rPr>
            <w:sz w:val="18"/>
            <w:lang w:val="el-GR"/>
            <w:rPrChange w:id="25135" w:author="Στάθης Καπ" w:date="2023-03-03T06:56:00Z">
              <w:rPr>
                <w:b/>
                <w:iCs/>
              </w:rPr>
            </w:rPrChange>
          </w:rPr>
          <w:t>216</w:t>
        </w:r>
      </w:ins>
      <w:ins w:id="25136"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5137" w:author="Στάθης Καπ" w:date="2023-02-28T00:00:00Z"/>
          <w:lang w:val="el-GR"/>
          <w:rPrChange w:id="25138" w:author="Στάθης Καπ" w:date="2023-03-03T06:49:00Z">
            <w:rPr>
              <w:ins w:id="25139" w:author="Στάθης Καπ" w:date="2023-02-28T00:00:00Z"/>
            </w:rPr>
          </w:rPrChange>
        </w:rPr>
      </w:pPr>
    </w:p>
    <w:p w14:paraId="2635010C" w14:textId="77777777" w:rsidR="009E2B24" w:rsidRDefault="009A7C76" w:rsidP="007D063F">
      <w:pPr>
        <w:keepNext/>
        <w:rPr>
          <w:ins w:id="25140" w:author="Στάθης Καπ" w:date="2023-03-03T06:49:00Z"/>
        </w:rPr>
      </w:pPr>
      <w:ins w:id="25141"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5142" w:author="Στάθης Καπ" w:date="2023-02-28T00:01:00Z"/>
          <w:sz w:val="18"/>
          <w:lang w:val="el-GR"/>
          <w:rPrChange w:id="25143" w:author="Στάθης Καπ" w:date="2023-03-03T06:55:00Z">
            <w:rPr>
              <w:ins w:id="25144" w:author="Στάθης Καπ" w:date="2023-02-28T00:01:00Z"/>
            </w:rPr>
          </w:rPrChange>
        </w:rPr>
        <w:pPrChange w:id="25145" w:author="Στάθης Καπ" w:date="2023-03-03T06:49:00Z">
          <w:pPr/>
        </w:pPrChange>
      </w:pPr>
      <w:ins w:id="25146" w:author="Στάθης Καπ" w:date="2023-03-03T06:49:00Z">
        <w:r w:rsidRPr="009E2B24">
          <w:rPr>
            <w:sz w:val="18"/>
            <w:lang w:val="el-GR"/>
            <w:rPrChange w:id="25147" w:author="Στάθης Καπ" w:date="2023-03-03T06:49:00Z">
              <w:rPr>
                <w:b/>
                <w:iCs/>
              </w:rPr>
            </w:rPrChange>
          </w:rPr>
          <w:t xml:space="preserve">Εικόνα </w:t>
        </w:r>
      </w:ins>
      <w:ins w:id="2514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4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50" w:author="Στάθης Καπ" w:date="2023-03-13T03:59:00Z">
        <w:r w:rsidR="009F1C0B">
          <w:rPr>
            <w:noProof/>
            <w:sz w:val="18"/>
            <w:lang w:val="el-GR"/>
          </w:rPr>
          <w:t>11</w:t>
        </w:r>
        <w:r w:rsidR="009F1C0B">
          <w:rPr>
            <w:sz w:val="18"/>
            <w:lang w:val="el-GR"/>
          </w:rPr>
          <w:fldChar w:fldCharType="end"/>
        </w:r>
      </w:ins>
      <w:ins w:id="25151"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5152" w:author="Στάθης Καπ" w:date="2023-03-03T06:55:00Z">
        <w:r w:rsidR="005105E1" w:rsidRPr="005105E1">
          <w:rPr>
            <w:sz w:val="18"/>
            <w:lang w:val="el-GR"/>
            <w:rPrChange w:id="25153" w:author="Στάθης Καπ" w:date="2023-03-03T06:55:00Z">
              <w:rPr>
                <w:b/>
                <w:iCs/>
              </w:rPr>
            </w:rPrChange>
          </w:rPr>
          <w:t xml:space="preserve">10 </w:t>
        </w:r>
        <w:r w:rsidR="005105E1" w:rsidRPr="0054229A">
          <w:rPr>
            <w:lang w:val="el-GR"/>
          </w:rPr>
          <w:t>(</w:t>
        </w:r>
      </w:ins>
      <w:ins w:id="25154" w:author="Στάθης Καπ" w:date="2023-03-03T06:56:00Z">
        <w:r w:rsidR="005105E1" w:rsidRPr="009E3EB1">
          <w:rPr>
            <w:sz w:val="18"/>
            <w:lang w:val="el-GR"/>
            <w:rPrChange w:id="25155" w:author="Στάθης Καπ" w:date="2023-03-03T06:59:00Z">
              <w:rPr>
                <w:b/>
                <w:iCs/>
              </w:rPr>
            </w:rPrChange>
          </w:rPr>
          <w:t>288</w:t>
        </w:r>
      </w:ins>
      <w:ins w:id="25156"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5157" w:author="Στάθης Καπ" w:date="2023-02-28T00:02:00Z"/>
          <w:lang w:val="el-GR"/>
          <w:rPrChange w:id="25158" w:author="Στάθης Καπ" w:date="2023-03-03T06:49:00Z">
            <w:rPr>
              <w:ins w:id="25159" w:author="Στάθης Καπ" w:date="2023-02-28T00:02:00Z"/>
            </w:rPr>
          </w:rPrChange>
        </w:rPr>
      </w:pPr>
    </w:p>
    <w:p w14:paraId="475D6DA4" w14:textId="77777777" w:rsidR="009E2B24" w:rsidRDefault="009A7C76" w:rsidP="007D063F">
      <w:pPr>
        <w:keepNext/>
        <w:rPr>
          <w:ins w:id="25160" w:author="Στάθης Καπ" w:date="2023-03-03T06:49:00Z"/>
        </w:rPr>
      </w:pPr>
      <w:ins w:id="25161"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5162" w:author="Στάθης Καπ" w:date="2023-02-28T00:02:00Z"/>
          <w:sz w:val="18"/>
          <w:lang w:val="el-GR"/>
          <w:rPrChange w:id="25163" w:author="Στάθης Καπ" w:date="2023-03-03T06:56:00Z">
            <w:rPr>
              <w:ins w:id="25164" w:author="Στάθης Καπ" w:date="2023-02-28T00:02:00Z"/>
            </w:rPr>
          </w:rPrChange>
        </w:rPr>
        <w:pPrChange w:id="25165" w:author="Στάθης Καπ" w:date="2023-03-03T06:49:00Z">
          <w:pPr/>
        </w:pPrChange>
      </w:pPr>
      <w:ins w:id="25166" w:author="Στάθης Καπ" w:date="2023-03-03T06:49:00Z">
        <w:r w:rsidRPr="009E2B24">
          <w:rPr>
            <w:sz w:val="18"/>
            <w:lang w:val="el-GR"/>
            <w:rPrChange w:id="25167" w:author="Στάθης Καπ" w:date="2023-03-03T06:49:00Z">
              <w:rPr>
                <w:b/>
                <w:iCs/>
              </w:rPr>
            </w:rPrChange>
          </w:rPr>
          <w:t xml:space="preserve">Εικόνα </w:t>
        </w:r>
      </w:ins>
      <w:ins w:id="2516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6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70" w:author="Στάθης Καπ" w:date="2023-03-13T03:59:00Z">
        <w:r w:rsidR="009F1C0B">
          <w:rPr>
            <w:noProof/>
            <w:sz w:val="18"/>
            <w:lang w:val="el-GR"/>
          </w:rPr>
          <w:t>12</w:t>
        </w:r>
        <w:r w:rsidR="009F1C0B">
          <w:rPr>
            <w:sz w:val="18"/>
            <w:lang w:val="el-GR"/>
          </w:rPr>
          <w:fldChar w:fldCharType="end"/>
        </w:r>
      </w:ins>
      <w:ins w:id="25171"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5172" w:author="Στάθης Καπ" w:date="2023-03-03T06:55:00Z">
        <w:r w:rsidR="005105E1" w:rsidRPr="005105E1">
          <w:rPr>
            <w:sz w:val="18"/>
            <w:lang w:val="el-GR"/>
            <w:rPrChange w:id="25173" w:author="Στάθης Καπ" w:date="2023-03-03T06:56:00Z">
              <w:rPr>
                <w:b/>
                <w:iCs/>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5174" w:author="Στάθης Καπ" w:date="2023-02-28T00:03:00Z"/>
          <w:lang w:val="el-GR"/>
          <w:rPrChange w:id="25175" w:author="Στάθης Καπ" w:date="2023-03-03T06:49:00Z">
            <w:rPr>
              <w:ins w:id="25176" w:author="Στάθης Καπ" w:date="2023-02-28T00:03:00Z"/>
            </w:rPr>
          </w:rPrChange>
        </w:rPr>
      </w:pPr>
    </w:p>
    <w:p w14:paraId="4EE9860C" w14:textId="77777777" w:rsidR="009E2B24" w:rsidRDefault="009A7C76" w:rsidP="007D063F">
      <w:pPr>
        <w:keepNext/>
        <w:rPr>
          <w:ins w:id="25177" w:author="Στάθης Καπ" w:date="2023-03-03T06:49:00Z"/>
        </w:rPr>
      </w:pPr>
      <w:ins w:id="25178"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5179" w:author="Στάθης Καπ" w:date="2023-02-28T00:03:00Z"/>
          <w:sz w:val="18"/>
          <w:lang w:val="el-GR"/>
          <w:rPrChange w:id="25180" w:author="Στάθης Καπ" w:date="2023-03-03T06:56:00Z">
            <w:rPr>
              <w:ins w:id="25181" w:author="Στάθης Καπ" w:date="2023-02-28T00:03:00Z"/>
            </w:rPr>
          </w:rPrChange>
        </w:rPr>
        <w:pPrChange w:id="25182" w:author="Στάθης Καπ" w:date="2023-03-03T06:49:00Z">
          <w:pPr/>
        </w:pPrChange>
      </w:pPr>
      <w:ins w:id="25183" w:author="Στάθης Καπ" w:date="2023-03-03T06:49:00Z">
        <w:r w:rsidRPr="009E2B24">
          <w:rPr>
            <w:sz w:val="18"/>
            <w:lang w:val="el-GR"/>
            <w:rPrChange w:id="25184" w:author="Στάθης Καπ" w:date="2023-03-03T06:49:00Z">
              <w:rPr>
                <w:b/>
                <w:iCs/>
              </w:rPr>
            </w:rPrChange>
          </w:rPr>
          <w:t xml:space="preserve">Εικόνα </w:t>
        </w:r>
      </w:ins>
      <w:ins w:id="2518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18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187" w:author="Στάθης Καπ" w:date="2023-03-13T03:59:00Z">
        <w:r w:rsidR="009F1C0B">
          <w:rPr>
            <w:noProof/>
            <w:sz w:val="18"/>
            <w:lang w:val="el-GR"/>
          </w:rPr>
          <w:t>13</w:t>
        </w:r>
        <w:r w:rsidR="009F1C0B">
          <w:rPr>
            <w:sz w:val="18"/>
            <w:lang w:val="el-GR"/>
          </w:rPr>
          <w:fldChar w:fldCharType="end"/>
        </w:r>
      </w:ins>
      <w:ins w:id="25188"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5189" w:author="Στάθης Καπ" w:date="2023-03-03T06:55:00Z">
        <w:r w:rsidR="005105E1" w:rsidRPr="005105E1">
          <w:rPr>
            <w:sz w:val="18"/>
            <w:lang w:val="el-GR"/>
            <w:rPrChange w:id="25190" w:author="Στάθης Καπ" w:date="2023-03-03T06:56:00Z">
              <w:rPr>
                <w:b/>
                <w:iCs/>
              </w:rPr>
            </w:rPrChange>
          </w:rPr>
          <w:t xml:space="preserve">12 </w:t>
        </w:r>
        <w:r w:rsidR="005105E1" w:rsidRPr="0054229A">
          <w:rPr>
            <w:lang w:val="el-GR"/>
          </w:rPr>
          <w:t>(</w:t>
        </w:r>
      </w:ins>
      <w:ins w:id="25191" w:author="Στάθης Καπ" w:date="2023-03-03T06:57:00Z">
        <w:r w:rsidR="005105E1" w:rsidRPr="009E3EB1">
          <w:rPr>
            <w:sz w:val="18"/>
            <w:lang w:val="el-GR"/>
            <w:rPrChange w:id="25192" w:author="Στάθης Καπ" w:date="2023-03-03T06:59:00Z">
              <w:rPr>
                <w:b/>
                <w:iCs/>
              </w:rPr>
            </w:rPrChange>
          </w:rPr>
          <w:t>96</w:t>
        </w:r>
      </w:ins>
      <w:ins w:id="25193"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5194" w:author="Στάθης Καπ" w:date="2023-02-28T00:03:00Z"/>
          <w:lang w:val="el-GR"/>
          <w:rPrChange w:id="25195" w:author="Στάθης Καπ" w:date="2023-03-03T06:49:00Z">
            <w:rPr>
              <w:ins w:id="25196" w:author="Στάθης Καπ" w:date="2023-02-28T00:03:00Z"/>
            </w:rPr>
          </w:rPrChange>
        </w:rPr>
      </w:pPr>
    </w:p>
    <w:p w14:paraId="5C3A6336" w14:textId="77777777" w:rsidR="009E2B24" w:rsidRDefault="009A7C76" w:rsidP="007D063F">
      <w:pPr>
        <w:keepNext/>
        <w:rPr>
          <w:ins w:id="25197" w:author="Στάθης Καπ" w:date="2023-03-03T06:50:00Z"/>
        </w:rPr>
      </w:pPr>
      <w:ins w:id="25198"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5199" w:author="Στάθης Καπ" w:date="2023-02-28T00:04:00Z"/>
          <w:sz w:val="18"/>
          <w:lang w:val="el-GR"/>
          <w:rPrChange w:id="25200" w:author="Στάθης Καπ" w:date="2023-03-03T06:55:00Z">
            <w:rPr>
              <w:ins w:id="25201" w:author="Στάθης Καπ" w:date="2023-02-28T00:04:00Z"/>
            </w:rPr>
          </w:rPrChange>
        </w:rPr>
        <w:pPrChange w:id="25202" w:author="Στάθης Καπ" w:date="2023-03-03T06:50:00Z">
          <w:pPr/>
        </w:pPrChange>
      </w:pPr>
      <w:ins w:id="25203" w:author="Στάθης Καπ" w:date="2023-03-03T06:50:00Z">
        <w:r w:rsidRPr="009E2B24">
          <w:rPr>
            <w:sz w:val="18"/>
            <w:lang w:val="el-GR"/>
            <w:rPrChange w:id="25204" w:author="Στάθης Καπ" w:date="2023-03-03T06:50:00Z">
              <w:rPr>
                <w:b/>
                <w:iCs/>
              </w:rPr>
            </w:rPrChange>
          </w:rPr>
          <w:t xml:space="preserve">Εικόνα </w:t>
        </w:r>
      </w:ins>
      <w:ins w:id="2520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0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07" w:author="Στάθης Καπ" w:date="2023-03-13T03:59:00Z">
        <w:r w:rsidR="009F1C0B">
          <w:rPr>
            <w:noProof/>
            <w:sz w:val="18"/>
            <w:lang w:val="el-GR"/>
          </w:rPr>
          <w:t>14</w:t>
        </w:r>
        <w:r w:rsidR="009F1C0B">
          <w:rPr>
            <w:sz w:val="18"/>
            <w:lang w:val="el-GR"/>
          </w:rPr>
          <w:fldChar w:fldCharType="end"/>
        </w:r>
      </w:ins>
      <w:ins w:id="25208"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5209" w:author="Στάθης Καπ" w:date="2023-03-03T06:55:00Z">
        <w:r w:rsidR="005105E1" w:rsidRPr="005105E1">
          <w:rPr>
            <w:sz w:val="18"/>
            <w:lang w:val="el-GR"/>
            <w:rPrChange w:id="25210" w:author="Στάθης Καπ" w:date="2023-03-03T06:55:00Z">
              <w:rPr>
                <w:b/>
                <w:iCs/>
              </w:rPr>
            </w:rPrChange>
          </w:rPr>
          <w:t xml:space="preserve">13 </w:t>
        </w:r>
        <w:r w:rsidR="005105E1" w:rsidRPr="0054229A">
          <w:rPr>
            <w:lang w:val="el-GR"/>
          </w:rPr>
          <w:t>(</w:t>
        </w:r>
      </w:ins>
      <w:ins w:id="25211" w:author="Στάθης Καπ" w:date="2023-03-03T06:57:00Z">
        <w:r w:rsidR="005105E1" w:rsidRPr="005105E1">
          <w:rPr>
            <w:sz w:val="18"/>
            <w:lang w:val="el-GR"/>
            <w:rPrChange w:id="25212" w:author="Στάθης Καπ" w:date="2023-03-03T06:57:00Z">
              <w:rPr>
                <w:b/>
                <w:iCs/>
              </w:rPr>
            </w:rPrChange>
          </w:rPr>
          <w:t>144</w:t>
        </w:r>
      </w:ins>
      <w:ins w:id="25213"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5214" w:author="Στάθης Καπ" w:date="2023-02-28T00:04:00Z"/>
          <w:lang w:val="el-GR"/>
          <w:rPrChange w:id="25215" w:author="Στάθης Καπ" w:date="2023-03-03T06:50:00Z">
            <w:rPr>
              <w:ins w:id="25216" w:author="Στάθης Καπ" w:date="2023-02-28T00:04:00Z"/>
            </w:rPr>
          </w:rPrChange>
        </w:rPr>
      </w:pPr>
    </w:p>
    <w:p w14:paraId="505F1007" w14:textId="77777777" w:rsidR="009E2B24" w:rsidRDefault="009A7C76" w:rsidP="007D063F">
      <w:pPr>
        <w:keepNext/>
        <w:rPr>
          <w:ins w:id="25217" w:author="Στάθης Καπ" w:date="2023-03-03T06:50:00Z"/>
        </w:rPr>
      </w:pPr>
      <w:ins w:id="25218"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5219" w:author="Στάθης Καπ" w:date="2023-02-28T00:04:00Z"/>
          <w:sz w:val="18"/>
          <w:lang w:val="el-GR"/>
          <w:rPrChange w:id="25220" w:author="Στάθης Καπ" w:date="2023-03-03T06:55:00Z">
            <w:rPr>
              <w:ins w:id="25221" w:author="Στάθης Καπ" w:date="2023-02-28T00:04:00Z"/>
            </w:rPr>
          </w:rPrChange>
        </w:rPr>
        <w:pPrChange w:id="25222" w:author="Στάθης Καπ" w:date="2023-03-03T06:50:00Z">
          <w:pPr/>
        </w:pPrChange>
      </w:pPr>
      <w:ins w:id="25223" w:author="Στάθης Καπ" w:date="2023-03-03T06:50:00Z">
        <w:r w:rsidRPr="009E2B24">
          <w:rPr>
            <w:sz w:val="18"/>
            <w:lang w:val="el-GR"/>
            <w:rPrChange w:id="25224" w:author="Στάθης Καπ" w:date="2023-03-03T06:50:00Z">
              <w:rPr>
                <w:b/>
                <w:iCs/>
              </w:rPr>
            </w:rPrChange>
          </w:rPr>
          <w:t xml:space="preserve">Εικόνα </w:t>
        </w:r>
      </w:ins>
      <w:ins w:id="2522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2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27" w:author="Στάθης Καπ" w:date="2023-03-13T03:59:00Z">
        <w:r w:rsidR="009F1C0B">
          <w:rPr>
            <w:noProof/>
            <w:sz w:val="18"/>
            <w:lang w:val="el-GR"/>
          </w:rPr>
          <w:t>15</w:t>
        </w:r>
        <w:r w:rsidR="009F1C0B">
          <w:rPr>
            <w:sz w:val="18"/>
            <w:lang w:val="el-GR"/>
          </w:rPr>
          <w:fldChar w:fldCharType="end"/>
        </w:r>
      </w:ins>
      <w:ins w:id="25228"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5229" w:author="Στάθης Καπ" w:date="2023-03-03T06:55:00Z">
        <w:r w:rsidR="005105E1" w:rsidRPr="005105E1">
          <w:rPr>
            <w:sz w:val="18"/>
            <w:lang w:val="el-GR"/>
            <w:rPrChange w:id="25230" w:author="Στάθης Καπ" w:date="2023-03-03T06:55:00Z">
              <w:rPr>
                <w:b/>
                <w:iCs/>
              </w:rPr>
            </w:rPrChange>
          </w:rPr>
          <w:t xml:space="preserve">14 </w:t>
        </w:r>
        <w:r w:rsidR="005105E1" w:rsidRPr="0054229A">
          <w:rPr>
            <w:lang w:val="el-GR"/>
          </w:rPr>
          <w:t>(</w:t>
        </w:r>
      </w:ins>
      <w:ins w:id="25231" w:author="Στάθης Καπ" w:date="2023-03-03T06:57:00Z">
        <w:r w:rsidR="005105E1" w:rsidRPr="005105E1">
          <w:rPr>
            <w:sz w:val="18"/>
            <w:lang w:val="el-GR"/>
            <w:rPrChange w:id="25232" w:author="Στάθης Καπ" w:date="2023-03-03T06:57:00Z">
              <w:rPr>
                <w:b/>
                <w:iCs/>
              </w:rPr>
            </w:rPrChange>
          </w:rPr>
          <w:t>192</w:t>
        </w:r>
      </w:ins>
      <w:ins w:id="25233"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5234" w:author="Στάθης Καπ" w:date="2023-02-28T00:04:00Z"/>
          <w:lang w:val="el-GR"/>
          <w:rPrChange w:id="25235" w:author="Στάθης Καπ" w:date="2023-03-03T06:50:00Z">
            <w:rPr>
              <w:ins w:id="25236" w:author="Στάθης Καπ" w:date="2023-02-28T00:04:00Z"/>
            </w:rPr>
          </w:rPrChange>
        </w:rPr>
      </w:pPr>
    </w:p>
    <w:p w14:paraId="42E19954" w14:textId="77777777" w:rsidR="009E2B24" w:rsidRDefault="009A7C76" w:rsidP="007D063F">
      <w:pPr>
        <w:keepNext/>
        <w:rPr>
          <w:ins w:id="25237" w:author="Στάθης Καπ" w:date="2023-03-03T06:50:00Z"/>
        </w:rPr>
      </w:pPr>
      <w:ins w:id="25238"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5239" w:author="Στάθης Καπ" w:date="2023-02-28T00:05:00Z"/>
          <w:sz w:val="18"/>
          <w:lang w:val="el-GR"/>
          <w:rPrChange w:id="25240" w:author="Στάθης Καπ" w:date="2023-03-03T06:57:00Z">
            <w:rPr>
              <w:ins w:id="25241" w:author="Στάθης Καπ" w:date="2023-02-28T00:05:00Z"/>
            </w:rPr>
          </w:rPrChange>
        </w:rPr>
        <w:pPrChange w:id="25242" w:author="Στάθης Καπ" w:date="2023-03-03T06:50:00Z">
          <w:pPr/>
        </w:pPrChange>
      </w:pPr>
      <w:ins w:id="25243" w:author="Στάθης Καπ" w:date="2023-03-03T06:50:00Z">
        <w:r w:rsidRPr="009E2B24">
          <w:rPr>
            <w:sz w:val="18"/>
            <w:lang w:val="el-GR"/>
            <w:rPrChange w:id="25244" w:author="Στάθης Καπ" w:date="2023-03-03T06:50:00Z">
              <w:rPr>
                <w:b/>
                <w:iCs/>
              </w:rPr>
            </w:rPrChange>
          </w:rPr>
          <w:t xml:space="preserve">Εικόνα </w:t>
        </w:r>
      </w:ins>
      <w:ins w:id="2524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4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47" w:author="Στάθης Καπ" w:date="2023-03-13T03:59:00Z">
        <w:r w:rsidR="009F1C0B">
          <w:rPr>
            <w:noProof/>
            <w:sz w:val="18"/>
            <w:lang w:val="el-GR"/>
          </w:rPr>
          <w:t>16</w:t>
        </w:r>
        <w:r w:rsidR="009F1C0B">
          <w:rPr>
            <w:sz w:val="18"/>
            <w:lang w:val="el-GR"/>
          </w:rPr>
          <w:fldChar w:fldCharType="end"/>
        </w:r>
      </w:ins>
      <w:ins w:id="25248"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5249" w:author="Στάθης Καπ" w:date="2023-03-03T06:55:00Z">
        <w:r w:rsidR="005105E1" w:rsidRPr="005105E1">
          <w:rPr>
            <w:sz w:val="18"/>
            <w:lang w:val="el-GR"/>
            <w:rPrChange w:id="25250" w:author="Στάθης Καπ" w:date="2023-03-03T06:55:00Z">
              <w:rPr>
                <w:b/>
                <w:iCs/>
              </w:rPr>
            </w:rPrChange>
          </w:rPr>
          <w:t>15</w:t>
        </w:r>
      </w:ins>
      <w:ins w:id="25251" w:author="Στάθης Καπ" w:date="2023-03-03T06:57:00Z">
        <w:r w:rsidR="005105E1" w:rsidRPr="005105E1">
          <w:rPr>
            <w:sz w:val="18"/>
            <w:lang w:val="el-GR"/>
            <w:rPrChange w:id="25252" w:author="Στάθης Καπ" w:date="2023-03-03T06:57:00Z">
              <w:rPr>
                <w:b/>
                <w:iCs/>
              </w:rPr>
            </w:rPrChange>
          </w:rPr>
          <w:t xml:space="preserve"> </w:t>
        </w:r>
        <w:r w:rsidR="005105E1" w:rsidRPr="0054229A">
          <w:rPr>
            <w:lang w:val="el-GR"/>
          </w:rPr>
          <w:t>(</w:t>
        </w:r>
        <w:r w:rsidR="005105E1" w:rsidRPr="005105E1">
          <w:rPr>
            <w:sz w:val="18"/>
            <w:lang w:val="el-GR"/>
            <w:rPrChange w:id="25253" w:author="Στάθης Καπ" w:date="2023-03-03T06:57:00Z">
              <w:rPr>
                <w:b/>
                <w:iCs/>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5254" w:author="Στάθης Καπ" w:date="2023-02-28T00:05:00Z"/>
          <w:lang w:val="el-GR"/>
          <w:rPrChange w:id="25255" w:author="Στάθης Καπ" w:date="2023-03-03T06:50:00Z">
            <w:rPr>
              <w:ins w:id="25256" w:author="Στάθης Καπ" w:date="2023-02-28T00:05:00Z"/>
            </w:rPr>
          </w:rPrChange>
        </w:rPr>
      </w:pPr>
    </w:p>
    <w:p w14:paraId="41E8114A" w14:textId="77777777" w:rsidR="009E2B24" w:rsidRDefault="009A7C76" w:rsidP="007D063F">
      <w:pPr>
        <w:keepNext/>
        <w:rPr>
          <w:ins w:id="25257" w:author="Στάθης Καπ" w:date="2023-03-03T06:50:00Z"/>
        </w:rPr>
      </w:pPr>
      <w:ins w:id="25258"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5259" w:author="Στάθης Καπ" w:date="2023-02-28T00:05:00Z"/>
          <w:sz w:val="18"/>
          <w:lang w:val="el-GR"/>
          <w:rPrChange w:id="25260" w:author="Στάθης Καπ" w:date="2023-03-03T06:55:00Z">
            <w:rPr>
              <w:ins w:id="25261" w:author="Στάθης Καπ" w:date="2023-02-28T00:05:00Z"/>
            </w:rPr>
          </w:rPrChange>
        </w:rPr>
        <w:pPrChange w:id="25262" w:author="Στάθης Καπ" w:date="2023-03-03T06:50:00Z">
          <w:pPr/>
        </w:pPrChange>
      </w:pPr>
      <w:ins w:id="25263" w:author="Στάθης Καπ" w:date="2023-03-03T06:50:00Z">
        <w:r w:rsidRPr="009E2B24">
          <w:rPr>
            <w:sz w:val="18"/>
            <w:lang w:val="el-GR"/>
            <w:rPrChange w:id="25264" w:author="Στάθης Καπ" w:date="2023-03-03T06:50:00Z">
              <w:rPr>
                <w:b/>
                <w:iCs/>
              </w:rPr>
            </w:rPrChange>
          </w:rPr>
          <w:t xml:space="preserve">Εικόνα </w:t>
        </w:r>
      </w:ins>
      <w:ins w:id="2526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6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67" w:author="Στάθης Καπ" w:date="2023-03-13T03:59:00Z">
        <w:r w:rsidR="009F1C0B">
          <w:rPr>
            <w:noProof/>
            <w:sz w:val="18"/>
            <w:lang w:val="el-GR"/>
          </w:rPr>
          <w:t>17</w:t>
        </w:r>
        <w:r w:rsidR="009F1C0B">
          <w:rPr>
            <w:sz w:val="18"/>
            <w:lang w:val="el-GR"/>
          </w:rPr>
          <w:fldChar w:fldCharType="end"/>
        </w:r>
      </w:ins>
      <w:ins w:id="25268"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5269" w:author="Στάθης Καπ" w:date="2023-03-03T06:55:00Z">
        <w:r w:rsidR="005105E1" w:rsidRPr="005105E1">
          <w:rPr>
            <w:sz w:val="18"/>
            <w:lang w:val="el-GR"/>
            <w:rPrChange w:id="25270" w:author="Στάθης Καπ" w:date="2023-03-03T06:55:00Z">
              <w:rPr>
                <w:b/>
                <w:iCs/>
              </w:rPr>
            </w:rPrChange>
          </w:rPr>
          <w:t xml:space="preserve">16 </w:t>
        </w:r>
        <w:r w:rsidR="005105E1" w:rsidRPr="0054229A">
          <w:rPr>
            <w:lang w:val="el-GR"/>
          </w:rPr>
          <w:t>(</w:t>
        </w:r>
      </w:ins>
      <w:ins w:id="25271" w:author="Στάθης Καπ" w:date="2023-03-03T06:57:00Z">
        <w:r w:rsidR="005105E1" w:rsidRPr="005105E1">
          <w:rPr>
            <w:sz w:val="18"/>
            <w:lang w:val="el-GR"/>
            <w:rPrChange w:id="25272" w:author="Στάθης Καπ" w:date="2023-03-03T06:57:00Z">
              <w:rPr>
                <w:b/>
                <w:iCs/>
              </w:rPr>
            </w:rPrChange>
          </w:rPr>
          <w:t>288</w:t>
        </w:r>
      </w:ins>
      <w:ins w:id="25273"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5274" w:author="Στάθης Καπ" w:date="2023-02-28T00:05:00Z"/>
          <w:lang w:val="el-GR"/>
          <w:rPrChange w:id="25275" w:author="Στάθης Καπ" w:date="2023-03-03T06:50:00Z">
            <w:rPr>
              <w:ins w:id="25276" w:author="Στάθης Καπ" w:date="2023-02-28T00:05:00Z"/>
            </w:rPr>
          </w:rPrChange>
        </w:rPr>
      </w:pPr>
    </w:p>
    <w:p w14:paraId="53D4913A" w14:textId="77777777" w:rsidR="009E2B24" w:rsidRDefault="009A7C76" w:rsidP="007D063F">
      <w:pPr>
        <w:keepNext/>
        <w:rPr>
          <w:ins w:id="25277" w:author="Στάθης Καπ" w:date="2023-03-03T06:50:00Z"/>
        </w:rPr>
      </w:pPr>
      <w:ins w:id="25278"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5279" w:author="Στάθης Καπ" w:date="2023-02-28T00:06:00Z"/>
          <w:sz w:val="18"/>
          <w:lang w:val="el-GR"/>
          <w:rPrChange w:id="25280" w:author="Στάθης Καπ" w:date="2023-03-03T06:56:00Z">
            <w:rPr>
              <w:ins w:id="25281" w:author="Στάθης Καπ" w:date="2023-02-28T00:06:00Z"/>
            </w:rPr>
          </w:rPrChange>
        </w:rPr>
        <w:pPrChange w:id="25282" w:author="Στάθης Καπ" w:date="2023-03-03T06:50:00Z">
          <w:pPr/>
        </w:pPrChange>
      </w:pPr>
      <w:ins w:id="25283" w:author="Στάθης Καπ" w:date="2023-03-03T06:50:00Z">
        <w:r w:rsidRPr="009E2B24">
          <w:rPr>
            <w:sz w:val="18"/>
            <w:lang w:val="el-GR"/>
            <w:rPrChange w:id="25284" w:author="Στάθης Καπ" w:date="2023-03-03T06:50:00Z">
              <w:rPr>
                <w:b/>
                <w:iCs/>
              </w:rPr>
            </w:rPrChange>
          </w:rPr>
          <w:t xml:space="preserve">Εικόνα </w:t>
        </w:r>
      </w:ins>
      <w:ins w:id="2528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28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287" w:author="Στάθης Καπ" w:date="2023-03-13T03:59:00Z">
        <w:r w:rsidR="009F1C0B">
          <w:rPr>
            <w:noProof/>
            <w:sz w:val="18"/>
            <w:lang w:val="el-GR"/>
          </w:rPr>
          <w:t>18</w:t>
        </w:r>
        <w:r w:rsidR="009F1C0B">
          <w:rPr>
            <w:sz w:val="18"/>
            <w:lang w:val="el-GR"/>
          </w:rPr>
          <w:fldChar w:fldCharType="end"/>
        </w:r>
      </w:ins>
      <w:ins w:id="25288"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5289" w:author="Στάθης Καπ" w:date="2023-03-03T06:55:00Z">
        <w:r w:rsidR="005105E1" w:rsidRPr="005105E1">
          <w:rPr>
            <w:sz w:val="18"/>
            <w:lang w:val="el-GR"/>
            <w:rPrChange w:id="25290" w:author="Στάθης Καπ" w:date="2023-03-03T06:56:00Z">
              <w:rPr>
                <w:b/>
                <w:iCs/>
              </w:rPr>
            </w:rPrChange>
          </w:rPr>
          <w:t xml:space="preserve">17 </w:t>
        </w:r>
        <w:r w:rsidR="005105E1" w:rsidRPr="0054229A">
          <w:rPr>
            <w:lang w:val="el-GR"/>
          </w:rPr>
          <w:t>(</w:t>
        </w:r>
      </w:ins>
      <w:ins w:id="25291" w:author="Στάθης Καπ" w:date="2023-03-03T06:58:00Z">
        <w:r w:rsidR="005105E1" w:rsidRPr="009E3EB1">
          <w:rPr>
            <w:sz w:val="18"/>
            <w:lang w:val="el-GR"/>
            <w:rPrChange w:id="25292" w:author="Στάθης Καπ" w:date="2023-03-03T06:59:00Z">
              <w:rPr>
                <w:b/>
                <w:iCs/>
              </w:rPr>
            </w:rPrChange>
          </w:rPr>
          <w:t>72</w:t>
        </w:r>
      </w:ins>
      <w:ins w:id="25293"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5294" w:author="Στάθης Καπ" w:date="2023-02-28T00:07:00Z"/>
          <w:lang w:val="el-GR"/>
          <w:rPrChange w:id="25295" w:author="Στάθης Καπ" w:date="2023-03-03T06:50:00Z">
            <w:rPr>
              <w:ins w:id="25296" w:author="Στάθης Καπ" w:date="2023-02-28T00:07:00Z"/>
            </w:rPr>
          </w:rPrChange>
        </w:rPr>
      </w:pPr>
    </w:p>
    <w:p w14:paraId="16CBAFE2" w14:textId="77777777" w:rsidR="009E2B24" w:rsidRDefault="009A7C76" w:rsidP="007D063F">
      <w:pPr>
        <w:keepNext/>
        <w:rPr>
          <w:ins w:id="25297" w:author="Στάθης Καπ" w:date="2023-03-03T06:50:00Z"/>
        </w:rPr>
      </w:pPr>
      <w:ins w:id="25298"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5299" w:author="Στάθης Καπ" w:date="2023-02-28T00:07:00Z"/>
          <w:sz w:val="18"/>
          <w:lang w:val="el-GR"/>
          <w:rPrChange w:id="25300" w:author="Στάθης Καπ" w:date="2023-03-03T06:56:00Z">
            <w:rPr>
              <w:ins w:id="25301" w:author="Στάθης Καπ" w:date="2023-02-28T00:07:00Z"/>
            </w:rPr>
          </w:rPrChange>
        </w:rPr>
        <w:pPrChange w:id="25302" w:author="Στάθης Καπ" w:date="2023-03-03T06:50:00Z">
          <w:pPr/>
        </w:pPrChange>
      </w:pPr>
      <w:ins w:id="25303" w:author="Στάθης Καπ" w:date="2023-03-03T06:50:00Z">
        <w:r w:rsidRPr="005105E1">
          <w:rPr>
            <w:sz w:val="18"/>
            <w:lang w:val="el-GR"/>
            <w:rPrChange w:id="25304" w:author="Στάθης Καπ" w:date="2023-03-03T06:53:00Z">
              <w:rPr>
                <w:b/>
                <w:iCs/>
              </w:rPr>
            </w:rPrChange>
          </w:rPr>
          <w:t xml:space="preserve">Εικόνα </w:t>
        </w:r>
      </w:ins>
      <w:ins w:id="2530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0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07" w:author="Στάθης Καπ" w:date="2023-03-13T03:59:00Z">
        <w:r w:rsidR="009F1C0B">
          <w:rPr>
            <w:noProof/>
            <w:sz w:val="18"/>
            <w:lang w:val="el-GR"/>
          </w:rPr>
          <w:t>19</w:t>
        </w:r>
        <w:r w:rsidR="009F1C0B">
          <w:rPr>
            <w:sz w:val="18"/>
            <w:lang w:val="el-GR"/>
          </w:rPr>
          <w:fldChar w:fldCharType="end"/>
        </w:r>
      </w:ins>
      <w:ins w:id="25308"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5309" w:author="Στάθης Καπ" w:date="2023-03-03T06:55:00Z">
        <w:r w:rsidR="005105E1" w:rsidRPr="005105E1">
          <w:rPr>
            <w:sz w:val="18"/>
            <w:lang w:val="el-GR"/>
            <w:rPrChange w:id="25310" w:author="Στάθης Καπ" w:date="2023-03-03T06:56:00Z">
              <w:rPr>
                <w:b/>
                <w:iCs/>
              </w:rPr>
            </w:rPrChange>
          </w:rPr>
          <w:t xml:space="preserve">18 </w:t>
        </w:r>
        <w:r w:rsidR="005105E1" w:rsidRPr="0054229A">
          <w:rPr>
            <w:lang w:val="el-GR"/>
          </w:rPr>
          <w:t>(</w:t>
        </w:r>
      </w:ins>
      <w:ins w:id="25311" w:author="Στάθης Καπ" w:date="2023-03-03T06:58:00Z">
        <w:r w:rsidR="005105E1" w:rsidRPr="005105E1">
          <w:rPr>
            <w:sz w:val="18"/>
            <w:lang w:val="el-GR"/>
            <w:rPrChange w:id="25312" w:author="Στάθης Καπ" w:date="2023-03-03T06:58:00Z">
              <w:rPr>
                <w:b/>
                <w:iCs/>
              </w:rPr>
            </w:rPrChange>
          </w:rPr>
          <w:t>144</w:t>
        </w:r>
      </w:ins>
      <w:ins w:id="25313"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5314" w:author="Στάθης Καπ" w:date="2023-02-28T00:08:00Z"/>
          <w:lang w:val="el-GR"/>
          <w:rPrChange w:id="25315" w:author="Στάθης Καπ" w:date="2023-03-03T06:53:00Z">
            <w:rPr>
              <w:ins w:id="25316" w:author="Στάθης Καπ" w:date="2023-02-28T00:08:00Z"/>
            </w:rPr>
          </w:rPrChange>
        </w:rPr>
      </w:pPr>
    </w:p>
    <w:p w14:paraId="1C222161" w14:textId="77777777" w:rsidR="009E2B24" w:rsidRDefault="00140D9A" w:rsidP="007D063F">
      <w:pPr>
        <w:keepNext/>
        <w:rPr>
          <w:ins w:id="25317" w:author="Στάθης Καπ" w:date="2023-03-03T06:50:00Z"/>
        </w:rPr>
      </w:pPr>
      <w:ins w:id="25318"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5319" w:author="Στάθης Καπ" w:date="2023-02-28T00:08:00Z"/>
          <w:sz w:val="18"/>
          <w:lang w:val="el-GR"/>
          <w:rPrChange w:id="25320" w:author="Στάθης Καπ" w:date="2023-03-03T06:58:00Z">
            <w:rPr>
              <w:ins w:id="25321" w:author="Στάθης Καπ" w:date="2023-02-28T00:08:00Z"/>
            </w:rPr>
          </w:rPrChange>
        </w:rPr>
        <w:pPrChange w:id="25322" w:author="Στάθης Καπ" w:date="2023-03-03T06:51:00Z">
          <w:pPr/>
        </w:pPrChange>
      </w:pPr>
      <w:ins w:id="25323" w:author="Στάθης Καπ" w:date="2023-03-03T06:50:00Z">
        <w:r w:rsidRPr="005105E1">
          <w:rPr>
            <w:sz w:val="18"/>
            <w:lang w:val="el-GR"/>
            <w:rPrChange w:id="25324" w:author="Στάθης Καπ" w:date="2023-03-03T06:53:00Z">
              <w:rPr>
                <w:b/>
                <w:iCs/>
              </w:rPr>
            </w:rPrChange>
          </w:rPr>
          <w:t xml:space="preserve">Εικόνα </w:t>
        </w:r>
      </w:ins>
      <w:ins w:id="25325"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26"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27" w:author="Στάθης Καπ" w:date="2023-03-13T03:59:00Z">
        <w:r w:rsidR="009F1C0B">
          <w:rPr>
            <w:noProof/>
            <w:sz w:val="18"/>
            <w:lang w:val="el-GR"/>
          </w:rPr>
          <w:t>20</w:t>
        </w:r>
        <w:r w:rsidR="009F1C0B">
          <w:rPr>
            <w:sz w:val="18"/>
            <w:lang w:val="el-GR"/>
          </w:rPr>
          <w:fldChar w:fldCharType="end"/>
        </w:r>
      </w:ins>
      <w:ins w:id="25328"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5329" w:author="Στάθης Καπ" w:date="2023-03-03T06:55:00Z">
        <w:r w:rsidR="005105E1" w:rsidRPr="005105E1">
          <w:rPr>
            <w:sz w:val="18"/>
            <w:lang w:val="el-GR"/>
            <w:rPrChange w:id="25330" w:author="Στάθης Καπ" w:date="2023-03-03T06:55:00Z">
              <w:rPr>
                <w:b/>
                <w:iCs/>
              </w:rPr>
            </w:rPrChange>
          </w:rPr>
          <w:t>19</w:t>
        </w:r>
      </w:ins>
      <w:ins w:id="25331" w:author="Στάθης Καπ" w:date="2023-03-03T06:58:00Z">
        <w:r w:rsidR="005105E1" w:rsidRPr="005105E1">
          <w:rPr>
            <w:sz w:val="18"/>
            <w:lang w:val="el-GR"/>
            <w:rPrChange w:id="25332" w:author="Στάθης Καπ" w:date="2023-03-03T06:58:00Z">
              <w:rPr>
                <w:b/>
                <w:iCs/>
              </w:rPr>
            </w:rPrChange>
          </w:rPr>
          <w:t xml:space="preserve"> </w:t>
        </w:r>
        <w:r w:rsidR="005105E1" w:rsidRPr="0054229A">
          <w:rPr>
            <w:lang w:val="el-GR"/>
          </w:rPr>
          <w:t>(</w:t>
        </w:r>
        <w:r w:rsidR="005105E1" w:rsidRPr="005105E1">
          <w:rPr>
            <w:sz w:val="18"/>
            <w:lang w:val="el-GR"/>
            <w:rPrChange w:id="25333" w:author="Στάθης Καπ" w:date="2023-03-03T06:58:00Z">
              <w:rPr>
                <w:b/>
                <w:iCs/>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5334" w:author="Στάθης Καπ" w:date="2023-02-28T00:08:00Z"/>
          <w:lang w:val="el-GR"/>
          <w:rPrChange w:id="25335" w:author="Στάθης Καπ" w:date="2023-03-03T06:46:00Z">
            <w:rPr>
              <w:ins w:id="25336" w:author="Στάθης Καπ" w:date="2023-02-28T00:08:00Z"/>
            </w:rPr>
          </w:rPrChange>
        </w:rPr>
      </w:pPr>
    </w:p>
    <w:p w14:paraId="5876F9DA" w14:textId="77777777" w:rsidR="00FA7158" w:rsidRDefault="00140D9A" w:rsidP="000414A2">
      <w:pPr>
        <w:keepNext/>
        <w:rPr>
          <w:ins w:id="25337" w:author="Στάθης Καπ" w:date="2023-03-03T06:45:00Z"/>
        </w:rPr>
      </w:pPr>
      <w:ins w:id="25338"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5339" w:author="Στάθης Καπ" w:date="2023-03-07T02:52:00Z"/>
          <w:lang w:val="el-GR"/>
        </w:rPr>
      </w:pPr>
      <w:ins w:id="25340" w:author="Στάθης Καπ" w:date="2023-03-03T06:45:00Z">
        <w:r w:rsidRPr="00FA7158">
          <w:rPr>
            <w:sz w:val="18"/>
            <w:lang w:val="el-GR"/>
            <w:rPrChange w:id="25341" w:author="Στάθης Καπ" w:date="2023-03-03T06:46:00Z">
              <w:rPr>
                <w:rFonts w:asciiTheme="minorHAnsi" w:hAnsiTheme="minorHAnsi"/>
                <w:b w:val="0"/>
                <w:iCs w:val="0"/>
                <w:color w:val="auto"/>
                <w:sz w:val="22"/>
                <w:szCs w:val="22"/>
              </w:rPr>
            </w:rPrChange>
          </w:rPr>
          <w:t xml:space="preserve">Εικόνα </w:t>
        </w:r>
      </w:ins>
      <w:ins w:id="25342"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5343"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5344" w:author="Στάθης Καπ" w:date="2023-03-13T03:59:00Z">
        <w:r w:rsidR="009F1C0B">
          <w:rPr>
            <w:noProof/>
            <w:sz w:val="18"/>
            <w:lang w:val="el-GR"/>
          </w:rPr>
          <w:t>21</w:t>
        </w:r>
        <w:r w:rsidR="009F1C0B">
          <w:rPr>
            <w:sz w:val="18"/>
            <w:lang w:val="el-GR"/>
          </w:rPr>
          <w:fldChar w:fldCharType="end"/>
        </w:r>
      </w:ins>
      <w:ins w:id="25345"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5346" w:author="Στάθης Καπ" w:date="2023-03-03T06:51:00Z">
        <w:r w:rsidR="007D063F">
          <w:rPr>
            <w:lang w:val="el-GR"/>
          </w:rPr>
          <w:t xml:space="preserve"> </w:t>
        </w:r>
        <w:r w:rsidR="007D063F" w:rsidRPr="007D063F">
          <w:rPr>
            <w:sz w:val="18"/>
            <w:lang w:val="el-GR"/>
            <w:rPrChange w:id="25347" w:author="Στάθης Καπ" w:date="2023-03-03T06:51:00Z">
              <w:rPr>
                <w:rFonts w:asciiTheme="minorHAnsi" w:hAnsiTheme="minorHAnsi"/>
                <w:b w:val="0"/>
                <w:iCs w:val="0"/>
                <w:color w:val="auto"/>
                <w:sz w:val="22"/>
                <w:szCs w:val="22"/>
              </w:rPr>
            </w:rPrChange>
          </w:rPr>
          <w:t>(</w:t>
        </w:r>
      </w:ins>
      <w:ins w:id="25348" w:author="Στάθης Καπ" w:date="2023-03-03T06:58:00Z">
        <w:r w:rsidR="005105E1" w:rsidRPr="009E3EB1">
          <w:rPr>
            <w:sz w:val="18"/>
            <w:lang w:val="el-GR"/>
            <w:rPrChange w:id="25349" w:author="Στάθης Καπ" w:date="2023-03-03T06:58:00Z">
              <w:rPr>
                <w:rFonts w:asciiTheme="minorHAnsi" w:hAnsiTheme="minorHAnsi"/>
                <w:b w:val="0"/>
                <w:iCs w:val="0"/>
                <w:color w:val="auto"/>
                <w:sz w:val="22"/>
                <w:szCs w:val="22"/>
              </w:rPr>
            </w:rPrChange>
          </w:rPr>
          <w:t>288</w:t>
        </w:r>
      </w:ins>
      <w:ins w:id="25350" w:author="Στάθης Καπ" w:date="2023-03-03T06:52:00Z">
        <w:r w:rsidR="005105E1" w:rsidRPr="005105E1">
          <w:rPr>
            <w:sz w:val="18"/>
            <w:lang w:val="el-GR"/>
            <w:rPrChange w:id="25351" w:author="Στάθης Καπ" w:date="2023-03-03T06:52:00Z">
              <w:rPr>
                <w:rFonts w:asciiTheme="minorHAnsi" w:hAnsiTheme="minorHAnsi"/>
                <w:b w:val="0"/>
                <w:iCs w:val="0"/>
                <w:color w:val="auto"/>
                <w:sz w:val="22"/>
                <w:szCs w:val="22"/>
              </w:rPr>
            </w:rPrChange>
          </w:rPr>
          <w:t xml:space="preserve"> </w:t>
        </w:r>
        <w:r w:rsidR="005105E1">
          <w:t>pois</w:t>
        </w:r>
      </w:ins>
      <w:ins w:id="25352" w:author="Στάθης Καπ" w:date="2023-03-03T06:51:00Z">
        <w:r w:rsidR="007D063F" w:rsidRPr="007D063F">
          <w:rPr>
            <w:sz w:val="18"/>
            <w:lang w:val="el-GR"/>
            <w:rPrChange w:id="25353"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5354" w:author="Στάθης Καπ" w:date="2023-02-27T05:34:00Z"/>
          <w:sz w:val="18"/>
          <w:lang w:val="el-GR"/>
          <w:rPrChange w:id="25355" w:author="Στάθης Καπ" w:date="2023-03-03T06:42:00Z">
            <w:rPr>
              <w:ins w:id="25356" w:author="Στάθης Καπ" w:date="2023-02-27T05:34:00Z"/>
            </w:rPr>
          </w:rPrChange>
        </w:rPr>
        <w:pPrChange w:id="25357" w:author="Στάθης Καπ" w:date="2023-02-28T00:03:00Z">
          <w:pPr/>
        </w:pPrChange>
      </w:pPr>
      <w:ins w:id="25358" w:author="Στάθης Καπ" w:date="2023-02-27T05:34:00Z">
        <w:r w:rsidRPr="00744E3F">
          <w:rPr>
            <w:sz w:val="18"/>
            <w:lang w:val="el-GR"/>
            <w:rPrChange w:id="25359" w:author="Στάθης Καπ" w:date="2023-03-03T06:42:00Z">
              <w:rPr>
                <w:b/>
                <w:iCs/>
              </w:rPr>
            </w:rPrChange>
          </w:rPr>
          <w:br w:type="page"/>
        </w:r>
      </w:ins>
    </w:p>
    <w:p w14:paraId="6CA6BA52" w14:textId="133E0D30" w:rsidR="001E2354" w:rsidRPr="00744E3F" w:rsidDel="00A96E8B" w:rsidRDefault="001E2354">
      <w:pPr>
        <w:rPr>
          <w:del w:id="25360" w:author="Στάθης Καπ" w:date="2023-02-27T05:40:00Z"/>
          <w:lang w:val="el-GR"/>
          <w:rPrChange w:id="25361" w:author="Στάθης Καπ" w:date="2023-03-03T06:42:00Z">
            <w:rPr>
              <w:del w:id="25362" w:author="Στάθης Καπ" w:date="2023-02-27T05:40:00Z"/>
            </w:rPr>
          </w:rPrChange>
        </w:rPr>
        <w:pPrChange w:id="25363" w:author="Στάθης Καπ" w:date="2023-02-26T09:06:00Z">
          <w:pPr>
            <w:pStyle w:val="ListParagraph"/>
            <w:numPr>
              <w:numId w:val="44"/>
            </w:numPr>
            <w:ind w:hanging="360"/>
          </w:pPr>
        </w:pPrChange>
      </w:pPr>
      <w:bookmarkStart w:id="25364" w:name="_Toc129057691"/>
      <w:bookmarkStart w:id="25365" w:name="_Toc129191526"/>
      <w:bookmarkStart w:id="25366" w:name="_Toc129197864"/>
      <w:bookmarkStart w:id="25367" w:name="_Toc129300390"/>
      <w:bookmarkEnd w:id="25364"/>
      <w:bookmarkEnd w:id="25365"/>
      <w:bookmarkEnd w:id="25366"/>
      <w:bookmarkEnd w:id="25367"/>
    </w:p>
    <w:p w14:paraId="0AF2386C" w14:textId="3BE1E74F" w:rsidR="008E010E" w:rsidRPr="00744E3F" w:rsidDel="009B47BA" w:rsidRDefault="008E010E" w:rsidP="008E010E">
      <w:pPr>
        <w:rPr>
          <w:del w:id="25368" w:author="Στάθης Καπ" w:date="2023-02-26T09:06:00Z"/>
          <w:lang w:val="el-GR"/>
          <w:rPrChange w:id="25369" w:author="Στάθης Καπ" w:date="2023-03-03T06:42:00Z">
            <w:rPr>
              <w:del w:id="25370" w:author="Στάθης Καπ" w:date="2023-02-26T09:06:00Z"/>
            </w:rPr>
          </w:rPrChange>
        </w:rPr>
      </w:pPr>
      <w:del w:id="25371" w:author="Στάθης Καπ" w:date="2023-02-26T09:06:00Z">
        <w:r w:rsidDel="009B47BA">
          <w:rPr>
            <w:lang w:val="el-GR"/>
          </w:rPr>
          <w:delText xml:space="preserve">Για </w:delText>
        </w:r>
        <w:r w:rsidDel="009B47BA">
          <w:delText>m</w:delText>
        </w:r>
        <w:r w:rsidRPr="00744E3F" w:rsidDel="009B47BA">
          <w:rPr>
            <w:lang w:val="el-GR"/>
            <w:rPrChange w:id="25372" w:author="Στάθης Καπ" w:date="2023-03-03T06:42:00Z">
              <w:rPr/>
            </w:rPrChange>
          </w:rPr>
          <w:delText>=1</w:delText>
        </w:r>
        <w:bookmarkStart w:id="25373" w:name="_Toc129057692"/>
        <w:bookmarkStart w:id="25374" w:name="_Toc129191527"/>
        <w:bookmarkStart w:id="25375" w:name="_Toc129197865"/>
        <w:bookmarkStart w:id="25376" w:name="_Toc129300391"/>
        <w:bookmarkEnd w:id="25373"/>
        <w:bookmarkEnd w:id="25374"/>
        <w:bookmarkEnd w:id="25375"/>
        <w:bookmarkEnd w:id="25376"/>
      </w:del>
    </w:p>
    <w:tbl>
      <w:tblPr>
        <w:tblStyle w:val="TableGrid"/>
        <w:tblW w:w="0" w:type="auto"/>
        <w:tblCellMar>
          <w:left w:w="57" w:type="dxa"/>
          <w:right w:w="57" w:type="dxa"/>
        </w:tblCellMar>
        <w:tblLook w:val="04A0" w:firstRow="1" w:lastRow="0" w:firstColumn="1" w:lastColumn="0" w:noHBand="0" w:noVBand="1"/>
        <w:tblPrChange w:id="25377"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5378">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5379" w:author="Στάθης Καπ" w:date="2023-02-26T08:47:00Z"/>
        </w:trPr>
        <w:tc>
          <w:tcPr>
            <w:tcW w:w="627" w:type="dxa"/>
            <w:tcPrChange w:id="25380" w:author="Στάθης Καπ" w:date="2023-02-26T08:48:00Z">
              <w:tcPr>
                <w:tcW w:w="627" w:type="dxa"/>
              </w:tcPr>
            </w:tcPrChange>
          </w:tcPr>
          <w:p w14:paraId="096B4EB8" w14:textId="6A2CAE93" w:rsidR="008E010E" w:rsidRPr="00744E3F" w:rsidDel="00715EE1" w:rsidRDefault="008E010E" w:rsidP="00D1397D">
            <w:pPr>
              <w:rPr>
                <w:del w:id="25381" w:author="Στάθης Καπ" w:date="2023-02-26T08:47:00Z"/>
                <w:sz w:val="18"/>
                <w:szCs w:val="18"/>
                <w:lang w:val="el-GR"/>
                <w:rPrChange w:id="25382" w:author="Στάθης Καπ" w:date="2023-03-03T06:42:00Z">
                  <w:rPr>
                    <w:del w:id="25383" w:author="Στάθης Καπ" w:date="2023-02-26T08:47:00Z"/>
                    <w:sz w:val="18"/>
                    <w:szCs w:val="18"/>
                  </w:rPr>
                </w:rPrChange>
              </w:rPr>
            </w:pPr>
            <w:bookmarkStart w:id="25384" w:name="_Toc129057693"/>
            <w:bookmarkStart w:id="25385" w:name="_Toc129191528"/>
            <w:bookmarkStart w:id="25386" w:name="_Toc129197866"/>
            <w:bookmarkStart w:id="25387" w:name="_Toc129300392"/>
            <w:bookmarkEnd w:id="25384"/>
            <w:bookmarkEnd w:id="25385"/>
            <w:bookmarkEnd w:id="25386"/>
            <w:bookmarkEnd w:id="25387"/>
          </w:p>
        </w:tc>
        <w:tc>
          <w:tcPr>
            <w:tcW w:w="2057" w:type="dxa"/>
            <w:gridSpan w:val="3"/>
            <w:tcPrChange w:id="25388" w:author="Στάθης Καπ" w:date="2023-02-26T08:48:00Z">
              <w:tcPr>
                <w:tcW w:w="2057" w:type="dxa"/>
                <w:gridSpan w:val="3"/>
              </w:tcPr>
            </w:tcPrChange>
          </w:tcPr>
          <w:p w14:paraId="74B7A742" w14:textId="4F3238F5" w:rsidR="008E010E" w:rsidRPr="00744E3F" w:rsidDel="00715EE1" w:rsidRDefault="008E010E" w:rsidP="00D1397D">
            <w:pPr>
              <w:rPr>
                <w:del w:id="25389" w:author="Στάθης Καπ" w:date="2023-02-26T08:47:00Z"/>
                <w:sz w:val="18"/>
                <w:szCs w:val="18"/>
                <w:lang w:val="el-GR"/>
                <w:rPrChange w:id="25390" w:author="Στάθης Καπ" w:date="2023-03-03T06:42:00Z">
                  <w:rPr>
                    <w:del w:id="25391" w:author="Στάθης Καπ" w:date="2023-02-26T08:47:00Z"/>
                    <w:sz w:val="18"/>
                    <w:szCs w:val="18"/>
                  </w:rPr>
                </w:rPrChange>
              </w:rPr>
            </w:pPr>
            <w:del w:id="25392" w:author="Στάθης Καπ" w:date="2023-02-26T08:46:00Z">
              <w:r w:rsidDel="00715EE1">
                <w:rPr>
                  <w:sz w:val="18"/>
                  <w:szCs w:val="18"/>
                </w:rPr>
                <w:delText>S</w:delText>
              </w:r>
              <w:r w:rsidRPr="00744E3F" w:rsidDel="00715EE1">
                <w:rPr>
                  <w:sz w:val="18"/>
                  <w:szCs w:val="18"/>
                  <w:lang w:val="el-GR"/>
                  <w:rPrChange w:id="25393" w:author="Στάθης Καπ" w:date="2023-03-03T06:42:00Z">
                    <w:rPr>
                      <w:sz w:val="18"/>
                      <w:szCs w:val="18"/>
                    </w:rPr>
                  </w:rPrChange>
                </w:rPr>
                <w:delText>=1</w:delText>
              </w:r>
            </w:del>
            <w:bookmarkStart w:id="25394" w:name="_Toc129057694"/>
            <w:bookmarkStart w:id="25395" w:name="_Toc129191529"/>
            <w:bookmarkStart w:id="25396" w:name="_Toc129197867"/>
            <w:bookmarkStart w:id="25397" w:name="_Toc129300393"/>
            <w:bookmarkEnd w:id="25394"/>
            <w:bookmarkEnd w:id="25395"/>
            <w:bookmarkEnd w:id="25396"/>
            <w:bookmarkEnd w:id="25397"/>
          </w:p>
        </w:tc>
        <w:tc>
          <w:tcPr>
            <w:tcW w:w="2057" w:type="dxa"/>
            <w:gridSpan w:val="3"/>
            <w:tcPrChange w:id="25398" w:author="Στάθης Καπ" w:date="2023-02-26T08:48:00Z">
              <w:tcPr>
                <w:tcW w:w="2057" w:type="dxa"/>
                <w:gridSpan w:val="3"/>
              </w:tcPr>
            </w:tcPrChange>
          </w:tcPr>
          <w:p w14:paraId="44987494" w14:textId="54BFFCFF" w:rsidR="008E010E" w:rsidRPr="00744E3F" w:rsidDel="00715EE1" w:rsidRDefault="008E010E" w:rsidP="00D1397D">
            <w:pPr>
              <w:rPr>
                <w:del w:id="25399" w:author="Στάθης Καπ" w:date="2023-02-26T08:47:00Z"/>
                <w:sz w:val="18"/>
                <w:szCs w:val="18"/>
                <w:lang w:val="el-GR"/>
                <w:rPrChange w:id="25400" w:author="Στάθης Καπ" w:date="2023-03-03T06:42:00Z">
                  <w:rPr>
                    <w:del w:id="25401" w:author="Στάθης Καπ" w:date="2023-02-26T08:47:00Z"/>
                    <w:sz w:val="18"/>
                    <w:szCs w:val="18"/>
                  </w:rPr>
                </w:rPrChange>
              </w:rPr>
            </w:pPr>
            <w:del w:id="25402" w:author="Στάθης Καπ" w:date="2023-02-26T08:46:00Z">
              <w:r w:rsidDel="00715EE1">
                <w:rPr>
                  <w:sz w:val="18"/>
                  <w:szCs w:val="18"/>
                </w:rPr>
                <w:delText>S</w:delText>
              </w:r>
              <w:r w:rsidRPr="00744E3F" w:rsidDel="00715EE1">
                <w:rPr>
                  <w:sz w:val="18"/>
                  <w:szCs w:val="18"/>
                  <w:lang w:val="el-GR"/>
                  <w:rPrChange w:id="25403" w:author="Στάθης Καπ" w:date="2023-03-03T06:42:00Z">
                    <w:rPr>
                      <w:sz w:val="18"/>
                      <w:szCs w:val="18"/>
                    </w:rPr>
                  </w:rPrChange>
                </w:rPr>
                <w:delText>=2</w:delText>
              </w:r>
            </w:del>
            <w:bookmarkStart w:id="25404" w:name="_Toc129057695"/>
            <w:bookmarkStart w:id="25405" w:name="_Toc129191530"/>
            <w:bookmarkStart w:id="25406" w:name="_Toc129197868"/>
            <w:bookmarkStart w:id="25407" w:name="_Toc129300394"/>
            <w:bookmarkEnd w:id="25404"/>
            <w:bookmarkEnd w:id="25405"/>
            <w:bookmarkEnd w:id="25406"/>
            <w:bookmarkEnd w:id="25407"/>
          </w:p>
        </w:tc>
        <w:tc>
          <w:tcPr>
            <w:tcW w:w="2057" w:type="dxa"/>
            <w:gridSpan w:val="3"/>
            <w:tcPrChange w:id="25408" w:author="Στάθης Καπ" w:date="2023-02-26T08:48:00Z">
              <w:tcPr>
                <w:tcW w:w="2057" w:type="dxa"/>
                <w:gridSpan w:val="3"/>
              </w:tcPr>
            </w:tcPrChange>
          </w:tcPr>
          <w:p w14:paraId="27BD374C" w14:textId="6459B55A" w:rsidR="008E010E" w:rsidRPr="00744E3F" w:rsidDel="00715EE1" w:rsidRDefault="008E010E" w:rsidP="00D1397D">
            <w:pPr>
              <w:rPr>
                <w:del w:id="25409" w:author="Στάθης Καπ" w:date="2023-02-26T08:47:00Z"/>
                <w:sz w:val="18"/>
                <w:szCs w:val="18"/>
                <w:lang w:val="el-GR"/>
                <w:rPrChange w:id="25410" w:author="Στάθης Καπ" w:date="2023-03-03T06:42:00Z">
                  <w:rPr>
                    <w:del w:id="25411" w:author="Στάθης Καπ" w:date="2023-02-26T08:47:00Z"/>
                    <w:sz w:val="18"/>
                    <w:szCs w:val="18"/>
                  </w:rPr>
                </w:rPrChange>
              </w:rPr>
            </w:pPr>
            <w:del w:id="25412" w:author="Στάθης Καπ" w:date="2023-02-26T08:46:00Z">
              <w:r w:rsidDel="00715EE1">
                <w:rPr>
                  <w:sz w:val="18"/>
                  <w:szCs w:val="18"/>
                </w:rPr>
                <w:delText>S</w:delText>
              </w:r>
              <w:r w:rsidRPr="00744E3F" w:rsidDel="00715EE1">
                <w:rPr>
                  <w:sz w:val="18"/>
                  <w:szCs w:val="18"/>
                  <w:lang w:val="el-GR"/>
                  <w:rPrChange w:id="25413" w:author="Στάθης Καπ" w:date="2023-03-03T06:42:00Z">
                    <w:rPr>
                      <w:sz w:val="18"/>
                      <w:szCs w:val="18"/>
                    </w:rPr>
                  </w:rPrChange>
                </w:rPr>
                <w:delText>=3</w:delText>
              </w:r>
            </w:del>
            <w:bookmarkStart w:id="25414" w:name="_Toc129057696"/>
            <w:bookmarkStart w:id="25415" w:name="_Toc129191531"/>
            <w:bookmarkStart w:id="25416" w:name="_Toc129197869"/>
            <w:bookmarkStart w:id="25417" w:name="_Toc129300395"/>
            <w:bookmarkEnd w:id="25414"/>
            <w:bookmarkEnd w:id="25415"/>
            <w:bookmarkEnd w:id="25416"/>
            <w:bookmarkEnd w:id="25417"/>
          </w:p>
        </w:tc>
        <w:tc>
          <w:tcPr>
            <w:tcW w:w="2030" w:type="dxa"/>
            <w:gridSpan w:val="4"/>
            <w:tcPrChange w:id="25418" w:author="Στάθης Καπ" w:date="2023-02-26T08:48:00Z">
              <w:tcPr>
                <w:tcW w:w="2030" w:type="dxa"/>
                <w:gridSpan w:val="3"/>
              </w:tcPr>
            </w:tcPrChange>
          </w:tcPr>
          <w:p w14:paraId="20FF16CF" w14:textId="608F1B0E" w:rsidR="008E010E" w:rsidRPr="00744E3F" w:rsidDel="00715EE1" w:rsidRDefault="008E010E" w:rsidP="00D1397D">
            <w:pPr>
              <w:rPr>
                <w:del w:id="25419" w:author="Στάθης Καπ" w:date="2023-02-26T08:47:00Z"/>
                <w:sz w:val="18"/>
                <w:szCs w:val="18"/>
                <w:lang w:val="el-GR"/>
                <w:rPrChange w:id="25420" w:author="Στάθης Καπ" w:date="2023-03-03T06:42:00Z">
                  <w:rPr>
                    <w:del w:id="25421" w:author="Στάθης Καπ" w:date="2023-02-26T08:47:00Z"/>
                    <w:sz w:val="18"/>
                    <w:szCs w:val="18"/>
                  </w:rPr>
                </w:rPrChange>
              </w:rPr>
            </w:pPr>
            <w:del w:id="25422" w:author="Στάθης Καπ" w:date="2023-02-26T08:46:00Z">
              <w:r w:rsidDel="00715EE1">
                <w:rPr>
                  <w:sz w:val="18"/>
                  <w:szCs w:val="18"/>
                </w:rPr>
                <w:delText>S</w:delText>
              </w:r>
              <w:r w:rsidRPr="00744E3F" w:rsidDel="00715EE1">
                <w:rPr>
                  <w:sz w:val="18"/>
                  <w:szCs w:val="18"/>
                  <w:lang w:val="el-GR"/>
                  <w:rPrChange w:id="25423" w:author="Στάθης Καπ" w:date="2023-03-03T06:42:00Z">
                    <w:rPr>
                      <w:sz w:val="18"/>
                      <w:szCs w:val="18"/>
                    </w:rPr>
                  </w:rPrChange>
                </w:rPr>
                <w:delText>=4</w:delText>
              </w:r>
            </w:del>
            <w:bookmarkStart w:id="25424" w:name="_Toc129057697"/>
            <w:bookmarkStart w:id="25425" w:name="_Toc129191532"/>
            <w:bookmarkStart w:id="25426" w:name="_Toc129197870"/>
            <w:bookmarkStart w:id="25427" w:name="_Toc129300396"/>
            <w:bookmarkEnd w:id="25424"/>
            <w:bookmarkEnd w:id="25425"/>
            <w:bookmarkEnd w:id="25426"/>
            <w:bookmarkEnd w:id="25427"/>
          </w:p>
        </w:tc>
        <w:bookmarkStart w:id="25428" w:name="_Toc129057698"/>
        <w:bookmarkStart w:id="25429" w:name="_Toc129191533"/>
        <w:bookmarkStart w:id="25430" w:name="_Toc129197871"/>
        <w:bookmarkStart w:id="25431" w:name="_Toc129300397"/>
        <w:bookmarkEnd w:id="25428"/>
        <w:bookmarkEnd w:id="25429"/>
        <w:bookmarkEnd w:id="25430"/>
        <w:bookmarkEnd w:id="25431"/>
      </w:tr>
      <w:tr w:rsidR="008E010E" w:rsidRPr="00D3106C" w:rsidDel="009B47BA" w14:paraId="507C08B5" w14:textId="7FD0C4D2" w:rsidTr="00715EE1">
        <w:trPr>
          <w:gridAfter w:val="1"/>
          <w:wAfter w:w="51" w:type="dxa"/>
          <w:cantSplit/>
          <w:trHeight w:val="567"/>
          <w:del w:id="25432" w:author="Στάθης Καπ" w:date="2023-02-26T09:06:00Z"/>
        </w:trPr>
        <w:tc>
          <w:tcPr>
            <w:tcW w:w="627" w:type="dxa"/>
            <w:gridSpan w:val="2"/>
            <w:textDirection w:val="btLr"/>
            <w:tcPrChange w:id="25433" w:author="Στάθης Καπ" w:date="2023-02-26T08:48:00Z">
              <w:tcPr>
                <w:tcW w:w="627" w:type="dxa"/>
              </w:tcPr>
            </w:tcPrChange>
          </w:tcPr>
          <w:p w14:paraId="1E320D43" w14:textId="647385CF" w:rsidR="008E010E" w:rsidRPr="00744E3F" w:rsidDel="009B47BA" w:rsidRDefault="008E010E">
            <w:pPr>
              <w:ind w:left="113" w:right="113"/>
              <w:rPr>
                <w:del w:id="25434" w:author="Στάθης Καπ" w:date="2023-02-26T09:06:00Z"/>
                <w:sz w:val="18"/>
                <w:szCs w:val="18"/>
                <w:lang w:val="el-GR"/>
                <w:rPrChange w:id="25435" w:author="Στάθης Καπ" w:date="2023-03-03T06:42:00Z">
                  <w:rPr>
                    <w:del w:id="25436" w:author="Στάθης Καπ" w:date="2023-02-26T09:06:00Z"/>
                    <w:sz w:val="18"/>
                    <w:szCs w:val="18"/>
                  </w:rPr>
                </w:rPrChange>
              </w:rPr>
              <w:pPrChange w:id="25437" w:author="Στάθης Καπ" w:date="2023-02-26T08:48:00Z">
                <w:pPr/>
              </w:pPrChange>
            </w:pPr>
            <w:bookmarkStart w:id="25438" w:name="_Toc129057699"/>
            <w:bookmarkStart w:id="25439" w:name="_Toc129191534"/>
            <w:bookmarkStart w:id="25440" w:name="_Toc129197872"/>
            <w:bookmarkStart w:id="25441" w:name="_Toc129300398"/>
            <w:bookmarkEnd w:id="25438"/>
            <w:bookmarkEnd w:id="25439"/>
            <w:bookmarkEnd w:id="25440"/>
            <w:bookmarkEnd w:id="25441"/>
          </w:p>
        </w:tc>
        <w:tc>
          <w:tcPr>
            <w:tcW w:w="663" w:type="dxa"/>
            <w:textDirection w:val="btLr"/>
            <w:tcPrChange w:id="25442" w:author="Στάθης Καπ" w:date="2023-02-26T08:48:00Z">
              <w:tcPr>
                <w:tcW w:w="663" w:type="dxa"/>
              </w:tcPr>
            </w:tcPrChange>
          </w:tcPr>
          <w:p w14:paraId="013382CF" w14:textId="3EE1344F" w:rsidR="008E010E" w:rsidRPr="00744E3F" w:rsidDel="009B47BA" w:rsidRDefault="008E010E">
            <w:pPr>
              <w:ind w:left="113" w:right="113"/>
              <w:rPr>
                <w:del w:id="25443" w:author="Στάθης Καπ" w:date="2023-02-26T09:06:00Z"/>
                <w:sz w:val="18"/>
                <w:szCs w:val="18"/>
                <w:lang w:val="el-GR"/>
                <w:rPrChange w:id="25444" w:author="Στάθης Καπ" w:date="2023-03-03T06:42:00Z">
                  <w:rPr>
                    <w:del w:id="25445" w:author="Στάθης Καπ" w:date="2023-02-26T09:06:00Z"/>
                    <w:sz w:val="18"/>
                    <w:szCs w:val="18"/>
                  </w:rPr>
                </w:rPrChange>
              </w:rPr>
              <w:pPrChange w:id="25446" w:author="Στάθης Καπ" w:date="2023-02-26T08:48:00Z">
                <w:pPr/>
              </w:pPrChange>
            </w:pPr>
            <w:del w:id="25447" w:author="Στάθης Καπ" w:date="2023-02-26T08:46:00Z">
              <w:r w:rsidRPr="006E0881" w:rsidDel="00715EE1">
                <w:rPr>
                  <w:sz w:val="18"/>
                  <w:szCs w:val="18"/>
                </w:rPr>
                <w:delText>score</w:delText>
              </w:r>
            </w:del>
            <w:bookmarkStart w:id="25448" w:name="_Toc129057700"/>
            <w:bookmarkStart w:id="25449" w:name="_Toc129191535"/>
            <w:bookmarkStart w:id="25450" w:name="_Toc129197873"/>
            <w:bookmarkStart w:id="25451" w:name="_Toc129300399"/>
            <w:bookmarkEnd w:id="25448"/>
            <w:bookmarkEnd w:id="25449"/>
            <w:bookmarkEnd w:id="25450"/>
            <w:bookmarkEnd w:id="25451"/>
          </w:p>
        </w:tc>
        <w:tc>
          <w:tcPr>
            <w:tcW w:w="764" w:type="dxa"/>
            <w:textDirection w:val="btLr"/>
            <w:tcPrChange w:id="25452" w:author="Στάθης Καπ" w:date="2023-02-26T08:48:00Z">
              <w:tcPr>
                <w:tcW w:w="764" w:type="dxa"/>
              </w:tcPr>
            </w:tcPrChange>
          </w:tcPr>
          <w:p w14:paraId="302DECE8" w14:textId="60A099EE" w:rsidR="008E010E" w:rsidRPr="00744E3F" w:rsidDel="009B47BA" w:rsidRDefault="008E010E">
            <w:pPr>
              <w:ind w:left="113" w:right="113"/>
              <w:rPr>
                <w:del w:id="25453" w:author="Στάθης Καπ" w:date="2023-02-26T09:06:00Z"/>
                <w:sz w:val="18"/>
                <w:szCs w:val="18"/>
                <w:lang w:val="el-GR"/>
                <w:rPrChange w:id="25454" w:author="Στάθης Καπ" w:date="2023-03-03T06:42:00Z">
                  <w:rPr>
                    <w:del w:id="25455" w:author="Στάθης Καπ" w:date="2023-02-26T09:06:00Z"/>
                    <w:sz w:val="18"/>
                    <w:szCs w:val="18"/>
                  </w:rPr>
                </w:rPrChange>
              </w:rPr>
              <w:pPrChange w:id="25456" w:author="Στάθης Καπ" w:date="2023-02-26T08:48:00Z">
                <w:pPr/>
              </w:pPrChange>
            </w:pPr>
            <w:del w:id="25457" w:author="Στάθης Καπ" w:date="2023-02-26T08:46:00Z">
              <w:r w:rsidRPr="006E0881" w:rsidDel="00715EE1">
                <w:rPr>
                  <w:sz w:val="18"/>
                  <w:szCs w:val="18"/>
                </w:rPr>
                <w:delText>CPU</w:delText>
              </w:r>
              <w:r w:rsidRPr="00744E3F" w:rsidDel="00715EE1">
                <w:rPr>
                  <w:sz w:val="18"/>
                  <w:szCs w:val="18"/>
                  <w:lang w:val="el-GR"/>
                  <w:rPrChange w:id="2545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459" w:author="Στάθης Καπ" w:date="2023-03-03T06:42:00Z">
                    <w:rPr>
                      <w:sz w:val="18"/>
                      <w:szCs w:val="18"/>
                    </w:rPr>
                  </w:rPrChange>
                </w:rPr>
                <w:delText>)</w:delText>
              </w:r>
            </w:del>
            <w:bookmarkStart w:id="25460" w:name="_Toc129057701"/>
            <w:bookmarkStart w:id="25461" w:name="_Toc129191536"/>
            <w:bookmarkStart w:id="25462" w:name="_Toc129197874"/>
            <w:bookmarkStart w:id="25463" w:name="_Toc129300400"/>
            <w:bookmarkEnd w:id="25460"/>
            <w:bookmarkEnd w:id="25461"/>
            <w:bookmarkEnd w:id="25462"/>
            <w:bookmarkEnd w:id="25463"/>
          </w:p>
        </w:tc>
        <w:tc>
          <w:tcPr>
            <w:tcW w:w="630" w:type="dxa"/>
            <w:textDirection w:val="btLr"/>
            <w:tcPrChange w:id="25464" w:author="Στάθης Καπ" w:date="2023-02-26T08:48:00Z">
              <w:tcPr>
                <w:tcW w:w="630" w:type="dxa"/>
              </w:tcPr>
            </w:tcPrChange>
          </w:tcPr>
          <w:p w14:paraId="6CE6527A" w14:textId="0C3E3A7F" w:rsidR="008E010E" w:rsidRPr="00744E3F" w:rsidDel="009B47BA" w:rsidRDefault="008E010E">
            <w:pPr>
              <w:ind w:left="113" w:right="113"/>
              <w:rPr>
                <w:del w:id="25465" w:author="Στάθης Καπ" w:date="2023-02-26T09:06:00Z"/>
                <w:sz w:val="18"/>
                <w:szCs w:val="18"/>
                <w:lang w:val="el-GR"/>
                <w:rPrChange w:id="25466" w:author="Στάθης Καπ" w:date="2023-03-03T06:42:00Z">
                  <w:rPr>
                    <w:del w:id="25467" w:author="Στάθης Καπ" w:date="2023-02-26T09:06:00Z"/>
                    <w:sz w:val="18"/>
                    <w:szCs w:val="18"/>
                  </w:rPr>
                </w:rPrChange>
              </w:rPr>
              <w:pPrChange w:id="25468" w:author="Στάθης Καπ" w:date="2023-02-26T08:48:00Z">
                <w:pPr/>
              </w:pPrChange>
            </w:pPr>
            <w:del w:id="25469" w:author="Στάθης Καπ" w:date="2023-02-26T08:46:00Z">
              <w:r w:rsidRPr="006E0881" w:rsidDel="00715EE1">
                <w:rPr>
                  <w:sz w:val="18"/>
                  <w:szCs w:val="18"/>
                </w:rPr>
                <w:delText>visits</w:delText>
              </w:r>
            </w:del>
            <w:bookmarkStart w:id="25470" w:name="_Toc129057702"/>
            <w:bookmarkStart w:id="25471" w:name="_Toc129191537"/>
            <w:bookmarkStart w:id="25472" w:name="_Toc129197875"/>
            <w:bookmarkStart w:id="25473" w:name="_Toc129300401"/>
            <w:bookmarkEnd w:id="25470"/>
            <w:bookmarkEnd w:id="25471"/>
            <w:bookmarkEnd w:id="25472"/>
            <w:bookmarkEnd w:id="25473"/>
          </w:p>
        </w:tc>
        <w:tc>
          <w:tcPr>
            <w:tcW w:w="663" w:type="dxa"/>
            <w:textDirection w:val="btLr"/>
            <w:tcPrChange w:id="25474" w:author="Στάθης Καπ" w:date="2023-02-26T08:48:00Z">
              <w:tcPr>
                <w:tcW w:w="663" w:type="dxa"/>
              </w:tcPr>
            </w:tcPrChange>
          </w:tcPr>
          <w:p w14:paraId="5AF701A0" w14:textId="4A56D75A" w:rsidR="008E010E" w:rsidRPr="00744E3F" w:rsidDel="009B47BA" w:rsidRDefault="008E010E">
            <w:pPr>
              <w:ind w:left="113" w:right="113"/>
              <w:rPr>
                <w:del w:id="25475" w:author="Στάθης Καπ" w:date="2023-02-26T09:06:00Z"/>
                <w:sz w:val="18"/>
                <w:szCs w:val="18"/>
                <w:lang w:val="el-GR"/>
                <w:rPrChange w:id="25476" w:author="Στάθης Καπ" w:date="2023-03-03T06:42:00Z">
                  <w:rPr>
                    <w:del w:id="25477" w:author="Στάθης Καπ" w:date="2023-02-26T09:06:00Z"/>
                    <w:sz w:val="18"/>
                    <w:szCs w:val="18"/>
                  </w:rPr>
                </w:rPrChange>
              </w:rPr>
              <w:pPrChange w:id="25478" w:author="Στάθης Καπ" w:date="2023-02-26T08:48:00Z">
                <w:pPr/>
              </w:pPrChange>
            </w:pPr>
            <w:del w:id="25479" w:author="Στάθης Καπ" w:date="2023-02-26T08:46:00Z">
              <w:r w:rsidRPr="006E0881" w:rsidDel="00715EE1">
                <w:rPr>
                  <w:sz w:val="18"/>
                  <w:szCs w:val="18"/>
                </w:rPr>
                <w:delText>score</w:delText>
              </w:r>
            </w:del>
            <w:bookmarkStart w:id="25480" w:name="_Toc129057703"/>
            <w:bookmarkStart w:id="25481" w:name="_Toc129191538"/>
            <w:bookmarkStart w:id="25482" w:name="_Toc129197876"/>
            <w:bookmarkStart w:id="25483" w:name="_Toc129300402"/>
            <w:bookmarkEnd w:id="25480"/>
            <w:bookmarkEnd w:id="25481"/>
            <w:bookmarkEnd w:id="25482"/>
            <w:bookmarkEnd w:id="25483"/>
          </w:p>
        </w:tc>
        <w:tc>
          <w:tcPr>
            <w:tcW w:w="764" w:type="dxa"/>
            <w:textDirection w:val="btLr"/>
            <w:tcPrChange w:id="25484" w:author="Στάθης Καπ" w:date="2023-02-26T08:48:00Z">
              <w:tcPr>
                <w:tcW w:w="764" w:type="dxa"/>
              </w:tcPr>
            </w:tcPrChange>
          </w:tcPr>
          <w:p w14:paraId="51063D8D" w14:textId="009080E6" w:rsidR="008E010E" w:rsidRPr="00744E3F" w:rsidDel="009B47BA" w:rsidRDefault="008E010E">
            <w:pPr>
              <w:ind w:left="113" w:right="113"/>
              <w:rPr>
                <w:del w:id="25485" w:author="Στάθης Καπ" w:date="2023-02-26T09:06:00Z"/>
                <w:sz w:val="18"/>
                <w:szCs w:val="18"/>
                <w:lang w:val="el-GR"/>
                <w:rPrChange w:id="25486" w:author="Στάθης Καπ" w:date="2023-03-03T06:42:00Z">
                  <w:rPr>
                    <w:del w:id="25487" w:author="Στάθης Καπ" w:date="2023-02-26T09:06:00Z"/>
                    <w:sz w:val="18"/>
                    <w:szCs w:val="18"/>
                  </w:rPr>
                </w:rPrChange>
              </w:rPr>
              <w:pPrChange w:id="25488" w:author="Στάθης Καπ" w:date="2023-02-26T08:48:00Z">
                <w:pPr/>
              </w:pPrChange>
            </w:pPr>
            <w:del w:id="25489" w:author="Στάθης Καπ" w:date="2023-02-26T08:46:00Z">
              <w:r w:rsidRPr="006E0881" w:rsidDel="00715EE1">
                <w:rPr>
                  <w:sz w:val="18"/>
                  <w:szCs w:val="18"/>
                </w:rPr>
                <w:delText>CPU</w:delText>
              </w:r>
              <w:r w:rsidRPr="00744E3F" w:rsidDel="00715EE1">
                <w:rPr>
                  <w:sz w:val="18"/>
                  <w:szCs w:val="18"/>
                  <w:lang w:val="el-GR"/>
                  <w:rPrChange w:id="2549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491" w:author="Στάθης Καπ" w:date="2023-03-03T06:42:00Z">
                    <w:rPr>
                      <w:sz w:val="18"/>
                      <w:szCs w:val="18"/>
                    </w:rPr>
                  </w:rPrChange>
                </w:rPr>
                <w:delText>)</w:delText>
              </w:r>
            </w:del>
            <w:bookmarkStart w:id="25492" w:name="_Toc129057704"/>
            <w:bookmarkStart w:id="25493" w:name="_Toc129191539"/>
            <w:bookmarkStart w:id="25494" w:name="_Toc129197877"/>
            <w:bookmarkStart w:id="25495" w:name="_Toc129300403"/>
            <w:bookmarkEnd w:id="25492"/>
            <w:bookmarkEnd w:id="25493"/>
            <w:bookmarkEnd w:id="25494"/>
            <w:bookmarkEnd w:id="25495"/>
          </w:p>
        </w:tc>
        <w:tc>
          <w:tcPr>
            <w:tcW w:w="630" w:type="dxa"/>
            <w:textDirection w:val="btLr"/>
            <w:tcPrChange w:id="25496" w:author="Στάθης Καπ" w:date="2023-02-26T08:48:00Z">
              <w:tcPr>
                <w:tcW w:w="630" w:type="dxa"/>
              </w:tcPr>
            </w:tcPrChange>
          </w:tcPr>
          <w:p w14:paraId="77742FAC" w14:textId="42ADABEE" w:rsidR="008E010E" w:rsidRPr="00744E3F" w:rsidDel="009B47BA" w:rsidRDefault="008E010E">
            <w:pPr>
              <w:ind w:left="113" w:right="113"/>
              <w:rPr>
                <w:del w:id="25497" w:author="Στάθης Καπ" w:date="2023-02-26T09:06:00Z"/>
                <w:sz w:val="18"/>
                <w:szCs w:val="18"/>
                <w:lang w:val="el-GR"/>
                <w:rPrChange w:id="25498" w:author="Στάθης Καπ" w:date="2023-03-03T06:42:00Z">
                  <w:rPr>
                    <w:del w:id="25499" w:author="Στάθης Καπ" w:date="2023-02-26T09:06:00Z"/>
                    <w:sz w:val="18"/>
                    <w:szCs w:val="18"/>
                  </w:rPr>
                </w:rPrChange>
              </w:rPr>
              <w:pPrChange w:id="25500" w:author="Στάθης Καπ" w:date="2023-02-26T08:48:00Z">
                <w:pPr/>
              </w:pPrChange>
            </w:pPr>
            <w:del w:id="25501" w:author="Στάθης Καπ" w:date="2023-02-26T08:46:00Z">
              <w:r w:rsidRPr="006E0881" w:rsidDel="00715EE1">
                <w:rPr>
                  <w:sz w:val="18"/>
                  <w:szCs w:val="18"/>
                </w:rPr>
                <w:delText>visits</w:delText>
              </w:r>
            </w:del>
            <w:bookmarkStart w:id="25502" w:name="_Toc129057705"/>
            <w:bookmarkStart w:id="25503" w:name="_Toc129191540"/>
            <w:bookmarkStart w:id="25504" w:name="_Toc129197878"/>
            <w:bookmarkStart w:id="25505" w:name="_Toc129300404"/>
            <w:bookmarkEnd w:id="25502"/>
            <w:bookmarkEnd w:id="25503"/>
            <w:bookmarkEnd w:id="25504"/>
            <w:bookmarkEnd w:id="25505"/>
          </w:p>
        </w:tc>
        <w:tc>
          <w:tcPr>
            <w:tcW w:w="663" w:type="dxa"/>
            <w:textDirection w:val="btLr"/>
            <w:tcPrChange w:id="25506" w:author="Στάθης Καπ" w:date="2023-02-26T08:48:00Z">
              <w:tcPr>
                <w:tcW w:w="663" w:type="dxa"/>
              </w:tcPr>
            </w:tcPrChange>
          </w:tcPr>
          <w:p w14:paraId="3F55D770" w14:textId="1BA9A208" w:rsidR="008E010E" w:rsidRPr="00744E3F" w:rsidDel="009B47BA" w:rsidRDefault="008E010E">
            <w:pPr>
              <w:ind w:left="113" w:right="113"/>
              <w:rPr>
                <w:del w:id="25507" w:author="Στάθης Καπ" w:date="2023-02-26T09:06:00Z"/>
                <w:sz w:val="18"/>
                <w:szCs w:val="18"/>
                <w:lang w:val="el-GR"/>
                <w:rPrChange w:id="25508" w:author="Στάθης Καπ" w:date="2023-03-03T06:42:00Z">
                  <w:rPr>
                    <w:del w:id="25509" w:author="Στάθης Καπ" w:date="2023-02-26T09:06:00Z"/>
                    <w:sz w:val="18"/>
                    <w:szCs w:val="18"/>
                  </w:rPr>
                </w:rPrChange>
              </w:rPr>
              <w:pPrChange w:id="25510" w:author="Στάθης Καπ" w:date="2023-02-26T08:48:00Z">
                <w:pPr/>
              </w:pPrChange>
            </w:pPr>
            <w:del w:id="25511" w:author="Στάθης Καπ" w:date="2023-02-26T08:46:00Z">
              <w:r w:rsidRPr="006E0881" w:rsidDel="00715EE1">
                <w:rPr>
                  <w:sz w:val="18"/>
                  <w:szCs w:val="18"/>
                </w:rPr>
                <w:delText>score</w:delText>
              </w:r>
            </w:del>
            <w:bookmarkStart w:id="25512" w:name="_Toc129057706"/>
            <w:bookmarkStart w:id="25513" w:name="_Toc129191541"/>
            <w:bookmarkStart w:id="25514" w:name="_Toc129197879"/>
            <w:bookmarkStart w:id="25515" w:name="_Toc129300405"/>
            <w:bookmarkEnd w:id="25512"/>
            <w:bookmarkEnd w:id="25513"/>
            <w:bookmarkEnd w:id="25514"/>
            <w:bookmarkEnd w:id="25515"/>
          </w:p>
        </w:tc>
        <w:tc>
          <w:tcPr>
            <w:tcW w:w="764" w:type="dxa"/>
            <w:textDirection w:val="btLr"/>
            <w:tcPrChange w:id="25516" w:author="Στάθης Καπ" w:date="2023-02-26T08:48:00Z">
              <w:tcPr>
                <w:tcW w:w="764" w:type="dxa"/>
              </w:tcPr>
            </w:tcPrChange>
          </w:tcPr>
          <w:p w14:paraId="5B36CA90" w14:textId="55B9C04E" w:rsidR="008E010E" w:rsidRPr="00744E3F" w:rsidDel="009B47BA" w:rsidRDefault="008E010E">
            <w:pPr>
              <w:ind w:left="113" w:right="113"/>
              <w:rPr>
                <w:del w:id="25517" w:author="Στάθης Καπ" w:date="2023-02-26T09:06:00Z"/>
                <w:sz w:val="18"/>
                <w:szCs w:val="18"/>
                <w:lang w:val="el-GR"/>
                <w:rPrChange w:id="25518" w:author="Στάθης Καπ" w:date="2023-03-03T06:42:00Z">
                  <w:rPr>
                    <w:del w:id="25519" w:author="Στάθης Καπ" w:date="2023-02-26T09:06:00Z"/>
                    <w:sz w:val="18"/>
                    <w:szCs w:val="18"/>
                  </w:rPr>
                </w:rPrChange>
              </w:rPr>
              <w:pPrChange w:id="25520" w:author="Στάθης Καπ" w:date="2023-02-26T08:48:00Z">
                <w:pPr/>
              </w:pPrChange>
            </w:pPr>
            <w:del w:id="25521" w:author="Στάθης Καπ" w:date="2023-02-26T08:46:00Z">
              <w:r w:rsidRPr="006E0881" w:rsidDel="00715EE1">
                <w:rPr>
                  <w:sz w:val="18"/>
                  <w:szCs w:val="18"/>
                </w:rPr>
                <w:delText>CPU</w:delText>
              </w:r>
              <w:r w:rsidRPr="00744E3F" w:rsidDel="00715EE1">
                <w:rPr>
                  <w:sz w:val="18"/>
                  <w:szCs w:val="18"/>
                  <w:lang w:val="el-GR"/>
                  <w:rPrChange w:id="2552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23" w:author="Στάθης Καπ" w:date="2023-03-03T06:42:00Z">
                    <w:rPr>
                      <w:sz w:val="18"/>
                      <w:szCs w:val="18"/>
                    </w:rPr>
                  </w:rPrChange>
                </w:rPr>
                <w:delText>)</w:delText>
              </w:r>
            </w:del>
            <w:bookmarkStart w:id="25524" w:name="_Toc129057707"/>
            <w:bookmarkStart w:id="25525" w:name="_Toc129191542"/>
            <w:bookmarkStart w:id="25526" w:name="_Toc129197880"/>
            <w:bookmarkStart w:id="25527" w:name="_Toc129300406"/>
            <w:bookmarkEnd w:id="25524"/>
            <w:bookmarkEnd w:id="25525"/>
            <w:bookmarkEnd w:id="25526"/>
            <w:bookmarkEnd w:id="25527"/>
          </w:p>
        </w:tc>
        <w:tc>
          <w:tcPr>
            <w:tcW w:w="630" w:type="dxa"/>
            <w:textDirection w:val="btLr"/>
            <w:tcPrChange w:id="25528" w:author="Στάθης Καπ" w:date="2023-02-26T08:48:00Z">
              <w:tcPr>
                <w:tcW w:w="630" w:type="dxa"/>
              </w:tcPr>
            </w:tcPrChange>
          </w:tcPr>
          <w:p w14:paraId="6005DF36" w14:textId="52136167" w:rsidR="008E010E" w:rsidRPr="00744E3F" w:rsidDel="009B47BA" w:rsidRDefault="008E010E">
            <w:pPr>
              <w:ind w:left="113" w:right="113"/>
              <w:rPr>
                <w:del w:id="25529" w:author="Στάθης Καπ" w:date="2023-02-26T09:06:00Z"/>
                <w:sz w:val="18"/>
                <w:szCs w:val="18"/>
                <w:lang w:val="el-GR"/>
                <w:rPrChange w:id="25530" w:author="Στάθης Καπ" w:date="2023-03-03T06:42:00Z">
                  <w:rPr>
                    <w:del w:id="25531" w:author="Στάθης Καπ" w:date="2023-02-26T09:06:00Z"/>
                    <w:sz w:val="18"/>
                    <w:szCs w:val="18"/>
                  </w:rPr>
                </w:rPrChange>
              </w:rPr>
              <w:pPrChange w:id="25532" w:author="Στάθης Καπ" w:date="2023-02-26T08:48:00Z">
                <w:pPr/>
              </w:pPrChange>
            </w:pPr>
            <w:del w:id="25533" w:author="Στάθης Καπ" w:date="2023-02-26T08:46:00Z">
              <w:r w:rsidRPr="006E0881" w:rsidDel="00715EE1">
                <w:rPr>
                  <w:sz w:val="18"/>
                  <w:szCs w:val="18"/>
                </w:rPr>
                <w:delText>visits</w:delText>
              </w:r>
            </w:del>
            <w:bookmarkStart w:id="25534" w:name="_Toc129057708"/>
            <w:bookmarkStart w:id="25535" w:name="_Toc129191543"/>
            <w:bookmarkStart w:id="25536" w:name="_Toc129197881"/>
            <w:bookmarkStart w:id="25537" w:name="_Toc129300407"/>
            <w:bookmarkEnd w:id="25534"/>
            <w:bookmarkEnd w:id="25535"/>
            <w:bookmarkEnd w:id="25536"/>
            <w:bookmarkEnd w:id="25537"/>
          </w:p>
        </w:tc>
        <w:tc>
          <w:tcPr>
            <w:tcW w:w="654" w:type="dxa"/>
            <w:textDirection w:val="btLr"/>
            <w:tcPrChange w:id="25538" w:author="Στάθης Καπ" w:date="2023-02-26T08:48:00Z">
              <w:tcPr>
                <w:tcW w:w="654" w:type="dxa"/>
              </w:tcPr>
            </w:tcPrChange>
          </w:tcPr>
          <w:p w14:paraId="5C50FFD8" w14:textId="4C8C89EE" w:rsidR="008E010E" w:rsidRPr="00744E3F" w:rsidDel="009B47BA" w:rsidRDefault="008E010E">
            <w:pPr>
              <w:ind w:left="113" w:right="113"/>
              <w:rPr>
                <w:del w:id="25539" w:author="Στάθης Καπ" w:date="2023-02-26T09:06:00Z"/>
                <w:sz w:val="18"/>
                <w:szCs w:val="18"/>
                <w:lang w:val="el-GR"/>
                <w:rPrChange w:id="25540" w:author="Στάθης Καπ" w:date="2023-03-03T06:42:00Z">
                  <w:rPr>
                    <w:del w:id="25541" w:author="Στάθης Καπ" w:date="2023-02-26T09:06:00Z"/>
                    <w:sz w:val="18"/>
                    <w:szCs w:val="18"/>
                  </w:rPr>
                </w:rPrChange>
              </w:rPr>
              <w:pPrChange w:id="25542" w:author="Στάθης Καπ" w:date="2023-02-26T08:48:00Z">
                <w:pPr/>
              </w:pPrChange>
            </w:pPr>
            <w:del w:id="25543" w:author="Στάθης Καπ" w:date="2023-02-26T08:46:00Z">
              <w:r w:rsidRPr="006E0881" w:rsidDel="00715EE1">
                <w:rPr>
                  <w:sz w:val="18"/>
                  <w:szCs w:val="18"/>
                </w:rPr>
                <w:delText>score</w:delText>
              </w:r>
            </w:del>
            <w:bookmarkStart w:id="25544" w:name="_Toc129057709"/>
            <w:bookmarkStart w:id="25545" w:name="_Toc129191544"/>
            <w:bookmarkStart w:id="25546" w:name="_Toc129197882"/>
            <w:bookmarkStart w:id="25547" w:name="_Toc129300408"/>
            <w:bookmarkEnd w:id="25544"/>
            <w:bookmarkEnd w:id="25545"/>
            <w:bookmarkEnd w:id="25546"/>
            <w:bookmarkEnd w:id="25547"/>
          </w:p>
        </w:tc>
        <w:tc>
          <w:tcPr>
            <w:tcW w:w="754" w:type="dxa"/>
            <w:textDirection w:val="btLr"/>
            <w:tcPrChange w:id="25548" w:author="Στάθης Καπ" w:date="2023-02-26T08:48:00Z">
              <w:tcPr>
                <w:tcW w:w="754" w:type="dxa"/>
              </w:tcPr>
            </w:tcPrChange>
          </w:tcPr>
          <w:p w14:paraId="2A73EA85" w14:textId="46943D50" w:rsidR="008E010E" w:rsidRPr="00744E3F" w:rsidDel="009B47BA" w:rsidRDefault="008E010E">
            <w:pPr>
              <w:ind w:left="113" w:right="113"/>
              <w:rPr>
                <w:del w:id="25549" w:author="Στάθης Καπ" w:date="2023-02-26T09:06:00Z"/>
                <w:sz w:val="18"/>
                <w:szCs w:val="18"/>
                <w:lang w:val="el-GR"/>
                <w:rPrChange w:id="25550" w:author="Στάθης Καπ" w:date="2023-03-03T06:42:00Z">
                  <w:rPr>
                    <w:del w:id="25551" w:author="Στάθης Καπ" w:date="2023-02-26T09:06:00Z"/>
                    <w:sz w:val="18"/>
                    <w:szCs w:val="18"/>
                  </w:rPr>
                </w:rPrChange>
              </w:rPr>
              <w:pPrChange w:id="25552" w:author="Στάθης Καπ" w:date="2023-02-26T08:48:00Z">
                <w:pPr/>
              </w:pPrChange>
            </w:pPr>
            <w:del w:id="25553" w:author="Στάθης Καπ" w:date="2023-02-26T08:46:00Z">
              <w:r w:rsidRPr="006E0881" w:rsidDel="00715EE1">
                <w:rPr>
                  <w:sz w:val="18"/>
                  <w:szCs w:val="18"/>
                </w:rPr>
                <w:delText>CPU</w:delText>
              </w:r>
              <w:r w:rsidRPr="00744E3F" w:rsidDel="00715EE1">
                <w:rPr>
                  <w:sz w:val="18"/>
                  <w:szCs w:val="18"/>
                  <w:lang w:val="el-GR"/>
                  <w:rPrChange w:id="25554"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5555" w:author="Στάθης Καπ" w:date="2023-03-03T06:42:00Z">
                    <w:rPr>
                      <w:sz w:val="18"/>
                      <w:szCs w:val="18"/>
                    </w:rPr>
                  </w:rPrChange>
                </w:rPr>
                <w:delText>)</w:delText>
              </w:r>
            </w:del>
            <w:bookmarkStart w:id="25556" w:name="_Toc129057710"/>
            <w:bookmarkStart w:id="25557" w:name="_Toc129191545"/>
            <w:bookmarkStart w:id="25558" w:name="_Toc129197883"/>
            <w:bookmarkStart w:id="25559" w:name="_Toc129300409"/>
            <w:bookmarkEnd w:id="25556"/>
            <w:bookmarkEnd w:id="25557"/>
            <w:bookmarkEnd w:id="25558"/>
            <w:bookmarkEnd w:id="25559"/>
          </w:p>
        </w:tc>
        <w:tc>
          <w:tcPr>
            <w:tcW w:w="622" w:type="dxa"/>
            <w:textDirection w:val="btLr"/>
            <w:tcPrChange w:id="25560" w:author="Στάθης Καπ" w:date="2023-02-26T08:48:00Z">
              <w:tcPr>
                <w:tcW w:w="622" w:type="dxa"/>
              </w:tcPr>
            </w:tcPrChange>
          </w:tcPr>
          <w:p w14:paraId="3BF8BD1E" w14:textId="4000F556" w:rsidR="008E010E" w:rsidRPr="00744E3F" w:rsidDel="009B47BA" w:rsidRDefault="008E010E">
            <w:pPr>
              <w:ind w:left="113" w:right="113"/>
              <w:rPr>
                <w:del w:id="25561" w:author="Στάθης Καπ" w:date="2023-02-26T09:06:00Z"/>
                <w:sz w:val="18"/>
                <w:szCs w:val="18"/>
                <w:lang w:val="el-GR"/>
                <w:rPrChange w:id="25562" w:author="Στάθης Καπ" w:date="2023-03-03T06:42:00Z">
                  <w:rPr>
                    <w:del w:id="25563" w:author="Στάθης Καπ" w:date="2023-02-26T09:06:00Z"/>
                    <w:sz w:val="18"/>
                    <w:szCs w:val="18"/>
                  </w:rPr>
                </w:rPrChange>
              </w:rPr>
              <w:pPrChange w:id="25564" w:author="Στάθης Καπ" w:date="2023-02-26T08:48:00Z">
                <w:pPr/>
              </w:pPrChange>
            </w:pPr>
            <w:del w:id="25565" w:author="Στάθης Καπ" w:date="2023-02-26T08:46:00Z">
              <w:r w:rsidRPr="006E0881" w:rsidDel="00715EE1">
                <w:rPr>
                  <w:sz w:val="18"/>
                  <w:szCs w:val="18"/>
                </w:rPr>
                <w:delText>visits</w:delText>
              </w:r>
            </w:del>
            <w:bookmarkStart w:id="25566" w:name="_Toc129057711"/>
            <w:bookmarkStart w:id="25567" w:name="_Toc129191546"/>
            <w:bookmarkStart w:id="25568" w:name="_Toc129197884"/>
            <w:bookmarkStart w:id="25569" w:name="_Toc129300410"/>
            <w:bookmarkEnd w:id="25566"/>
            <w:bookmarkEnd w:id="25567"/>
            <w:bookmarkEnd w:id="25568"/>
            <w:bookmarkEnd w:id="25569"/>
          </w:p>
        </w:tc>
        <w:bookmarkStart w:id="25570" w:name="_Toc129057712"/>
        <w:bookmarkStart w:id="25571" w:name="_Toc129191547"/>
        <w:bookmarkStart w:id="25572" w:name="_Toc129197885"/>
        <w:bookmarkStart w:id="25573" w:name="_Toc129300411"/>
        <w:bookmarkEnd w:id="25570"/>
        <w:bookmarkEnd w:id="25571"/>
        <w:bookmarkEnd w:id="25572"/>
        <w:bookmarkEnd w:id="25573"/>
      </w:tr>
      <w:tr w:rsidR="008E010E" w:rsidRPr="00D3106C" w:rsidDel="009B47BA" w14:paraId="045B86E0" w14:textId="711480A6" w:rsidTr="00715EE1">
        <w:trPr>
          <w:gridAfter w:val="1"/>
          <w:wAfter w:w="51" w:type="dxa"/>
          <w:cantSplit/>
          <w:trHeight w:val="567"/>
          <w:del w:id="25574" w:author="Στάθης Καπ" w:date="2023-02-26T09:06:00Z"/>
        </w:trPr>
        <w:tc>
          <w:tcPr>
            <w:tcW w:w="627" w:type="dxa"/>
            <w:gridSpan w:val="2"/>
            <w:textDirection w:val="btLr"/>
            <w:tcPrChange w:id="25575" w:author="Στάθης Καπ" w:date="2023-02-26T08:48:00Z">
              <w:tcPr>
                <w:tcW w:w="627" w:type="dxa"/>
              </w:tcPr>
            </w:tcPrChange>
          </w:tcPr>
          <w:p w14:paraId="4166D54E" w14:textId="071BB1AA" w:rsidR="008E010E" w:rsidRPr="00744E3F" w:rsidDel="009B47BA" w:rsidRDefault="008E010E">
            <w:pPr>
              <w:ind w:left="113" w:right="113"/>
              <w:rPr>
                <w:del w:id="25576" w:author="Στάθης Καπ" w:date="2023-02-26T09:06:00Z"/>
                <w:sz w:val="18"/>
                <w:szCs w:val="18"/>
                <w:lang w:val="el-GR"/>
                <w:rPrChange w:id="25577" w:author="Στάθης Καπ" w:date="2023-03-03T06:42:00Z">
                  <w:rPr>
                    <w:del w:id="25578" w:author="Στάθης Καπ" w:date="2023-02-26T09:06:00Z"/>
                    <w:sz w:val="18"/>
                    <w:szCs w:val="18"/>
                  </w:rPr>
                </w:rPrChange>
              </w:rPr>
              <w:pPrChange w:id="25579" w:author="Στάθης Καπ" w:date="2023-02-26T08:48:00Z">
                <w:pPr/>
              </w:pPrChange>
            </w:pPr>
            <w:del w:id="25580" w:author="Στάθης Καπ" w:date="2023-02-26T08:46:00Z">
              <w:r w:rsidRPr="006E0881" w:rsidDel="00715EE1">
                <w:rPr>
                  <w:sz w:val="18"/>
                  <w:szCs w:val="18"/>
                </w:rPr>
                <w:delText>pr</w:delText>
              </w:r>
              <w:r w:rsidRPr="00744E3F" w:rsidDel="00715EE1">
                <w:rPr>
                  <w:sz w:val="18"/>
                  <w:szCs w:val="18"/>
                  <w:lang w:val="el-GR"/>
                  <w:rPrChange w:id="25581" w:author="Στάθης Καπ" w:date="2023-03-03T06:42:00Z">
                    <w:rPr>
                      <w:sz w:val="18"/>
                      <w:szCs w:val="18"/>
                    </w:rPr>
                  </w:rPrChange>
                </w:rPr>
                <w:delText>11</w:delText>
              </w:r>
            </w:del>
            <w:bookmarkStart w:id="25582" w:name="_Toc129057713"/>
            <w:bookmarkStart w:id="25583" w:name="_Toc129191548"/>
            <w:bookmarkStart w:id="25584" w:name="_Toc129197886"/>
            <w:bookmarkStart w:id="25585" w:name="_Toc129300412"/>
            <w:bookmarkEnd w:id="25582"/>
            <w:bookmarkEnd w:id="25583"/>
            <w:bookmarkEnd w:id="25584"/>
            <w:bookmarkEnd w:id="25585"/>
          </w:p>
        </w:tc>
        <w:tc>
          <w:tcPr>
            <w:tcW w:w="663" w:type="dxa"/>
            <w:textDirection w:val="btLr"/>
            <w:tcPrChange w:id="25586" w:author="Στάθης Καπ" w:date="2023-02-26T08:48:00Z">
              <w:tcPr>
                <w:tcW w:w="663" w:type="dxa"/>
              </w:tcPr>
            </w:tcPrChange>
          </w:tcPr>
          <w:p w14:paraId="2111EB1A" w14:textId="4C7B8685" w:rsidR="008E010E" w:rsidRPr="00744E3F" w:rsidDel="009B47BA" w:rsidRDefault="008E010E">
            <w:pPr>
              <w:ind w:left="113" w:right="113"/>
              <w:rPr>
                <w:del w:id="25587" w:author="Στάθης Καπ" w:date="2023-02-26T09:06:00Z"/>
                <w:sz w:val="18"/>
                <w:szCs w:val="18"/>
                <w:lang w:val="el-GR"/>
                <w:rPrChange w:id="25588" w:author="Στάθης Καπ" w:date="2023-03-03T06:42:00Z">
                  <w:rPr>
                    <w:del w:id="25589" w:author="Στάθης Καπ" w:date="2023-02-26T09:06:00Z"/>
                    <w:sz w:val="18"/>
                    <w:szCs w:val="18"/>
                  </w:rPr>
                </w:rPrChange>
              </w:rPr>
              <w:pPrChange w:id="25590" w:author="Στάθης Καπ" w:date="2023-02-26T08:48:00Z">
                <w:pPr/>
              </w:pPrChange>
            </w:pPr>
            <w:bookmarkStart w:id="25591" w:name="_Toc129057714"/>
            <w:bookmarkStart w:id="25592" w:name="_Toc129191549"/>
            <w:bookmarkStart w:id="25593" w:name="_Toc129197887"/>
            <w:bookmarkStart w:id="25594" w:name="_Toc129300413"/>
            <w:bookmarkEnd w:id="25591"/>
            <w:bookmarkEnd w:id="25592"/>
            <w:bookmarkEnd w:id="25593"/>
            <w:bookmarkEnd w:id="25594"/>
          </w:p>
        </w:tc>
        <w:tc>
          <w:tcPr>
            <w:tcW w:w="764" w:type="dxa"/>
            <w:textDirection w:val="btLr"/>
            <w:tcPrChange w:id="25595" w:author="Στάθης Καπ" w:date="2023-02-26T08:48:00Z">
              <w:tcPr>
                <w:tcW w:w="764" w:type="dxa"/>
              </w:tcPr>
            </w:tcPrChange>
          </w:tcPr>
          <w:p w14:paraId="47750F26" w14:textId="39E48C43" w:rsidR="008E010E" w:rsidRPr="00744E3F" w:rsidDel="009B47BA" w:rsidRDefault="008E010E">
            <w:pPr>
              <w:ind w:left="113" w:right="113"/>
              <w:rPr>
                <w:del w:id="25596" w:author="Στάθης Καπ" w:date="2023-02-26T09:06:00Z"/>
                <w:sz w:val="18"/>
                <w:szCs w:val="18"/>
                <w:lang w:val="el-GR"/>
                <w:rPrChange w:id="25597" w:author="Στάθης Καπ" w:date="2023-03-03T06:42:00Z">
                  <w:rPr>
                    <w:del w:id="25598" w:author="Στάθης Καπ" w:date="2023-02-26T09:06:00Z"/>
                    <w:sz w:val="18"/>
                    <w:szCs w:val="18"/>
                  </w:rPr>
                </w:rPrChange>
              </w:rPr>
              <w:pPrChange w:id="25599" w:author="Στάθης Καπ" w:date="2023-02-26T08:48:00Z">
                <w:pPr/>
              </w:pPrChange>
            </w:pPr>
            <w:bookmarkStart w:id="25600" w:name="_Toc129057715"/>
            <w:bookmarkStart w:id="25601" w:name="_Toc129191550"/>
            <w:bookmarkStart w:id="25602" w:name="_Toc129197888"/>
            <w:bookmarkStart w:id="25603" w:name="_Toc129300414"/>
            <w:bookmarkEnd w:id="25600"/>
            <w:bookmarkEnd w:id="25601"/>
            <w:bookmarkEnd w:id="25602"/>
            <w:bookmarkEnd w:id="25603"/>
          </w:p>
        </w:tc>
        <w:tc>
          <w:tcPr>
            <w:tcW w:w="630" w:type="dxa"/>
            <w:textDirection w:val="btLr"/>
            <w:tcPrChange w:id="25604" w:author="Στάθης Καπ" w:date="2023-02-26T08:48:00Z">
              <w:tcPr>
                <w:tcW w:w="630" w:type="dxa"/>
              </w:tcPr>
            </w:tcPrChange>
          </w:tcPr>
          <w:p w14:paraId="70D30250" w14:textId="0FE5A80E" w:rsidR="008E010E" w:rsidRPr="00744E3F" w:rsidDel="009B47BA" w:rsidRDefault="008E010E">
            <w:pPr>
              <w:ind w:left="113" w:right="113"/>
              <w:rPr>
                <w:del w:id="25605" w:author="Στάθης Καπ" w:date="2023-02-26T09:06:00Z"/>
                <w:sz w:val="18"/>
                <w:szCs w:val="18"/>
                <w:lang w:val="el-GR"/>
                <w:rPrChange w:id="25606" w:author="Στάθης Καπ" w:date="2023-03-03T06:42:00Z">
                  <w:rPr>
                    <w:del w:id="25607" w:author="Στάθης Καπ" w:date="2023-02-26T09:06:00Z"/>
                    <w:sz w:val="18"/>
                    <w:szCs w:val="18"/>
                  </w:rPr>
                </w:rPrChange>
              </w:rPr>
              <w:pPrChange w:id="25608" w:author="Στάθης Καπ" w:date="2023-02-26T08:48:00Z">
                <w:pPr/>
              </w:pPrChange>
            </w:pPr>
            <w:bookmarkStart w:id="25609" w:name="_Toc129057716"/>
            <w:bookmarkStart w:id="25610" w:name="_Toc129191551"/>
            <w:bookmarkStart w:id="25611" w:name="_Toc129197889"/>
            <w:bookmarkStart w:id="25612" w:name="_Toc129300415"/>
            <w:bookmarkEnd w:id="25609"/>
            <w:bookmarkEnd w:id="25610"/>
            <w:bookmarkEnd w:id="25611"/>
            <w:bookmarkEnd w:id="25612"/>
          </w:p>
        </w:tc>
        <w:tc>
          <w:tcPr>
            <w:tcW w:w="663" w:type="dxa"/>
            <w:textDirection w:val="btLr"/>
            <w:tcPrChange w:id="25613" w:author="Στάθης Καπ" w:date="2023-02-26T08:48:00Z">
              <w:tcPr>
                <w:tcW w:w="663" w:type="dxa"/>
              </w:tcPr>
            </w:tcPrChange>
          </w:tcPr>
          <w:p w14:paraId="6A0CAB46" w14:textId="786CE006" w:rsidR="008E010E" w:rsidRPr="00744E3F" w:rsidDel="009B47BA" w:rsidRDefault="008E010E">
            <w:pPr>
              <w:ind w:left="113" w:right="113"/>
              <w:rPr>
                <w:del w:id="25614" w:author="Στάθης Καπ" w:date="2023-02-26T09:06:00Z"/>
                <w:sz w:val="18"/>
                <w:szCs w:val="18"/>
                <w:lang w:val="el-GR"/>
                <w:rPrChange w:id="25615" w:author="Στάθης Καπ" w:date="2023-03-03T06:42:00Z">
                  <w:rPr>
                    <w:del w:id="25616" w:author="Στάθης Καπ" w:date="2023-02-26T09:06:00Z"/>
                    <w:sz w:val="18"/>
                    <w:szCs w:val="18"/>
                  </w:rPr>
                </w:rPrChange>
              </w:rPr>
              <w:pPrChange w:id="25617" w:author="Στάθης Καπ" w:date="2023-02-26T08:48:00Z">
                <w:pPr/>
              </w:pPrChange>
            </w:pPr>
            <w:bookmarkStart w:id="25618" w:name="_Toc129057717"/>
            <w:bookmarkStart w:id="25619" w:name="_Toc129191552"/>
            <w:bookmarkStart w:id="25620" w:name="_Toc129197890"/>
            <w:bookmarkStart w:id="25621" w:name="_Toc129300416"/>
            <w:bookmarkEnd w:id="25618"/>
            <w:bookmarkEnd w:id="25619"/>
            <w:bookmarkEnd w:id="25620"/>
            <w:bookmarkEnd w:id="25621"/>
          </w:p>
        </w:tc>
        <w:tc>
          <w:tcPr>
            <w:tcW w:w="764" w:type="dxa"/>
            <w:textDirection w:val="btLr"/>
            <w:tcPrChange w:id="25622" w:author="Στάθης Καπ" w:date="2023-02-26T08:48:00Z">
              <w:tcPr>
                <w:tcW w:w="764" w:type="dxa"/>
              </w:tcPr>
            </w:tcPrChange>
          </w:tcPr>
          <w:p w14:paraId="03139225" w14:textId="03DB3634" w:rsidR="008E010E" w:rsidRPr="00744E3F" w:rsidDel="009B47BA" w:rsidRDefault="008E010E">
            <w:pPr>
              <w:ind w:left="113" w:right="113"/>
              <w:rPr>
                <w:del w:id="25623" w:author="Στάθης Καπ" w:date="2023-02-26T09:06:00Z"/>
                <w:sz w:val="18"/>
                <w:szCs w:val="18"/>
                <w:lang w:val="el-GR"/>
                <w:rPrChange w:id="25624" w:author="Στάθης Καπ" w:date="2023-03-03T06:42:00Z">
                  <w:rPr>
                    <w:del w:id="25625" w:author="Στάθης Καπ" w:date="2023-02-26T09:06:00Z"/>
                    <w:sz w:val="18"/>
                    <w:szCs w:val="18"/>
                  </w:rPr>
                </w:rPrChange>
              </w:rPr>
              <w:pPrChange w:id="25626" w:author="Στάθης Καπ" w:date="2023-02-26T08:48:00Z">
                <w:pPr/>
              </w:pPrChange>
            </w:pPr>
            <w:bookmarkStart w:id="25627" w:name="_Toc129057718"/>
            <w:bookmarkStart w:id="25628" w:name="_Toc129191553"/>
            <w:bookmarkStart w:id="25629" w:name="_Toc129197891"/>
            <w:bookmarkStart w:id="25630" w:name="_Toc129300417"/>
            <w:bookmarkEnd w:id="25627"/>
            <w:bookmarkEnd w:id="25628"/>
            <w:bookmarkEnd w:id="25629"/>
            <w:bookmarkEnd w:id="25630"/>
          </w:p>
        </w:tc>
        <w:tc>
          <w:tcPr>
            <w:tcW w:w="630" w:type="dxa"/>
            <w:textDirection w:val="btLr"/>
            <w:tcPrChange w:id="25631" w:author="Στάθης Καπ" w:date="2023-02-26T08:48:00Z">
              <w:tcPr>
                <w:tcW w:w="630" w:type="dxa"/>
              </w:tcPr>
            </w:tcPrChange>
          </w:tcPr>
          <w:p w14:paraId="20DA56A2" w14:textId="0BBB0B49" w:rsidR="008E010E" w:rsidRPr="00744E3F" w:rsidDel="009B47BA" w:rsidRDefault="008E010E">
            <w:pPr>
              <w:ind w:left="113" w:right="113"/>
              <w:rPr>
                <w:del w:id="25632" w:author="Στάθης Καπ" w:date="2023-02-26T09:06:00Z"/>
                <w:sz w:val="18"/>
                <w:szCs w:val="18"/>
                <w:lang w:val="el-GR"/>
                <w:rPrChange w:id="25633" w:author="Στάθης Καπ" w:date="2023-03-03T06:42:00Z">
                  <w:rPr>
                    <w:del w:id="25634" w:author="Στάθης Καπ" w:date="2023-02-26T09:06:00Z"/>
                    <w:sz w:val="18"/>
                    <w:szCs w:val="18"/>
                  </w:rPr>
                </w:rPrChange>
              </w:rPr>
              <w:pPrChange w:id="25635" w:author="Στάθης Καπ" w:date="2023-02-26T08:48:00Z">
                <w:pPr/>
              </w:pPrChange>
            </w:pPr>
            <w:bookmarkStart w:id="25636" w:name="_Toc129057719"/>
            <w:bookmarkStart w:id="25637" w:name="_Toc129191554"/>
            <w:bookmarkStart w:id="25638" w:name="_Toc129197892"/>
            <w:bookmarkStart w:id="25639" w:name="_Toc129300418"/>
            <w:bookmarkEnd w:id="25636"/>
            <w:bookmarkEnd w:id="25637"/>
            <w:bookmarkEnd w:id="25638"/>
            <w:bookmarkEnd w:id="25639"/>
          </w:p>
        </w:tc>
        <w:tc>
          <w:tcPr>
            <w:tcW w:w="663" w:type="dxa"/>
            <w:textDirection w:val="btLr"/>
            <w:tcPrChange w:id="25640" w:author="Στάθης Καπ" w:date="2023-02-26T08:48:00Z">
              <w:tcPr>
                <w:tcW w:w="663" w:type="dxa"/>
              </w:tcPr>
            </w:tcPrChange>
          </w:tcPr>
          <w:p w14:paraId="733A3960" w14:textId="21ACB14F" w:rsidR="008E010E" w:rsidRPr="00744E3F" w:rsidDel="009B47BA" w:rsidRDefault="008E010E">
            <w:pPr>
              <w:ind w:left="113" w:right="113"/>
              <w:rPr>
                <w:del w:id="25641" w:author="Στάθης Καπ" w:date="2023-02-26T09:06:00Z"/>
                <w:sz w:val="18"/>
                <w:szCs w:val="18"/>
                <w:lang w:val="el-GR"/>
                <w:rPrChange w:id="25642" w:author="Στάθης Καπ" w:date="2023-03-03T06:42:00Z">
                  <w:rPr>
                    <w:del w:id="25643" w:author="Στάθης Καπ" w:date="2023-02-26T09:06:00Z"/>
                    <w:sz w:val="18"/>
                    <w:szCs w:val="18"/>
                  </w:rPr>
                </w:rPrChange>
              </w:rPr>
              <w:pPrChange w:id="25644" w:author="Στάθης Καπ" w:date="2023-02-26T08:48:00Z">
                <w:pPr/>
              </w:pPrChange>
            </w:pPr>
            <w:bookmarkStart w:id="25645" w:name="_Toc129057720"/>
            <w:bookmarkStart w:id="25646" w:name="_Toc129191555"/>
            <w:bookmarkStart w:id="25647" w:name="_Toc129197893"/>
            <w:bookmarkStart w:id="25648" w:name="_Toc129300419"/>
            <w:bookmarkEnd w:id="25645"/>
            <w:bookmarkEnd w:id="25646"/>
            <w:bookmarkEnd w:id="25647"/>
            <w:bookmarkEnd w:id="25648"/>
          </w:p>
        </w:tc>
        <w:tc>
          <w:tcPr>
            <w:tcW w:w="764" w:type="dxa"/>
            <w:textDirection w:val="btLr"/>
            <w:tcPrChange w:id="25649" w:author="Στάθης Καπ" w:date="2023-02-26T08:48:00Z">
              <w:tcPr>
                <w:tcW w:w="764" w:type="dxa"/>
              </w:tcPr>
            </w:tcPrChange>
          </w:tcPr>
          <w:p w14:paraId="1BB81562" w14:textId="791AE99B" w:rsidR="008E010E" w:rsidRPr="00744E3F" w:rsidDel="009B47BA" w:rsidRDefault="008E010E">
            <w:pPr>
              <w:ind w:left="113" w:right="113"/>
              <w:rPr>
                <w:del w:id="25650" w:author="Στάθης Καπ" w:date="2023-02-26T09:06:00Z"/>
                <w:sz w:val="18"/>
                <w:szCs w:val="18"/>
                <w:lang w:val="el-GR"/>
                <w:rPrChange w:id="25651" w:author="Στάθης Καπ" w:date="2023-03-03T06:42:00Z">
                  <w:rPr>
                    <w:del w:id="25652" w:author="Στάθης Καπ" w:date="2023-02-26T09:06:00Z"/>
                    <w:sz w:val="18"/>
                    <w:szCs w:val="18"/>
                  </w:rPr>
                </w:rPrChange>
              </w:rPr>
              <w:pPrChange w:id="25653" w:author="Στάθης Καπ" w:date="2023-02-26T08:48:00Z">
                <w:pPr/>
              </w:pPrChange>
            </w:pPr>
            <w:bookmarkStart w:id="25654" w:name="_Toc129057721"/>
            <w:bookmarkStart w:id="25655" w:name="_Toc129191556"/>
            <w:bookmarkStart w:id="25656" w:name="_Toc129197894"/>
            <w:bookmarkStart w:id="25657" w:name="_Toc129300420"/>
            <w:bookmarkEnd w:id="25654"/>
            <w:bookmarkEnd w:id="25655"/>
            <w:bookmarkEnd w:id="25656"/>
            <w:bookmarkEnd w:id="25657"/>
          </w:p>
        </w:tc>
        <w:tc>
          <w:tcPr>
            <w:tcW w:w="630" w:type="dxa"/>
            <w:textDirection w:val="btLr"/>
            <w:tcPrChange w:id="25658" w:author="Στάθης Καπ" w:date="2023-02-26T08:48:00Z">
              <w:tcPr>
                <w:tcW w:w="630" w:type="dxa"/>
              </w:tcPr>
            </w:tcPrChange>
          </w:tcPr>
          <w:p w14:paraId="00190DAC" w14:textId="1880CB35" w:rsidR="008E010E" w:rsidRPr="00744E3F" w:rsidDel="009B47BA" w:rsidRDefault="008E010E">
            <w:pPr>
              <w:ind w:left="113" w:right="113"/>
              <w:rPr>
                <w:del w:id="25659" w:author="Στάθης Καπ" w:date="2023-02-26T09:06:00Z"/>
                <w:sz w:val="18"/>
                <w:szCs w:val="18"/>
                <w:lang w:val="el-GR"/>
                <w:rPrChange w:id="25660" w:author="Στάθης Καπ" w:date="2023-03-03T06:42:00Z">
                  <w:rPr>
                    <w:del w:id="25661" w:author="Στάθης Καπ" w:date="2023-02-26T09:06:00Z"/>
                    <w:sz w:val="18"/>
                    <w:szCs w:val="18"/>
                  </w:rPr>
                </w:rPrChange>
              </w:rPr>
              <w:pPrChange w:id="25662" w:author="Στάθης Καπ" w:date="2023-02-26T08:48:00Z">
                <w:pPr/>
              </w:pPrChange>
            </w:pPr>
            <w:bookmarkStart w:id="25663" w:name="_Toc129057722"/>
            <w:bookmarkStart w:id="25664" w:name="_Toc129191557"/>
            <w:bookmarkStart w:id="25665" w:name="_Toc129197895"/>
            <w:bookmarkStart w:id="25666" w:name="_Toc129300421"/>
            <w:bookmarkEnd w:id="25663"/>
            <w:bookmarkEnd w:id="25664"/>
            <w:bookmarkEnd w:id="25665"/>
            <w:bookmarkEnd w:id="25666"/>
          </w:p>
        </w:tc>
        <w:tc>
          <w:tcPr>
            <w:tcW w:w="654" w:type="dxa"/>
            <w:textDirection w:val="btLr"/>
            <w:tcPrChange w:id="25667" w:author="Στάθης Καπ" w:date="2023-02-26T08:48:00Z">
              <w:tcPr>
                <w:tcW w:w="654" w:type="dxa"/>
              </w:tcPr>
            </w:tcPrChange>
          </w:tcPr>
          <w:p w14:paraId="5C2E3462" w14:textId="20007950" w:rsidR="008E010E" w:rsidRPr="00744E3F" w:rsidDel="009B47BA" w:rsidRDefault="00A53062">
            <w:pPr>
              <w:ind w:left="113" w:right="113"/>
              <w:rPr>
                <w:del w:id="25668" w:author="Στάθης Καπ" w:date="2023-02-26T09:06:00Z"/>
                <w:sz w:val="18"/>
                <w:szCs w:val="18"/>
                <w:lang w:val="el-GR"/>
                <w:rPrChange w:id="25669" w:author="Στάθης Καπ" w:date="2023-03-03T06:42:00Z">
                  <w:rPr>
                    <w:del w:id="25670" w:author="Στάθης Καπ" w:date="2023-02-26T09:06:00Z"/>
                    <w:sz w:val="18"/>
                    <w:szCs w:val="18"/>
                  </w:rPr>
                </w:rPrChange>
              </w:rPr>
              <w:pPrChange w:id="25671" w:author="Στάθης Καπ" w:date="2023-02-26T08:48:00Z">
                <w:pPr/>
              </w:pPrChange>
            </w:pPr>
            <w:del w:id="25672" w:author="Στάθης Καπ" w:date="2023-02-26T08:46:00Z">
              <w:r w:rsidRPr="00744E3F" w:rsidDel="00715EE1">
                <w:rPr>
                  <w:sz w:val="18"/>
                  <w:szCs w:val="18"/>
                  <w:lang w:val="el-GR"/>
                  <w:rPrChange w:id="25673" w:author="Στάθης Καπ" w:date="2023-03-03T06:42:00Z">
                    <w:rPr>
                      <w:sz w:val="18"/>
                      <w:szCs w:val="18"/>
                    </w:rPr>
                  </w:rPrChange>
                </w:rPr>
                <w:delText>259</w:delText>
              </w:r>
            </w:del>
            <w:bookmarkStart w:id="25674" w:name="_Toc129057723"/>
            <w:bookmarkStart w:id="25675" w:name="_Toc129191558"/>
            <w:bookmarkStart w:id="25676" w:name="_Toc129197896"/>
            <w:bookmarkStart w:id="25677" w:name="_Toc129300422"/>
            <w:bookmarkEnd w:id="25674"/>
            <w:bookmarkEnd w:id="25675"/>
            <w:bookmarkEnd w:id="25676"/>
            <w:bookmarkEnd w:id="25677"/>
          </w:p>
        </w:tc>
        <w:tc>
          <w:tcPr>
            <w:tcW w:w="754" w:type="dxa"/>
            <w:textDirection w:val="btLr"/>
            <w:tcPrChange w:id="25678" w:author="Στάθης Καπ" w:date="2023-02-26T08:48:00Z">
              <w:tcPr>
                <w:tcW w:w="754" w:type="dxa"/>
              </w:tcPr>
            </w:tcPrChange>
          </w:tcPr>
          <w:p w14:paraId="739C7695" w14:textId="4D3AA95C" w:rsidR="008E010E" w:rsidRPr="00744E3F" w:rsidDel="009B47BA" w:rsidRDefault="008E010E">
            <w:pPr>
              <w:ind w:left="113" w:right="113"/>
              <w:rPr>
                <w:del w:id="25679" w:author="Στάθης Καπ" w:date="2023-02-26T09:06:00Z"/>
                <w:sz w:val="18"/>
                <w:szCs w:val="18"/>
                <w:lang w:val="el-GR"/>
                <w:rPrChange w:id="25680" w:author="Στάθης Καπ" w:date="2023-03-03T06:42:00Z">
                  <w:rPr>
                    <w:del w:id="25681" w:author="Στάθης Καπ" w:date="2023-02-26T09:06:00Z"/>
                    <w:sz w:val="18"/>
                    <w:szCs w:val="18"/>
                  </w:rPr>
                </w:rPrChange>
              </w:rPr>
              <w:pPrChange w:id="25682" w:author="Στάθης Καπ" w:date="2023-02-26T08:48:00Z">
                <w:pPr/>
              </w:pPrChange>
            </w:pPr>
            <w:bookmarkStart w:id="25683" w:name="_Toc129057724"/>
            <w:bookmarkStart w:id="25684" w:name="_Toc129191559"/>
            <w:bookmarkStart w:id="25685" w:name="_Toc129197897"/>
            <w:bookmarkStart w:id="25686" w:name="_Toc129300423"/>
            <w:bookmarkEnd w:id="25683"/>
            <w:bookmarkEnd w:id="25684"/>
            <w:bookmarkEnd w:id="25685"/>
            <w:bookmarkEnd w:id="25686"/>
          </w:p>
        </w:tc>
        <w:tc>
          <w:tcPr>
            <w:tcW w:w="622" w:type="dxa"/>
            <w:textDirection w:val="btLr"/>
            <w:tcPrChange w:id="25687" w:author="Στάθης Καπ" w:date="2023-02-26T08:48:00Z">
              <w:tcPr>
                <w:tcW w:w="622" w:type="dxa"/>
              </w:tcPr>
            </w:tcPrChange>
          </w:tcPr>
          <w:p w14:paraId="547E1795" w14:textId="5E800A35" w:rsidR="008E010E" w:rsidRPr="00744E3F" w:rsidDel="009B47BA" w:rsidRDefault="008E010E">
            <w:pPr>
              <w:ind w:left="113" w:right="113"/>
              <w:rPr>
                <w:del w:id="25688" w:author="Στάθης Καπ" w:date="2023-02-26T09:06:00Z"/>
                <w:sz w:val="18"/>
                <w:szCs w:val="18"/>
                <w:lang w:val="el-GR"/>
                <w:rPrChange w:id="25689" w:author="Στάθης Καπ" w:date="2023-03-03T06:42:00Z">
                  <w:rPr>
                    <w:del w:id="25690" w:author="Στάθης Καπ" w:date="2023-02-26T09:06:00Z"/>
                    <w:sz w:val="18"/>
                    <w:szCs w:val="18"/>
                  </w:rPr>
                </w:rPrChange>
              </w:rPr>
              <w:pPrChange w:id="25691" w:author="Στάθης Καπ" w:date="2023-02-26T08:48:00Z">
                <w:pPr/>
              </w:pPrChange>
            </w:pPr>
            <w:bookmarkStart w:id="25692" w:name="_Toc129057725"/>
            <w:bookmarkStart w:id="25693" w:name="_Toc129191560"/>
            <w:bookmarkStart w:id="25694" w:name="_Toc129197898"/>
            <w:bookmarkStart w:id="25695" w:name="_Toc129300424"/>
            <w:bookmarkEnd w:id="25692"/>
            <w:bookmarkEnd w:id="25693"/>
            <w:bookmarkEnd w:id="25694"/>
            <w:bookmarkEnd w:id="25695"/>
          </w:p>
        </w:tc>
        <w:bookmarkStart w:id="25696" w:name="_Toc129057726"/>
        <w:bookmarkStart w:id="25697" w:name="_Toc129191561"/>
        <w:bookmarkStart w:id="25698" w:name="_Toc129197899"/>
        <w:bookmarkStart w:id="25699" w:name="_Toc129300425"/>
        <w:bookmarkEnd w:id="25696"/>
        <w:bookmarkEnd w:id="25697"/>
        <w:bookmarkEnd w:id="25698"/>
        <w:bookmarkEnd w:id="25699"/>
      </w:tr>
      <w:tr w:rsidR="008E010E" w:rsidRPr="00D3106C" w:rsidDel="009B47BA" w14:paraId="15AE36E5" w14:textId="32428659" w:rsidTr="00715EE1">
        <w:trPr>
          <w:gridAfter w:val="1"/>
          <w:wAfter w:w="51" w:type="dxa"/>
          <w:cantSplit/>
          <w:trHeight w:val="567"/>
          <w:del w:id="25700" w:author="Στάθης Καπ" w:date="2023-02-26T09:06:00Z"/>
        </w:trPr>
        <w:tc>
          <w:tcPr>
            <w:tcW w:w="627" w:type="dxa"/>
            <w:gridSpan w:val="2"/>
            <w:textDirection w:val="btLr"/>
            <w:tcPrChange w:id="25701" w:author="Στάθης Καπ" w:date="2023-02-26T08:48:00Z">
              <w:tcPr>
                <w:tcW w:w="627" w:type="dxa"/>
              </w:tcPr>
            </w:tcPrChange>
          </w:tcPr>
          <w:p w14:paraId="4651E763" w14:textId="3A9841A3" w:rsidR="008E010E" w:rsidRPr="00744E3F" w:rsidDel="009B47BA" w:rsidRDefault="008E010E">
            <w:pPr>
              <w:ind w:left="113" w:right="113"/>
              <w:rPr>
                <w:del w:id="25702" w:author="Στάθης Καπ" w:date="2023-02-26T09:06:00Z"/>
                <w:sz w:val="18"/>
                <w:szCs w:val="18"/>
                <w:lang w:val="el-GR"/>
                <w:rPrChange w:id="25703" w:author="Στάθης Καπ" w:date="2023-03-03T06:42:00Z">
                  <w:rPr>
                    <w:del w:id="25704" w:author="Στάθης Καπ" w:date="2023-02-26T09:06:00Z"/>
                    <w:sz w:val="18"/>
                    <w:szCs w:val="18"/>
                  </w:rPr>
                </w:rPrChange>
              </w:rPr>
              <w:pPrChange w:id="25705" w:author="Στάθης Καπ" w:date="2023-02-26T08:48:00Z">
                <w:pPr/>
              </w:pPrChange>
            </w:pPr>
            <w:del w:id="25706" w:author="Στάθης Καπ" w:date="2023-02-26T08:46:00Z">
              <w:r w:rsidRPr="006E0881" w:rsidDel="00715EE1">
                <w:rPr>
                  <w:sz w:val="18"/>
                  <w:szCs w:val="18"/>
                </w:rPr>
                <w:delText>Pr</w:delText>
              </w:r>
              <w:r w:rsidRPr="00744E3F" w:rsidDel="00715EE1">
                <w:rPr>
                  <w:sz w:val="18"/>
                  <w:szCs w:val="18"/>
                  <w:lang w:val="el-GR"/>
                  <w:rPrChange w:id="25707" w:author="Στάθης Καπ" w:date="2023-03-03T06:42:00Z">
                    <w:rPr>
                      <w:sz w:val="18"/>
                      <w:szCs w:val="18"/>
                    </w:rPr>
                  </w:rPrChange>
                </w:rPr>
                <w:delText>12</w:delText>
              </w:r>
            </w:del>
            <w:bookmarkStart w:id="25708" w:name="_Toc129057727"/>
            <w:bookmarkStart w:id="25709" w:name="_Toc129191562"/>
            <w:bookmarkStart w:id="25710" w:name="_Toc129197900"/>
            <w:bookmarkStart w:id="25711" w:name="_Toc129300426"/>
            <w:bookmarkEnd w:id="25708"/>
            <w:bookmarkEnd w:id="25709"/>
            <w:bookmarkEnd w:id="25710"/>
            <w:bookmarkEnd w:id="25711"/>
          </w:p>
        </w:tc>
        <w:tc>
          <w:tcPr>
            <w:tcW w:w="663" w:type="dxa"/>
            <w:textDirection w:val="btLr"/>
            <w:tcPrChange w:id="25712" w:author="Στάθης Καπ" w:date="2023-02-26T08:48:00Z">
              <w:tcPr>
                <w:tcW w:w="663" w:type="dxa"/>
              </w:tcPr>
            </w:tcPrChange>
          </w:tcPr>
          <w:p w14:paraId="4F269AA7" w14:textId="7E1AE241" w:rsidR="008E010E" w:rsidRPr="00744E3F" w:rsidDel="009B47BA" w:rsidRDefault="008E010E">
            <w:pPr>
              <w:ind w:left="113" w:right="113"/>
              <w:rPr>
                <w:del w:id="25713" w:author="Στάθης Καπ" w:date="2023-02-26T09:06:00Z"/>
                <w:sz w:val="18"/>
                <w:szCs w:val="18"/>
                <w:lang w:val="el-GR"/>
                <w:rPrChange w:id="25714" w:author="Στάθης Καπ" w:date="2023-03-03T06:42:00Z">
                  <w:rPr>
                    <w:del w:id="25715" w:author="Στάθης Καπ" w:date="2023-02-26T09:06:00Z"/>
                    <w:sz w:val="18"/>
                    <w:szCs w:val="18"/>
                  </w:rPr>
                </w:rPrChange>
              </w:rPr>
              <w:pPrChange w:id="25716" w:author="Στάθης Καπ" w:date="2023-02-26T08:48:00Z">
                <w:pPr/>
              </w:pPrChange>
            </w:pPr>
            <w:bookmarkStart w:id="25717" w:name="_Toc129057728"/>
            <w:bookmarkStart w:id="25718" w:name="_Toc129191563"/>
            <w:bookmarkStart w:id="25719" w:name="_Toc129197901"/>
            <w:bookmarkStart w:id="25720" w:name="_Toc129300427"/>
            <w:bookmarkEnd w:id="25717"/>
            <w:bookmarkEnd w:id="25718"/>
            <w:bookmarkEnd w:id="25719"/>
            <w:bookmarkEnd w:id="25720"/>
          </w:p>
        </w:tc>
        <w:tc>
          <w:tcPr>
            <w:tcW w:w="764" w:type="dxa"/>
            <w:textDirection w:val="btLr"/>
            <w:tcPrChange w:id="25721" w:author="Στάθης Καπ" w:date="2023-02-26T08:48:00Z">
              <w:tcPr>
                <w:tcW w:w="764" w:type="dxa"/>
              </w:tcPr>
            </w:tcPrChange>
          </w:tcPr>
          <w:p w14:paraId="1707E2C5" w14:textId="6866C1DC" w:rsidR="008E010E" w:rsidRPr="00744E3F" w:rsidDel="009B47BA" w:rsidRDefault="008E010E">
            <w:pPr>
              <w:ind w:left="113" w:right="113"/>
              <w:rPr>
                <w:del w:id="25722" w:author="Στάθης Καπ" w:date="2023-02-26T09:06:00Z"/>
                <w:sz w:val="18"/>
                <w:szCs w:val="18"/>
                <w:lang w:val="el-GR"/>
                <w:rPrChange w:id="25723" w:author="Στάθης Καπ" w:date="2023-03-03T06:42:00Z">
                  <w:rPr>
                    <w:del w:id="25724" w:author="Στάθης Καπ" w:date="2023-02-26T09:06:00Z"/>
                    <w:sz w:val="18"/>
                    <w:szCs w:val="18"/>
                  </w:rPr>
                </w:rPrChange>
              </w:rPr>
              <w:pPrChange w:id="25725" w:author="Στάθης Καπ" w:date="2023-02-26T08:48:00Z">
                <w:pPr/>
              </w:pPrChange>
            </w:pPr>
            <w:bookmarkStart w:id="25726" w:name="_Toc129057729"/>
            <w:bookmarkStart w:id="25727" w:name="_Toc129191564"/>
            <w:bookmarkStart w:id="25728" w:name="_Toc129197902"/>
            <w:bookmarkStart w:id="25729" w:name="_Toc129300428"/>
            <w:bookmarkEnd w:id="25726"/>
            <w:bookmarkEnd w:id="25727"/>
            <w:bookmarkEnd w:id="25728"/>
            <w:bookmarkEnd w:id="25729"/>
          </w:p>
        </w:tc>
        <w:tc>
          <w:tcPr>
            <w:tcW w:w="630" w:type="dxa"/>
            <w:textDirection w:val="btLr"/>
            <w:tcPrChange w:id="25730" w:author="Στάθης Καπ" w:date="2023-02-26T08:48:00Z">
              <w:tcPr>
                <w:tcW w:w="630" w:type="dxa"/>
              </w:tcPr>
            </w:tcPrChange>
          </w:tcPr>
          <w:p w14:paraId="24935AD6" w14:textId="492804A4" w:rsidR="008E010E" w:rsidRPr="00744E3F" w:rsidDel="009B47BA" w:rsidRDefault="008E010E">
            <w:pPr>
              <w:ind w:left="113" w:right="113"/>
              <w:rPr>
                <w:del w:id="25731" w:author="Στάθης Καπ" w:date="2023-02-26T09:06:00Z"/>
                <w:sz w:val="18"/>
                <w:szCs w:val="18"/>
                <w:lang w:val="el-GR"/>
                <w:rPrChange w:id="25732" w:author="Στάθης Καπ" w:date="2023-03-03T06:42:00Z">
                  <w:rPr>
                    <w:del w:id="25733" w:author="Στάθης Καπ" w:date="2023-02-26T09:06:00Z"/>
                    <w:sz w:val="18"/>
                    <w:szCs w:val="18"/>
                  </w:rPr>
                </w:rPrChange>
              </w:rPr>
              <w:pPrChange w:id="25734" w:author="Στάθης Καπ" w:date="2023-02-26T08:48:00Z">
                <w:pPr/>
              </w:pPrChange>
            </w:pPr>
            <w:bookmarkStart w:id="25735" w:name="_Toc129057730"/>
            <w:bookmarkStart w:id="25736" w:name="_Toc129191565"/>
            <w:bookmarkStart w:id="25737" w:name="_Toc129197903"/>
            <w:bookmarkStart w:id="25738" w:name="_Toc129300429"/>
            <w:bookmarkEnd w:id="25735"/>
            <w:bookmarkEnd w:id="25736"/>
            <w:bookmarkEnd w:id="25737"/>
            <w:bookmarkEnd w:id="25738"/>
          </w:p>
        </w:tc>
        <w:tc>
          <w:tcPr>
            <w:tcW w:w="663" w:type="dxa"/>
            <w:textDirection w:val="btLr"/>
            <w:tcPrChange w:id="25739" w:author="Στάθης Καπ" w:date="2023-02-26T08:48:00Z">
              <w:tcPr>
                <w:tcW w:w="663" w:type="dxa"/>
              </w:tcPr>
            </w:tcPrChange>
          </w:tcPr>
          <w:p w14:paraId="44109138" w14:textId="1F46DAC0" w:rsidR="008E010E" w:rsidRPr="00744E3F" w:rsidDel="009B47BA" w:rsidRDefault="008E010E">
            <w:pPr>
              <w:ind w:left="113" w:right="113"/>
              <w:rPr>
                <w:del w:id="25740" w:author="Στάθης Καπ" w:date="2023-02-26T09:06:00Z"/>
                <w:sz w:val="18"/>
                <w:szCs w:val="18"/>
                <w:lang w:val="el-GR"/>
                <w:rPrChange w:id="25741" w:author="Στάθης Καπ" w:date="2023-03-03T06:42:00Z">
                  <w:rPr>
                    <w:del w:id="25742" w:author="Στάθης Καπ" w:date="2023-02-26T09:06:00Z"/>
                    <w:sz w:val="18"/>
                    <w:szCs w:val="18"/>
                  </w:rPr>
                </w:rPrChange>
              </w:rPr>
              <w:pPrChange w:id="25743" w:author="Στάθης Καπ" w:date="2023-02-26T08:48:00Z">
                <w:pPr/>
              </w:pPrChange>
            </w:pPr>
            <w:bookmarkStart w:id="25744" w:name="_Toc129057731"/>
            <w:bookmarkStart w:id="25745" w:name="_Toc129191566"/>
            <w:bookmarkStart w:id="25746" w:name="_Toc129197904"/>
            <w:bookmarkStart w:id="25747" w:name="_Toc129300430"/>
            <w:bookmarkEnd w:id="25744"/>
            <w:bookmarkEnd w:id="25745"/>
            <w:bookmarkEnd w:id="25746"/>
            <w:bookmarkEnd w:id="25747"/>
          </w:p>
        </w:tc>
        <w:tc>
          <w:tcPr>
            <w:tcW w:w="764" w:type="dxa"/>
            <w:textDirection w:val="btLr"/>
            <w:tcPrChange w:id="25748" w:author="Στάθης Καπ" w:date="2023-02-26T08:48:00Z">
              <w:tcPr>
                <w:tcW w:w="764" w:type="dxa"/>
              </w:tcPr>
            </w:tcPrChange>
          </w:tcPr>
          <w:p w14:paraId="4A9FE424" w14:textId="7C42C30D" w:rsidR="008E010E" w:rsidRPr="00744E3F" w:rsidDel="009B47BA" w:rsidRDefault="008E010E">
            <w:pPr>
              <w:ind w:left="113" w:right="113"/>
              <w:rPr>
                <w:del w:id="25749" w:author="Στάθης Καπ" w:date="2023-02-26T09:06:00Z"/>
                <w:sz w:val="18"/>
                <w:szCs w:val="18"/>
                <w:lang w:val="el-GR"/>
                <w:rPrChange w:id="25750" w:author="Στάθης Καπ" w:date="2023-03-03T06:42:00Z">
                  <w:rPr>
                    <w:del w:id="25751" w:author="Στάθης Καπ" w:date="2023-02-26T09:06:00Z"/>
                    <w:sz w:val="18"/>
                    <w:szCs w:val="18"/>
                  </w:rPr>
                </w:rPrChange>
              </w:rPr>
              <w:pPrChange w:id="25752" w:author="Στάθης Καπ" w:date="2023-02-26T08:48:00Z">
                <w:pPr/>
              </w:pPrChange>
            </w:pPr>
            <w:bookmarkStart w:id="25753" w:name="_Toc129057732"/>
            <w:bookmarkStart w:id="25754" w:name="_Toc129191567"/>
            <w:bookmarkStart w:id="25755" w:name="_Toc129197905"/>
            <w:bookmarkStart w:id="25756" w:name="_Toc129300431"/>
            <w:bookmarkEnd w:id="25753"/>
            <w:bookmarkEnd w:id="25754"/>
            <w:bookmarkEnd w:id="25755"/>
            <w:bookmarkEnd w:id="25756"/>
          </w:p>
        </w:tc>
        <w:tc>
          <w:tcPr>
            <w:tcW w:w="630" w:type="dxa"/>
            <w:textDirection w:val="btLr"/>
            <w:tcPrChange w:id="25757" w:author="Στάθης Καπ" w:date="2023-02-26T08:48:00Z">
              <w:tcPr>
                <w:tcW w:w="630" w:type="dxa"/>
              </w:tcPr>
            </w:tcPrChange>
          </w:tcPr>
          <w:p w14:paraId="730007E6" w14:textId="2841B89E" w:rsidR="008E010E" w:rsidRPr="00744E3F" w:rsidDel="009B47BA" w:rsidRDefault="008E010E">
            <w:pPr>
              <w:ind w:left="113" w:right="113"/>
              <w:rPr>
                <w:del w:id="25758" w:author="Στάθης Καπ" w:date="2023-02-26T09:06:00Z"/>
                <w:sz w:val="18"/>
                <w:szCs w:val="18"/>
                <w:lang w:val="el-GR"/>
                <w:rPrChange w:id="25759" w:author="Στάθης Καπ" w:date="2023-03-03T06:42:00Z">
                  <w:rPr>
                    <w:del w:id="25760" w:author="Στάθης Καπ" w:date="2023-02-26T09:06:00Z"/>
                    <w:sz w:val="18"/>
                    <w:szCs w:val="18"/>
                  </w:rPr>
                </w:rPrChange>
              </w:rPr>
              <w:pPrChange w:id="25761" w:author="Στάθης Καπ" w:date="2023-02-26T08:48:00Z">
                <w:pPr/>
              </w:pPrChange>
            </w:pPr>
            <w:bookmarkStart w:id="25762" w:name="_Toc129057733"/>
            <w:bookmarkStart w:id="25763" w:name="_Toc129191568"/>
            <w:bookmarkStart w:id="25764" w:name="_Toc129197906"/>
            <w:bookmarkStart w:id="25765" w:name="_Toc129300432"/>
            <w:bookmarkEnd w:id="25762"/>
            <w:bookmarkEnd w:id="25763"/>
            <w:bookmarkEnd w:id="25764"/>
            <w:bookmarkEnd w:id="25765"/>
          </w:p>
        </w:tc>
        <w:tc>
          <w:tcPr>
            <w:tcW w:w="663" w:type="dxa"/>
            <w:textDirection w:val="btLr"/>
            <w:tcPrChange w:id="25766" w:author="Στάθης Καπ" w:date="2023-02-26T08:48:00Z">
              <w:tcPr>
                <w:tcW w:w="663" w:type="dxa"/>
              </w:tcPr>
            </w:tcPrChange>
          </w:tcPr>
          <w:p w14:paraId="633C060D" w14:textId="7C5458A4" w:rsidR="008E010E" w:rsidRPr="00744E3F" w:rsidDel="009B47BA" w:rsidRDefault="008E010E">
            <w:pPr>
              <w:ind w:left="113" w:right="113"/>
              <w:rPr>
                <w:del w:id="25767" w:author="Στάθης Καπ" w:date="2023-02-26T09:06:00Z"/>
                <w:sz w:val="18"/>
                <w:szCs w:val="18"/>
                <w:lang w:val="el-GR"/>
                <w:rPrChange w:id="25768" w:author="Στάθης Καπ" w:date="2023-03-03T06:42:00Z">
                  <w:rPr>
                    <w:del w:id="25769" w:author="Στάθης Καπ" w:date="2023-02-26T09:06:00Z"/>
                    <w:sz w:val="18"/>
                    <w:szCs w:val="18"/>
                  </w:rPr>
                </w:rPrChange>
              </w:rPr>
              <w:pPrChange w:id="25770" w:author="Στάθης Καπ" w:date="2023-02-26T08:48:00Z">
                <w:pPr/>
              </w:pPrChange>
            </w:pPr>
            <w:bookmarkStart w:id="25771" w:name="_Toc129057734"/>
            <w:bookmarkStart w:id="25772" w:name="_Toc129191569"/>
            <w:bookmarkStart w:id="25773" w:name="_Toc129197907"/>
            <w:bookmarkStart w:id="25774" w:name="_Toc129300433"/>
            <w:bookmarkEnd w:id="25771"/>
            <w:bookmarkEnd w:id="25772"/>
            <w:bookmarkEnd w:id="25773"/>
            <w:bookmarkEnd w:id="25774"/>
          </w:p>
        </w:tc>
        <w:tc>
          <w:tcPr>
            <w:tcW w:w="764" w:type="dxa"/>
            <w:textDirection w:val="btLr"/>
            <w:tcPrChange w:id="25775" w:author="Στάθης Καπ" w:date="2023-02-26T08:48:00Z">
              <w:tcPr>
                <w:tcW w:w="764" w:type="dxa"/>
              </w:tcPr>
            </w:tcPrChange>
          </w:tcPr>
          <w:p w14:paraId="10C11889" w14:textId="4AD98436" w:rsidR="008E010E" w:rsidRPr="00744E3F" w:rsidDel="009B47BA" w:rsidRDefault="008E010E">
            <w:pPr>
              <w:ind w:left="113" w:right="113"/>
              <w:rPr>
                <w:del w:id="25776" w:author="Στάθης Καπ" w:date="2023-02-26T09:06:00Z"/>
                <w:sz w:val="18"/>
                <w:szCs w:val="18"/>
                <w:lang w:val="el-GR"/>
                <w:rPrChange w:id="25777" w:author="Στάθης Καπ" w:date="2023-03-03T06:42:00Z">
                  <w:rPr>
                    <w:del w:id="25778" w:author="Στάθης Καπ" w:date="2023-02-26T09:06:00Z"/>
                    <w:sz w:val="18"/>
                    <w:szCs w:val="18"/>
                  </w:rPr>
                </w:rPrChange>
              </w:rPr>
              <w:pPrChange w:id="25779" w:author="Στάθης Καπ" w:date="2023-02-26T08:48:00Z">
                <w:pPr/>
              </w:pPrChange>
            </w:pPr>
            <w:bookmarkStart w:id="25780" w:name="_Toc129057735"/>
            <w:bookmarkStart w:id="25781" w:name="_Toc129191570"/>
            <w:bookmarkStart w:id="25782" w:name="_Toc129197908"/>
            <w:bookmarkStart w:id="25783" w:name="_Toc129300434"/>
            <w:bookmarkEnd w:id="25780"/>
            <w:bookmarkEnd w:id="25781"/>
            <w:bookmarkEnd w:id="25782"/>
            <w:bookmarkEnd w:id="25783"/>
          </w:p>
        </w:tc>
        <w:tc>
          <w:tcPr>
            <w:tcW w:w="630" w:type="dxa"/>
            <w:textDirection w:val="btLr"/>
            <w:tcPrChange w:id="25784" w:author="Στάθης Καπ" w:date="2023-02-26T08:48:00Z">
              <w:tcPr>
                <w:tcW w:w="630" w:type="dxa"/>
              </w:tcPr>
            </w:tcPrChange>
          </w:tcPr>
          <w:p w14:paraId="5AD70441" w14:textId="15B1F68B" w:rsidR="008E010E" w:rsidRPr="00744E3F" w:rsidDel="009B47BA" w:rsidRDefault="008E010E">
            <w:pPr>
              <w:ind w:left="113" w:right="113"/>
              <w:rPr>
                <w:del w:id="25785" w:author="Στάθης Καπ" w:date="2023-02-26T09:06:00Z"/>
                <w:sz w:val="18"/>
                <w:szCs w:val="18"/>
                <w:lang w:val="el-GR"/>
                <w:rPrChange w:id="25786" w:author="Στάθης Καπ" w:date="2023-03-03T06:42:00Z">
                  <w:rPr>
                    <w:del w:id="25787" w:author="Στάθης Καπ" w:date="2023-02-26T09:06:00Z"/>
                    <w:sz w:val="18"/>
                    <w:szCs w:val="18"/>
                  </w:rPr>
                </w:rPrChange>
              </w:rPr>
              <w:pPrChange w:id="25788" w:author="Στάθης Καπ" w:date="2023-02-26T08:48:00Z">
                <w:pPr/>
              </w:pPrChange>
            </w:pPr>
            <w:bookmarkStart w:id="25789" w:name="_Toc129057736"/>
            <w:bookmarkStart w:id="25790" w:name="_Toc129191571"/>
            <w:bookmarkStart w:id="25791" w:name="_Toc129197909"/>
            <w:bookmarkStart w:id="25792" w:name="_Toc129300435"/>
            <w:bookmarkEnd w:id="25789"/>
            <w:bookmarkEnd w:id="25790"/>
            <w:bookmarkEnd w:id="25791"/>
            <w:bookmarkEnd w:id="25792"/>
          </w:p>
        </w:tc>
        <w:tc>
          <w:tcPr>
            <w:tcW w:w="654" w:type="dxa"/>
            <w:textDirection w:val="btLr"/>
            <w:tcPrChange w:id="25793" w:author="Στάθης Καπ" w:date="2023-02-26T08:48:00Z">
              <w:tcPr>
                <w:tcW w:w="654" w:type="dxa"/>
              </w:tcPr>
            </w:tcPrChange>
          </w:tcPr>
          <w:p w14:paraId="05CB0C35" w14:textId="674BEDB0" w:rsidR="008E010E" w:rsidRPr="00744E3F" w:rsidDel="009B47BA" w:rsidRDefault="009E2733">
            <w:pPr>
              <w:ind w:left="113" w:right="113"/>
              <w:rPr>
                <w:del w:id="25794" w:author="Στάθης Καπ" w:date="2023-02-26T09:06:00Z"/>
                <w:sz w:val="18"/>
                <w:szCs w:val="18"/>
                <w:lang w:val="el-GR"/>
                <w:rPrChange w:id="25795" w:author="Στάθης Καπ" w:date="2023-03-03T06:42:00Z">
                  <w:rPr>
                    <w:del w:id="25796" w:author="Στάθης Καπ" w:date="2023-02-26T09:06:00Z"/>
                    <w:sz w:val="18"/>
                    <w:szCs w:val="18"/>
                  </w:rPr>
                </w:rPrChange>
              </w:rPr>
              <w:pPrChange w:id="25797" w:author="Στάθης Καπ" w:date="2023-02-26T08:48:00Z">
                <w:pPr/>
              </w:pPrChange>
            </w:pPr>
            <w:del w:id="25798" w:author="Στάθης Καπ" w:date="2023-02-26T08:46:00Z">
              <w:r w:rsidRPr="00744E3F" w:rsidDel="00715EE1">
                <w:rPr>
                  <w:sz w:val="18"/>
                  <w:szCs w:val="18"/>
                  <w:lang w:val="el-GR"/>
                  <w:rPrChange w:id="25799" w:author="Στάθης Καπ" w:date="2023-03-03T06:42:00Z">
                    <w:rPr>
                      <w:sz w:val="18"/>
                      <w:szCs w:val="18"/>
                    </w:rPr>
                  </w:rPrChange>
                </w:rPr>
                <w:delText>386</w:delText>
              </w:r>
            </w:del>
            <w:bookmarkStart w:id="25800" w:name="_Toc129057737"/>
            <w:bookmarkStart w:id="25801" w:name="_Toc129191572"/>
            <w:bookmarkStart w:id="25802" w:name="_Toc129197910"/>
            <w:bookmarkStart w:id="25803" w:name="_Toc129300436"/>
            <w:bookmarkEnd w:id="25800"/>
            <w:bookmarkEnd w:id="25801"/>
            <w:bookmarkEnd w:id="25802"/>
            <w:bookmarkEnd w:id="25803"/>
          </w:p>
        </w:tc>
        <w:tc>
          <w:tcPr>
            <w:tcW w:w="754" w:type="dxa"/>
            <w:textDirection w:val="btLr"/>
            <w:tcPrChange w:id="25804" w:author="Στάθης Καπ" w:date="2023-02-26T08:48:00Z">
              <w:tcPr>
                <w:tcW w:w="754" w:type="dxa"/>
              </w:tcPr>
            </w:tcPrChange>
          </w:tcPr>
          <w:p w14:paraId="599FF185" w14:textId="66EA65CE" w:rsidR="008E010E" w:rsidRPr="00744E3F" w:rsidDel="009B47BA" w:rsidRDefault="008E010E">
            <w:pPr>
              <w:ind w:left="113" w:right="113"/>
              <w:rPr>
                <w:del w:id="25805" w:author="Στάθης Καπ" w:date="2023-02-26T09:06:00Z"/>
                <w:sz w:val="18"/>
                <w:szCs w:val="18"/>
                <w:lang w:val="el-GR"/>
                <w:rPrChange w:id="25806" w:author="Στάθης Καπ" w:date="2023-03-03T06:42:00Z">
                  <w:rPr>
                    <w:del w:id="25807" w:author="Στάθης Καπ" w:date="2023-02-26T09:06:00Z"/>
                    <w:sz w:val="18"/>
                    <w:szCs w:val="18"/>
                  </w:rPr>
                </w:rPrChange>
              </w:rPr>
              <w:pPrChange w:id="25808" w:author="Στάθης Καπ" w:date="2023-02-26T08:48:00Z">
                <w:pPr/>
              </w:pPrChange>
            </w:pPr>
            <w:bookmarkStart w:id="25809" w:name="_Toc129057738"/>
            <w:bookmarkStart w:id="25810" w:name="_Toc129191573"/>
            <w:bookmarkStart w:id="25811" w:name="_Toc129197911"/>
            <w:bookmarkStart w:id="25812" w:name="_Toc129300437"/>
            <w:bookmarkEnd w:id="25809"/>
            <w:bookmarkEnd w:id="25810"/>
            <w:bookmarkEnd w:id="25811"/>
            <w:bookmarkEnd w:id="25812"/>
          </w:p>
        </w:tc>
        <w:tc>
          <w:tcPr>
            <w:tcW w:w="622" w:type="dxa"/>
            <w:textDirection w:val="btLr"/>
            <w:tcPrChange w:id="25813" w:author="Στάθης Καπ" w:date="2023-02-26T08:48:00Z">
              <w:tcPr>
                <w:tcW w:w="622" w:type="dxa"/>
              </w:tcPr>
            </w:tcPrChange>
          </w:tcPr>
          <w:p w14:paraId="680151DB" w14:textId="49508D1E" w:rsidR="008E010E" w:rsidRPr="00744E3F" w:rsidDel="009B47BA" w:rsidRDefault="008E010E">
            <w:pPr>
              <w:ind w:left="113" w:right="113"/>
              <w:rPr>
                <w:del w:id="25814" w:author="Στάθης Καπ" w:date="2023-02-26T09:06:00Z"/>
                <w:sz w:val="18"/>
                <w:szCs w:val="18"/>
                <w:lang w:val="el-GR"/>
                <w:rPrChange w:id="25815" w:author="Στάθης Καπ" w:date="2023-03-03T06:42:00Z">
                  <w:rPr>
                    <w:del w:id="25816" w:author="Στάθης Καπ" w:date="2023-02-26T09:06:00Z"/>
                    <w:sz w:val="18"/>
                    <w:szCs w:val="18"/>
                  </w:rPr>
                </w:rPrChange>
              </w:rPr>
              <w:pPrChange w:id="25817" w:author="Στάθης Καπ" w:date="2023-02-26T08:48:00Z">
                <w:pPr/>
              </w:pPrChange>
            </w:pPr>
            <w:bookmarkStart w:id="25818" w:name="_Toc129057739"/>
            <w:bookmarkStart w:id="25819" w:name="_Toc129191574"/>
            <w:bookmarkStart w:id="25820" w:name="_Toc129197912"/>
            <w:bookmarkStart w:id="25821" w:name="_Toc129300438"/>
            <w:bookmarkEnd w:id="25818"/>
            <w:bookmarkEnd w:id="25819"/>
            <w:bookmarkEnd w:id="25820"/>
            <w:bookmarkEnd w:id="25821"/>
          </w:p>
        </w:tc>
        <w:bookmarkStart w:id="25822" w:name="_Toc129057740"/>
        <w:bookmarkStart w:id="25823" w:name="_Toc129191575"/>
        <w:bookmarkStart w:id="25824" w:name="_Toc129197913"/>
        <w:bookmarkStart w:id="25825" w:name="_Toc129300439"/>
        <w:bookmarkEnd w:id="25822"/>
        <w:bookmarkEnd w:id="25823"/>
        <w:bookmarkEnd w:id="25824"/>
        <w:bookmarkEnd w:id="25825"/>
      </w:tr>
      <w:tr w:rsidR="008E010E" w:rsidRPr="00D3106C" w:rsidDel="009B47BA" w14:paraId="761CB2F3" w14:textId="2AF1B135" w:rsidTr="00715EE1">
        <w:trPr>
          <w:gridAfter w:val="1"/>
          <w:wAfter w:w="51" w:type="dxa"/>
          <w:cantSplit/>
          <w:trHeight w:val="567"/>
          <w:del w:id="25826" w:author="Στάθης Καπ" w:date="2023-02-26T09:06:00Z"/>
        </w:trPr>
        <w:tc>
          <w:tcPr>
            <w:tcW w:w="627" w:type="dxa"/>
            <w:gridSpan w:val="2"/>
            <w:textDirection w:val="btLr"/>
            <w:tcPrChange w:id="25827" w:author="Στάθης Καπ" w:date="2023-02-26T08:48:00Z">
              <w:tcPr>
                <w:tcW w:w="627" w:type="dxa"/>
              </w:tcPr>
            </w:tcPrChange>
          </w:tcPr>
          <w:p w14:paraId="577CBE17" w14:textId="3D28E4FD" w:rsidR="008E010E" w:rsidRPr="00744E3F" w:rsidDel="009B47BA" w:rsidRDefault="008E010E">
            <w:pPr>
              <w:ind w:left="113" w:right="113"/>
              <w:rPr>
                <w:del w:id="25828" w:author="Στάθης Καπ" w:date="2023-02-26T09:06:00Z"/>
                <w:sz w:val="18"/>
                <w:szCs w:val="18"/>
                <w:lang w:val="el-GR"/>
                <w:rPrChange w:id="25829" w:author="Στάθης Καπ" w:date="2023-03-03T06:42:00Z">
                  <w:rPr>
                    <w:del w:id="25830" w:author="Στάθης Καπ" w:date="2023-02-26T09:06:00Z"/>
                    <w:sz w:val="18"/>
                    <w:szCs w:val="18"/>
                  </w:rPr>
                </w:rPrChange>
              </w:rPr>
              <w:pPrChange w:id="25831" w:author="Στάθης Καπ" w:date="2023-02-26T08:48:00Z">
                <w:pPr/>
              </w:pPrChange>
            </w:pPr>
            <w:del w:id="25832" w:author="Στάθης Καπ" w:date="2023-02-26T08:46:00Z">
              <w:r w:rsidRPr="006E0881" w:rsidDel="00715EE1">
                <w:rPr>
                  <w:sz w:val="18"/>
                  <w:szCs w:val="18"/>
                </w:rPr>
                <w:delText>Pr</w:delText>
              </w:r>
              <w:r w:rsidRPr="00744E3F" w:rsidDel="00715EE1">
                <w:rPr>
                  <w:sz w:val="18"/>
                  <w:szCs w:val="18"/>
                  <w:lang w:val="el-GR"/>
                  <w:rPrChange w:id="25833" w:author="Στάθης Καπ" w:date="2023-03-03T06:42:00Z">
                    <w:rPr>
                      <w:sz w:val="18"/>
                      <w:szCs w:val="18"/>
                    </w:rPr>
                  </w:rPrChange>
                </w:rPr>
                <w:delText>13</w:delText>
              </w:r>
            </w:del>
            <w:bookmarkStart w:id="25834" w:name="_Toc129057741"/>
            <w:bookmarkStart w:id="25835" w:name="_Toc129191576"/>
            <w:bookmarkStart w:id="25836" w:name="_Toc129197914"/>
            <w:bookmarkStart w:id="25837" w:name="_Toc129300440"/>
            <w:bookmarkEnd w:id="25834"/>
            <w:bookmarkEnd w:id="25835"/>
            <w:bookmarkEnd w:id="25836"/>
            <w:bookmarkEnd w:id="25837"/>
          </w:p>
        </w:tc>
        <w:tc>
          <w:tcPr>
            <w:tcW w:w="663" w:type="dxa"/>
            <w:textDirection w:val="btLr"/>
            <w:tcPrChange w:id="25838" w:author="Στάθης Καπ" w:date="2023-02-26T08:48:00Z">
              <w:tcPr>
                <w:tcW w:w="663" w:type="dxa"/>
              </w:tcPr>
            </w:tcPrChange>
          </w:tcPr>
          <w:p w14:paraId="67955C75" w14:textId="64E5A3E3" w:rsidR="008E010E" w:rsidRPr="001A3C7C" w:rsidDel="009B47BA" w:rsidRDefault="008E010E">
            <w:pPr>
              <w:ind w:left="113" w:right="113"/>
              <w:rPr>
                <w:del w:id="25839" w:author="Στάθης Καπ" w:date="2023-02-26T09:06:00Z"/>
                <w:sz w:val="18"/>
                <w:szCs w:val="18"/>
                <w:lang w:val="el-GR"/>
              </w:rPr>
              <w:pPrChange w:id="25840" w:author="Στάθης Καπ" w:date="2023-02-26T08:48:00Z">
                <w:pPr/>
              </w:pPrChange>
            </w:pPr>
            <w:bookmarkStart w:id="25841" w:name="_Toc129057742"/>
            <w:bookmarkStart w:id="25842" w:name="_Toc129191577"/>
            <w:bookmarkStart w:id="25843" w:name="_Toc129197915"/>
            <w:bookmarkStart w:id="25844" w:name="_Toc129300441"/>
            <w:bookmarkEnd w:id="25841"/>
            <w:bookmarkEnd w:id="25842"/>
            <w:bookmarkEnd w:id="25843"/>
            <w:bookmarkEnd w:id="25844"/>
          </w:p>
        </w:tc>
        <w:tc>
          <w:tcPr>
            <w:tcW w:w="764" w:type="dxa"/>
            <w:textDirection w:val="btLr"/>
            <w:tcPrChange w:id="25845" w:author="Στάθης Καπ" w:date="2023-02-26T08:48:00Z">
              <w:tcPr>
                <w:tcW w:w="764" w:type="dxa"/>
              </w:tcPr>
            </w:tcPrChange>
          </w:tcPr>
          <w:p w14:paraId="6808E81E" w14:textId="58CD1D78" w:rsidR="008E010E" w:rsidRPr="00744E3F" w:rsidDel="009B47BA" w:rsidRDefault="008E010E">
            <w:pPr>
              <w:ind w:left="113" w:right="113"/>
              <w:rPr>
                <w:del w:id="25846" w:author="Στάθης Καπ" w:date="2023-02-26T09:06:00Z"/>
                <w:sz w:val="18"/>
                <w:szCs w:val="18"/>
                <w:lang w:val="el-GR"/>
                <w:rPrChange w:id="25847" w:author="Στάθης Καπ" w:date="2023-03-03T06:42:00Z">
                  <w:rPr>
                    <w:del w:id="25848" w:author="Στάθης Καπ" w:date="2023-02-26T09:06:00Z"/>
                    <w:sz w:val="18"/>
                    <w:szCs w:val="18"/>
                  </w:rPr>
                </w:rPrChange>
              </w:rPr>
              <w:pPrChange w:id="25849" w:author="Στάθης Καπ" w:date="2023-02-26T08:48:00Z">
                <w:pPr/>
              </w:pPrChange>
            </w:pPr>
            <w:bookmarkStart w:id="25850" w:name="_Toc129057743"/>
            <w:bookmarkStart w:id="25851" w:name="_Toc129191578"/>
            <w:bookmarkStart w:id="25852" w:name="_Toc129197916"/>
            <w:bookmarkStart w:id="25853" w:name="_Toc129300442"/>
            <w:bookmarkEnd w:id="25850"/>
            <w:bookmarkEnd w:id="25851"/>
            <w:bookmarkEnd w:id="25852"/>
            <w:bookmarkEnd w:id="25853"/>
          </w:p>
        </w:tc>
        <w:tc>
          <w:tcPr>
            <w:tcW w:w="630" w:type="dxa"/>
            <w:textDirection w:val="btLr"/>
            <w:tcPrChange w:id="25854" w:author="Στάθης Καπ" w:date="2023-02-26T08:48:00Z">
              <w:tcPr>
                <w:tcW w:w="630" w:type="dxa"/>
              </w:tcPr>
            </w:tcPrChange>
          </w:tcPr>
          <w:p w14:paraId="38BDAB27" w14:textId="4FF074E9" w:rsidR="008E010E" w:rsidRPr="00744E3F" w:rsidDel="009B47BA" w:rsidRDefault="008E010E">
            <w:pPr>
              <w:ind w:left="113" w:right="113"/>
              <w:rPr>
                <w:del w:id="25855" w:author="Στάθης Καπ" w:date="2023-02-26T09:06:00Z"/>
                <w:sz w:val="18"/>
                <w:szCs w:val="18"/>
                <w:lang w:val="el-GR"/>
                <w:rPrChange w:id="25856" w:author="Στάθης Καπ" w:date="2023-03-03T06:42:00Z">
                  <w:rPr>
                    <w:del w:id="25857" w:author="Στάθης Καπ" w:date="2023-02-26T09:06:00Z"/>
                    <w:sz w:val="18"/>
                    <w:szCs w:val="18"/>
                  </w:rPr>
                </w:rPrChange>
              </w:rPr>
              <w:pPrChange w:id="25858" w:author="Στάθης Καπ" w:date="2023-02-26T08:48:00Z">
                <w:pPr/>
              </w:pPrChange>
            </w:pPr>
            <w:bookmarkStart w:id="25859" w:name="_Toc129057744"/>
            <w:bookmarkStart w:id="25860" w:name="_Toc129191579"/>
            <w:bookmarkStart w:id="25861" w:name="_Toc129197917"/>
            <w:bookmarkStart w:id="25862" w:name="_Toc129300443"/>
            <w:bookmarkEnd w:id="25859"/>
            <w:bookmarkEnd w:id="25860"/>
            <w:bookmarkEnd w:id="25861"/>
            <w:bookmarkEnd w:id="25862"/>
          </w:p>
        </w:tc>
        <w:tc>
          <w:tcPr>
            <w:tcW w:w="663" w:type="dxa"/>
            <w:textDirection w:val="btLr"/>
            <w:tcPrChange w:id="25863" w:author="Στάθης Καπ" w:date="2023-02-26T08:48:00Z">
              <w:tcPr>
                <w:tcW w:w="663" w:type="dxa"/>
              </w:tcPr>
            </w:tcPrChange>
          </w:tcPr>
          <w:p w14:paraId="5F5BD25B" w14:textId="56C1F332" w:rsidR="008E010E" w:rsidRPr="001A3C7C" w:rsidDel="009B47BA" w:rsidRDefault="008E010E">
            <w:pPr>
              <w:ind w:left="113" w:right="113"/>
              <w:rPr>
                <w:del w:id="25864" w:author="Στάθης Καπ" w:date="2023-02-26T09:06:00Z"/>
                <w:sz w:val="18"/>
                <w:szCs w:val="18"/>
                <w:lang w:val="el-GR"/>
              </w:rPr>
              <w:pPrChange w:id="25865" w:author="Στάθης Καπ" w:date="2023-02-26T08:48:00Z">
                <w:pPr/>
              </w:pPrChange>
            </w:pPr>
            <w:bookmarkStart w:id="25866" w:name="_Toc129057745"/>
            <w:bookmarkStart w:id="25867" w:name="_Toc129191580"/>
            <w:bookmarkStart w:id="25868" w:name="_Toc129197918"/>
            <w:bookmarkStart w:id="25869" w:name="_Toc129300444"/>
            <w:bookmarkEnd w:id="25866"/>
            <w:bookmarkEnd w:id="25867"/>
            <w:bookmarkEnd w:id="25868"/>
            <w:bookmarkEnd w:id="25869"/>
          </w:p>
        </w:tc>
        <w:tc>
          <w:tcPr>
            <w:tcW w:w="764" w:type="dxa"/>
            <w:textDirection w:val="btLr"/>
            <w:tcPrChange w:id="25870" w:author="Στάθης Καπ" w:date="2023-02-26T08:48:00Z">
              <w:tcPr>
                <w:tcW w:w="764" w:type="dxa"/>
              </w:tcPr>
            </w:tcPrChange>
          </w:tcPr>
          <w:p w14:paraId="60A1C912" w14:textId="699BBC39" w:rsidR="008E010E" w:rsidRPr="00744E3F" w:rsidDel="009B47BA" w:rsidRDefault="008E010E">
            <w:pPr>
              <w:ind w:left="113" w:right="113"/>
              <w:rPr>
                <w:del w:id="25871" w:author="Στάθης Καπ" w:date="2023-02-26T09:06:00Z"/>
                <w:sz w:val="18"/>
                <w:szCs w:val="18"/>
                <w:lang w:val="el-GR"/>
                <w:rPrChange w:id="25872" w:author="Στάθης Καπ" w:date="2023-03-03T06:42:00Z">
                  <w:rPr>
                    <w:del w:id="25873" w:author="Στάθης Καπ" w:date="2023-02-26T09:06:00Z"/>
                    <w:sz w:val="18"/>
                    <w:szCs w:val="18"/>
                  </w:rPr>
                </w:rPrChange>
              </w:rPr>
              <w:pPrChange w:id="25874" w:author="Στάθης Καπ" w:date="2023-02-26T08:48:00Z">
                <w:pPr/>
              </w:pPrChange>
            </w:pPr>
            <w:bookmarkStart w:id="25875" w:name="_Toc129057746"/>
            <w:bookmarkStart w:id="25876" w:name="_Toc129191581"/>
            <w:bookmarkStart w:id="25877" w:name="_Toc129197919"/>
            <w:bookmarkStart w:id="25878" w:name="_Toc129300445"/>
            <w:bookmarkEnd w:id="25875"/>
            <w:bookmarkEnd w:id="25876"/>
            <w:bookmarkEnd w:id="25877"/>
            <w:bookmarkEnd w:id="25878"/>
          </w:p>
        </w:tc>
        <w:tc>
          <w:tcPr>
            <w:tcW w:w="630" w:type="dxa"/>
            <w:textDirection w:val="btLr"/>
            <w:tcPrChange w:id="25879" w:author="Στάθης Καπ" w:date="2023-02-26T08:48:00Z">
              <w:tcPr>
                <w:tcW w:w="630" w:type="dxa"/>
              </w:tcPr>
            </w:tcPrChange>
          </w:tcPr>
          <w:p w14:paraId="39AB937A" w14:textId="1690C89A" w:rsidR="008E010E" w:rsidRPr="00744E3F" w:rsidDel="009B47BA" w:rsidRDefault="008E010E">
            <w:pPr>
              <w:ind w:left="113" w:right="113"/>
              <w:rPr>
                <w:del w:id="25880" w:author="Στάθης Καπ" w:date="2023-02-26T09:06:00Z"/>
                <w:sz w:val="18"/>
                <w:szCs w:val="18"/>
                <w:lang w:val="el-GR"/>
                <w:rPrChange w:id="25881" w:author="Στάθης Καπ" w:date="2023-03-03T06:42:00Z">
                  <w:rPr>
                    <w:del w:id="25882" w:author="Στάθης Καπ" w:date="2023-02-26T09:06:00Z"/>
                    <w:sz w:val="18"/>
                    <w:szCs w:val="18"/>
                  </w:rPr>
                </w:rPrChange>
              </w:rPr>
              <w:pPrChange w:id="25883" w:author="Στάθης Καπ" w:date="2023-02-26T08:48:00Z">
                <w:pPr/>
              </w:pPrChange>
            </w:pPr>
            <w:bookmarkStart w:id="25884" w:name="_Toc129057747"/>
            <w:bookmarkStart w:id="25885" w:name="_Toc129191582"/>
            <w:bookmarkStart w:id="25886" w:name="_Toc129197920"/>
            <w:bookmarkStart w:id="25887" w:name="_Toc129300446"/>
            <w:bookmarkEnd w:id="25884"/>
            <w:bookmarkEnd w:id="25885"/>
            <w:bookmarkEnd w:id="25886"/>
            <w:bookmarkEnd w:id="25887"/>
          </w:p>
        </w:tc>
        <w:tc>
          <w:tcPr>
            <w:tcW w:w="663" w:type="dxa"/>
            <w:textDirection w:val="btLr"/>
            <w:tcPrChange w:id="25888" w:author="Στάθης Καπ" w:date="2023-02-26T08:48:00Z">
              <w:tcPr>
                <w:tcW w:w="663" w:type="dxa"/>
              </w:tcPr>
            </w:tcPrChange>
          </w:tcPr>
          <w:p w14:paraId="0645844B" w14:textId="4B6C7304" w:rsidR="008E010E" w:rsidRPr="001A3C7C" w:rsidDel="009B47BA" w:rsidRDefault="008E010E">
            <w:pPr>
              <w:ind w:left="113" w:right="113"/>
              <w:rPr>
                <w:del w:id="25889" w:author="Στάθης Καπ" w:date="2023-02-26T09:06:00Z"/>
                <w:sz w:val="18"/>
                <w:szCs w:val="18"/>
                <w:lang w:val="el-GR"/>
              </w:rPr>
              <w:pPrChange w:id="25890" w:author="Στάθης Καπ" w:date="2023-02-26T08:48:00Z">
                <w:pPr/>
              </w:pPrChange>
            </w:pPr>
            <w:bookmarkStart w:id="25891" w:name="_Toc129057748"/>
            <w:bookmarkStart w:id="25892" w:name="_Toc129191583"/>
            <w:bookmarkStart w:id="25893" w:name="_Toc129197921"/>
            <w:bookmarkStart w:id="25894" w:name="_Toc129300447"/>
            <w:bookmarkEnd w:id="25891"/>
            <w:bookmarkEnd w:id="25892"/>
            <w:bookmarkEnd w:id="25893"/>
            <w:bookmarkEnd w:id="25894"/>
          </w:p>
        </w:tc>
        <w:tc>
          <w:tcPr>
            <w:tcW w:w="764" w:type="dxa"/>
            <w:textDirection w:val="btLr"/>
            <w:tcPrChange w:id="25895" w:author="Στάθης Καπ" w:date="2023-02-26T08:48:00Z">
              <w:tcPr>
                <w:tcW w:w="764" w:type="dxa"/>
              </w:tcPr>
            </w:tcPrChange>
          </w:tcPr>
          <w:p w14:paraId="33F0E3F9" w14:textId="1A854DB4" w:rsidR="008E010E" w:rsidRPr="00744E3F" w:rsidDel="009B47BA" w:rsidRDefault="008E010E">
            <w:pPr>
              <w:ind w:left="113" w:right="113"/>
              <w:rPr>
                <w:del w:id="25896" w:author="Στάθης Καπ" w:date="2023-02-26T09:06:00Z"/>
                <w:sz w:val="18"/>
                <w:szCs w:val="18"/>
                <w:lang w:val="el-GR"/>
                <w:rPrChange w:id="25897" w:author="Στάθης Καπ" w:date="2023-03-03T06:42:00Z">
                  <w:rPr>
                    <w:del w:id="25898" w:author="Στάθης Καπ" w:date="2023-02-26T09:06:00Z"/>
                    <w:sz w:val="18"/>
                    <w:szCs w:val="18"/>
                  </w:rPr>
                </w:rPrChange>
              </w:rPr>
              <w:pPrChange w:id="25899" w:author="Στάθης Καπ" w:date="2023-02-26T08:48:00Z">
                <w:pPr/>
              </w:pPrChange>
            </w:pPr>
            <w:bookmarkStart w:id="25900" w:name="_Toc129057749"/>
            <w:bookmarkStart w:id="25901" w:name="_Toc129191584"/>
            <w:bookmarkStart w:id="25902" w:name="_Toc129197922"/>
            <w:bookmarkStart w:id="25903" w:name="_Toc129300448"/>
            <w:bookmarkEnd w:id="25900"/>
            <w:bookmarkEnd w:id="25901"/>
            <w:bookmarkEnd w:id="25902"/>
            <w:bookmarkEnd w:id="25903"/>
          </w:p>
        </w:tc>
        <w:tc>
          <w:tcPr>
            <w:tcW w:w="630" w:type="dxa"/>
            <w:textDirection w:val="btLr"/>
            <w:tcPrChange w:id="25904" w:author="Στάθης Καπ" w:date="2023-02-26T08:48:00Z">
              <w:tcPr>
                <w:tcW w:w="630" w:type="dxa"/>
              </w:tcPr>
            </w:tcPrChange>
          </w:tcPr>
          <w:p w14:paraId="3B66A02C" w14:textId="07029F6D" w:rsidR="008E010E" w:rsidRPr="00744E3F" w:rsidDel="009B47BA" w:rsidRDefault="008E010E">
            <w:pPr>
              <w:ind w:left="113" w:right="113"/>
              <w:rPr>
                <w:del w:id="25905" w:author="Στάθης Καπ" w:date="2023-02-26T09:06:00Z"/>
                <w:sz w:val="18"/>
                <w:szCs w:val="18"/>
                <w:lang w:val="el-GR"/>
                <w:rPrChange w:id="25906" w:author="Στάθης Καπ" w:date="2023-03-03T06:42:00Z">
                  <w:rPr>
                    <w:del w:id="25907" w:author="Στάθης Καπ" w:date="2023-02-26T09:06:00Z"/>
                    <w:sz w:val="18"/>
                    <w:szCs w:val="18"/>
                  </w:rPr>
                </w:rPrChange>
              </w:rPr>
              <w:pPrChange w:id="25908" w:author="Στάθης Καπ" w:date="2023-02-26T08:48:00Z">
                <w:pPr/>
              </w:pPrChange>
            </w:pPr>
            <w:bookmarkStart w:id="25909" w:name="_Toc129057750"/>
            <w:bookmarkStart w:id="25910" w:name="_Toc129191585"/>
            <w:bookmarkStart w:id="25911" w:name="_Toc129197923"/>
            <w:bookmarkStart w:id="25912" w:name="_Toc129300449"/>
            <w:bookmarkEnd w:id="25909"/>
            <w:bookmarkEnd w:id="25910"/>
            <w:bookmarkEnd w:id="25911"/>
            <w:bookmarkEnd w:id="25912"/>
          </w:p>
        </w:tc>
        <w:tc>
          <w:tcPr>
            <w:tcW w:w="654" w:type="dxa"/>
            <w:textDirection w:val="btLr"/>
            <w:tcPrChange w:id="25913" w:author="Στάθης Καπ" w:date="2023-02-26T08:48:00Z">
              <w:tcPr>
                <w:tcW w:w="654" w:type="dxa"/>
              </w:tcPr>
            </w:tcPrChange>
          </w:tcPr>
          <w:p w14:paraId="6B1B9438" w14:textId="0AAAD272" w:rsidR="008E010E" w:rsidRPr="00744E3F" w:rsidDel="009B47BA" w:rsidRDefault="009E2733">
            <w:pPr>
              <w:ind w:left="113" w:right="113"/>
              <w:rPr>
                <w:del w:id="25914" w:author="Στάθης Καπ" w:date="2023-02-26T09:06:00Z"/>
                <w:sz w:val="18"/>
                <w:szCs w:val="18"/>
                <w:lang w:val="el-GR"/>
                <w:rPrChange w:id="25915" w:author="Στάθης Καπ" w:date="2023-03-03T06:42:00Z">
                  <w:rPr>
                    <w:del w:id="25916" w:author="Στάθης Καπ" w:date="2023-02-26T09:06:00Z"/>
                    <w:sz w:val="18"/>
                    <w:szCs w:val="18"/>
                  </w:rPr>
                </w:rPrChange>
              </w:rPr>
              <w:pPrChange w:id="25917" w:author="Στάθης Καπ" w:date="2023-02-26T08:48:00Z">
                <w:pPr/>
              </w:pPrChange>
            </w:pPr>
            <w:del w:id="25918" w:author="Στάθης Καπ" w:date="2023-02-26T08:46:00Z">
              <w:r w:rsidRPr="00744E3F" w:rsidDel="00715EE1">
                <w:rPr>
                  <w:sz w:val="18"/>
                  <w:szCs w:val="18"/>
                  <w:lang w:val="el-GR"/>
                  <w:rPrChange w:id="25919" w:author="Στάθης Καπ" w:date="2023-03-03T06:42:00Z">
                    <w:rPr>
                      <w:sz w:val="18"/>
                      <w:szCs w:val="18"/>
                    </w:rPr>
                  </w:rPrChange>
                </w:rPr>
                <w:delText>366</w:delText>
              </w:r>
            </w:del>
            <w:bookmarkStart w:id="25920" w:name="_Toc129057751"/>
            <w:bookmarkStart w:id="25921" w:name="_Toc129191586"/>
            <w:bookmarkStart w:id="25922" w:name="_Toc129197924"/>
            <w:bookmarkStart w:id="25923" w:name="_Toc129300450"/>
            <w:bookmarkEnd w:id="25920"/>
            <w:bookmarkEnd w:id="25921"/>
            <w:bookmarkEnd w:id="25922"/>
            <w:bookmarkEnd w:id="25923"/>
          </w:p>
        </w:tc>
        <w:tc>
          <w:tcPr>
            <w:tcW w:w="754" w:type="dxa"/>
            <w:textDirection w:val="btLr"/>
            <w:tcPrChange w:id="25924" w:author="Στάθης Καπ" w:date="2023-02-26T08:48:00Z">
              <w:tcPr>
                <w:tcW w:w="754" w:type="dxa"/>
              </w:tcPr>
            </w:tcPrChange>
          </w:tcPr>
          <w:p w14:paraId="1C121930" w14:textId="56581B95" w:rsidR="008E010E" w:rsidRPr="00744E3F" w:rsidDel="009B47BA" w:rsidRDefault="008E010E">
            <w:pPr>
              <w:ind w:left="113" w:right="113"/>
              <w:rPr>
                <w:del w:id="25925" w:author="Στάθης Καπ" w:date="2023-02-26T09:06:00Z"/>
                <w:sz w:val="18"/>
                <w:szCs w:val="18"/>
                <w:lang w:val="el-GR"/>
                <w:rPrChange w:id="25926" w:author="Στάθης Καπ" w:date="2023-03-03T06:42:00Z">
                  <w:rPr>
                    <w:del w:id="25927" w:author="Στάθης Καπ" w:date="2023-02-26T09:06:00Z"/>
                    <w:sz w:val="18"/>
                    <w:szCs w:val="18"/>
                  </w:rPr>
                </w:rPrChange>
              </w:rPr>
              <w:pPrChange w:id="25928" w:author="Στάθης Καπ" w:date="2023-02-26T08:48:00Z">
                <w:pPr/>
              </w:pPrChange>
            </w:pPr>
            <w:bookmarkStart w:id="25929" w:name="_Toc129057752"/>
            <w:bookmarkStart w:id="25930" w:name="_Toc129191587"/>
            <w:bookmarkStart w:id="25931" w:name="_Toc129197925"/>
            <w:bookmarkStart w:id="25932" w:name="_Toc129300451"/>
            <w:bookmarkEnd w:id="25929"/>
            <w:bookmarkEnd w:id="25930"/>
            <w:bookmarkEnd w:id="25931"/>
            <w:bookmarkEnd w:id="25932"/>
          </w:p>
        </w:tc>
        <w:tc>
          <w:tcPr>
            <w:tcW w:w="622" w:type="dxa"/>
            <w:textDirection w:val="btLr"/>
            <w:tcPrChange w:id="25933" w:author="Στάθης Καπ" w:date="2023-02-26T08:48:00Z">
              <w:tcPr>
                <w:tcW w:w="622" w:type="dxa"/>
              </w:tcPr>
            </w:tcPrChange>
          </w:tcPr>
          <w:p w14:paraId="7D5D0F31" w14:textId="0D26F780" w:rsidR="008E010E" w:rsidRPr="00744E3F" w:rsidDel="009B47BA" w:rsidRDefault="008E010E">
            <w:pPr>
              <w:ind w:left="113" w:right="113"/>
              <w:rPr>
                <w:del w:id="25934" w:author="Στάθης Καπ" w:date="2023-02-26T09:06:00Z"/>
                <w:sz w:val="18"/>
                <w:szCs w:val="18"/>
                <w:lang w:val="el-GR"/>
                <w:rPrChange w:id="25935" w:author="Στάθης Καπ" w:date="2023-03-03T06:42:00Z">
                  <w:rPr>
                    <w:del w:id="25936" w:author="Στάθης Καπ" w:date="2023-02-26T09:06:00Z"/>
                    <w:sz w:val="18"/>
                    <w:szCs w:val="18"/>
                  </w:rPr>
                </w:rPrChange>
              </w:rPr>
              <w:pPrChange w:id="25937" w:author="Στάθης Καπ" w:date="2023-02-26T08:48:00Z">
                <w:pPr/>
              </w:pPrChange>
            </w:pPr>
            <w:bookmarkStart w:id="25938" w:name="_Toc129057753"/>
            <w:bookmarkStart w:id="25939" w:name="_Toc129191588"/>
            <w:bookmarkStart w:id="25940" w:name="_Toc129197926"/>
            <w:bookmarkStart w:id="25941" w:name="_Toc129300452"/>
            <w:bookmarkEnd w:id="25938"/>
            <w:bookmarkEnd w:id="25939"/>
            <w:bookmarkEnd w:id="25940"/>
            <w:bookmarkEnd w:id="25941"/>
          </w:p>
        </w:tc>
        <w:bookmarkStart w:id="25942" w:name="_Toc129057754"/>
        <w:bookmarkStart w:id="25943" w:name="_Toc129191589"/>
        <w:bookmarkStart w:id="25944" w:name="_Toc129197927"/>
        <w:bookmarkStart w:id="25945" w:name="_Toc129300453"/>
        <w:bookmarkEnd w:id="25942"/>
        <w:bookmarkEnd w:id="25943"/>
        <w:bookmarkEnd w:id="25944"/>
        <w:bookmarkEnd w:id="25945"/>
      </w:tr>
      <w:tr w:rsidR="008E010E" w:rsidRPr="00D3106C" w:rsidDel="009B47BA" w14:paraId="40C073B9" w14:textId="3018B312" w:rsidTr="00715EE1">
        <w:trPr>
          <w:gridAfter w:val="1"/>
          <w:wAfter w:w="51" w:type="dxa"/>
          <w:cantSplit/>
          <w:trHeight w:val="567"/>
          <w:del w:id="25946" w:author="Στάθης Καπ" w:date="2023-02-26T09:06:00Z"/>
        </w:trPr>
        <w:tc>
          <w:tcPr>
            <w:tcW w:w="627" w:type="dxa"/>
            <w:gridSpan w:val="2"/>
            <w:textDirection w:val="btLr"/>
            <w:tcPrChange w:id="25947" w:author="Στάθης Καπ" w:date="2023-02-26T08:48:00Z">
              <w:tcPr>
                <w:tcW w:w="627" w:type="dxa"/>
              </w:tcPr>
            </w:tcPrChange>
          </w:tcPr>
          <w:p w14:paraId="460A00B3" w14:textId="15281194" w:rsidR="008E010E" w:rsidRPr="00744E3F" w:rsidDel="009B47BA" w:rsidRDefault="008E010E">
            <w:pPr>
              <w:ind w:left="113" w:right="113"/>
              <w:rPr>
                <w:del w:id="25948" w:author="Στάθης Καπ" w:date="2023-02-26T09:06:00Z"/>
                <w:sz w:val="18"/>
                <w:szCs w:val="18"/>
                <w:lang w:val="el-GR"/>
                <w:rPrChange w:id="25949" w:author="Στάθης Καπ" w:date="2023-03-03T06:42:00Z">
                  <w:rPr>
                    <w:del w:id="25950" w:author="Στάθης Καπ" w:date="2023-02-26T09:06:00Z"/>
                    <w:sz w:val="18"/>
                    <w:szCs w:val="18"/>
                  </w:rPr>
                </w:rPrChange>
              </w:rPr>
              <w:pPrChange w:id="25951" w:author="Στάθης Καπ" w:date="2023-02-26T08:48:00Z">
                <w:pPr/>
              </w:pPrChange>
            </w:pPr>
            <w:del w:id="25952" w:author="Στάθης Καπ" w:date="2023-02-26T08:46:00Z">
              <w:r w:rsidRPr="006E0881" w:rsidDel="00715EE1">
                <w:rPr>
                  <w:sz w:val="18"/>
                  <w:szCs w:val="18"/>
                </w:rPr>
                <w:delText>Pr</w:delText>
              </w:r>
              <w:r w:rsidRPr="00744E3F" w:rsidDel="00715EE1">
                <w:rPr>
                  <w:sz w:val="18"/>
                  <w:szCs w:val="18"/>
                  <w:lang w:val="el-GR"/>
                  <w:rPrChange w:id="25953" w:author="Στάθης Καπ" w:date="2023-03-03T06:42:00Z">
                    <w:rPr>
                      <w:sz w:val="18"/>
                      <w:szCs w:val="18"/>
                    </w:rPr>
                  </w:rPrChange>
                </w:rPr>
                <w:delText>14</w:delText>
              </w:r>
            </w:del>
            <w:bookmarkStart w:id="25954" w:name="_Toc129057755"/>
            <w:bookmarkStart w:id="25955" w:name="_Toc129191590"/>
            <w:bookmarkStart w:id="25956" w:name="_Toc129197928"/>
            <w:bookmarkStart w:id="25957" w:name="_Toc129300454"/>
            <w:bookmarkEnd w:id="25954"/>
            <w:bookmarkEnd w:id="25955"/>
            <w:bookmarkEnd w:id="25956"/>
            <w:bookmarkEnd w:id="25957"/>
          </w:p>
        </w:tc>
        <w:tc>
          <w:tcPr>
            <w:tcW w:w="663" w:type="dxa"/>
            <w:textDirection w:val="btLr"/>
            <w:tcPrChange w:id="25958" w:author="Στάθης Καπ" w:date="2023-02-26T08:48:00Z">
              <w:tcPr>
                <w:tcW w:w="663" w:type="dxa"/>
              </w:tcPr>
            </w:tcPrChange>
          </w:tcPr>
          <w:p w14:paraId="08C9A693" w14:textId="3D370DA4" w:rsidR="008E010E" w:rsidRPr="004539C1" w:rsidDel="009B47BA" w:rsidRDefault="008E010E">
            <w:pPr>
              <w:ind w:left="113" w:right="113"/>
              <w:rPr>
                <w:del w:id="25959" w:author="Στάθης Καπ" w:date="2023-02-26T09:06:00Z"/>
                <w:sz w:val="18"/>
                <w:szCs w:val="18"/>
                <w:lang w:val="el-GR"/>
              </w:rPr>
              <w:pPrChange w:id="25960" w:author="Στάθης Καπ" w:date="2023-02-26T08:48:00Z">
                <w:pPr/>
              </w:pPrChange>
            </w:pPr>
            <w:bookmarkStart w:id="25961" w:name="_Toc129057756"/>
            <w:bookmarkStart w:id="25962" w:name="_Toc129191591"/>
            <w:bookmarkStart w:id="25963" w:name="_Toc129197929"/>
            <w:bookmarkStart w:id="25964" w:name="_Toc129300455"/>
            <w:bookmarkEnd w:id="25961"/>
            <w:bookmarkEnd w:id="25962"/>
            <w:bookmarkEnd w:id="25963"/>
            <w:bookmarkEnd w:id="25964"/>
          </w:p>
        </w:tc>
        <w:tc>
          <w:tcPr>
            <w:tcW w:w="764" w:type="dxa"/>
            <w:textDirection w:val="btLr"/>
            <w:tcPrChange w:id="25965" w:author="Στάθης Καπ" w:date="2023-02-26T08:48:00Z">
              <w:tcPr>
                <w:tcW w:w="764" w:type="dxa"/>
              </w:tcPr>
            </w:tcPrChange>
          </w:tcPr>
          <w:p w14:paraId="3B081D2F" w14:textId="0413333C" w:rsidR="008E010E" w:rsidRPr="00744E3F" w:rsidDel="009B47BA" w:rsidRDefault="008E010E">
            <w:pPr>
              <w:ind w:left="113" w:right="113"/>
              <w:rPr>
                <w:del w:id="25966" w:author="Στάθης Καπ" w:date="2023-02-26T09:06:00Z"/>
                <w:sz w:val="18"/>
                <w:szCs w:val="18"/>
                <w:lang w:val="el-GR"/>
                <w:rPrChange w:id="25967" w:author="Στάθης Καπ" w:date="2023-03-03T06:42:00Z">
                  <w:rPr>
                    <w:del w:id="25968" w:author="Στάθης Καπ" w:date="2023-02-26T09:06:00Z"/>
                    <w:sz w:val="18"/>
                    <w:szCs w:val="18"/>
                  </w:rPr>
                </w:rPrChange>
              </w:rPr>
              <w:pPrChange w:id="25969" w:author="Στάθης Καπ" w:date="2023-02-26T08:48:00Z">
                <w:pPr/>
              </w:pPrChange>
            </w:pPr>
            <w:bookmarkStart w:id="25970" w:name="_Toc129057757"/>
            <w:bookmarkStart w:id="25971" w:name="_Toc129191592"/>
            <w:bookmarkStart w:id="25972" w:name="_Toc129197930"/>
            <w:bookmarkStart w:id="25973" w:name="_Toc129300456"/>
            <w:bookmarkEnd w:id="25970"/>
            <w:bookmarkEnd w:id="25971"/>
            <w:bookmarkEnd w:id="25972"/>
            <w:bookmarkEnd w:id="25973"/>
          </w:p>
        </w:tc>
        <w:tc>
          <w:tcPr>
            <w:tcW w:w="630" w:type="dxa"/>
            <w:textDirection w:val="btLr"/>
            <w:tcPrChange w:id="25974" w:author="Στάθης Καπ" w:date="2023-02-26T08:48:00Z">
              <w:tcPr>
                <w:tcW w:w="630" w:type="dxa"/>
              </w:tcPr>
            </w:tcPrChange>
          </w:tcPr>
          <w:p w14:paraId="41546E5D" w14:textId="6FA1326D" w:rsidR="008E010E" w:rsidRPr="00744E3F" w:rsidDel="009B47BA" w:rsidRDefault="008E010E">
            <w:pPr>
              <w:ind w:left="113" w:right="113"/>
              <w:rPr>
                <w:del w:id="25975" w:author="Στάθης Καπ" w:date="2023-02-26T09:06:00Z"/>
                <w:sz w:val="18"/>
                <w:szCs w:val="18"/>
                <w:lang w:val="el-GR"/>
                <w:rPrChange w:id="25976" w:author="Στάθης Καπ" w:date="2023-03-03T06:42:00Z">
                  <w:rPr>
                    <w:del w:id="25977" w:author="Στάθης Καπ" w:date="2023-02-26T09:06:00Z"/>
                    <w:sz w:val="18"/>
                    <w:szCs w:val="18"/>
                  </w:rPr>
                </w:rPrChange>
              </w:rPr>
              <w:pPrChange w:id="25978" w:author="Στάθης Καπ" w:date="2023-02-26T08:48:00Z">
                <w:pPr/>
              </w:pPrChange>
            </w:pPr>
            <w:bookmarkStart w:id="25979" w:name="_Toc129057758"/>
            <w:bookmarkStart w:id="25980" w:name="_Toc129191593"/>
            <w:bookmarkStart w:id="25981" w:name="_Toc129197931"/>
            <w:bookmarkStart w:id="25982" w:name="_Toc129300457"/>
            <w:bookmarkEnd w:id="25979"/>
            <w:bookmarkEnd w:id="25980"/>
            <w:bookmarkEnd w:id="25981"/>
            <w:bookmarkEnd w:id="25982"/>
          </w:p>
        </w:tc>
        <w:tc>
          <w:tcPr>
            <w:tcW w:w="663" w:type="dxa"/>
            <w:textDirection w:val="btLr"/>
            <w:tcPrChange w:id="25983" w:author="Στάθης Καπ" w:date="2023-02-26T08:48:00Z">
              <w:tcPr>
                <w:tcW w:w="663" w:type="dxa"/>
              </w:tcPr>
            </w:tcPrChange>
          </w:tcPr>
          <w:p w14:paraId="5F1ABAE7" w14:textId="16187131" w:rsidR="008E010E" w:rsidRPr="004539C1" w:rsidDel="009B47BA" w:rsidRDefault="008E010E">
            <w:pPr>
              <w:ind w:left="113" w:right="113"/>
              <w:rPr>
                <w:del w:id="25984" w:author="Στάθης Καπ" w:date="2023-02-26T09:06:00Z"/>
                <w:sz w:val="18"/>
                <w:szCs w:val="18"/>
                <w:lang w:val="el-GR"/>
              </w:rPr>
              <w:pPrChange w:id="25985" w:author="Στάθης Καπ" w:date="2023-02-26T08:48:00Z">
                <w:pPr/>
              </w:pPrChange>
            </w:pPr>
            <w:bookmarkStart w:id="25986" w:name="_Toc129057759"/>
            <w:bookmarkStart w:id="25987" w:name="_Toc129191594"/>
            <w:bookmarkStart w:id="25988" w:name="_Toc129197932"/>
            <w:bookmarkStart w:id="25989" w:name="_Toc129300458"/>
            <w:bookmarkEnd w:id="25986"/>
            <w:bookmarkEnd w:id="25987"/>
            <w:bookmarkEnd w:id="25988"/>
            <w:bookmarkEnd w:id="25989"/>
          </w:p>
        </w:tc>
        <w:tc>
          <w:tcPr>
            <w:tcW w:w="764" w:type="dxa"/>
            <w:textDirection w:val="btLr"/>
            <w:tcPrChange w:id="25990" w:author="Στάθης Καπ" w:date="2023-02-26T08:48:00Z">
              <w:tcPr>
                <w:tcW w:w="764" w:type="dxa"/>
              </w:tcPr>
            </w:tcPrChange>
          </w:tcPr>
          <w:p w14:paraId="1F8116F2" w14:textId="42BB265D" w:rsidR="008E010E" w:rsidRPr="00744E3F" w:rsidDel="009B47BA" w:rsidRDefault="008E010E">
            <w:pPr>
              <w:ind w:left="113" w:right="113"/>
              <w:rPr>
                <w:del w:id="25991" w:author="Στάθης Καπ" w:date="2023-02-26T09:06:00Z"/>
                <w:sz w:val="18"/>
                <w:szCs w:val="18"/>
                <w:lang w:val="el-GR"/>
                <w:rPrChange w:id="25992" w:author="Στάθης Καπ" w:date="2023-03-03T06:42:00Z">
                  <w:rPr>
                    <w:del w:id="25993" w:author="Στάθης Καπ" w:date="2023-02-26T09:06:00Z"/>
                    <w:sz w:val="18"/>
                    <w:szCs w:val="18"/>
                  </w:rPr>
                </w:rPrChange>
              </w:rPr>
              <w:pPrChange w:id="25994" w:author="Στάθης Καπ" w:date="2023-02-26T08:48:00Z">
                <w:pPr/>
              </w:pPrChange>
            </w:pPr>
            <w:bookmarkStart w:id="25995" w:name="_Toc129057760"/>
            <w:bookmarkStart w:id="25996" w:name="_Toc129191595"/>
            <w:bookmarkStart w:id="25997" w:name="_Toc129197933"/>
            <w:bookmarkStart w:id="25998" w:name="_Toc129300459"/>
            <w:bookmarkEnd w:id="25995"/>
            <w:bookmarkEnd w:id="25996"/>
            <w:bookmarkEnd w:id="25997"/>
            <w:bookmarkEnd w:id="25998"/>
          </w:p>
        </w:tc>
        <w:tc>
          <w:tcPr>
            <w:tcW w:w="630" w:type="dxa"/>
            <w:textDirection w:val="btLr"/>
            <w:tcPrChange w:id="25999" w:author="Στάθης Καπ" w:date="2023-02-26T08:48:00Z">
              <w:tcPr>
                <w:tcW w:w="630" w:type="dxa"/>
              </w:tcPr>
            </w:tcPrChange>
          </w:tcPr>
          <w:p w14:paraId="365A1263" w14:textId="20BB9527" w:rsidR="008E010E" w:rsidRPr="00744E3F" w:rsidDel="009B47BA" w:rsidRDefault="008E010E">
            <w:pPr>
              <w:ind w:left="113" w:right="113"/>
              <w:rPr>
                <w:del w:id="26000" w:author="Στάθης Καπ" w:date="2023-02-26T09:06:00Z"/>
                <w:sz w:val="18"/>
                <w:szCs w:val="18"/>
                <w:lang w:val="el-GR"/>
                <w:rPrChange w:id="26001" w:author="Στάθης Καπ" w:date="2023-03-03T06:42:00Z">
                  <w:rPr>
                    <w:del w:id="26002" w:author="Στάθης Καπ" w:date="2023-02-26T09:06:00Z"/>
                    <w:sz w:val="18"/>
                    <w:szCs w:val="18"/>
                  </w:rPr>
                </w:rPrChange>
              </w:rPr>
              <w:pPrChange w:id="26003" w:author="Στάθης Καπ" w:date="2023-02-26T08:48:00Z">
                <w:pPr/>
              </w:pPrChange>
            </w:pPr>
            <w:bookmarkStart w:id="26004" w:name="_Toc129057761"/>
            <w:bookmarkStart w:id="26005" w:name="_Toc129191596"/>
            <w:bookmarkStart w:id="26006" w:name="_Toc129197934"/>
            <w:bookmarkStart w:id="26007" w:name="_Toc129300460"/>
            <w:bookmarkEnd w:id="26004"/>
            <w:bookmarkEnd w:id="26005"/>
            <w:bookmarkEnd w:id="26006"/>
            <w:bookmarkEnd w:id="26007"/>
          </w:p>
        </w:tc>
        <w:tc>
          <w:tcPr>
            <w:tcW w:w="663" w:type="dxa"/>
            <w:textDirection w:val="btLr"/>
            <w:tcPrChange w:id="26008" w:author="Στάθης Καπ" w:date="2023-02-26T08:48:00Z">
              <w:tcPr>
                <w:tcW w:w="663" w:type="dxa"/>
              </w:tcPr>
            </w:tcPrChange>
          </w:tcPr>
          <w:p w14:paraId="38803CF4" w14:textId="5755CB10" w:rsidR="008E010E" w:rsidRPr="004539C1" w:rsidDel="009B47BA" w:rsidRDefault="008E010E">
            <w:pPr>
              <w:ind w:left="113" w:right="113"/>
              <w:rPr>
                <w:del w:id="26009" w:author="Στάθης Καπ" w:date="2023-02-26T09:06:00Z"/>
                <w:sz w:val="18"/>
                <w:szCs w:val="18"/>
                <w:lang w:val="el-GR"/>
              </w:rPr>
              <w:pPrChange w:id="26010" w:author="Στάθης Καπ" w:date="2023-02-26T08:48:00Z">
                <w:pPr/>
              </w:pPrChange>
            </w:pPr>
            <w:bookmarkStart w:id="26011" w:name="_Toc129057762"/>
            <w:bookmarkStart w:id="26012" w:name="_Toc129191597"/>
            <w:bookmarkStart w:id="26013" w:name="_Toc129197935"/>
            <w:bookmarkStart w:id="26014" w:name="_Toc129300461"/>
            <w:bookmarkEnd w:id="26011"/>
            <w:bookmarkEnd w:id="26012"/>
            <w:bookmarkEnd w:id="26013"/>
            <w:bookmarkEnd w:id="26014"/>
          </w:p>
        </w:tc>
        <w:tc>
          <w:tcPr>
            <w:tcW w:w="764" w:type="dxa"/>
            <w:textDirection w:val="btLr"/>
            <w:tcPrChange w:id="26015" w:author="Στάθης Καπ" w:date="2023-02-26T08:48:00Z">
              <w:tcPr>
                <w:tcW w:w="764" w:type="dxa"/>
              </w:tcPr>
            </w:tcPrChange>
          </w:tcPr>
          <w:p w14:paraId="2AAF2014" w14:textId="115C131C" w:rsidR="008E010E" w:rsidRPr="00744E3F" w:rsidDel="009B47BA" w:rsidRDefault="008E010E">
            <w:pPr>
              <w:ind w:left="113" w:right="113"/>
              <w:rPr>
                <w:del w:id="26016" w:author="Στάθης Καπ" w:date="2023-02-26T09:06:00Z"/>
                <w:sz w:val="18"/>
                <w:szCs w:val="18"/>
                <w:lang w:val="el-GR"/>
                <w:rPrChange w:id="26017" w:author="Στάθης Καπ" w:date="2023-03-03T06:42:00Z">
                  <w:rPr>
                    <w:del w:id="26018" w:author="Στάθης Καπ" w:date="2023-02-26T09:06:00Z"/>
                    <w:sz w:val="18"/>
                    <w:szCs w:val="18"/>
                  </w:rPr>
                </w:rPrChange>
              </w:rPr>
              <w:pPrChange w:id="26019" w:author="Στάθης Καπ" w:date="2023-02-26T08:48:00Z">
                <w:pPr/>
              </w:pPrChange>
            </w:pPr>
            <w:bookmarkStart w:id="26020" w:name="_Toc129057763"/>
            <w:bookmarkStart w:id="26021" w:name="_Toc129191598"/>
            <w:bookmarkStart w:id="26022" w:name="_Toc129197936"/>
            <w:bookmarkStart w:id="26023" w:name="_Toc129300462"/>
            <w:bookmarkEnd w:id="26020"/>
            <w:bookmarkEnd w:id="26021"/>
            <w:bookmarkEnd w:id="26022"/>
            <w:bookmarkEnd w:id="26023"/>
          </w:p>
        </w:tc>
        <w:tc>
          <w:tcPr>
            <w:tcW w:w="630" w:type="dxa"/>
            <w:textDirection w:val="btLr"/>
            <w:tcPrChange w:id="26024" w:author="Στάθης Καπ" w:date="2023-02-26T08:48:00Z">
              <w:tcPr>
                <w:tcW w:w="630" w:type="dxa"/>
              </w:tcPr>
            </w:tcPrChange>
          </w:tcPr>
          <w:p w14:paraId="1B6E6507" w14:textId="1455DB09" w:rsidR="008E010E" w:rsidRPr="00744E3F" w:rsidDel="009B47BA" w:rsidRDefault="008E010E">
            <w:pPr>
              <w:ind w:left="113" w:right="113"/>
              <w:rPr>
                <w:del w:id="26025" w:author="Στάθης Καπ" w:date="2023-02-26T09:06:00Z"/>
                <w:sz w:val="18"/>
                <w:szCs w:val="18"/>
                <w:lang w:val="el-GR"/>
                <w:rPrChange w:id="26026" w:author="Στάθης Καπ" w:date="2023-03-03T06:42:00Z">
                  <w:rPr>
                    <w:del w:id="26027" w:author="Στάθης Καπ" w:date="2023-02-26T09:06:00Z"/>
                    <w:sz w:val="18"/>
                    <w:szCs w:val="18"/>
                  </w:rPr>
                </w:rPrChange>
              </w:rPr>
              <w:pPrChange w:id="26028" w:author="Στάθης Καπ" w:date="2023-02-26T08:48:00Z">
                <w:pPr/>
              </w:pPrChange>
            </w:pPr>
            <w:bookmarkStart w:id="26029" w:name="_Toc129057764"/>
            <w:bookmarkStart w:id="26030" w:name="_Toc129191599"/>
            <w:bookmarkStart w:id="26031" w:name="_Toc129197937"/>
            <w:bookmarkStart w:id="26032" w:name="_Toc129300463"/>
            <w:bookmarkEnd w:id="26029"/>
            <w:bookmarkEnd w:id="26030"/>
            <w:bookmarkEnd w:id="26031"/>
            <w:bookmarkEnd w:id="26032"/>
          </w:p>
        </w:tc>
        <w:tc>
          <w:tcPr>
            <w:tcW w:w="654" w:type="dxa"/>
            <w:textDirection w:val="btLr"/>
            <w:tcPrChange w:id="26033" w:author="Στάθης Καπ" w:date="2023-02-26T08:48:00Z">
              <w:tcPr>
                <w:tcW w:w="654" w:type="dxa"/>
              </w:tcPr>
            </w:tcPrChange>
          </w:tcPr>
          <w:p w14:paraId="75267523" w14:textId="3CC0B525" w:rsidR="008E010E" w:rsidRPr="00744E3F" w:rsidDel="009B47BA" w:rsidRDefault="009E2733">
            <w:pPr>
              <w:ind w:left="113" w:right="113"/>
              <w:rPr>
                <w:del w:id="26034" w:author="Στάθης Καπ" w:date="2023-02-26T09:06:00Z"/>
                <w:sz w:val="18"/>
                <w:szCs w:val="18"/>
                <w:lang w:val="el-GR"/>
                <w:rPrChange w:id="26035" w:author="Στάθης Καπ" w:date="2023-03-03T06:42:00Z">
                  <w:rPr>
                    <w:del w:id="26036" w:author="Στάθης Καπ" w:date="2023-02-26T09:06:00Z"/>
                    <w:sz w:val="18"/>
                    <w:szCs w:val="18"/>
                  </w:rPr>
                </w:rPrChange>
              </w:rPr>
              <w:pPrChange w:id="26037" w:author="Στάθης Καπ" w:date="2023-02-26T08:48:00Z">
                <w:pPr/>
              </w:pPrChange>
            </w:pPr>
            <w:del w:id="26038" w:author="Στάθης Καπ" w:date="2023-02-26T08:46:00Z">
              <w:r w:rsidRPr="00744E3F" w:rsidDel="00715EE1">
                <w:rPr>
                  <w:sz w:val="18"/>
                  <w:szCs w:val="18"/>
                  <w:lang w:val="el-GR"/>
                  <w:rPrChange w:id="26039" w:author="Στάθης Καπ" w:date="2023-03-03T06:42:00Z">
                    <w:rPr>
                      <w:sz w:val="18"/>
                      <w:szCs w:val="18"/>
                    </w:rPr>
                  </w:rPrChange>
                </w:rPr>
                <w:delText>394</w:delText>
              </w:r>
            </w:del>
            <w:bookmarkStart w:id="26040" w:name="_Toc129057765"/>
            <w:bookmarkStart w:id="26041" w:name="_Toc129191600"/>
            <w:bookmarkStart w:id="26042" w:name="_Toc129197938"/>
            <w:bookmarkStart w:id="26043" w:name="_Toc129300464"/>
            <w:bookmarkEnd w:id="26040"/>
            <w:bookmarkEnd w:id="26041"/>
            <w:bookmarkEnd w:id="26042"/>
            <w:bookmarkEnd w:id="26043"/>
          </w:p>
        </w:tc>
        <w:tc>
          <w:tcPr>
            <w:tcW w:w="754" w:type="dxa"/>
            <w:textDirection w:val="btLr"/>
            <w:tcPrChange w:id="26044" w:author="Στάθης Καπ" w:date="2023-02-26T08:48:00Z">
              <w:tcPr>
                <w:tcW w:w="754" w:type="dxa"/>
              </w:tcPr>
            </w:tcPrChange>
          </w:tcPr>
          <w:p w14:paraId="5F68B760" w14:textId="47F23438" w:rsidR="008E010E" w:rsidRPr="00744E3F" w:rsidDel="009B47BA" w:rsidRDefault="008E010E">
            <w:pPr>
              <w:ind w:left="113" w:right="113"/>
              <w:rPr>
                <w:del w:id="26045" w:author="Στάθης Καπ" w:date="2023-02-26T09:06:00Z"/>
                <w:sz w:val="18"/>
                <w:szCs w:val="18"/>
                <w:lang w:val="el-GR"/>
                <w:rPrChange w:id="26046" w:author="Στάθης Καπ" w:date="2023-03-03T06:42:00Z">
                  <w:rPr>
                    <w:del w:id="26047" w:author="Στάθης Καπ" w:date="2023-02-26T09:06:00Z"/>
                    <w:sz w:val="18"/>
                    <w:szCs w:val="18"/>
                  </w:rPr>
                </w:rPrChange>
              </w:rPr>
              <w:pPrChange w:id="26048" w:author="Στάθης Καπ" w:date="2023-02-26T08:48:00Z">
                <w:pPr/>
              </w:pPrChange>
            </w:pPr>
            <w:bookmarkStart w:id="26049" w:name="_Toc129057766"/>
            <w:bookmarkStart w:id="26050" w:name="_Toc129191601"/>
            <w:bookmarkStart w:id="26051" w:name="_Toc129197939"/>
            <w:bookmarkStart w:id="26052" w:name="_Toc129300465"/>
            <w:bookmarkEnd w:id="26049"/>
            <w:bookmarkEnd w:id="26050"/>
            <w:bookmarkEnd w:id="26051"/>
            <w:bookmarkEnd w:id="26052"/>
          </w:p>
        </w:tc>
        <w:tc>
          <w:tcPr>
            <w:tcW w:w="622" w:type="dxa"/>
            <w:textDirection w:val="btLr"/>
            <w:tcPrChange w:id="26053" w:author="Στάθης Καπ" w:date="2023-02-26T08:48:00Z">
              <w:tcPr>
                <w:tcW w:w="622" w:type="dxa"/>
              </w:tcPr>
            </w:tcPrChange>
          </w:tcPr>
          <w:p w14:paraId="4F4FBADC" w14:textId="31CA11C6" w:rsidR="008E010E" w:rsidRPr="00744E3F" w:rsidDel="009B47BA" w:rsidRDefault="008E010E">
            <w:pPr>
              <w:ind w:left="113" w:right="113"/>
              <w:rPr>
                <w:del w:id="26054" w:author="Στάθης Καπ" w:date="2023-02-26T09:06:00Z"/>
                <w:sz w:val="18"/>
                <w:szCs w:val="18"/>
                <w:lang w:val="el-GR"/>
                <w:rPrChange w:id="26055" w:author="Στάθης Καπ" w:date="2023-03-03T06:42:00Z">
                  <w:rPr>
                    <w:del w:id="26056" w:author="Στάθης Καπ" w:date="2023-02-26T09:06:00Z"/>
                    <w:sz w:val="18"/>
                    <w:szCs w:val="18"/>
                  </w:rPr>
                </w:rPrChange>
              </w:rPr>
              <w:pPrChange w:id="26057" w:author="Στάθης Καπ" w:date="2023-02-26T08:48:00Z">
                <w:pPr/>
              </w:pPrChange>
            </w:pPr>
            <w:bookmarkStart w:id="26058" w:name="_Toc129057767"/>
            <w:bookmarkStart w:id="26059" w:name="_Toc129191602"/>
            <w:bookmarkStart w:id="26060" w:name="_Toc129197940"/>
            <w:bookmarkStart w:id="26061" w:name="_Toc129300466"/>
            <w:bookmarkEnd w:id="26058"/>
            <w:bookmarkEnd w:id="26059"/>
            <w:bookmarkEnd w:id="26060"/>
            <w:bookmarkEnd w:id="26061"/>
          </w:p>
        </w:tc>
        <w:bookmarkStart w:id="26062" w:name="_Toc129057768"/>
        <w:bookmarkStart w:id="26063" w:name="_Toc129191603"/>
        <w:bookmarkStart w:id="26064" w:name="_Toc129197941"/>
        <w:bookmarkStart w:id="26065" w:name="_Toc129300467"/>
        <w:bookmarkEnd w:id="26062"/>
        <w:bookmarkEnd w:id="26063"/>
        <w:bookmarkEnd w:id="26064"/>
        <w:bookmarkEnd w:id="26065"/>
      </w:tr>
      <w:tr w:rsidR="008E010E" w:rsidRPr="00D3106C" w:rsidDel="009B47BA" w14:paraId="622BE069" w14:textId="086B3793" w:rsidTr="00715EE1">
        <w:trPr>
          <w:gridAfter w:val="1"/>
          <w:wAfter w:w="51" w:type="dxa"/>
          <w:cantSplit/>
          <w:trHeight w:val="567"/>
          <w:del w:id="26066" w:author="Στάθης Καπ" w:date="2023-02-26T09:06:00Z"/>
        </w:trPr>
        <w:tc>
          <w:tcPr>
            <w:tcW w:w="627" w:type="dxa"/>
            <w:gridSpan w:val="2"/>
            <w:textDirection w:val="btLr"/>
            <w:tcPrChange w:id="26067" w:author="Στάθης Καπ" w:date="2023-02-26T08:48:00Z">
              <w:tcPr>
                <w:tcW w:w="627" w:type="dxa"/>
              </w:tcPr>
            </w:tcPrChange>
          </w:tcPr>
          <w:p w14:paraId="322445F7" w14:textId="3E9A80B9" w:rsidR="008E010E" w:rsidRPr="00744E3F" w:rsidDel="009B47BA" w:rsidRDefault="008E010E">
            <w:pPr>
              <w:ind w:left="113" w:right="113"/>
              <w:rPr>
                <w:del w:id="26068" w:author="Στάθης Καπ" w:date="2023-02-26T09:06:00Z"/>
                <w:sz w:val="18"/>
                <w:szCs w:val="18"/>
                <w:lang w:val="el-GR"/>
                <w:rPrChange w:id="26069" w:author="Στάθης Καπ" w:date="2023-03-03T06:42:00Z">
                  <w:rPr>
                    <w:del w:id="26070" w:author="Στάθης Καπ" w:date="2023-02-26T09:06:00Z"/>
                    <w:sz w:val="18"/>
                    <w:szCs w:val="18"/>
                  </w:rPr>
                </w:rPrChange>
              </w:rPr>
              <w:pPrChange w:id="26071" w:author="Στάθης Καπ" w:date="2023-02-26T08:48:00Z">
                <w:pPr/>
              </w:pPrChange>
            </w:pPr>
            <w:del w:id="26072" w:author="Στάθης Καπ" w:date="2023-02-26T08:46:00Z">
              <w:r w:rsidRPr="006E0881" w:rsidDel="00715EE1">
                <w:rPr>
                  <w:sz w:val="18"/>
                  <w:szCs w:val="18"/>
                </w:rPr>
                <w:delText>Pr</w:delText>
              </w:r>
              <w:r w:rsidRPr="00744E3F" w:rsidDel="00715EE1">
                <w:rPr>
                  <w:sz w:val="18"/>
                  <w:szCs w:val="18"/>
                  <w:lang w:val="el-GR"/>
                  <w:rPrChange w:id="26073" w:author="Στάθης Καπ" w:date="2023-03-03T06:42:00Z">
                    <w:rPr>
                      <w:sz w:val="18"/>
                      <w:szCs w:val="18"/>
                    </w:rPr>
                  </w:rPrChange>
                </w:rPr>
                <w:delText>15</w:delText>
              </w:r>
            </w:del>
            <w:bookmarkStart w:id="26074" w:name="_Toc129057769"/>
            <w:bookmarkStart w:id="26075" w:name="_Toc129191604"/>
            <w:bookmarkStart w:id="26076" w:name="_Toc129197942"/>
            <w:bookmarkStart w:id="26077" w:name="_Toc129300468"/>
            <w:bookmarkEnd w:id="26074"/>
            <w:bookmarkEnd w:id="26075"/>
            <w:bookmarkEnd w:id="26076"/>
            <w:bookmarkEnd w:id="26077"/>
          </w:p>
        </w:tc>
        <w:tc>
          <w:tcPr>
            <w:tcW w:w="663" w:type="dxa"/>
            <w:textDirection w:val="btLr"/>
            <w:tcPrChange w:id="26078" w:author="Στάθης Καπ" w:date="2023-02-26T08:48:00Z">
              <w:tcPr>
                <w:tcW w:w="663" w:type="dxa"/>
              </w:tcPr>
            </w:tcPrChange>
          </w:tcPr>
          <w:p w14:paraId="349CF2B1" w14:textId="4849021D" w:rsidR="008E010E" w:rsidRPr="0066523A" w:rsidDel="009B47BA" w:rsidRDefault="008E010E">
            <w:pPr>
              <w:ind w:left="113" w:right="113"/>
              <w:rPr>
                <w:del w:id="26079" w:author="Στάθης Καπ" w:date="2023-02-26T09:06:00Z"/>
                <w:sz w:val="18"/>
                <w:szCs w:val="18"/>
                <w:lang w:val="el-GR"/>
              </w:rPr>
              <w:pPrChange w:id="26080" w:author="Στάθης Καπ" w:date="2023-02-26T08:48:00Z">
                <w:pPr/>
              </w:pPrChange>
            </w:pPr>
            <w:bookmarkStart w:id="26081" w:name="_Toc129057770"/>
            <w:bookmarkStart w:id="26082" w:name="_Toc129191605"/>
            <w:bookmarkStart w:id="26083" w:name="_Toc129197943"/>
            <w:bookmarkStart w:id="26084" w:name="_Toc129300469"/>
            <w:bookmarkEnd w:id="26081"/>
            <w:bookmarkEnd w:id="26082"/>
            <w:bookmarkEnd w:id="26083"/>
            <w:bookmarkEnd w:id="26084"/>
          </w:p>
        </w:tc>
        <w:tc>
          <w:tcPr>
            <w:tcW w:w="764" w:type="dxa"/>
            <w:textDirection w:val="btLr"/>
            <w:tcPrChange w:id="26085" w:author="Στάθης Καπ" w:date="2023-02-26T08:48:00Z">
              <w:tcPr>
                <w:tcW w:w="764" w:type="dxa"/>
              </w:tcPr>
            </w:tcPrChange>
          </w:tcPr>
          <w:p w14:paraId="0417419A" w14:textId="33E2E243" w:rsidR="008E010E" w:rsidRPr="00744E3F" w:rsidDel="009B47BA" w:rsidRDefault="008E010E">
            <w:pPr>
              <w:ind w:left="113" w:right="113"/>
              <w:rPr>
                <w:del w:id="26086" w:author="Στάθης Καπ" w:date="2023-02-26T09:06:00Z"/>
                <w:sz w:val="18"/>
                <w:szCs w:val="18"/>
                <w:lang w:val="el-GR"/>
                <w:rPrChange w:id="26087" w:author="Στάθης Καπ" w:date="2023-03-03T06:42:00Z">
                  <w:rPr>
                    <w:del w:id="26088" w:author="Στάθης Καπ" w:date="2023-02-26T09:06:00Z"/>
                    <w:sz w:val="18"/>
                    <w:szCs w:val="18"/>
                  </w:rPr>
                </w:rPrChange>
              </w:rPr>
              <w:pPrChange w:id="26089" w:author="Στάθης Καπ" w:date="2023-02-26T08:48:00Z">
                <w:pPr/>
              </w:pPrChange>
            </w:pPr>
            <w:bookmarkStart w:id="26090" w:name="_Toc129057771"/>
            <w:bookmarkStart w:id="26091" w:name="_Toc129191606"/>
            <w:bookmarkStart w:id="26092" w:name="_Toc129197944"/>
            <w:bookmarkStart w:id="26093" w:name="_Toc129300470"/>
            <w:bookmarkEnd w:id="26090"/>
            <w:bookmarkEnd w:id="26091"/>
            <w:bookmarkEnd w:id="26092"/>
            <w:bookmarkEnd w:id="26093"/>
          </w:p>
        </w:tc>
        <w:tc>
          <w:tcPr>
            <w:tcW w:w="630" w:type="dxa"/>
            <w:textDirection w:val="btLr"/>
            <w:tcPrChange w:id="26094" w:author="Στάθης Καπ" w:date="2023-02-26T08:48:00Z">
              <w:tcPr>
                <w:tcW w:w="630" w:type="dxa"/>
              </w:tcPr>
            </w:tcPrChange>
          </w:tcPr>
          <w:p w14:paraId="0B3C677F" w14:textId="220EE202" w:rsidR="008E010E" w:rsidRPr="00744E3F" w:rsidDel="009B47BA" w:rsidRDefault="008E010E">
            <w:pPr>
              <w:ind w:left="113" w:right="113"/>
              <w:rPr>
                <w:del w:id="26095" w:author="Στάθης Καπ" w:date="2023-02-26T09:06:00Z"/>
                <w:sz w:val="18"/>
                <w:szCs w:val="18"/>
                <w:lang w:val="el-GR"/>
                <w:rPrChange w:id="26096" w:author="Στάθης Καπ" w:date="2023-03-03T06:42:00Z">
                  <w:rPr>
                    <w:del w:id="26097" w:author="Στάθης Καπ" w:date="2023-02-26T09:06:00Z"/>
                    <w:sz w:val="18"/>
                    <w:szCs w:val="18"/>
                  </w:rPr>
                </w:rPrChange>
              </w:rPr>
              <w:pPrChange w:id="26098" w:author="Στάθης Καπ" w:date="2023-02-26T08:48:00Z">
                <w:pPr/>
              </w:pPrChange>
            </w:pPr>
            <w:bookmarkStart w:id="26099" w:name="_Toc129057772"/>
            <w:bookmarkStart w:id="26100" w:name="_Toc129191607"/>
            <w:bookmarkStart w:id="26101" w:name="_Toc129197945"/>
            <w:bookmarkStart w:id="26102" w:name="_Toc129300471"/>
            <w:bookmarkEnd w:id="26099"/>
            <w:bookmarkEnd w:id="26100"/>
            <w:bookmarkEnd w:id="26101"/>
            <w:bookmarkEnd w:id="26102"/>
          </w:p>
        </w:tc>
        <w:tc>
          <w:tcPr>
            <w:tcW w:w="663" w:type="dxa"/>
            <w:textDirection w:val="btLr"/>
            <w:tcPrChange w:id="26103" w:author="Στάθης Καπ" w:date="2023-02-26T08:48:00Z">
              <w:tcPr>
                <w:tcW w:w="663" w:type="dxa"/>
              </w:tcPr>
            </w:tcPrChange>
          </w:tcPr>
          <w:p w14:paraId="275B2F9B" w14:textId="30012D03" w:rsidR="008E010E" w:rsidRPr="00744E3F" w:rsidDel="009B47BA" w:rsidRDefault="008E010E">
            <w:pPr>
              <w:ind w:left="113" w:right="113"/>
              <w:rPr>
                <w:del w:id="26104" w:author="Στάθης Καπ" w:date="2023-02-26T09:06:00Z"/>
                <w:sz w:val="18"/>
                <w:szCs w:val="18"/>
                <w:lang w:val="el-GR"/>
                <w:rPrChange w:id="26105" w:author="Στάθης Καπ" w:date="2023-03-03T06:42:00Z">
                  <w:rPr>
                    <w:del w:id="26106" w:author="Στάθης Καπ" w:date="2023-02-26T09:06:00Z"/>
                    <w:sz w:val="18"/>
                    <w:szCs w:val="18"/>
                  </w:rPr>
                </w:rPrChange>
              </w:rPr>
              <w:pPrChange w:id="26107" w:author="Στάθης Καπ" w:date="2023-02-26T08:48:00Z">
                <w:pPr/>
              </w:pPrChange>
            </w:pPr>
            <w:bookmarkStart w:id="26108" w:name="_Toc129057773"/>
            <w:bookmarkStart w:id="26109" w:name="_Toc129191608"/>
            <w:bookmarkStart w:id="26110" w:name="_Toc129197946"/>
            <w:bookmarkStart w:id="26111" w:name="_Toc129300472"/>
            <w:bookmarkEnd w:id="26108"/>
            <w:bookmarkEnd w:id="26109"/>
            <w:bookmarkEnd w:id="26110"/>
            <w:bookmarkEnd w:id="26111"/>
          </w:p>
        </w:tc>
        <w:tc>
          <w:tcPr>
            <w:tcW w:w="764" w:type="dxa"/>
            <w:textDirection w:val="btLr"/>
            <w:tcPrChange w:id="26112" w:author="Στάθης Καπ" w:date="2023-02-26T08:48:00Z">
              <w:tcPr>
                <w:tcW w:w="764" w:type="dxa"/>
              </w:tcPr>
            </w:tcPrChange>
          </w:tcPr>
          <w:p w14:paraId="703E172F" w14:textId="38288E1A" w:rsidR="008E010E" w:rsidRPr="00744E3F" w:rsidDel="009B47BA" w:rsidRDefault="008E010E">
            <w:pPr>
              <w:ind w:left="113" w:right="113"/>
              <w:rPr>
                <w:del w:id="26113" w:author="Στάθης Καπ" w:date="2023-02-26T09:06:00Z"/>
                <w:sz w:val="18"/>
                <w:szCs w:val="18"/>
                <w:lang w:val="el-GR"/>
                <w:rPrChange w:id="26114" w:author="Στάθης Καπ" w:date="2023-03-03T06:42:00Z">
                  <w:rPr>
                    <w:del w:id="26115" w:author="Στάθης Καπ" w:date="2023-02-26T09:06:00Z"/>
                    <w:sz w:val="18"/>
                    <w:szCs w:val="18"/>
                  </w:rPr>
                </w:rPrChange>
              </w:rPr>
              <w:pPrChange w:id="26116" w:author="Στάθης Καπ" w:date="2023-02-26T08:48:00Z">
                <w:pPr/>
              </w:pPrChange>
            </w:pPr>
            <w:bookmarkStart w:id="26117" w:name="_Toc129057774"/>
            <w:bookmarkStart w:id="26118" w:name="_Toc129191609"/>
            <w:bookmarkStart w:id="26119" w:name="_Toc129197947"/>
            <w:bookmarkStart w:id="26120" w:name="_Toc129300473"/>
            <w:bookmarkEnd w:id="26117"/>
            <w:bookmarkEnd w:id="26118"/>
            <w:bookmarkEnd w:id="26119"/>
            <w:bookmarkEnd w:id="26120"/>
          </w:p>
        </w:tc>
        <w:tc>
          <w:tcPr>
            <w:tcW w:w="630" w:type="dxa"/>
            <w:textDirection w:val="btLr"/>
            <w:tcPrChange w:id="26121" w:author="Στάθης Καπ" w:date="2023-02-26T08:48:00Z">
              <w:tcPr>
                <w:tcW w:w="630" w:type="dxa"/>
              </w:tcPr>
            </w:tcPrChange>
          </w:tcPr>
          <w:p w14:paraId="190C6A07" w14:textId="06E05643" w:rsidR="008E010E" w:rsidRPr="00744E3F" w:rsidDel="009B47BA" w:rsidRDefault="008E010E">
            <w:pPr>
              <w:ind w:left="113" w:right="113"/>
              <w:rPr>
                <w:del w:id="26122" w:author="Στάθης Καπ" w:date="2023-02-26T09:06:00Z"/>
                <w:sz w:val="18"/>
                <w:szCs w:val="18"/>
                <w:lang w:val="el-GR"/>
                <w:rPrChange w:id="26123" w:author="Στάθης Καπ" w:date="2023-03-03T06:42:00Z">
                  <w:rPr>
                    <w:del w:id="26124" w:author="Στάθης Καπ" w:date="2023-02-26T09:06:00Z"/>
                    <w:sz w:val="18"/>
                    <w:szCs w:val="18"/>
                  </w:rPr>
                </w:rPrChange>
              </w:rPr>
              <w:pPrChange w:id="26125" w:author="Στάθης Καπ" w:date="2023-02-26T08:48:00Z">
                <w:pPr/>
              </w:pPrChange>
            </w:pPr>
            <w:bookmarkStart w:id="26126" w:name="_Toc129057775"/>
            <w:bookmarkStart w:id="26127" w:name="_Toc129191610"/>
            <w:bookmarkStart w:id="26128" w:name="_Toc129197948"/>
            <w:bookmarkStart w:id="26129" w:name="_Toc129300474"/>
            <w:bookmarkEnd w:id="26126"/>
            <w:bookmarkEnd w:id="26127"/>
            <w:bookmarkEnd w:id="26128"/>
            <w:bookmarkEnd w:id="26129"/>
          </w:p>
        </w:tc>
        <w:tc>
          <w:tcPr>
            <w:tcW w:w="663" w:type="dxa"/>
            <w:textDirection w:val="btLr"/>
            <w:tcPrChange w:id="26130" w:author="Στάθης Καπ" w:date="2023-02-26T08:48:00Z">
              <w:tcPr>
                <w:tcW w:w="663" w:type="dxa"/>
              </w:tcPr>
            </w:tcPrChange>
          </w:tcPr>
          <w:p w14:paraId="0C4C3D14" w14:textId="675A0182" w:rsidR="008E010E" w:rsidRPr="00744E3F" w:rsidDel="009B47BA" w:rsidRDefault="008E010E">
            <w:pPr>
              <w:ind w:left="113" w:right="113"/>
              <w:rPr>
                <w:del w:id="26131" w:author="Στάθης Καπ" w:date="2023-02-26T09:06:00Z"/>
                <w:sz w:val="18"/>
                <w:szCs w:val="18"/>
                <w:lang w:val="el-GR"/>
                <w:rPrChange w:id="26132" w:author="Στάθης Καπ" w:date="2023-03-03T06:42:00Z">
                  <w:rPr>
                    <w:del w:id="26133" w:author="Στάθης Καπ" w:date="2023-02-26T09:06:00Z"/>
                    <w:sz w:val="18"/>
                    <w:szCs w:val="18"/>
                  </w:rPr>
                </w:rPrChange>
              </w:rPr>
              <w:pPrChange w:id="26134" w:author="Στάθης Καπ" w:date="2023-02-26T08:48:00Z">
                <w:pPr/>
              </w:pPrChange>
            </w:pPr>
            <w:bookmarkStart w:id="26135" w:name="_Toc129057776"/>
            <w:bookmarkStart w:id="26136" w:name="_Toc129191611"/>
            <w:bookmarkStart w:id="26137" w:name="_Toc129197949"/>
            <w:bookmarkStart w:id="26138" w:name="_Toc129300475"/>
            <w:bookmarkEnd w:id="26135"/>
            <w:bookmarkEnd w:id="26136"/>
            <w:bookmarkEnd w:id="26137"/>
            <w:bookmarkEnd w:id="26138"/>
          </w:p>
        </w:tc>
        <w:tc>
          <w:tcPr>
            <w:tcW w:w="764" w:type="dxa"/>
            <w:textDirection w:val="btLr"/>
            <w:tcPrChange w:id="26139" w:author="Στάθης Καπ" w:date="2023-02-26T08:48:00Z">
              <w:tcPr>
                <w:tcW w:w="764" w:type="dxa"/>
              </w:tcPr>
            </w:tcPrChange>
          </w:tcPr>
          <w:p w14:paraId="63CFD406" w14:textId="02F8C8C6" w:rsidR="008E010E" w:rsidRPr="00744E3F" w:rsidDel="009B47BA" w:rsidRDefault="008E010E">
            <w:pPr>
              <w:ind w:left="113" w:right="113"/>
              <w:rPr>
                <w:del w:id="26140" w:author="Στάθης Καπ" w:date="2023-02-26T09:06:00Z"/>
                <w:sz w:val="18"/>
                <w:szCs w:val="18"/>
                <w:lang w:val="el-GR"/>
                <w:rPrChange w:id="26141" w:author="Στάθης Καπ" w:date="2023-03-03T06:42:00Z">
                  <w:rPr>
                    <w:del w:id="26142" w:author="Στάθης Καπ" w:date="2023-02-26T09:06:00Z"/>
                    <w:sz w:val="18"/>
                    <w:szCs w:val="18"/>
                  </w:rPr>
                </w:rPrChange>
              </w:rPr>
              <w:pPrChange w:id="26143" w:author="Στάθης Καπ" w:date="2023-02-26T08:48:00Z">
                <w:pPr/>
              </w:pPrChange>
            </w:pPr>
            <w:bookmarkStart w:id="26144" w:name="_Toc129057777"/>
            <w:bookmarkStart w:id="26145" w:name="_Toc129191612"/>
            <w:bookmarkStart w:id="26146" w:name="_Toc129197950"/>
            <w:bookmarkStart w:id="26147" w:name="_Toc129300476"/>
            <w:bookmarkEnd w:id="26144"/>
            <w:bookmarkEnd w:id="26145"/>
            <w:bookmarkEnd w:id="26146"/>
            <w:bookmarkEnd w:id="26147"/>
          </w:p>
        </w:tc>
        <w:tc>
          <w:tcPr>
            <w:tcW w:w="630" w:type="dxa"/>
            <w:textDirection w:val="btLr"/>
            <w:tcPrChange w:id="26148" w:author="Στάθης Καπ" w:date="2023-02-26T08:48:00Z">
              <w:tcPr>
                <w:tcW w:w="630" w:type="dxa"/>
              </w:tcPr>
            </w:tcPrChange>
          </w:tcPr>
          <w:p w14:paraId="3705C704" w14:textId="1D3B00AA" w:rsidR="008E010E" w:rsidRPr="00744E3F" w:rsidDel="009B47BA" w:rsidRDefault="008E010E">
            <w:pPr>
              <w:ind w:left="113" w:right="113"/>
              <w:rPr>
                <w:del w:id="26149" w:author="Στάθης Καπ" w:date="2023-02-26T09:06:00Z"/>
                <w:sz w:val="18"/>
                <w:szCs w:val="18"/>
                <w:lang w:val="el-GR"/>
                <w:rPrChange w:id="26150" w:author="Στάθης Καπ" w:date="2023-03-03T06:42:00Z">
                  <w:rPr>
                    <w:del w:id="26151" w:author="Στάθης Καπ" w:date="2023-02-26T09:06:00Z"/>
                    <w:sz w:val="18"/>
                    <w:szCs w:val="18"/>
                  </w:rPr>
                </w:rPrChange>
              </w:rPr>
              <w:pPrChange w:id="26152" w:author="Στάθης Καπ" w:date="2023-02-26T08:48:00Z">
                <w:pPr/>
              </w:pPrChange>
            </w:pPr>
            <w:bookmarkStart w:id="26153" w:name="_Toc129057778"/>
            <w:bookmarkStart w:id="26154" w:name="_Toc129191613"/>
            <w:bookmarkStart w:id="26155" w:name="_Toc129197951"/>
            <w:bookmarkStart w:id="26156" w:name="_Toc129300477"/>
            <w:bookmarkEnd w:id="26153"/>
            <w:bookmarkEnd w:id="26154"/>
            <w:bookmarkEnd w:id="26155"/>
            <w:bookmarkEnd w:id="26156"/>
          </w:p>
        </w:tc>
        <w:tc>
          <w:tcPr>
            <w:tcW w:w="654" w:type="dxa"/>
            <w:textDirection w:val="btLr"/>
            <w:tcPrChange w:id="26157" w:author="Στάθης Καπ" w:date="2023-02-26T08:48:00Z">
              <w:tcPr>
                <w:tcW w:w="654" w:type="dxa"/>
              </w:tcPr>
            </w:tcPrChange>
          </w:tcPr>
          <w:p w14:paraId="73B0C050" w14:textId="7B953E17" w:rsidR="008E010E" w:rsidRPr="00744E3F" w:rsidDel="009B47BA" w:rsidRDefault="009E2733">
            <w:pPr>
              <w:ind w:left="113" w:right="113"/>
              <w:rPr>
                <w:del w:id="26158" w:author="Στάθης Καπ" w:date="2023-02-26T09:06:00Z"/>
                <w:sz w:val="18"/>
                <w:szCs w:val="18"/>
                <w:lang w:val="el-GR"/>
                <w:rPrChange w:id="26159" w:author="Στάθης Καπ" w:date="2023-03-03T06:42:00Z">
                  <w:rPr>
                    <w:del w:id="26160" w:author="Στάθης Καπ" w:date="2023-02-26T09:06:00Z"/>
                    <w:sz w:val="18"/>
                    <w:szCs w:val="18"/>
                  </w:rPr>
                </w:rPrChange>
              </w:rPr>
              <w:pPrChange w:id="26161" w:author="Στάθης Καπ" w:date="2023-02-26T08:48:00Z">
                <w:pPr/>
              </w:pPrChange>
            </w:pPr>
            <w:del w:id="26162" w:author="Στάθης Καπ" w:date="2023-02-26T08:46:00Z">
              <w:r w:rsidRPr="00744E3F" w:rsidDel="00715EE1">
                <w:rPr>
                  <w:sz w:val="18"/>
                  <w:szCs w:val="18"/>
                  <w:lang w:val="el-GR"/>
                  <w:rPrChange w:id="26163" w:author="Στάθης Καπ" w:date="2023-03-03T06:42:00Z">
                    <w:rPr>
                      <w:sz w:val="18"/>
                      <w:szCs w:val="18"/>
                    </w:rPr>
                  </w:rPrChange>
                </w:rPr>
                <w:delText>499</w:delText>
              </w:r>
            </w:del>
            <w:bookmarkStart w:id="26164" w:name="_Toc129057779"/>
            <w:bookmarkStart w:id="26165" w:name="_Toc129191614"/>
            <w:bookmarkStart w:id="26166" w:name="_Toc129197952"/>
            <w:bookmarkStart w:id="26167" w:name="_Toc129300478"/>
            <w:bookmarkEnd w:id="26164"/>
            <w:bookmarkEnd w:id="26165"/>
            <w:bookmarkEnd w:id="26166"/>
            <w:bookmarkEnd w:id="26167"/>
          </w:p>
        </w:tc>
        <w:tc>
          <w:tcPr>
            <w:tcW w:w="754" w:type="dxa"/>
            <w:textDirection w:val="btLr"/>
            <w:tcPrChange w:id="26168" w:author="Στάθης Καπ" w:date="2023-02-26T08:48:00Z">
              <w:tcPr>
                <w:tcW w:w="754" w:type="dxa"/>
              </w:tcPr>
            </w:tcPrChange>
          </w:tcPr>
          <w:p w14:paraId="5ECEB16D" w14:textId="277C0260" w:rsidR="008E010E" w:rsidRPr="00744E3F" w:rsidDel="009B47BA" w:rsidRDefault="008E010E">
            <w:pPr>
              <w:ind w:left="113" w:right="113"/>
              <w:rPr>
                <w:del w:id="26169" w:author="Στάθης Καπ" w:date="2023-02-26T09:06:00Z"/>
                <w:sz w:val="18"/>
                <w:szCs w:val="18"/>
                <w:lang w:val="el-GR"/>
                <w:rPrChange w:id="26170" w:author="Στάθης Καπ" w:date="2023-03-03T06:42:00Z">
                  <w:rPr>
                    <w:del w:id="26171" w:author="Στάθης Καπ" w:date="2023-02-26T09:06:00Z"/>
                    <w:sz w:val="18"/>
                    <w:szCs w:val="18"/>
                  </w:rPr>
                </w:rPrChange>
              </w:rPr>
              <w:pPrChange w:id="26172" w:author="Στάθης Καπ" w:date="2023-02-26T08:48:00Z">
                <w:pPr/>
              </w:pPrChange>
            </w:pPr>
            <w:bookmarkStart w:id="26173" w:name="_Toc129057780"/>
            <w:bookmarkStart w:id="26174" w:name="_Toc129191615"/>
            <w:bookmarkStart w:id="26175" w:name="_Toc129197953"/>
            <w:bookmarkStart w:id="26176" w:name="_Toc129300479"/>
            <w:bookmarkEnd w:id="26173"/>
            <w:bookmarkEnd w:id="26174"/>
            <w:bookmarkEnd w:id="26175"/>
            <w:bookmarkEnd w:id="26176"/>
          </w:p>
        </w:tc>
        <w:tc>
          <w:tcPr>
            <w:tcW w:w="622" w:type="dxa"/>
            <w:textDirection w:val="btLr"/>
            <w:tcPrChange w:id="26177" w:author="Στάθης Καπ" w:date="2023-02-26T08:48:00Z">
              <w:tcPr>
                <w:tcW w:w="622" w:type="dxa"/>
              </w:tcPr>
            </w:tcPrChange>
          </w:tcPr>
          <w:p w14:paraId="3A797FE2" w14:textId="5B73E6D4" w:rsidR="008E010E" w:rsidRPr="00744E3F" w:rsidDel="009B47BA" w:rsidRDefault="008E010E">
            <w:pPr>
              <w:ind w:left="113" w:right="113"/>
              <w:rPr>
                <w:del w:id="26178" w:author="Στάθης Καπ" w:date="2023-02-26T09:06:00Z"/>
                <w:sz w:val="18"/>
                <w:szCs w:val="18"/>
                <w:lang w:val="el-GR"/>
                <w:rPrChange w:id="26179" w:author="Στάθης Καπ" w:date="2023-03-03T06:42:00Z">
                  <w:rPr>
                    <w:del w:id="26180" w:author="Στάθης Καπ" w:date="2023-02-26T09:06:00Z"/>
                    <w:sz w:val="18"/>
                    <w:szCs w:val="18"/>
                  </w:rPr>
                </w:rPrChange>
              </w:rPr>
              <w:pPrChange w:id="26181" w:author="Στάθης Καπ" w:date="2023-02-26T08:48:00Z">
                <w:pPr/>
              </w:pPrChange>
            </w:pPr>
            <w:bookmarkStart w:id="26182" w:name="_Toc129057781"/>
            <w:bookmarkStart w:id="26183" w:name="_Toc129191616"/>
            <w:bookmarkStart w:id="26184" w:name="_Toc129197954"/>
            <w:bookmarkStart w:id="26185" w:name="_Toc129300480"/>
            <w:bookmarkEnd w:id="26182"/>
            <w:bookmarkEnd w:id="26183"/>
            <w:bookmarkEnd w:id="26184"/>
            <w:bookmarkEnd w:id="26185"/>
          </w:p>
        </w:tc>
        <w:bookmarkStart w:id="26186" w:name="_Toc129057782"/>
        <w:bookmarkStart w:id="26187" w:name="_Toc129191617"/>
        <w:bookmarkStart w:id="26188" w:name="_Toc129197955"/>
        <w:bookmarkStart w:id="26189" w:name="_Toc129300481"/>
        <w:bookmarkEnd w:id="26186"/>
        <w:bookmarkEnd w:id="26187"/>
        <w:bookmarkEnd w:id="26188"/>
        <w:bookmarkEnd w:id="26189"/>
      </w:tr>
      <w:tr w:rsidR="008E010E" w:rsidRPr="00D3106C" w:rsidDel="009B47BA" w14:paraId="43240A2B" w14:textId="1FD582D8" w:rsidTr="00715EE1">
        <w:trPr>
          <w:gridAfter w:val="1"/>
          <w:wAfter w:w="51" w:type="dxa"/>
          <w:cantSplit/>
          <w:trHeight w:val="567"/>
          <w:del w:id="26190" w:author="Στάθης Καπ" w:date="2023-02-26T09:06:00Z"/>
        </w:trPr>
        <w:tc>
          <w:tcPr>
            <w:tcW w:w="627" w:type="dxa"/>
            <w:gridSpan w:val="2"/>
            <w:textDirection w:val="btLr"/>
            <w:tcPrChange w:id="26191" w:author="Στάθης Καπ" w:date="2023-02-26T08:48:00Z">
              <w:tcPr>
                <w:tcW w:w="627" w:type="dxa"/>
              </w:tcPr>
            </w:tcPrChange>
          </w:tcPr>
          <w:p w14:paraId="484CF7C8" w14:textId="143FACBD" w:rsidR="008E010E" w:rsidRPr="00744E3F" w:rsidDel="009B47BA" w:rsidRDefault="008E010E">
            <w:pPr>
              <w:ind w:left="113" w:right="113"/>
              <w:rPr>
                <w:del w:id="26192" w:author="Στάθης Καπ" w:date="2023-02-26T09:06:00Z"/>
                <w:sz w:val="18"/>
                <w:szCs w:val="18"/>
                <w:lang w:val="el-GR"/>
                <w:rPrChange w:id="26193" w:author="Στάθης Καπ" w:date="2023-03-03T06:42:00Z">
                  <w:rPr>
                    <w:del w:id="26194" w:author="Στάθης Καπ" w:date="2023-02-26T09:06:00Z"/>
                    <w:sz w:val="18"/>
                    <w:szCs w:val="18"/>
                  </w:rPr>
                </w:rPrChange>
              </w:rPr>
              <w:pPrChange w:id="26195" w:author="Στάθης Καπ" w:date="2023-02-26T08:48:00Z">
                <w:pPr/>
              </w:pPrChange>
            </w:pPr>
            <w:del w:id="26196" w:author="Στάθης Καπ" w:date="2023-02-26T08:46:00Z">
              <w:r w:rsidRPr="006E0881" w:rsidDel="00715EE1">
                <w:rPr>
                  <w:sz w:val="18"/>
                  <w:szCs w:val="18"/>
                </w:rPr>
                <w:delText>Pr</w:delText>
              </w:r>
              <w:r w:rsidRPr="00744E3F" w:rsidDel="00715EE1">
                <w:rPr>
                  <w:sz w:val="18"/>
                  <w:szCs w:val="18"/>
                  <w:lang w:val="el-GR"/>
                  <w:rPrChange w:id="26197" w:author="Στάθης Καπ" w:date="2023-03-03T06:42:00Z">
                    <w:rPr>
                      <w:sz w:val="18"/>
                      <w:szCs w:val="18"/>
                    </w:rPr>
                  </w:rPrChange>
                </w:rPr>
                <w:delText>16</w:delText>
              </w:r>
            </w:del>
            <w:bookmarkStart w:id="26198" w:name="_Toc129057783"/>
            <w:bookmarkStart w:id="26199" w:name="_Toc129191618"/>
            <w:bookmarkStart w:id="26200" w:name="_Toc129197956"/>
            <w:bookmarkStart w:id="26201" w:name="_Toc129300482"/>
            <w:bookmarkEnd w:id="26198"/>
            <w:bookmarkEnd w:id="26199"/>
            <w:bookmarkEnd w:id="26200"/>
            <w:bookmarkEnd w:id="26201"/>
          </w:p>
        </w:tc>
        <w:tc>
          <w:tcPr>
            <w:tcW w:w="663" w:type="dxa"/>
            <w:textDirection w:val="btLr"/>
            <w:tcPrChange w:id="26202" w:author="Στάθης Καπ" w:date="2023-02-26T08:48:00Z">
              <w:tcPr>
                <w:tcW w:w="663" w:type="dxa"/>
              </w:tcPr>
            </w:tcPrChange>
          </w:tcPr>
          <w:p w14:paraId="4BCA931D" w14:textId="69D29A30" w:rsidR="008E010E" w:rsidRPr="00744E3F" w:rsidDel="009B47BA" w:rsidRDefault="008E010E">
            <w:pPr>
              <w:ind w:left="113" w:right="113"/>
              <w:rPr>
                <w:del w:id="26203" w:author="Στάθης Καπ" w:date="2023-02-26T09:06:00Z"/>
                <w:sz w:val="18"/>
                <w:szCs w:val="18"/>
                <w:lang w:val="el-GR"/>
                <w:rPrChange w:id="26204" w:author="Στάθης Καπ" w:date="2023-03-03T06:42:00Z">
                  <w:rPr>
                    <w:del w:id="26205" w:author="Στάθης Καπ" w:date="2023-02-26T09:06:00Z"/>
                    <w:sz w:val="18"/>
                    <w:szCs w:val="18"/>
                  </w:rPr>
                </w:rPrChange>
              </w:rPr>
              <w:pPrChange w:id="26206" w:author="Στάθης Καπ" w:date="2023-02-26T08:48:00Z">
                <w:pPr/>
              </w:pPrChange>
            </w:pPr>
            <w:bookmarkStart w:id="26207" w:name="_Toc129057784"/>
            <w:bookmarkStart w:id="26208" w:name="_Toc129191619"/>
            <w:bookmarkStart w:id="26209" w:name="_Toc129197957"/>
            <w:bookmarkStart w:id="26210" w:name="_Toc129300483"/>
            <w:bookmarkEnd w:id="26207"/>
            <w:bookmarkEnd w:id="26208"/>
            <w:bookmarkEnd w:id="26209"/>
            <w:bookmarkEnd w:id="26210"/>
          </w:p>
        </w:tc>
        <w:tc>
          <w:tcPr>
            <w:tcW w:w="764" w:type="dxa"/>
            <w:textDirection w:val="btLr"/>
            <w:tcPrChange w:id="26211" w:author="Στάθης Καπ" w:date="2023-02-26T08:48:00Z">
              <w:tcPr>
                <w:tcW w:w="764" w:type="dxa"/>
              </w:tcPr>
            </w:tcPrChange>
          </w:tcPr>
          <w:p w14:paraId="357AA91C" w14:textId="4F7200DF" w:rsidR="008E010E" w:rsidRPr="00744E3F" w:rsidDel="009B47BA" w:rsidRDefault="008E010E">
            <w:pPr>
              <w:ind w:left="113" w:right="113"/>
              <w:rPr>
                <w:del w:id="26212" w:author="Στάθης Καπ" w:date="2023-02-26T09:06:00Z"/>
                <w:sz w:val="18"/>
                <w:szCs w:val="18"/>
                <w:lang w:val="el-GR"/>
                <w:rPrChange w:id="26213" w:author="Στάθης Καπ" w:date="2023-03-03T06:42:00Z">
                  <w:rPr>
                    <w:del w:id="26214" w:author="Στάθης Καπ" w:date="2023-02-26T09:06:00Z"/>
                    <w:sz w:val="18"/>
                    <w:szCs w:val="18"/>
                  </w:rPr>
                </w:rPrChange>
              </w:rPr>
              <w:pPrChange w:id="26215" w:author="Στάθης Καπ" w:date="2023-02-26T08:48:00Z">
                <w:pPr/>
              </w:pPrChange>
            </w:pPr>
            <w:bookmarkStart w:id="26216" w:name="_Toc129057785"/>
            <w:bookmarkStart w:id="26217" w:name="_Toc129191620"/>
            <w:bookmarkStart w:id="26218" w:name="_Toc129197958"/>
            <w:bookmarkStart w:id="26219" w:name="_Toc129300484"/>
            <w:bookmarkEnd w:id="26216"/>
            <w:bookmarkEnd w:id="26217"/>
            <w:bookmarkEnd w:id="26218"/>
            <w:bookmarkEnd w:id="26219"/>
          </w:p>
        </w:tc>
        <w:tc>
          <w:tcPr>
            <w:tcW w:w="630" w:type="dxa"/>
            <w:textDirection w:val="btLr"/>
            <w:tcPrChange w:id="26220" w:author="Στάθης Καπ" w:date="2023-02-26T08:48:00Z">
              <w:tcPr>
                <w:tcW w:w="630" w:type="dxa"/>
              </w:tcPr>
            </w:tcPrChange>
          </w:tcPr>
          <w:p w14:paraId="3DB66E64" w14:textId="63985841" w:rsidR="008E010E" w:rsidRPr="00744E3F" w:rsidDel="009B47BA" w:rsidRDefault="008E010E">
            <w:pPr>
              <w:ind w:left="113" w:right="113"/>
              <w:rPr>
                <w:del w:id="26221" w:author="Στάθης Καπ" w:date="2023-02-26T09:06:00Z"/>
                <w:sz w:val="18"/>
                <w:szCs w:val="18"/>
                <w:lang w:val="el-GR"/>
                <w:rPrChange w:id="26222" w:author="Στάθης Καπ" w:date="2023-03-03T06:42:00Z">
                  <w:rPr>
                    <w:del w:id="26223" w:author="Στάθης Καπ" w:date="2023-02-26T09:06:00Z"/>
                    <w:sz w:val="18"/>
                    <w:szCs w:val="18"/>
                  </w:rPr>
                </w:rPrChange>
              </w:rPr>
              <w:pPrChange w:id="26224" w:author="Στάθης Καπ" w:date="2023-02-26T08:48:00Z">
                <w:pPr/>
              </w:pPrChange>
            </w:pPr>
            <w:bookmarkStart w:id="26225" w:name="_Toc129057786"/>
            <w:bookmarkStart w:id="26226" w:name="_Toc129191621"/>
            <w:bookmarkStart w:id="26227" w:name="_Toc129197959"/>
            <w:bookmarkStart w:id="26228" w:name="_Toc129300485"/>
            <w:bookmarkEnd w:id="26225"/>
            <w:bookmarkEnd w:id="26226"/>
            <w:bookmarkEnd w:id="26227"/>
            <w:bookmarkEnd w:id="26228"/>
          </w:p>
        </w:tc>
        <w:tc>
          <w:tcPr>
            <w:tcW w:w="663" w:type="dxa"/>
            <w:textDirection w:val="btLr"/>
            <w:tcPrChange w:id="26229" w:author="Στάθης Καπ" w:date="2023-02-26T08:48:00Z">
              <w:tcPr>
                <w:tcW w:w="663" w:type="dxa"/>
              </w:tcPr>
            </w:tcPrChange>
          </w:tcPr>
          <w:p w14:paraId="1AB5B64A" w14:textId="667EAF5F" w:rsidR="008E010E" w:rsidRPr="00744E3F" w:rsidDel="009B47BA" w:rsidRDefault="008E010E">
            <w:pPr>
              <w:ind w:left="113" w:right="113"/>
              <w:rPr>
                <w:del w:id="26230" w:author="Στάθης Καπ" w:date="2023-02-26T09:06:00Z"/>
                <w:sz w:val="18"/>
                <w:szCs w:val="18"/>
                <w:lang w:val="el-GR"/>
                <w:rPrChange w:id="26231" w:author="Στάθης Καπ" w:date="2023-03-03T06:42:00Z">
                  <w:rPr>
                    <w:del w:id="26232" w:author="Στάθης Καπ" w:date="2023-02-26T09:06:00Z"/>
                    <w:sz w:val="18"/>
                    <w:szCs w:val="18"/>
                  </w:rPr>
                </w:rPrChange>
              </w:rPr>
              <w:pPrChange w:id="26233" w:author="Στάθης Καπ" w:date="2023-02-26T08:48:00Z">
                <w:pPr/>
              </w:pPrChange>
            </w:pPr>
            <w:bookmarkStart w:id="26234" w:name="_Toc129057787"/>
            <w:bookmarkStart w:id="26235" w:name="_Toc129191622"/>
            <w:bookmarkStart w:id="26236" w:name="_Toc129197960"/>
            <w:bookmarkStart w:id="26237" w:name="_Toc129300486"/>
            <w:bookmarkEnd w:id="26234"/>
            <w:bookmarkEnd w:id="26235"/>
            <w:bookmarkEnd w:id="26236"/>
            <w:bookmarkEnd w:id="26237"/>
          </w:p>
        </w:tc>
        <w:tc>
          <w:tcPr>
            <w:tcW w:w="764" w:type="dxa"/>
            <w:textDirection w:val="btLr"/>
            <w:tcPrChange w:id="26238" w:author="Στάθης Καπ" w:date="2023-02-26T08:48:00Z">
              <w:tcPr>
                <w:tcW w:w="764" w:type="dxa"/>
              </w:tcPr>
            </w:tcPrChange>
          </w:tcPr>
          <w:p w14:paraId="481F050E" w14:textId="251AAFB9" w:rsidR="008E010E" w:rsidRPr="00744E3F" w:rsidDel="009B47BA" w:rsidRDefault="008E010E">
            <w:pPr>
              <w:ind w:left="113" w:right="113"/>
              <w:rPr>
                <w:del w:id="26239" w:author="Στάθης Καπ" w:date="2023-02-26T09:06:00Z"/>
                <w:sz w:val="18"/>
                <w:szCs w:val="18"/>
                <w:lang w:val="el-GR"/>
                <w:rPrChange w:id="26240" w:author="Στάθης Καπ" w:date="2023-03-03T06:42:00Z">
                  <w:rPr>
                    <w:del w:id="26241" w:author="Στάθης Καπ" w:date="2023-02-26T09:06:00Z"/>
                    <w:sz w:val="18"/>
                    <w:szCs w:val="18"/>
                  </w:rPr>
                </w:rPrChange>
              </w:rPr>
              <w:pPrChange w:id="26242" w:author="Στάθης Καπ" w:date="2023-02-26T08:48:00Z">
                <w:pPr/>
              </w:pPrChange>
            </w:pPr>
            <w:bookmarkStart w:id="26243" w:name="_Toc129057788"/>
            <w:bookmarkStart w:id="26244" w:name="_Toc129191623"/>
            <w:bookmarkStart w:id="26245" w:name="_Toc129197961"/>
            <w:bookmarkStart w:id="26246" w:name="_Toc129300487"/>
            <w:bookmarkEnd w:id="26243"/>
            <w:bookmarkEnd w:id="26244"/>
            <w:bookmarkEnd w:id="26245"/>
            <w:bookmarkEnd w:id="26246"/>
          </w:p>
        </w:tc>
        <w:tc>
          <w:tcPr>
            <w:tcW w:w="630" w:type="dxa"/>
            <w:textDirection w:val="btLr"/>
            <w:tcPrChange w:id="26247" w:author="Στάθης Καπ" w:date="2023-02-26T08:48:00Z">
              <w:tcPr>
                <w:tcW w:w="630" w:type="dxa"/>
              </w:tcPr>
            </w:tcPrChange>
          </w:tcPr>
          <w:p w14:paraId="6911D18F" w14:textId="0BD40861" w:rsidR="008E010E" w:rsidRPr="00744E3F" w:rsidDel="009B47BA" w:rsidRDefault="008E010E">
            <w:pPr>
              <w:ind w:left="113" w:right="113"/>
              <w:rPr>
                <w:del w:id="26248" w:author="Στάθης Καπ" w:date="2023-02-26T09:06:00Z"/>
                <w:sz w:val="18"/>
                <w:szCs w:val="18"/>
                <w:lang w:val="el-GR"/>
                <w:rPrChange w:id="26249" w:author="Στάθης Καπ" w:date="2023-03-03T06:42:00Z">
                  <w:rPr>
                    <w:del w:id="26250" w:author="Στάθης Καπ" w:date="2023-02-26T09:06:00Z"/>
                    <w:sz w:val="18"/>
                    <w:szCs w:val="18"/>
                  </w:rPr>
                </w:rPrChange>
              </w:rPr>
              <w:pPrChange w:id="26251" w:author="Στάθης Καπ" w:date="2023-02-26T08:48:00Z">
                <w:pPr/>
              </w:pPrChange>
            </w:pPr>
            <w:bookmarkStart w:id="26252" w:name="_Toc129057789"/>
            <w:bookmarkStart w:id="26253" w:name="_Toc129191624"/>
            <w:bookmarkStart w:id="26254" w:name="_Toc129197962"/>
            <w:bookmarkStart w:id="26255" w:name="_Toc129300488"/>
            <w:bookmarkEnd w:id="26252"/>
            <w:bookmarkEnd w:id="26253"/>
            <w:bookmarkEnd w:id="26254"/>
            <w:bookmarkEnd w:id="26255"/>
          </w:p>
        </w:tc>
        <w:tc>
          <w:tcPr>
            <w:tcW w:w="663" w:type="dxa"/>
            <w:textDirection w:val="btLr"/>
            <w:tcPrChange w:id="26256" w:author="Στάθης Καπ" w:date="2023-02-26T08:48:00Z">
              <w:tcPr>
                <w:tcW w:w="663" w:type="dxa"/>
              </w:tcPr>
            </w:tcPrChange>
          </w:tcPr>
          <w:p w14:paraId="6BA1553B" w14:textId="60521F3E" w:rsidR="008E010E" w:rsidRPr="00744E3F" w:rsidDel="009B47BA" w:rsidRDefault="008E010E">
            <w:pPr>
              <w:ind w:left="113" w:right="113"/>
              <w:rPr>
                <w:del w:id="26257" w:author="Στάθης Καπ" w:date="2023-02-26T09:06:00Z"/>
                <w:sz w:val="18"/>
                <w:szCs w:val="18"/>
                <w:lang w:val="el-GR"/>
                <w:rPrChange w:id="26258" w:author="Στάθης Καπ" w:date="2023-03-03T06:42:00Z">
                  <w:rPr>
                    <w:del w:id="26259" w:author="Στάθης Καπ" w:date="2023-02-26T09:06:00Z"/>
                    <w:sz w:val="18"/>
                    <w:szCs w:val="18"/>
                  </w:rPr>
                </w:rPrChange>
              </w:rPr>
              <w:pPrChange w:id="26260" w:author="Στάθης Καπ" w:date="2023-02-26T08:48:00Z">
                <w:pPr/>
              </w:pPrChange>
            </w:pPr>
            <w:bookmarkStart w:id="26261" w:name="_Toc129057790"/>
            <w:bookmarkStart w:id="26262" w:name="_Toc129191625"/>
            <w:bookmarkStart w:id="26263" w:name="_Toc129197963"/>
            <w:bookmarkStart w:id="26264" w:name="_Toc129300489"/>
            <w:bookmarkEnd w:id="26261"/>
            <w:bookmarkEnd w:id="26262"/>
            <w:bookmarkEnd w:id="26263"/>
            <w:bookmarkEnd w:id="26264"/>
          </w:p>
        </w:tc>
        <w:tc>
          <w:tcPr>
            <w:tcW w:w="764" w:type="dxa"/>
            <w:textDirection w:val="btLr"/>
            <w:tcPrChange w:id="26265" w:author="Στάθης Καπ" w:date="2023-02-26T08:48:00Z">
              <w:tcPr>
                <w:tcW w:w="764" w:type="dxa"/>
              </w:tcPr>
            </w:tcPrChange>
          </w:tcPr>
          <w:p w14:paraId="274FA30F" w14:textId="49857B98" w:rsidR="008E010E" w:rsidRPr="00744E3F" w:rsidDel="009B47BA" w:rsidRDefault="008E010E">
            <w:pPr>
              <w:ind w:left="113" w:right="113"/>
              <w:rPr>
                <w:del w:id="26266" w:author="Στάθης Καπ" w:date="2023-02-26T09:06:00Z"/>
                <w:sz w:val="18"/>
                <w:szCs w:val="18"/>
                <w:lang w:val="el-GR"/>
                <w:rPrChange w:id="26267" w:author="Στάθης Καπ" w:date="2023-03-03T06:42:00Z">
                  <w:rPr>
                    <w:del w:id="26268" w:author="Στάθης Καπ" w:date="2023-02-26T09:06:00Z"/>
                    <w:sz w:val="18"/>
                    <w:szCs w:val="18"/>
                  </w:rPr>
                </w:rPrChange>
              </w:rPr>
              <w:pPrChange w:id="26269" w:author="Στάθης Καπ" w:date="2023-02-26T08:48:00Z">
                <w:pPr/>
              </w:pPrChange>
            </w:pPr>
            <w:bookmarkStart w:id="26270" w:name="_Toc129057791"/>
            <w:bookmarkStart w:id="26271" w:name="_Toc129191626"/>
            <w:bookmarkStart w:id="26272" w:name="_Toc129197964"/>
            <w:bookmarkStart w:id="26273" w:name="_Toc129300490"/>
            <w:bookmarkEnd w:id="26270"/>
            <w:bookmarkEnd w:id="26271"/>
            <w:bookmarkEnd w:id="26272"/>
            <w:bookmarkEnd w:id="26273"/>
          </w:p>
        </w:tc>
        <w:tc>
          <w:tcPr>
            <w:tcW w:w="630" w:type="dxa"/>
            <w:textDirection w:val="btLr"/>
            <w:tcPrChange w:id="26274" w:author="Στάθης Καπ" w:date="2023-02-26T08:48:00Z">
              <w:tcPr>
                <w:tcW w:w="630" w:type="dxa"/>
              </w:tcPr>
            </w:tcPrChange>
          </w:tcPr>
          <w:p w14:paraId="352F3C35" w14:textId="20E3498B" w:rsidR="008E010E" w:rsidRPr="00744E3F" w:rsidDel="009B47BA" w:rsidRDefault="008E010E">
            <w:pPr>
              <w:ind w:left="113" w:right="113"/>
              <w:rPr>
                <w:del w:id="26275" w:author="Στάθης Καπ" w:date="2023-02-26T09:06:00Z"/>
                <w:sz w:val="18"/>
                <w:szCs w:val="18"/>
                <w:lang w:val="el-GR"/>
                <w:rPrChange w:id="26276" w:author="Στάθης Καπ" w:date="2023-03-03T06:42:00Z">
                  <w:rPr>
                    <w:del w:id="26277" w:author="Στάθης Καπ" w:date="2023-02-26T09:06:00Z"/>
                    <w:sz w:val="18"/>
                    <w:szCs w:val="18"/>
                  </w:rPr>
                </w:rPrChange>
              </w:rPr>
              <w:pPrChange w:id="26278" w:author="Στάθης Καπ" w:date="2023-02-26T08:48:00Z">
                <w:pPr/>
              </w:pPrChange>
            </w:pPr>
            <w:bookmarkStart w:id="26279" w:name="_Toc129057792"/>
            <w:bookmarkStart w:id="26280" w:name="_Toc129191627"/>
            <w:bookmarkStart w:id="26281" w:name="_Toc129197965"/>
            <w:bookmarkStart w:id="26282" w:name="_Toc129300491"/>
            <w:bookmarkEnd w:id="26279"/>
            <w:bookmarkEnd w:id="26280"/>
            <w:bookmarkEnd w:id="26281"/>
            <w:bookmarkEnd w:id="26282"/>
          </w:p>
        </w:tc>
        <w:tc>
          <w:tcPr>
            <w:tcW w:w="654" w:type="dxa"/>
            <w:textDirection w:val="btLr"/>
            <w:tcPrChange w:id="26283" w:author="Στάθης Καπ" w:date="2023-02-26T08:48:00Z">
              <w:tcPr>
                <w:tcW w:w="654" w:type="dxa"/>
              </w:tcPr>
            </w:tcPrChange>
          </w:tcPr>
          <w:p w14:paraId="70259B36" w14:textId="4A890C5F" w:rsidR="008E010E" w:rsidRPr="00744E3F" w:rsidDel="009B47BA" w:rsidRDefault="009E2733">
            <w:pPr>
              <w:ind w:left="113" w:right="113"/>
              <w:rPr>
                <w:del w:id="26284" w:author="Στάθης Καπ" w:date="2023-02-26T09:06:00Z"/>
                <w:sz w:val="18"/>
                <w:szCs w:val="18"/>
                <w:lang w:val="el-GR"/>
                <w:rPrChange w:id="26285" w:author="Στάθης Καπ" w:date="2023-03-03T06:42:00Z">
                  <w:rPr>
                    <w:del w:id="26286" w:author="Στάθης Καπ" w:date="2023-02-26T09:06:00Z"/>
                    <w:sz w:val="18"/>
                    <w:szCs w:val="18"/>
                  </w:rPr>
                </w:rPrChange>
              </w:rPr>
              <w:pPrChange w:id="26287" w:author="Στάθης Καπ" w:date="2023-02-26T08:48:00Z">
                <w:pPr/>
              </w:pPrChange>
            </w:pPr>
            <w:del w:id="26288" w:author="Στάθης Καπ" w:date="2023-02-26T08:46:00Z">
              <w:r w:rsidRPr="00744E3F" w:rsidDel="00715EE1">
                <w:rPr>
                  <w:sz w:val="18"/>
                  <w:szCs w:val="18"/>
                  <w:lang w:val="el-GR"/>
                  <w:rPrChange w:id="26289" w:author="Στάθης Καπ" w:date="2023-03-03T06:42:00Z">
                    <w:rPr>
                      <w:sz w:val="18"/>
                      <w:szCs w:val="18"/>
                    </w:rPr>
                  </w:rPrChange>
                </w:rPr>
                <w:delText>446</w:delText>
              </w:r>
            </w:del>
            <w:bookmarkStart w:id="26290" w:name="_Toc129057793"/>
            <w:bookmarkStart w:id="26291" w:name="_Toc129191628"/>
            <w:bookmarkStart w:id="26292" w:name="_Toc129197966"/>
            <w:bookmarkStart w:id="26293" w:name="_Toc129300492"/>
            <w:bookmarkEnd w:id="26290"/>
            <w:bookmarkEnd w:id="26291"/>
            <w:bookmarkEnd w:id="26292"/>
            <w:bookmarkEnd w:id="26293"/>
          </w:p>
        </w:tc>
        <w:tc>
          <w:tcPr>
            <w:tcW w:w="754" w:type="dxa"/>
            <w:textDirection w:val="btLr"/>
            <w:tcPrChange w:id="26294" w:author="Στάθης Καπ" w:date="2023-02-26T08:48:00Z">
              <w:tcPr>
                <w:tcW w:w="754" w:type="dxa"/>
              </w:tcPr>
            </w:tcPrChange>
          </w:tcPr>
          <w:p w14:paraId="6DC05E46" w14:textId="06AC7F2B" w:rsidR="008E010E" w:rsidRPr="00744E3F" w:rsidDel="009B47BA" w:rsidRDefault="008E010E">
            <w:pPr>
              <w:ind w:left="113" w:right="113"/>
              <w:rPr>
                <w:del w:id="26295" w:author="Στάθης Καπ" w:date="2023-02-26T09:06:00Z"/>
                <w:sz w:val="18"/>
                <w:szCs w:val="18"/>
                <w:lang w:val="el-GR"/>
                <w:rPrChange w:id="26296" w:author="Στάθης Καπ" w:date="2023-03-03T06:42:00Z">
                  <w:rPr>
                    <w:del w:id="26297" w:author="Στάθης Καπ" w:date="2023-02-26T09:06:00Z"/>
                    <w:sz w:val="18"/>
                    <w:szCs w:val="18"/>
                  </w:rPr>
                </w:rPrChange>
              </w:rPr>
              <w:pPrChange w:id="26298" w:author="Στάθης Καπ" w:date="2023-02-26T08:48:00Z">
                <w:pPr/>
              </w:pPrChange>
            </w:pPr>
            <w:bookmarkStart w:id="26299" w:name="_Toc129057794"/>
            <w:bookmarkStart w:id="26300" w:name="_Toc129191629"/>
            <w:bookmarkStart w:id="26301" w:name="_Toc129197967"/>
            <w:bookmarkStart w:id="26302" w:name="_Toc129300493"/>
            <w:bookmarkEnd w:id="26299"/>
            <w:bookmarkEnd w:id="26300"/>
            <w:bookmarkEnd w:id="26301"/>
            <w:bookmarkEnd w:id="26302"/>
          </w:p>
        </w:tc>
        <w:tc>
          <w:tcPr>
            <w:tcW w:w="622" w:type="dxa"/>
            <w:textDirection w:val="btLr"/>
            <w:tcPrChange w:id="26303" w:author="Στάθης Καπ" w:date="2023-02-26T08:48:00Z">
              <w:tcPr>
                <w:tcW w:w="622" w:type="dxa"/>
              </w:tcPr>
            </w:tcPrChange>
          </w:tcPr>
          <w:p w14:paraId="07EDA6C8" w14:textId="22974241" w:rsidR="008E010E" w:rsidRPr="00744E3F" w:rsidDel="009B47BA" w:rsidRDefault="008E010E">
            <w:pPr>
              <w:ind w:left="113" w:right="113"/>
              <w:rPr>
                <w:del w:id="26304" w:author="Στάθης Καπ" w:date="2023-02-26T09:06:00Z"/>
                <w:sz w:val="18"/>
                <w:szCs w:val="18"/>
                <w:lang w:val="el-GR"/>
                <w:rPrChange w:id="26305" w:author="Στάθης Καπ" w:date="2023-03-03T06:42:00Z">
                  <w:rPr>
                    <w:del w:id="26306" w:author="Στάθης Καπ" w:date="2023-02-26T09:06:00Z"/>
                    <w:sz w:val="18"/>
                    <w:szCs w:val="18"/>
                  </w:rPr>
                </w:rPrChange>
              </w:rPr>
              <w:pPrChange w:id="26307" w:author="Στάθης Καπ" w:date="2023-02-26T08:48:00Z">
                <w:pPr/>
              </w:pPrChange>
            </w:pPr>
            <w:bookmarkStart w:id="26308" w:name="_Toc129057795"/>
            <w:bookmarkStart w:id="26309" w:name="_Toc129191630"/>
            <w:bookmarkStart w:id="26310" w:name="_Toc129197968"/>
            <w:bookmarkStart w:id="26311" w:name="_Toc129300494"/>
            <w:bookmarkEnd w:id="26308"/>
            <w:bookmarkEnd w:id="26309"/>
            <w:bookmarkEnd w:id="26310"/>
            <w:bookmarkEnd w:id="26311"/>
          </w:p>
        </w:tc>
        <w:bookmarkStart w:id="26312" w:name="_Toc129057796"/>
        <w:bookmarkStart w:id="26313" w:name="_Toc129191631"/>
        <w:bookmarkStart w:id="26314" w:name="_Toc129197969"/>
        <w:bookmarkStart w:id="26315" w:name="_Toc129300495"/>
        <w:bookmarkEnd w:id="26312"/>
        <w:bookmarkEnd w:id="26313"/>
        <w:bookmarkEnd w:id="26314"/>
        <w:bookmarkEnd w:id="26315"/>
      </w:tr>
      <w:tr w:rsidR="008E010E" w:rsidRPr="00D3106C" w:rsidDel="009B47BA" w14:paraId="1F477044" w14:textId="5AC60FC4" w:rsidTr="00715EE1">
        <w:trPr>
          <w:gridAfter w:val="1"/>
          <w:wAfter w:w="51" w:type="dxa"/>
          <w:cantSplit/>
          <w:trHeight w:val="567"/>
          <w:del w:id="26316" w:author="Στάθης Καπ" w:date="2023-02-26T09:06:00Z"/>
        </w:trPr>
        <w:tc>
          <w:tcPr>
            <w:tcW w:w="627" w:type="dxa"/>
            <w:gridSpan w:val="2"/>
            <w:textDirection w:val="btLr"/>
            <w:tcPrChange w:id="26317" w:author="Στάθης Καπ" w:date="2023-02-26T08:48:00Z">
              <w:tcPr>
                <w:tcW w:w="627" w:type="dxa"/>
              </w:tcPr>
            </w:tcPrChange>
          </w:tcPr>
          <w:p w14:paraId="58A6E059" w14:textId="5D095A08" w:rsidR="008E010E" w:rsidRPr="00744E3F" w:rsidDel="009B47BA" w:rsidRDefault="008E010E">
            <w:pPr>
              <w:ind w:left="113" w:right="113"/>
              <w:rPr>
                <w:del w:id="26318" w:author="Στάθης Καπ" w:date="2023-02-26T09:06:00Z"/>
                <w:sz w:val="18"/>
                <w:szCs w:val="18"/>
                <w:lang w:val="el-GR"/>
                <w:rPrChange w:id="26319" w:author="Στάθης Καπ" w:date="2023-03-03T06:42:00Z">
                  <w:rPr>
                    <w:del w:id="26320" w:author="Στάθης Καπ" w:date="2023-02-26T09:06:00Z"/>
                    <w:sz w:val="18"/>
                    <w:szCs w:val="18"/>
                  </w:rPr>
                </w:rPrChange>
              </w:rPr>
              <w:pPrChange w:id="26321" w:author="Στάθης Καπ" w:date="2023-02-26T08:48:00Z">
                <w:pPr/>
              </w:pPrChange>
            </w:pPr>
            <w:del w:id="26322" w:author="Στάθης Καπ" w:date="2023-02-26T08:46:00Z">
              <w:r w:rsidRPr="006E0881" w:rsidDel="00715EE1">
                <w:rPr>
                  <w:sz w:val="18"/>
                  <w:szCs w:val="18"/>
                </w:rPr>
                <w:delText>Pr</w:delText>
              </w:r>
              <w:r w:rsidRPr="00744E3F" w:rsidDel="00715EE1">
                <w:rPr>
                  <w:sz w:val="18"/>
                  <w:szCs w:val="18"/>
                  <w:lang w:val="el-GR"/>
                  <w:rPrChange w:id="26323" w:author="Στάθης Καπ" w:date="2023-03-03T06:42:00Z">
                    <w:rPr>
                      <w:sz w:val="18"/>
                      <w:szCs w:val="18"/>
                    </w:rPr>
                  </w:rPrChange>
                </w:rPr>
                <w:delText>17</w:delText>
              </w:r>
            </w:del>
            <w:bookmarkStart w:id="26324" w:name="_Toc129057797"/>
            <w:bookmarkStart w:id="26325" w:name="_Toc129191632"/>
            <w:bookmarkStart w:id="26326" w:name="_Toc129197970"/>
            <w:bookmarkStart w:id="26327" w:name="_Toc129300496"/>
            <w:bookmarkEnd w:id="26324"/>
            <w:bookmarkEnd w:id="26325"/>
            <w:bookmarkEnd w:id="26326"/>
            <w:bookmarkEnd w:id="26327"/>
          </w:p>
        </w:tc>
        <w:tc>
          <w:tcPr>
            <w:tcW w:w="663" w:type="dxa"/>
            <w:textDirection w:val="btLr"/>
            <w:tcPrChange w:id="26328" w:author="Στάθης Καπ" w:date="2023-02-26T08:48:00Z">
              <w:tcPr>
                <w:tcW w:w="663" w:type="dxa"/>
              </w:tcPr>
            </w:tcPrChange>
          </w:tcPr>
          <w:p w14:paraId="14F9902D" w14:textId="4ACFBC46" w:rsidR="008E010E" w:rsidRPr="00744E3F" w:rsidDel="009B47BA" w:rsidRDefault="008E010E">
            <w:pPr>
              <w:ind w:left="113" w:right="113"/>
              <w:rPr>
                <w:del w:id="26329" w:author="Στάθης Καπ" w:date="2023-02-26T09:06:00Z"/>
                <w:sz w:val="18"/>
                <w:szCs w:val="18"/>
                <w:lang w:val="el-GR"/>
                <w:rPrChange w:id="26330" w:author="Στάθης Καπ" w:date="2023-03-03T06:42:00Z">
                  <w:rPr>
                    <w:del w:id="26331" w:author="Στάθης Καπ" w:date="2023-02-26T09:06:00Z"/>
                    <w:sz w:val="18"/>
                    <w:szCs w:val="18"/>
                  </w:rPr>
                </w:rPrChange>
              </w:rPr>
              <w:pPrChange w:id="26332" w:author="Στάθης Καπ" w:date="2023-02-26T08:48:00Z">
                <w:pPr/>
              </w:pPrChange>
            </w:pPr>
            <w:bookmarkStart w:id="26333" w:name="_Toc129057798"/>
            <w:bookmarkStart w:id="26334" w:name="_Toc129191633"/>
            <w:bookmarkStart w:id="26335" w:name="_Toc129197971"/>
            <w:bookmarkStart w:id="26336" w:name="_Toc129300497"/>
            <w:bookmarkEnd w:id="26333"/>
            <w:bookmarkEnd w:id="26334"/>
            <w:bookmarkEnd w:id="26335"/>
            <w:bookmarkEnd w:id="26336"/>
          </w:p>
        </w:tc>
        <w:tc>
          <w:tcPr>
            <w:tcW w:w="764" w:type="dxa"/>
            <w:textDirection w:val="btLr"/>
            <w:tcPrChange w:id="26337" w:author="Στάθης Καπ" w:date="2023-02-26T08:48:00Z">
              <w:tcPr>
                <w:tcW w:w="764" w:type="dxa"/>
              </w:tcPr>
            </w:tcPrChange>
          </w:tcPr>
          <w:p w14:paraId="451CB9A8" w14:textId="1E769B54" w:rsidR="008E010E" w:rsidRPr="00744E3F" w:rsidDel="009B47BA" w:rsidRDefault="008E010E">
            <w:pPr>
              <w:ind w:left="113" w:right="113"/>
              <w:rPr>
                <w:del w:id="26338" w:author="Στάθης Καπ" w:date="2023-02-26T09:06:00Z"/>
                <w:sz w:val="18"/>
                <w:szCs w:val="18"/>
                <w:lang w:val="el-GR"/>
                <w:rPrChange w:id="26339" w:author="Στάθης Καπ" w:date="2023-03-03T06:42:00Z">
                  <w:rPr>
                    <w:del w:id="26340" w:author="Στάθης Καπ" w:date="2023-02-26T09:06:00Z"/>
                    <w:sz w:val="18"/>
                    <w:szCs w:val="18"/>
                  </w:rPr>
                </w:rPrChange>
              </w:rPr>
              <w:pPrChange w:id="26341" w:author="Στάθης Καπ" w:date="2023-02-26T08:48:00Z">
                <w:pPr/>
              </w:pPrChange>
            </w:pPr>
            <w:bookmarkStart w:id="26342" w:name="_Toc129057799"/>
            <w:bookmarkStart w:id="26343" w:name="_Toc129191634"/>
            <w:bookmarkStart w:id="26344" w:name="_Toc129197972"/>
            <w:bookmarkStart w:id="26345" w:name="_Toc129300498"/>
            <w:bookmarkEnd w:id="26342"/>
            <w:bookmarkEnd w:id="26343"/>
            <w:bookmarkEnd w:id="26344"/>
            <w:bookmarkEnd w:id="26345"/>
          </w:p>
        </w:tc>
        <w:tc>
          <w:tcPr>
            <w:tcW w:w="630" w:type="dxa"/>
            <w:textDirection w:val="btLr"/>
            <w:tcPrChange w:id="26346" w:author="Στάθης Καπ" w:date="2023-02-26T08:48:00Z">
              <w:tcPr>
                <w:tcW w:w="630" w:type="dxa"/>
              </w:tcPr>
            </w:tcPrChange>
          </w:tcPr>
          <w:p w14:paraId="7A0B3B6B" w14:textId="4731AD72" w:rsidR="008E010E" w:rsidRPr="00744E3F" w:rsidDel="009B47BA" w:rsidRDefault="008E010E">
            <w:pPr>
              <w:ind w:left="113" w:right="113"/>
              <w:rPr>
                <w:del w:id="26347" w:author="Στάθης Καπ" w:date="2023-02-26T09:06:00Z"/>
                <w:sz w:val="18"/>
                <w:szCs w:val="18"/>
                <w:lang w:val="el-GR"/>
                <w:rPrChange w:id="26348" w:author="Στάθης Καπ" w:date="2023-03-03T06:42:00Z">
                  <w:rPr>
                    <w:del w:id="26349" w:author="Στάθης Καπ" w:date="2023-02-26T09:06:00Z"/>
                    <w:sz w:val="18"/>
                    <w:szCs w:val="18"/>
                  </w:rPr>
                </w:rPrChange>
              </w:rPr>
              <w:pPrChange w:id="26350" w:author="Στάθης Καπ" w:date="2023-02-26T08:48:00Z">
                <w:pPr/>
              </w:pPrChange>
            </w:pPr>
            <w:bookmarkStart w:id="26351" w:name="_Toc129057800"/>
            <w:bookmarkStart w:id="26352" w:name="_Toc129191635"/>
            <w:bookmarkStart w:id="26353" w:name="_Toc129197973"/>
            <w:bookmarkStart w:id="26354" w:name="_Toc129300499"/>
            <w:bookmarkEnd w:id="26351"/>
            <w:bookmarkEnd w:id="26352"/>
            <w:bookmarkEnd w:id="26353"/>
            <w:bookmarkEnd w:id="26354"/>
          </w:p>
        </w:tc>
        <w:tc>
          <w:tcPr>
            <w:tcW w:w="663" w:type="dxa"/>
            <w:textDirection w:val="btLr"/>
            <w:tcPrChange w:id="26355" w:author="Στάθης Καπ" w:date="2023-02-26T08:48:00Z">
              <w:tcPr>
                <w:tcW w:w="663" w:type="dxa"/>
              </w:tcPr>
            </w:tcPrChange>
          </w:tcPr>
          <w:p w14:paraId="1BF36C76" w14:textId="57D7D6A3" w:rsidR="008E010E" w:rsidRPr="00744E3F" w:rsidDel="009B47BA" w:rsidRDefault="008E010E">
            <w:pPr>
              <w:ind w:left="113" w:right="113"/>
              <w:rPr>
                <w:del w:id="26356" w:author="Στάθης Καπ" w:date="2023-02-26T09:06:00Z"/>
                <w:sz w:val="18"/>
                <w:szCs w:val="18"/>
                <w:lang w:val="el-GR"/>
                <w:rPrChange w:id="26357" w:author="Στάθης Καπ" w:date="2023-03-03T06:42:00Z">
                  <w:rPr>
                    <w:del w:id="26358" w:author="Στάθης Καπ" w:date="2023-02-26T09:06:00Z"/>
                    <w:sz w:val="18"/>
                    <w:szCs w:val="18"/>
                  </w:rPr>
                </w:rPrChange>
              </w:rPr>
              <w:pPrChange w:id="26359" w:author="Στάθης Καπ" w:date="2023-02-26T08:48:00Z">
                <w:pPr/>
              </w:pPrChange>
            </w:pPr>
            <w:bookmarkStart w:id="26360" w:name="_Toc129057801"/>
            <w:bookmarkStart w:id="26361" w:name="_Toc129191636"/>
            <w:bookmarkStart w:id="26362" w:name="_Toc129197974"/>
            <w:bookmarkStart w:id="26363" w:name="_Toc129300500"/>
            <w:bookmarkEnd w:id="26360"/>
            <w:bookmarkEnd w:id="26361"/>
            <w:bookmarkEnd w:id="26362"/>
            <w:bookmarkEnd w:id="26363"/>
          </w:p>
        </w:tc>
        <w:tc>
          <w:tcPr>
            <w:tcW w:w="764" w:type="dxa"/>
            <w:textDirection w:val="btLr"/>
            <w:tcPrChange w:id="26364" w:author="Στάθης Καπ" w:date="2023-02-26T08:48:00Z">
              <w:tcPr>
                <w:tcW w:w="764" w:type="dxa"/>
              </w:tcPr>
            </w:tcPrChange>
          </w:tcPr>
          <w:p w14:paraId="6494B69E" w14:textId="0E521E75" w:rsidR="008E010E" w:rsidRPr="00744E3F" w:rsidDel="009B47BA" w:rsidRDefault="008E010E">
            <w:pPr>
              <w:ind w:left="113" w:right="113"/>
              <w:rPr>
                <w:del w:id="26365" w:author="Στάθης Καπ" w:date="2023-02-26T09:06:00Z"/>
                <w:sz w:val="18"/>
                <w:szCs w:val="18"/>
                <w:lang w:val="el-GR"/>
                <w:rPrChange w:id="26366" w:author="Στάθης Καπ" w:date="2023-03-03T06:42:00Z">
                  <w:rPr>
                    <w:del w:id="26367" w:author="Στάθης Καπ" w:date="2023-02-26T09:06:00Z"/>
                    <w:sz w:val="18"/>
                    <w:szCs w:val="18"/>
                  </w:rPr>
                </w:rPrChange>
              </w:rPr>
              <w:pPrChange w:id="26368" w:author="Στάθης Καπ" w:date="2023-02-26T08:48:00Z">
                <w:pPr/>
              </w:pPrChange>
            </w:pPr>
            <w:bookmarkStart w:id="26369" w:name="_Toc129057802"/>
            <w:bookmarkStart w:id="26370" w:name="_Toc129191637"/>
            <w:bookmarkStart w:id="26371" w:name="_Toc129197975"/>
            <w:bookmarkStart w:id="26372" w:name="_Toc129300501"/>
            <w:bookmarkEnd w:id="26369"/>
            <w:bookmarkEnd w:id="26370"/>
            <w:bookmarkEnd w:id="26371"/>
            <w:bookmarkEnd w:id="26372"/>
          </w:p>
        </w:tc>
        <w:tc>
          <w:tcPr>
            <w:tcW w:w="630" w:type="dxa"/>
            <w:textDirection w:val="btLr"/>
            <w:tcPrChange w:id="26373" w:author="Στάθης Καπ" w:date="2023-02-26T08:48:00Z">
              <w:tcPr>
                <w:tcW w:w="630" w:type="dxa"/>
              </w:tcPr>
            </w:tcPrChange>
          </w:tcPr>
          <w:p w14:paraId="382EBDBD" w14:textId="7F672FEA" w:rsidR="008E010E" w:rsidRPr="00744E3F" w:rsidDel="009B47BA" w:rsidRDefault="008E010E">
            <w:pPr>
              <w:ind w:left="113" w:right="113"/>
              <w:rPr>
                <w:del w:id="26374" w:author="Στάθης Καπ" w:date="2023-02-26T09:06:00Z"/>
                <w:sz w:val="18"/>
                <w:szCs w:val="18"/>
                <w:lang w:val="el-GR"/>
                <w:rPrChange w:id="26375" w:author="Στάθης Καπ" w:date="2023-03-03T06:42:00Z">
                  <w:rPr>
                    <w:del w:id="26376" w:author="Στάθης Καπ" w:date="2023-02-26T09:06:00Z"/>
                    <w:sz w:val="18"/>
                    <w:szCs w:val="18"/>
                  </w:rPr>
                </w:rPrChange>
              </w:rPr>
              <w:pPrChange w:id="26377" w:author="Στάθης Καπ" w:date="2023-02-26T08:48:00Z">
                <w:pPr/>
              </w:pPrChange>
            </w:pPr>
            <w:bookmarkStart w:id="26378" w:name="_Toc129057803"/>
            <w:bookmarkStart w:id="26379" w:name="_Toc129191638"/>
            <w:bookmarkStart w:id="26380" w:name="_Toc129197976"/>
            <w:bookmarkStart w:id="26381" w:name="_Toc129300502"/>
            <w:bookmarkEnd w:id="26378"/>
            <w:bookmarkEnd w:id="26379"/>
            <w:bookmarkEnd w:id="26380"/>
            <w:bookmarkEnd w:id="26381"/>
          </w:p>
        </w:tc>
        <w:tc>
          <w:tcPr>
            <w:tcW w:w="663" w:type="dxa"/>
            <w:textDirection w:val="btLr"/>
            <w:tcPrChange w:id="26382" w:author="Στάθης Καπ" w:date="2023-02-26T08:48:00Z">
              <w:tcPr>
                <w:tcW w:w="663" w:type="dxa"/>
              </w:tcPr>
            </w:tcPrChange>
          </w:tcPr>
          <w:p w14:paraId="7431DC8A" w14:textId="34A613CD" w:rsidR="008E010E" w:rsidRPr="00744E3F" w:rsidDel="009B47BA" w:rsidRDefault="008E010E">
            <w:pPr>
              <w:ind w:left="113" w:right="113"/>
              <w:rPr>
                <w:del w:id="26383" w:author="Στάθης Καπ" w:date="2023-02-26T09:06:00Z"/>
                <w:sz w:val="18"/>
                <w:szCs w:val="18"/>
                <w:lang w:val="el-GR"/>
                <w:rPrChange w:id="26384" w:author="Στάθης Καπ" w:date="2023-03-03T06:42:00Z">
                  <w:rPr>
                    <w:del w:id="26385" w:author="Στάθης Καπ" w:date="2023-02-26T09:06:00Z"/>
                    <w:sz w:val="18"/>
                    <w:szCs w:val="18"/>
                  </w:rPr>
                </w:rPrChange>
              </w:rPr>
              <w:pPrChange w:id="26386" w:author="Στάθης Καπ" w:date="2023-02-26T08:48:00Z">
                <w:pPr/>
              </w:pPrChange>
            </w:pPr>
            <w:bookmarkStart w:id="26387" w:name="_Toc129057804"/>
            <w:bookmarkStart w:id="26388" w:name="_Toc129191639"/>
            <w:bookmarkStart w:id="26389" w:name="_Toc129197977"/>
            <w:bookmarkStart w:id="26390" w:name="_Toc129300503"/>
            <w:bookmarkEnd w:id="26387"/>
            <w:bookmarkEnd w:id="26388"/>
            <w:bookmarkEnd w:id="26389"/>
            <w:bookmarkEnd w:id="26390"/>
          </w:p>
        </w:tc>
        <w:tc>
          <w:tcPr>
            <w:tcW w:w="764" w:type="dxa"/>
            <w:textDirection w:val="btLr"/>
            <w:tcPrChange w:id="26391" w:author="Στάθης Καπ" w:date="2023-02-26T08:48:00Z">
              <w:tcPr>
                <w:tcW w:w="764" w:type="dxa"/>
              </w:tcPr>
            </w:tcPrChange>
          </w:tcPr>
          <w:p w14:paraId="37E69504" w14:textId="6252799C" w:rsidR="008E010E" w:rsidRPr="00744E3F" w:rsidDel="009B47BA" w:rsidRDefault="008E010E">
            <w:pPr>
              <w:ind w:left="113" w:right="113"/>
              <w:rPr>
                <w:del w:id="26392" w:author="Στάθης Καπ" w:date="2023-02-26T09:06:00Z"/>
                <w:sz w:val="18"/>
                <w:szCs w:val="18"/>
                <w:lang w:val="el-GR"/>
                <w:rPrChange w:id="26393" w:author="Στάθης Καπ" w:date="2023-03-03T06:42:00Z">
                  <w:rPr>
                    <w:del w:id="26394" w:author="Στάθης Καπ" w:date="2023-02-26T09:06:00Z"/>
                    <w:sz w:val="18"/>
                    <w:szCs w:val="18"/>
                  </w:rPr>
                </w:rPrChange>
              </w:rPr>
              <w:pPrChange w:id="26395" w:author="Στάθης Καπ" w:date="2023-02-26T08:48:00Z">
                <w:pPr/>
              </w:pPrChange>
            </w:pPr>
            <w:bookmarkStart w:id="26396" w:name="_Toc129057805"/>
            <w:bookmarkStart w:id="26397" w:name="_Toc129191640"/>
            <w:bookmarkStart w:id="26398" w:name="_Toc129197978"/>
            <w:bookmarkStart w:id="26399" w:name="_Toc129300504"/>
            <w:bookmarkEnd w:id="26396"/>
            <w:bookmarkEnd w:id="26397"/>
            <w:bookmarkEnd w:id="26398"/>
            <w:bookmarkEnd w:id="26399"/>
          </w:p>
        </w:tc>
        <w:tc>
          <w:tcPr>
            <w:tcW w:w="630" w:type="dxa"/>
            <w:textDirection w:val="btLr"/>
            <w:tcPrChange w:id="26400" w:author="Στάθης Καπ" w:date="2023-02-26T08:48:00Z">
              <w:tcPr>
                <w:tcW w:w="630" w:type="dxa"/>
              </w:tcPr>
            </w:tcPrChange>
          </w:tcPr>
          <w:p w14:paraId="23EF9019" w14:textId="11104338" w:rsidR="008E010E" w:rsidRPr="00744E3F" w:rsidDel="009B47BA" w:rsidRDefault="008E010E">
            <w:pPr>
              <w:ind w:left="113" w:right="113"/>
              <w:rPr>
                <w:del w:id="26401" w:author="Στάθης Καπ" w:date="2023-02-26T09:06:00Z"/>
                <w:sz w:val="18"/>
                <w:szCs w:val="18"/>
                <w:lang w:val="el-GR"/>
                <w:rPrChange w:id="26402" w:author="Στάθης Καπ" w:date="2023-03-03T06:42:00Z">
                  <w:rPr>
                    <w:del w:id="26403" w:author="Στάθης Καπ" w:date="2023-02-26T09:06:00Z"/>
                    <w:sz w:val="18"/>
                    <w:szCs w:val="18"/>
                  </w:rPr>
                </w:rPrChange>
              </w:rPr>
              <w:pPrChange w:id="26404" w:author="Στάθης Καπ" w:date="2023-02-26T08:48:00Z">
                <w:pPr/>
              </w:pPrChange>
            </w:pPr>
            <w:bookmarkStart w:id="26405" w:name="_Toc129057806"/>
            <w:bookmarkStart w:id="26406" w:name="_Toc129191641"/>
            <w:bookmarkStart w:id="26407" w:name="_Toc129197979"/>
            <w:bookmarkStart w:id="26408" w:name="_Toc129300505"/>
            <w:bookmarkEnd w:id="26405"/>
            <w:bookmarkEnd w:id="26406"/>
            <w:bookmarkEnd w:id="26407"/>
            <w:bookmarkEnd w:id="26408"/>
          </w:p>
        </w:tc>
        <w:tc>
          <w:tcPr>
            <w:tcW w:w="654" w:type="dxa"/>
            <w:textDirection w:val="btLr"/>
            <w:tcPrChange w:id="26409" w:author="Στάθης Καπ" w:date="2023-02-26T08:48:00Z">
              <w:tcPr>
                <w:tcW w:w="654" w:type="dxa"/>
              </w:tcPr>
            </w:tcPrChange>
          </w:tcPr>
          <w:p w14:paraId="3877DA29" w14:textId="37EF8440" w:rsidR="008E010E" w:rsidRPr="00744E3F" w:rsidDel="009B47BA" w:rsidRDefault="009E2733">
            <w:pPr>
              <w:ind w:left="113" w:right="113"/>
              <w:rPr>
                <w:del w:id="26410" w:author="Στάθης Καπ" w:date="2023-02-26T09:06:00Z"/>
                <w:sz w:val="18"/>
                <w:szCs w:val="18"/>
                <w:lang w:val="el-GR"/>
                <w:rPrChange w:id="26411" w:author="Στάθης Καπ" w:date="2023-03-03T06:42:00Z">
                  <w:rPr>
                    <w:del w:id="26412" w:author="Στάθης Καπ" w:date="2023-02-26T09:06:00Z"/>
                    <w:sz w:val="18"/>
                    <w:szCs w:val="18"/>
                  </w:rPr>
                </w:rPrChange>
              </w:rPr>
              <w:pPrChange w:id="26413" w:author="Στάθης Καπ" w:date="2023-02-26T08:48:00Z">
                <w:pPr/>
              </w:pPrChange>
            </w:pPr>
            <w:del w:id="26414" w:author="Στάθης Καπ" w:date="2023-02-26T08:46:00Z">
              <w:r w:rsidRPr="00744E3F" w:rsidDel="00715EE1">
                <w:rPr>
                  <w:sz w:val="18"/>
                  <w:szCs w:val="18"/>
                  <w:lang w:val="el-GR"/>
                  <w:rPrChange w:id="26415" w:author="Στάθης Καπ" w:date="2023-03-03T06:42:00Z">
                    <w:rPr>
                      <w:sz w:val="18"/>
                      <w:szCs w:val="18"/>
                    </w:rPr>
                  </w:rPrChange>
                </w:rPr>
                <w:delText>273</w:delText>
              </w:r>
            </w:del>
            <w:bookmarkStart w:id="26416" w:name="_Toc129057807"/>
            <w:bookmarkStart w:id="26417" w:name="_Toc129191642"/>
            <w:bookmarkStart w:id="26418" w:name="_Toc129197980"/>
            <w:bookmarkStart w:id="26419" w:name="_Toc129300506"/>
            <w:bookmarkEnd w:id="26416"/>
            <w:bookmarkEnd w:id="26417"/>
            <w:bookmarkEnd w:id="26418"/>
            <w:bookmarkEnd w:id="26419"/>
          </w:p>
        </w:tc>
        <w:tc>
          <w:tcPr>
            <w:tcW w:w="754" w:type="dxa"/>
            <w:textDirection w:val="btLr"/>
            <w:tcPrChange w:id="26420" w:author="Στάθης Καπ" w:date="2023-02-26T08:48:00Z">
              <w:tcPr>
                <w:tcW w:w="754" w:type="dxa"/>
              </w:tcPr>
            </w:tcPrChange>
          </w:tcPr>
          <w:p w14:paraId="68F930E2" w14:textId="7AB15AF8" w:rsidR="008E010E" w:rsidRPr="00744E3F" w:rsidDel="009B47BA" w:rsidRDefault="008E010E">
            <w:pPr>
              <w:ind w:left="113" w:right="113"/>
              <w:rPr>
                <w:del w:id="26421" w:author="Στάθης Καπ" w:date="2023-02-26T09:06:00Z"/>
                <w:sz w:val="18"/>
                <w:szCs w:val="18"/>
                <w:lang w:val="el-GR"/>
                <w:rPrChange w:id="26422" w:author="Στάθης Καπ" w:date="2023-03-03T06:42:00Z">
                  <w:rPr>
                    <w:del w:id="26423" w:author="Στάθης Καπ" w:date="2023-02-26T09:06:00Z"/>
                    <w:sz w:val="18"/>
                    <w:szCs w:val="18"/>
                  </w:rPr>
                </w:rPrChange>
              </w:rPr>
              <w:pPrChange w:id="26424" w:author="Στάθης Καπ" w:date="2023-02-26T08:48:00Z">
                <w:pPr/>
              </w:pPrChange>
            </w:pPr>
            <w:bookmarkStart w:id="26425" w:name="_Toc129057808"/>
            <w:bookmarkStart w:id="26426" w:name="_Toc129191643"/>
            <w:bookmarkStart w:id="26427" w:name="_Toc129197981"/>
            <w:bookmarkStart w:id="26428" w:name="_Toc129300507"/>
            <w:bookmarkEnd w:id="26425"/>
            <w:bookmarkEnd w:id="26426"/>
            <w:bookmarkEnd w:id="26427"/>
            <w:bookmarkEnd w:id="26428"/>
          </w:p>
        </w:tc>
        <w:tc>
          <w:tcPr>
            <w:tcW w:w="622" w:type="dxa"/>
            <w:textDirection w:val="btLr"/>
            <w:tcPrChange w:id="26429" w:author="Στάθης Καπ" w:date="2023-02-26T08:48:00Z">
              <w:tcPr>
                <w:tcW w:w="622" w:type="dxa"/>
              </w:tcPr>
            </w:tcPrChange>
          </w:tcPr>
          <w:p w14:paraId="3AD52DB6" w14:textId="00FBE67E" w:rsidR="008E010E" w:rsidRPr="00744E3F" w:rsidDel="009B47BA" w:rsidRDefault="008E010E">
            <w:pPr>
              <w:ind w:left="113" w:right="113"/>
              <w:rPr>
                <w:del w:id="26430" w:author="Στάθης Καπ" w:date="2023-02-26T09:06:00Z"/>
                <w:sz w:val="18"/>
                <w:szCs w:val="18"/>
                <w:lang w:val="el-GR"/>
                <w:rPrChange w:id="26431" w:author="Στάθης Καπ" w:date="2023-03-03T06:42:00Z">
                  <w:rPr>
                    <w:del w:id="26432" w:author="Στάθης Καπ" w:date="2023-02-26T09:06:00Z"/>
                    <w:sz w:val="18"/>
                    <w:szCs w:val="18"/>
                  </w:rPr>
                </w:rPrChange>
              </w:rPr>
              <w:pPrChange w:id="26433" w:author="Στάθης Καπ" w:date="2023-02-26T08:48:00Z">
                <w:pPr/>
              </w:pPrChange>
            </w:pPr>
            <w:bookmarkStart w:id="26434" w:name="_Toc129057809"/>
            <w:bookmarkStart w:id="26435" w:name="_Toc129191644"/>
            <w:bookmarkStart w:id="26436" w:name="_Toc129197982"/>
            <w:bookmarkStart w:id="26437" w:name="_Toc129300508"/>
            <w:bookmarkEnd w:id="26434"/>
            <w:bookmarkEnd w:id="26435"/>
            <w:bookmarkEnd w:id="26436"/>
            <w:bookmarkEnd w:id="26437"/>
          </w:p>
        </w:tc>
        <w:bookmarkStart w:id="26438" w:name="_Toc129057810"/>
        <w:bookmarkStart w:id="26439" w:name="_Toc129191645"/>
        <w:bookmarkStart w:id="26440" w:name="_Toc129197983"/>
        <w:bookmarkStart w:id="26441" w:name="_Toc129300509"/>
        <w:bookmarkEnd w:id="26438"/>
        <w:bookmarkEnd w:id="26439"/>
        <w:bookmarkEnd w:id="26440"/>
        <w:bookmarkEnd w:id="26441"/>
      </w:tr>
      <w:tr w:rsidR="008E010E" w:rsidRPr="00D3106C" w:rsidDel="009B47BA" w14:paraId="69DB280A" w14:textId="3DCCBEE9" w:rsidTr="00715EE1">
        <w:trPr>
          <w:gridAfter w:val="1"/>
          <w:wAfter w:w="51" w:type="dxa"/>
          <w:cantSplit/>
          <w:trHeight w:val="567"/>
          <w:del w:id="26442" w:author="Στάθης Καπ" w:date="2023-02-26T09:06:00Z"/>
        </w:trPr>
        <w:tc>
          <w:tcPr>
            <w:tcW w:w="627" w:type="dxa"/>
            <w:gridSpan w:val="2"/>
            <w:textDirection w:val="btLr"/>
            <w:tcPrChange w:id="26443" w:author="Στάθης Καπ" w:date="2023-02-26T08:48:00Z">
              <w:tcPr>
                <w:tcW w:w="627" w:type="dxa"/>
              </w:tcPr>
            </w:tcPrChange>
          </w:tcPr>
          <w:p w14:paraId="12AAAFAE" w14:textId="7B57C18B" w:rsidR="008E010E" w:rsidRPr="00744E3F" w:rsidDel="009B47BA" w:rsidRDefault="008E010E">
            <w:pPr>
              <w:ind w:left="113" w:right="113"/>
              <w:rPr>
                <w:del w:id="26444" w:author="Στάθης Καπ" w:date="2023-02-26T09:06:00Z"/>
                <w:sz w:val="18"/>
                <w:szCs w:val="18"/>
                <w:lang w:val="el-GR"/>
                <w:rPrChange w:id="26445" w:author="Στάθης Καπ" w:date="2023-03-03T06:42:00Z">
                  <w:rPr>
                    <w:del w:id="26446" w:author="Στάθης Καπ" w:date="2023-02-26T09:06:00Z"/>
                    <w:sz w:val="18"/>
                    <w:szCs w:val="18"/>
                  </w:rPr>
                </w:rPrChange>
              </w:rPr>
              <w:pPrChange w:id="26447" w:author="Στάθης Καπ" w:date="2023-02-26T08:48:00Z">
                <w:pPr/>
              </w:pPrChange>
            </w:pPr>
            <w:del w:id="26448" w:author="Στάθης Καπ" w:date="2023-02-26T08:46:00Z">
              <w:r w:rsidRPr="006E0881" w:rsidDel="00715EE1">
                <w:rPr>
                  <w:sz w:val="18"/>
                  <w:szCs w:val="18"/>
                </w:rPr>
                <w:delText>Pr</w:delText>
              </w:r>
              <w:r w:rsidRPr="00744E3F" w:rsidDel="00715EE1">
                <w:rPr>
                  <w:sz w:val="18"/>
                  <w:szCs w:val="18"/>
                  <w:lang w:val="el-GR"/>
                  <w:rPrChange w:id="26449" w:author="Στάθης Καπ" w:date="2023-03-03T06:42:00Z">
                    <w:rPr>
                      <w:sz w:val="18"/>
                      <w:szCs w:val="18"/>
                    </w:rPr>
                  </w:rPrChange>
                </w:rPr>
                <w:delText>18</w:delText>
              </w:r>
            </w:del>
            <w:bookmarkStart w:id="26450" w:name="_Toc129057811"/>
            <w:bookmarkStart w:id="26451" w:name="_Toc129191646"/>
            <w:bookmarkStart w:id="26452" w:name="_Toc129197984"/>
            <w:bookmarkStart w:id="26453" w:name="_Toc129300510"/>
            <w:bookmarkEnd w:id="26450"/>
            <w:bookmarkEnd w:id="26451"/>
            <w:bookmarkEnd w:id="26452"/>
            <w:bookmarkEnd w:id="26453"/>
          </w:p>
        </w:tc>
        <w:tc>
          <w:tcPr>
            <w:tcW w:w="663" w:type="dxa"/>
            <w:textDirection w:val="btLr"/>
            <w:tcPrChange w:id="26454" w:author="Στάθης Καπ" w:date="2023-02-26T08:48:00Z">
              <w:tcPr>
                <w:tcW w:w="663" w:type="dxa"/>
              </w:tcPr>
            </w:tcPrChange>
          </w:tcPr>
          <w:p w14:paraId="39226AEC" w14:textId="70A8FA03" w:rsidR="008E010E" w:rsidRPr="00744E3F" w:rsidDel="009B47BA" w:rsidRDefault="008E010E">
            <w:pPr>
              <w:ind w:left="113" w:right="113"/>
              <w:rPr>
                <w:del w:id="26455" w:author="Στάθης Καπ" w:date="2023-02-26T09:06:00Z"/>
                <w:sz w:val="18"/>
                <w:szCs w:val="18"/>
                <w:lang w:val="el-GR"/>
                <w:rPrChange w:id="26456" w:author="Στάθης Καπ" w:date="2023-03-03T06:42:00Z">
                  <w:rPr>
                    <w:del w:id="26457" w:author="Στάθης Καπ" w:date="2023-02-26T09:06:00Z"/>
                    <w:sz w:val="18"/>
                    <w:szCs w:val="18"/>
                  </w:rPr>
                </w:rPrChange>
              </w:rPr>
              <w:pPrChange w:id="26458" w:author="Στάθης Καπ" w:date="2023-02-26T08:48:00Z">
                <w:pPr/>
              </w:pPrChange>
            </w:pPr>
            <w:bookmarkStart w:id="26459" w:name="_Toc129057812"/>
            <w:bookmarkStart w:id="26460" w:name="_Toc129191647"/>
            <w:bookmarkStart w:id="26461" w:name="_Toc129197985"/>
            <w:bookmarkStart w:id="26462" w:name="_Toc129300511"/>
            <w:bookmarkEnd w:id="26459"/>
            <w:bookmarkEnd w:id="26460"/>
            <w:bookmarkEnd w:id="26461"/>
            <w:bookmarkEnd w:id="26462"/>
          </w:p>
        </w:tc>
        <w:tc>
          <w:tcPr>
            <w:tcW w:w="764" w:type="dxa"/>
            <w:textDirection w:val="btLr"/>
            <w:tcPrChange w:id="26463" w:author="Στάθης Καπ" w:date="2023-02-26T08:48:00Z">
              <w:tcPr>
                <w:tcW w:w="764" w:type="dxa"/>
              </w:tcPr>
            </w:tcPrChange>
          </w:tcPr>
          <w:p w14:paraId="786CA8DC" w14:textId="1D8C437F" w:rsidR="008E010E" w:rsidRPr="00744E3F" w:rsidDel="009B47BA" w:rsidRDefault="008E010E">
            <w:pPr>
              <w:ind w:left="113" w:right="113"/>
              <w:rPr>
                <w:del w:id="26464" w:author="Στάθης Καπ" w:date="2023-02-26T09:06:00Z"/>
                <w:sz w:val="18"/>
                <w:szCs w:val="18"/>
                <w:lang w:val="el-GR"/>
                <w:rPrChange w:id="26465" w:author="Στάθης Καπ" w:date="2023-03-03T06:42:00Z">
                  <w:rPr>
                    <w:del w:id="26466" w:author="Στάθης Καπ" w:date="2023-02-26T09:06:00Z"/>
                    <w:sz w:val="18"/>
                    <w:szCs w:val="18"/>
                  </w:rPr>
                </w:rPrChange>
              </w:rPr>
              <w:pPrChange w:id="26467" w:author="Στάθης Καπ" w:date="2023-02-26T08:48:00Z">
                <w:pPr/>
              </w:pPrChange>
            </w:pPr>
            <w:bookmarkStart w:id="26468" w:name="_Toc129057813"/>
            <w:bookmarkStart w:id="26469" w:name="_Toc129191648"/>
            <w:bookmarkStart w:id="26470" w:name="_Toc129197986"/>
            <w:bookmarkStart w:id="26471" w:name="_Toc129300512"/>
            <w:bookmarkEnd w:id="26468"/>
            <w:bookmarkEnd w:id="26469"/>
            <w:bookmarkEnd w:id="26470"/>
            <w:bookmarkEnd w:id="26471"/>
          </w:p>
        </w:tc>
        <w:tc>
          <w:tcPr>
            <w:tcW w:w="630" w:type="dxa"/>
            <w:textDirection w:val="btLr"/>
            <w:tcPrChange w:id="26472" w:author="Στάθης Καπ" w:date="2023-02-26T08:48:00Z">
              <w:tcPr>
                <w:tcW w:w="630" w:type="dxa"/>
              </w:tcPr>
            </w:tcPrChange>
          </w:tcPr>
          <w:p w14:paraId="7B970AE9" w14:textId="29062319" w:rsidR="008E010E" w:rsidRPr="00744E3F" w:rsidDel="009B47BA" w:rsidRDefault="008E010E">
            <w:pPr>
              <w:ind w:left="113" w:right="113"/>
              <w:rPr>
                <w:del w:id="26473" w:author="Στάθης Καπ" w:date="2023-02-26T09:06:00Z"/>
                <w:sz w:val="18"/>
                <w:szCs w:val="18"/>
                <w:lang w:val="el-GR"/>
                <w:rPrChange w:id="26474" w:author="Στάθης Καπ" w:date="2023-03-03T06:42:00Z">
                  <w:rPr>
                    <w:del w:id="26475" w:author="Στάθης Καπ" w:date="2023-02-26T09:06:00Z"/>
                    <w:sz w:val="18"/>
                    <w:szCs w:val="18"/>
                  </w:rPr>
                </w:rPrChange>
              </w:rPr>
              <w:pPrChange w:id="26476" w:author="Στάθης Καπ" w:date="2023-02-26T08:48:00Z">
                <w:pPr/>
              </w:pPrChange>
            </w:pPr>
            <w:bookmarkStart w:id="26477" w:name="_Toc129057814"/>
            <w:bookmarkStart w:id="26478" w:name="_Toc129191649"/>
            <w:bookmarkStart w:id="26479" w:name="_Toc129197987"/>
            <w:bookmarkStart w:id="26480" w:name="_Toc129300513"/>
            <w:bookmarkEnd w:id="26477"/>
            <w:bookmarkEnd w:id="26478"/>
            <w:bookmarkEnd w:id="26479"/>
            <w:bookmarkEnd w:id="26480"/>
          </w:p>
        </w:tc>
        <w:tc>
          <w:tcPr>
            <w:tcW w:w="663" w:type="dxa"/>
            <w:textDirection w:val="btLr"/>
            <w:tcPrChange w:id="26481" w:author="Στάθης Καπ" w:date="2023-02-26T08:48:00Z">
              <w:tcPr>
                <w:tcW w:w="663" w:type="dxa"/>
              </w:tcPr>
            </w:tcPrChange>
          </w:tcPr>
          <w:p w14:paraId="6C8A8ABF" w14:textId="6B7D4641" w:rsidR="008E010E" w:rsidRPr="00744E3F" w:rsidDel="009B47BA" w:rsidRDefault="008E010E">
            <w:pPr>
              <w:ind w:left="113" w:right="113"/>
              <w:rPr>
                <w:del w:id="26482" w:author="Στάθης Καπ" w:date="2023-02-26T09:06:00Z"/>
                <w:sz w:val="18"/>
                <w:szCs w:val="18"/>
                <w:lang w:val="el-GR"/>
                <w:rPrChange w:id="26483" w:author="Στάθης Καπ" w:date="2023-03-03T06:42:00Z">
                  <w:rPr>
                    <w:del w:id="26484" w:author="Στάθης Καπ" w:date="2023-02-26T09:06:00Z"/>
                    <w:sz w:val="18"/>
                    <w:szCs w:val="18"/>
                  </w:rPr>
                </w:rPrChange>
              </w:rPr>
              <w:pPrChange w:id="26485" w:author="Στάθης Καπ" w:date="2023-02-26T08:48:00Z">
                <w:pPr/>
              </w:pPrChange>
            </w:pPr>
            <w:bookmarkStart w:id="26486" w:name="_Toc129057815"/>
            <w:bookmarkStart w:id="26487" w:name="_Toc129191650"/>
            <w:bookmarkStart w:id="26488" w:name="_Toc129197988"/>
            <w:bookmarkStart w:id="26489" w:name="_Toc129300514"/>
            <w:bookmarkEnd w:id="26486"/>
            <w:bookmarkEnd w:id="26487"/>
            <w:bookmarkEnd w:id="26488"/>
            <w:bookmarkEnd w:id="26489"/>
          </w:p>
        </w:tc>
        <w:tc>
          <w:tcPr>
            <w:tcW w:w="764" w:type="dxa"/>
            <w:textDirection w:val="btLr"/>
            <w:tcPrChange w:id="26490" w:author="Στάθης Καπ" w:date="2023-02-26T08:48:00Z">
              <w:tcPr>
                <w:tcW w:w="764" w:type="dxa"/>
              </w:tcPr>
            </w:tcPrChange>
          </w:tcPr>
          <w:p w14:paraId="19F9B634" w14:textId="3FFD1317" w:rsidR="008E010E" w:rsidRPr="00744E3F" w:rsidDel="009B47BA" w:rsidRDefault="008E010E">
            <w:pPr>
              <w:ind w:left="113" w:right="113"/>
              <w:rPr>
                <w:del w:id="26491" w:author="Στάθης Καπ" w:date="2023-02-26T09:06:00Z"/>
                <w:sz w:val="18"/>
                <w:szCs w:val="18"/>
                <w:lang w:val="el-GR"/>
                <w:rPrChange w:id="26492" w:author="Στάθης Καπ" w:date="2023-03-03T06:42:00Z">
                  <w:rPr>
                    <w:del w:id="26493" w:author="Στάθης Καπ" w:date="2023-02-26T09:06:00Z"/>
                    <w:sz w:val="18"/>
                    <w:szCs w:val="18"/>
                  </w:rPr>
                </w:rPrChange>
              </w:rPr>
              <w:pPrChange w:id="26494" w:author="Στάθης Καπ" w:date="2023-02-26T08:48:00Z">
                <w:pPr/>
              </w:pPrChange>
            </w:pPr>
            <w:bookmarkStart w:id="26495" w:name="_Toc129057816"/>
            <w:bookmarkStart w:id="26496" w:name="_Toc129191651"/>
            <w:bookmarkStart w:id="26497" w:name="_Toc129197989"/>
            <w:bookmarkStart w:id="26498" w:name="_Toc129300515"/>
            <w:bookmarkEnd w:id="26495"/>
            <w:bookmarkEnd w:id="26496"/>
            <w:bookmarkEnd w:id="26497"/>
            <w:bookmarkEnd w:id="26498"/>
          </w:p>
        </w:tc>
        <w:tc>
          <w:tcPr>
            <w:tcW w:w="630" w:type="dxa"/>
            <w:textDirection w:val="btLr"/>
            <w:tcPrChange w:id="26499" w:author="Στάθης Καπ" w:date="2023-02-26T08:48:00Z">
              <w:tcPr>
                <w:tcW w:w="630" w:type="dxa"/>
              </w:tcPr>
            </w:tcPrChange>
          </w:tcPr>
          <w:p w14:paraId="1BCFA343" w14:textId="6AD22D59" w:rsidR="008E010E" w:rsidRPr="00744E3F" w:rsidDel="009B47BA" w:rsidRDefault="008E010E">
            <w:pPr>
              <w:ind w:left="113" w:right="113"/>
              <w:rPr>
                <w:del w:id="26500" w:author="Στάθης Καπ" w:date="2023-02-26T09:06:00Z"/>
                <w:sz w:val="18"/>
                <w:szCs w:val="18"/>
                <w:lang w:val="el-GR"/>
                <w:rPrChange w:id="26501" w:author="Στάθης Καπ" w:date="2023-03-03T06:42:00Z">
                  <w:rPr>
                    <w:del w:id="26502" w:author="Στάθης Καπ" w:date="2023-02-26T09:06:00Z"/>
                    <w:sz w:val="18"/>
                    <w:szCs w:val="18"/>
                  </w:rPr>
                </w:rPrChange>
              </w:rPr>
              <w:pPrChange w:id="26503" w:author="Στάθης Καπ" w:date="2023-02-26T08:48:00Z">
                <w:pPr/>
              </w:pPrChange>
            </w:pPr>
            <w:bookmarkStart w:id="26504" w:name="_Toc129057817"/>
            <w:bookmarkStart w:id="26505" w:name="_Toc129191652"/>
            <w:bookmarkStart w:id="26506" w:name="_Toc129197990"/>
            <w:bookmarkStart w:id="26507" w:name="_Toc129300516"/>
            <w:bookmarkEnd w:id="26504"/>
            <w:bookmarkEnd w:id="26505"/>
            <w:bookmarkEnd w:id="26506"/>
            <w:bookmarkEnd w:id="26507"/>
          </w:p>
        </w:tc>
        <w:tc>
          <w:tcPr>
            <w:tcW w:w="663" w:type="dxa"/>
            <w:textDirection w:val="btLr"/>
            <w:tcPrChange w:id="26508" w:author="Στάθης Καπ" w:date="2023-02-26T08:48:00Z">
              <w:tcPr>
                <w:tcW w:w="663" w:type="dxa"/>
              </w:tcPr>
            </w:tcPrChange>
          </w:tcPr>
          <w:p w14:paraId="07B707ED" w14:textId="1C22A0ED" w:rsidR="008E010E" w:rsidRPr="00744E3F" w:rsidDel="009B47BA" w:rsidRDefault="008E010E">
            <w:pPr>
              <w:ind w:left="113" w:right="113"/>
              <w:rPr>
                <w:del w:id="26509" w:author="Στάθης Καπ" w:date="2023-02-26T09:06:00Z"/>
                <w:sz w:val="18"/>
                <w:szCs w:val="18"/>
                <w:lang w:val="el-GR"/>
                <w:rPrChange w:id="26510" w:author="Στάθης Καπ" w:date="2023-03-03T06:42:00Z">
                  <w:rPr>
                    <w:del w:id="26511" w:author="Στάθης Καπ" w:date="2023-02-26T09:06:00Z"/>
                    <w:sz w:val="18"/>
                    <w:szCs w:val="18"/>
                  </w:rPr>
                </w:rPrChange>
              </w:rPr>
              <w:pPrChange w:id="26512" w:author="Στάθης Καπ" w:date="2023-02-26T08:48:00Z">
                <w:pPr/>
              </w:pPrChange>
            </w:pPr>
            <w:bookmarkStart w:id="26513" w:name="_Toc129057818"/>
            <w:bookmarkStart w:id="26514" w:name="_Toc129191653"/>
            <w:bookmarkStart w:id="26515" w:name="_Toc129197991"/>
            <w:bookmarkStart w:id="26516" w:name="_Toc129300517"/>
            <w:bookmarkEnd w:id="26513"/>
            <w:bookmarkEnd w:id="26514"/>
            <w:bookmarkEnd w:id="26515"/>
            <w:bookmarkEnd w:id="26516"/>
          </w:p>
        </w:tc>
        <w:tc>
          <w:tcPr>
            <w:tcW w:w="764" w:type="dxa"/>
            <w:textDirection w:val="btLr"/>
            <w:tcPrChange w:id="26517" w:author="Στάθης Καπ" w:date="2023-02-26T08:48:00Z">
              <w:tcPr>
                <w:tcW w:w="764" w:type="dxa"/>
              </w:tcPr>
            </w:tcPrChange>
          </w:tcPr>
          <w:p w14:paraId="13B7C69F" w14:textId="778465A8" w:rsidR="008E010E" w:rsidRPr="00744E3F" w:rsidDel="009B47BA" w:rsidRDefault="008E010E">
            <w:pPr>
              <w:ind w:left="113" w:right="113"/>
              <w:rPr>
                <w:del w:id="26518" w:author="Στάθης Καπ" w:date="2023-02-26T09:06:00Z"/>
                <w:sz w:val="18"/>
                <w:szCs w:val="18"/>
                <w:lang w:val="el-GR"/>
                <w:rPrChange w:id="26519" w:author="Στάθης Καπ" w:date="2023-03-03T06:42:00Z">
                  <w:rPr>
                    <w:del w:id="26520" w:author="Στάθης Καπ" w:date="2023-02-26T09:06:00Z"/>
                    <w:sz w:val="18"/>
                    <w:szCs w:val="18"/>
                  </w:rPr>
                </w:rPrChange>
              </w:rPr>
              <w:pPrChange w:id="26521" w:author="Στάθης Καπ" w:date="2023-02-26T08:48:00Z">
                <w:pPr/>
              </w:pPrChange>
            </w:pPr>
            <w:bookmarkStart w:id="26522" w:name="_Toc129057819"/>
            <w:bookmarkStart w:id="26523" w:name="_Toc129191654"/>
            <w:bookmarkStart w:id="26524" w:name="_Toc129197992"/>
            <w:bookmarkStart w:id="26525" w:name="_Toc129300518"/>
            <w:bookmarkEnd w:id="26522"/>
            <w:bookmarkEnd w:id="26523"/>
            <w:bookmarkEnd w:id="26524"/>
            <w:bookmarkEnd w:id="26525"/>
          </w:p>
        </w:tc>
        <w:tc>
          <w:tcPr>
            <w:tcW w:w="630" w:type="dxa"/>
            <w:textDirection w:val="btLr"/>
            <w:tcPrChange w:id="26526" w:author="Στάθης Καπ" w:date="2023-02-26T08:48:00Z">
              <w:tcPr>
                <w:tcW w:w="630" w:type="dxa"/>
              </w:tcPr>
            </w:tcPrChange>
          </w:tcPr>
          <w:p w14:paraId="0C4B8C18" w14:textId="2D3CDBC3" w:rsidR="008E010E" w:rsidRPr="00744E3F" w:rsidDel="009B47BA" w:rsidRDefault="008E010E">
            <w:pPr>
              <w:ind w:left="113" w:right="113"/>
              <w:rPr>
                <w:del w:id="26527" w:author="Στάθης Καπ" w:date="2023-02-26T09:06:00Z"/>
                <w:sz w:val="18"/>
                <w:szCs w:val="18"/>
                <w:lang w:val="el-GR"/>
                <w:rPrChange w:id="26528" w:author="Στάθης Καπ" w:date="2023-03-03T06:42:00Z">
                  <w:rPr>
                    <w:del w:id="26529" w:author="Στάθης Καπ" w:date="2023-02-26T09:06:00Z"/>
                    <w:sz w:val="18"/>
                    <w:szCs w:val="18"/>
                  </w:rPr>
                </w:rPrChange>
              </w:rPr>
              <w:pPrChange w:id="26530" w:author="Στάθης Καπ" w:date="2023-02-26T08:48:00Z">
                <w:pPr/>
              </w:pPrChange>
            </w:pPr>
            <w:bookmarkStart w:id="26531" w:name="_Toc129057820"/>
            <w:bookmarkStart w:id="26532" w:name="_Toc129191655"/>
            <w:bookmarkStart w:id="26533" w:name="_Toc129197993"/>
            <w:bookmarkStart w:id="26534" w:name="_Toc129300519"/>
            <w:bookmarkEnd w:id="26531"/>
            <w:bookmarkEnd w:id="26532"/>
            <w:bookmarkEnd w:id="26533"/>
            <w:bookmarkEnd w:id="26534"/>
          </w:p>
        </w:tc>
        <w:tc>
          <w:tcPr>
            <w:tcW w:w="654" w:type="dxa"/>
            <w:textDirection w:val="btLr"/>
            <w:tcPrChange w:id="26535" w:author="Στάθης Καπ" w:date="2023-02-26T08:48:00Z">
              <w:tcPr>
                <w:tcW w:w="654" w:type="dxa"/>
              </w:tcPr>
            </w:tcPrChange>
          </w:tcPr>
          <w:p w14:paraId="494A2F63" w14:textId="12C799E4" w:rsidR="008E010E" w:rsidRPr="00744E3F" w:rsidDel="009B47BA" w:rsidRDefault="009E2733">
            <w:pPr>
              <w:ind w:left="113" w:right="113"/>
              <w:rPr>
                <w:del w:id="26536" w:author="Στάθης Καπ" w:date="2023-02-26T09:06:00Z"/>
                <w:sz w:val="18"/>
                <w:szCs w:val="18"/>
                <w:lang w:val="el-GR"/>
                <w:rPrChange w:id="26537" w:author="Στάθης Καπ" w:date="2023-03-03T06:42:00Z">
                  <w:rPr>
                    <w:del w:id="26538" w:author="Στάθης Καπ" w:date="2023-02-26T09:06:00Z"/>
                    <w:sz w:val="18"/>
                    <w:szCs w:val="18"/>
                  </w:rPr>
                </w:rPrChange>
              </w:rPr>
              <w:pPrChange w:id="26539" w:author="Στάθης Καπ" w:date="2023-02-26T08:48:00Z">
                <w:pPr/>
              </w:pPrChange>
            </w:pPr>
            <w:del w:id="26540" w:author="Στάθης Καπ" w:date="2023-02-26T08:46:00Z">
              <w:r w:rsidRPr="00744E3F" w:rsidDel="00715EE1">
                <w:rPr>
                  <w:sz w:val="18"/>
                  <w:szCs w:val="18"/>
                  <w:lang w:val="el-GR"/>
                  <w:rPrChange w:id="26541" w:author="Στάθης Καπ" w:date="2023-03-03T06:42:00Z">
                    <w:rPr>
                      <w:sz w:val="18"/>
                      <w:szCs w:val="18"/>
                    </w:rPr>
                  </w:rPrChange>
                </w:rPr>
                <w:delText>423</w:delText>
              </w:r>
            </w:del>
            <w:bookmarkStart w:id="26542" w:name="_Toc129057821"/>
            <w:bookmarkStart w:id="26543" w:name="_Toc129191656"/>
            <w:bookmarkStart w:id="26544" w:name="_Toc129197994"/>
            <w:bookmarkStart w:id="26545" w:name="_Toc129300520"/>
            <w:bookmarkEnd w:id="26542"/>
            <w:bookmarkEnd w:id="26543"/>
            <w:bookmarkEnd w:id="26544"/>
            <w:bookmarkEnd w:id="26545"/>
          </w:p>
        </w:tc>
        <w:tc>
          <w:tcPr>
            <w:tcW w:w="754" w:type="dxa"/>
            <w:textDirection w:val="btLr"/>
            <w:tcPrChange w:id="26546" w:author="Στάθης Καπ" w:date="2023-02-26T08:48:00Z">
              <w:tcPr>
                <w:tcW w:w="754" w:type="dxa"/>
              </w:tcPr>
            </w:tcPrChange>
          </w:tcPr>
          <w:p w14:paraId="3E08CB6C" w14:textId="0E676F56" w:rsidR="008E010E" w:rsidRPr="00744E3F" w:rsidDel="009B47BA" w:rsidRDefault="008E010E">
            <w:pPr>
              <w:ind w:left="113" w:right="113"/>
              <w:rPr>
                <w:del w:id="26547" w:author="Στάθης Καπ" w:date="2023-02-26T09:06:00Z"/>
                <w:sz w:val="18"/>
                <w:szCs w:val="18"/>
                <w:lang w:val="el-GR"/>
                <w:rPrChange w:id="26548" w:author="Στάθης Καπ" w:date="2023-03-03T06:42:00Z">
                  <w:rPr>
                    <w:del w:id="26549" w:author="Στάθης Καπ" w:date="2023-02-26T09:06:00Z"/>
                    <w:sz w:val="18"/>
                    <w:szCs w:val="18"/>
                  </w:rPr>
                </w:rPrChange>
              </w:rPr>
              <w:pPrChange w:id="26550" w:author="Στάθης Καπ" w:date="2023-02-26T08:48:00Z">
                <w:pPr/>
              </w:pPrChange>
            </w:pPr>
            <w:bookmarkStart w:id="26551" w:name="_Toc129057822"/>
            <w:bookmarkStart w:id="26552" w:name="_Toc129191657"/>
            <w:bookmarkStart w:id="26553" w:name="_Toc129197995"/>
            <w:bookmarkStart w:id="26554" w:name="_Toc129300521"/>
            <w:bookmarkEnd w:id="26551"/>
            <w:bookmarkEnd w:id="26552"/>
            <w:bookmarkEnd w:id="26553"/>
            <w:bookmarkEnd w:id="26554"/>
          </w:p>
        </w:tc>
        <w:tc>
          <w:tcPr>
            <w:tcW w:w="622" w:type="dxa"/>
            <w:textDirection w:val="btLr"/>
            <w:tcPrChange w:id="26555" w:author="Στάθης Καπ" w:date="2023-02-26T08:48:00Z">
              <w:tcPr>
                <w:tcW w:w="622" w:type="dxa"/>
              </w:tcPr>
            </w:tcPrChange>
          </w:tcPr>
          <w:p w14:paraId="7270BBA2" w14:textId="3126EFDD" w:rsidR="008E010E" w:rsidRPr="00744E3F" w:rsidDel="009B47BA" w:rsidRDefault="008E010E">
            <w:pPr>
              <w:ind w:left="113" w:right="113"/>
              <w:rPr>
                <w:del w:id="26556" w:author="Στάθης Καπ" w:date="2023-02-26T09:06:00Z"/>
                <w:sz w:val="18"/>
                <w:szCs w:val="18"/>
                <w:lang w:val="el-GR"/>
                <w:rPrChange w:id="26557" w:author="Στάθης Καπ" w:date="2023-03-03T06:42:00Z">
                  <w:rPr>
                    <w:del w:id="26558" w:author="Στάθης Καπ" w:date="2023-02-26T09:06:00Z"/>
                    <w:sz w:val="18"/>
                    <w:szCs w:val="18"/>
                  </w:rPr>
                </w:rPrChange>
              </w:rPr>
              <w:pPrChange w:id="26559" w:author="Στάθης Καπ" w:date="2023-02-26T08:48:00Z">
                <w:pPr/>
              </w:pPrChange>
            </w:pPr>
            <w:bookmarkStart w:id="26560" w:name="_Toc129057823"/>
            <w:bookmarkStart w:id="26561" w:name="_Toc129191658"/>
            <w:bookmarkStart w:id="26562" w:name="_Toc129197996"/>
            <w:bookmarkStart w:id="26563" w:name="_Toc129300522"/>
            <w:bookmarkEnd w:id="26560"/>
            <w:bookmarkEnd w:id="26561"/>
            <w:bookmarkEnd w:id="26562"/>
            <w:bookmarkEnd w:id="26563"/>
          </w:p>
        </w:tc>
        <w:bookmarkStart w:id="26564" w:name="_Toc129057824"/>
        <w:bookmarkStart w:id="26565" w:name="_Toc129191659"/>
        <w:bookmarkStart w:id="26566" w:name="_Toc129197997"/>
        <w:bookmarkStart w:id="26567" w:name="_Toc129300523"/>
        <w:bookmarkEnd w:id="26564"/>
        <w:bookmarkEnd w:id="26565"/>
        <w:bookmarkEnd w:id="26566"/>
        <w:bookmarkEnd w:id="26567"/>
      </w:tr>
      <w:tr w:rsidR="008E010E" w:rsidRPr="00D3106C" w:rsidDel="009B47BA" w14:paraId="62A9EC30" w14:textId="1D665AE4" w:rsidTr="00715EE1">
        <w:trPr>
          <w:gridAfter w:val="1"/>
          <w:wAfter w:w="51" w:type="dxa"/>
          <w:cantSplit/>
          <w:trHeight w:val="567"/>
          <w:del w:id="26568" w:author="Στάθης Καπ" w:date="2023-02-26T09:06:00Z"/>
        </w:trPr>
        <w:tc>
          <w:tcPr>
            <w:tcW w:w="627" w:type="dxa"/>
            <w:gridSpan w:val="2"/>
            <w:textDirection w:val="btLr"/>
            <w:tcPrChange w:id="26569" w:author="Στάθης Καπ" w:date="2023-02-26T08:48:00Z">
              <w:tcPr>
                <w:tcW w:w="627" w:type="dxa"/>
              </w:tcPr>
            </w:tcPrChange>
          </w:tcPr>
          <w:p w14:paraId="179C00F2" w14:textId="72C4D160" w:rsidR="008E010E" w:rsidRPr="00744E3F" w:rsidDel="009B47BA" w:rsidRDefault="008E010E">
            <w:pPr>
              <w:ind w:left="113" w:right="113"/>
              <w:rPr>
                <w:del w:id="26570" w:author="Στάθης Καπ" w:date="2023-02-26T09:06:00Z"/>
                <w:sz w:val="18"/>
                <w:szCs w:val="18"/>
                <w:lang w:val="el-GR"/>
                <w:rPrChange w:id="26571" w:author="Στάθης Καπ" w:date="2023-03-03T06:42:00Z">
                  <w:rPr>
                    <w:del w:id="26572" w:author="Στάθης Καπ" w:date="2023-02-26T09:06:00Z"/>
                    <w:sz w:val="18"/>
                    <w:szCs w:val="18"/>
                  </w:rPr>
                </w:rPrChange>
              </w:rPr>
              <w:pPrChange w:id="26573" w:author="Στάθης Καπ" w:date="2023-02-26T08:48:00Z">
                <w:pPr/>
              </w:pPrChange>
            </w:pPr>
            <w:del w:id="26574" w:author="Στάθης Καπ" w:date="2023-02-26T08:46:00Z">
              <w:r w:rsidRPr="006E0881" w:rsidDel="00715EE1">
                <w:rPr>
                  <w:sz w:val="18"/>
                  <w:szCs w:val="18"/>
                </w:rPr>
                <w:delText>Pr</w:delText>
              </w:r>
              <w:r w:rsidRPr="00744E3F" w:rsidDel="00715EE1">
                <w:rPr>
                  <w:sz w:val="18"/>
                  <w:szCs w:val="18"/>
                  <w:lang w:val="el-GR"/>
                  <w:rPrChange w:id="26575" w:author="Στάθης Καπ" w:date="2023-03-03T06:42:00Z">
                    <w:rPr>
                      <w:sz w:val="18"/>
                      <w:szCs w:val="18"/>
                    </w:rPr>
                  </w:rPrChange>
                </w:rPr>
                <w:delText>19</w:delText>
              </w:r>
            </w:del>
            <w:bookmarkStart w:id="26576" w:name="_Toc129057825"/>
            <w:bookmarkStart w:id="26577" w:name="_Toc129191660"/>
            <w:bookmarkStart w:id="26578" w:name="_Toc129197998"/>
            <w:bookmarkStart w:id="26579" w:name="_Toc129300524"/>
            <w:bookmarkEnd w:id="26576"/>
            <w:bookmarkEnd w:id="26577"/>
            <w:bookmarkEnd w:id="26578"/>
            <w:bookmarkEnd w:id="26579"/>
          </w:p>
        </w:tc>
        <w:tc>
          <w:tcPr>
            <w:tcW w:w="663" w:type="dxa"/>
            <w:textDirection w:val="btLr"/>
            <w:tcPrChange w:id="26580" w:author="Στάθης Καπ" w:date="2023-02-26T08:48:00Z">
              <w:tcPr>
                <w:tcW w:w="663" w:type="dxa"/>
              </w:tcPr>
            </w:tcPrChange>
          </w:tcPr>
          <w:p w14:paraId="56DCFA50" w14:textId="03A13CD3" w:rsidR="008E010E" w:rsidRPr="00744E3F" w:rsidDel="009B47BA" w:rsidRDefault="008E010E">
            <w:pPr>
              <w:ind w:left="113" w:right="113"/>
              <w:rPr>
                <w:del w:id="26581" w:author="Στάθης Καπ" w:date="2023-02-26T09:06:00Z"/>
                <w:sz w:val="18"/>
                <w:szCs w:val="18"/>
                <w:lang w:val="el-GR"/>
                <w:rPrChange w:id="26582" w:author="Στάθης Καπ" w:date="2023-03-03T06:42:00Z">
                  <w:rPr>
                    <w:del w:id="26583" w:author="Στάθης Καπ" w:date="2023-02-26T09:06:00Z"/>
                    <w:sz w:val="18"/>
                    <w:szCs w:val="18"/>
                  </w:rPr>
                </w:rPrChange>
              </w:rPr>
              <w:pPrChange w:id="26584" w:author="Στάθης Καπ" w:date="2023-02-26T08:48:00Z">
                <w:pPr/>
              </w:pPrChange>
            </w:pPr>
            <w:bookmarkStart w:id="26585" w:name="_Toc129057826"/>
            <w:bookmarkStart w:id="26586" w:name="_Toc129191661"/>
            <w:bookmarkStart w:id="26587" w:name="_Toc129197999"/>
            <w:bookmarkStart w:id="26588" w:name="_Toc129300525"/>
            <w:bookmarkEnd w:id="26585"/>
            <w:bookmarkEnd w:id="26586"/>
            <w:bookmarkEnd w:id="26587"/>
            <w:bookmarkEnd w:id="26588"/>
          </w:p>
        </w:tc>
        <w:tc>
          <w:tcPr>
            <w:tcW w:w="764" w:type="dxa"/>
            <w:textDirection w:val="btLr"/>
            <w:tcPrChange w:id="26589" w:author="Στάθης Καπ" w:date="2023-02-26T08:48:00Z">
              <w:tcPr>
                <w:tcW w:w="764" w:type="dxa"/>
              </w:tcPr>
            </w:tcPrChange>
          </w:tcPr>
          <w:p w14:paraId="767BA3F4" w14:textId="5BA72253" w:rsidR="008E010E" w:rsidRPr="00744E3F" w:rsidDel="009B47BA" w:rsidRDefault="008E010E">
            <w:pPr>
              <w:ind w:left="113" w:right="113"/>
              <w:rPr>
                <w:del w:id="26590" w:author="Στάθης Καπ" w:date="2023-02-26T09:06:00Z"/>
                <w:sz w:val="18"/>
                <w:szCs w:val="18"/>
                <w:lang w:val="el-GR"/>
                <w:rPrChange w:id="26591" w:author="Στάθης Καπ" w:date="2023-03-03T06:42:00Z">
                  <w:rPr>
                    <w:del w:id="26592" w:author="Στάθης Καπ" w:date="2023-02-26T09:06:00Z"/>
                    <w:sz w:val="18"/>
                    <w:szCs w:val="18"/>
                  </w:rPr>
                </w:rPrChange>
              </w:rPr>
              <w:pPrChange w:id="26593" w:author="Στάθης Καπ" w:date="2023-02-26T08:48:00Z">
                <w:pPr/>
              </w:pPrChange>
            </w:pPr>
            <w:bookmarkStart w:id="26594" w:name="_Toc129057827"/>
            <w:bookmarkStart w:id="26595" w:name="_Toc129191662"/>
            <w:bookmarkStart w:id="26596" w:name="_Toc129198000"/>
            <w:bookmarkStart w:id="26597" w:name="_Toc129300526"/>
            <w:bookmarkEnd w:id="26594"/>
            <w:bookmarkEnd w:id="26595"/>
            <w:bookmarkEnd w:id="26596"/>
            <w:bookmarkEnd w:id="26597"/>
          </w:p>
        </w:tc>
        <w:tc>
          <w:tcPr>
            <w:tcW w:w="630" w:type="dxa"/>
            <w:textDirection w:val="btLr"/>
            <w:tcPrChange w:id="26598" w:author="Στάθης Καπ" w:date="2023-02-26T08:48:00Z">
              <w:tcPr>
                <w:tcW w:w="630" w:type="dxa"/>
              </w:tcPr>
            </w:tcPrChange>
          </w:tcPr>
          <w:p w14:paraId="004DC021" w14:textId="35DCA26B" w:rsidR="008E010E" w:rsidRPr="00744E3F" w:rsidDel="009B47BA" w:rsidRDefault="008E010E">
            <w:pPr>
              <w:ind w:left="113" w:right="113"/>
              <w:rPr>
                <w:del w:id="26599" w:author="Στάθης Καπ" w:date="2023-02-26T09:06:00Z"/>
                <w:sz w:val="18"/>
                <w:szCs w:val="18"/>
                <w:lang w:val="el-GR"/>
                <w:rPrChange w:id="26600" w:author="Στάθης Καπ" w:date="2023-03-03T06:42:00Z">
                  <w:rPr>
                    <w:del w:id="26601" w:author="Στάθης Καπ" w:date="2023-02-26T09:06:00Z"/>
                    <w:sz w:val="18"/>
                    <w:szCs w:val="18"/>
                  </w:rPr>
                </w:rPrChange>
              </w:rPr>
              <w:pPrChange w:id="26602" w:author="Στάθης Καπ" w:date="2023-02-26T08:48:00Z">
                <w:pPr/>
              </w:pPrChange>
            </w:pPr>
            <w:bookmarkStart w:id="26603" w:name="_Toc129057828"/>
            <w:bookmarkStart w:id="26604" w:name="_Toc129191663"/>
            <w:bookmarkStart w:id="26605" w:name="_Toc129198001"/>
            <w:bookmarkStart w:id="26606" w:name="_Toc129300527"/>
            <w:bookmarkEnd w:id="26603"/>
            <w:bookmarkEnd w:id="26604"/>
            <w:bookmarkEnd w:id="26605"/>
            <w:bookmarkEnd w:id="26606"/>
          </w:p>
        </w:tc>
        <w:tc>
          <w:tcPr>
            <w:tcW w:w="663" w:type="dxa"/>
            <w:textDirection w:val="btLr"/>
            <w:tcPrChange w:id="26607" w:author="Στάθης Καπ" w:date="2023-02-26T08:48:00Z">
              <w:tcPr>
                <w:tcW w:w="663" w:type="dxa"/>
              </w:tcPr>
            </w:tcPrChange>
          </w:tcPr>
          <w:p w14:paraId="41D06876" w14:textId="6C4FBBA9" w:rsidR="008E010E" w:rsidRPr="00744E3F" w:rsidDel="009B47BA" w:rsidRDefault="008E010E">
            <w:pPr>
              <w:ind w:left="113" w:right="113"/>
              <w:rPr>
                <w:del w:id="26608" w:author="Στάθης Καπ" w:date="2023-02-26T09:06:00Z"/>
                <w:sz w:val="18"/>
                <w:szCs w:val="18"/>
                <w:lang w:val="el-GR"/>
                <w:rPrChange w:id="26609" w:author="Στάθης Καπ" w:date="2023-03-03T06:42:00Z">
                  <w:rPr>
                    <w:del w:id="26610" w:author="Στάθης Καπ" w:date="2023-02-26T09:06:00Z"/>
                    <w:sz w:val="18"/>
                    <w:szCs w:val="18"/>
                  </w:rPr>
                </w:rPrChange>
              </w:rPr>
              <w:pPrChange w:id="26611" w:author="Στάθης Καπ" w:date="2023-02-26T08:48:00Z">
                <w:pPr/>
              </w:pPrChange>
            </w:pPr>
            <w:bookmarkStart w:id="26612" w:name="_Toc129057829"/>
            <w:bookmarkStart w:id="26613" w:name="_Toc129191664"/>
            <w:bookmarkStart w:id="26614" w:name="_Toc129198002"/>
            <w:bookmarkStart w:id="26615" w:name="_Toc129300528"/>
            <w:bookmarkEnd w:id="26612"/>
            <w:bookmarkEnd w:id="26613"/>
            <w:bookmarkEnd w:id="26614"/>
            <w:bookmarkEnd w:id="26615"/>
          </w:p>
        </w:tc>
        <w:tc>
          <w:tcPr>
            <w:tcW w:w="764" w:type="dxa"/>
            <w:textDirection w:val="btLr"/>
            <w:tcPrChange w:id="26616" w:author="Στάθης Καπ" w:date="2023-02-26T08:48:00Z">
              <w:tcPr>
                <w:tcW w:w="764" w:type="dxa"/>
              </w:tcPr>
            </w:tcPrChange>
          </w:tcPr>
          <w:p w14:paraId="734452BA" w14:textId="49DF2599" w:rsidR="008E010E" w:rsidRPr="00744E3F" w:rsidDel="009B47BA" w:rsidRDefault="008E010E">
            <w:pPr>
              <w:ind w:left="113" w:right="113"/>
              <w:rPr>
                <w:del w:id="26617" w:author="Στάθης Καπ" w:date="2023-02-26T09:06:00Z"/>
                <w:sz w:val="18"/>
                <w:szCs w:val="18"/>
                <w:lang w:val="el-GR"/>
                <w:rPrChange w:id="26618" w:author="Στάθης Καπ" w:date="2023-03-03T06:42:00Z">
                  <w:rPr>
                    <w:del w:id="26619" w:author="Στάθης Καπ" w:date="2023-02-26T09:06:00Z"/>
                    <w:sz w:val="18"/>
                    <w:szCs w:val="18"/>
                  </w:rPr>
                </w:rPrChange>
              </w:rPr>
              <w:pPrChange w:id="26620" w:author="Στάθης Καπ" w:date="2023-02-26T08:48:00Z">
                <w:pPr/>
              </w:pPrChange>
            </w:pPr>
            <w:bookmarkStart w:id="26621" w:name="_Toc129057830"/>
            <w:bookmarkStart w:id="26622" w:name="_Toc129191665"/>
            <w:bookmarkStart w:id="26623" w:name="_Toc129198003"/>
            <w:bookmarkStart w:id="26624" w:name="_Toc129300529"/>
            <w:bookmarkEnd w:id="26621"/>
            <w:bookmarkEnd w:id="26622"/>
            <w:bookmarkEnd w:id="26623"/>
            <w:bookmarkEnd w:id="26624"/>
          </w:p>
        </w:tc>
        <w:tc>
          <w:tcPr>
            <w:tcW w:w="630" w:type="dxa"/>
            <w:textDirection w:val="btLr"/>
            <w:tcPrChange w:id="26625" w:author="Στάθης Καπ" w:date="2023-02-26T08:48:00Z">
              <w:tcPr>
                <w:tcW w:w="630" w:type="dxa"/>
              </w:tcPr>
            </w:tcPrChange>
          </w:tcPr>
          <w:p w14:paraId="1F26AC53" w14:textId="10B24B4E" w:rsidR="008E010E" w:rsidRPr="00744E3F" w:rsidDel="009B47BA" w:rsidRDefault="008E010E">
            <w:pPr>
              <w:ind w:left="113" w:right="113"/>
              <w:rPr>
                <w:del w:id="26626" w:author="Στάθης Καπ" w:date="2023-02-26T09:06:00Z"/>
                <w:sz w:val="18"/>
                <w:szCs w:val="18"/>
                <w:lang w:val="el-GR"/>
                <w:rPrChange w:id="26627" w:author="Στάθης Καπ" w:date="2023-03-03T06:42:00Z">
                  <w:rPr>
                    <w:del w:id="26628" w:author="Στάθης Καπ" w:date="2023-02-26T09:06:00Z"/>
                    <w:sz w:val="18"/>
                    <w:szCs w:val="18"/>
                  </w:rPr>
                </w:rPrChange>
              </w:rPr>
              <w:pPrChange w:id="26629" w:author="Στάθης Καπ" w:date="2023-02-26T08:48:00Z">
                <w:pPr/>
              </w:pPrChange>
            </w:pPr>
            <w:bookmarkStart w:id="26630" w:name="_Toc129057831"/>
            <w:bookmarkStart w:id="26631" w:name="_Toc129191666"/>
            <w:bookmarkStart w:id="26632" w:name="_Toc129198004"/>
            <w:bookmarkStart w:id="26633" w:name="_Toc129300530"/>
            <w:bookmarkEnd w:id="26630"/>
            <w:bookmarkEnd w:id="26631"/>
            <w:bookmarkEnd w:id="26632"/>
            <w:bookmarkEnd w:id="26633"/>
          </w:p>
        </w:tc>
        <w:tc>
          <w:tcPr>
            <w:tcW w:w="663" w:type="dxa"/>
            <w:textDirection w:val="btLr"/>
            <w:tcPrChange w:id="26634" w:author="Στάθης Καπ" w:date="2023-02-26T08:48:00Z">
              <w:tcPr>
                <w:tcW w:w="663" w:type="dxa"/>
              </w:tcPr>
            </w:tcPrChange>
          </w:tcPr>
          <w:p w14:paraId="29AD9E48" w14:textId="22FFB851" w:rsidR="008E010E" w:rsidRPr="00744E3F" w:rsidDel="009B47BA" w:rsidRDefault="008E010E">
            <w:pPr>
              <w:ind w:left="113" w:right="113"/>
              <w:rPr>
                <w:del w:id="26635" w:author="Στάθης Καπ" w:date="2023-02-26T09:06:00Z"/>
                <w:sz w:val="18"/>
                <w:szCs w:val="18"/>
                <w:lang w:val="el-GR"/>
                <w:rPrChange w:id="26636" w:author="Στάθης Καπ" w:date="2023-03-03T06:42:00Z">
                  <w:rPr>
                    <w:del w:id="26637" w:author="Στάθης Καπ" w:date="2023-02-26T09:06:00Z"/>
                    <w:sz w:val="18"/>
                    <w:szCs w:val="18"/>
                  </w:rPr>
                </w:rPrChange>
              </w:rPr>
              <w:pPrChange w:id="26638" w:author="Στάθης Καπ" w:date="2023-02-26T08:48:00Z">
                <w:pPr/>
              </w:pPrChange>
            </w:pPr>
            <w:bookmarkStart w:id="26639" w:name="_Toc129057832"/>
            <w:bookmarkStart w:id="26640" w:name="_Toc129191667"/>
            <w:bookmarkStart w:id="26641" w:name="_Toc129198005"/>
            <w:bookmarkStart w:id="26642" w:name="_Toc129300531"/>
            <w:bookmarkEnd w:id="26639"/>
            <w:bookmarkEnd w:id="26640"/>
            <w:bookmarkEnd w:id="26641"/>
            <w:bookmarkEnd w:id="26642"/>
          </w:p>
        </w:tc>
        <w:tc>
          <w:tcPr>
            <w:tcW w:w="764" w:type="dxa"/>
            <w:textDirection w:val="btLr"/>
            <w:tcPrChange w:id="26643" w:author="Στάθης Καπ" w:date="2023-02-26T08:48:00Z">
              <w:tcPr>
                <w:tcW w:w="764" w:type="dxa"/>
              </w:tcPr>
            </w:tcPrChange>
          </w:tcPr>
          <w:p w14:paraId="049DF77E" w14:textId="474ED21E" w:rsidR="008E010E" w:rsidRPr="00744E3F" w:rsidDel="009B47BA" w:rsidRDefault="008E010E">
            <w:pPr>
              <w:ind w:left="113" w:right="113"/>
              <w:rPr>
                <w:del w:id="26644" w:author="Στάθης Καπ" w:date="2023-02-26T09:06:00Z"/>
                <w:sz w:val="18"/>
                <w:szCs w:val="18"/>
                <w:lang w:val="el-GR"/>
                <w:rPrChange w:id="26645" w:author="Στάθης Καπ" w:date="2023-03-03T06:42:00Z">
                  <w:rPr>
                    <w:del w:id="26646" w:author="Στάθης Καπ" w:date="2023-02-26T09:06:00Z"/>
                    <w:sz w:val="18"/>
                    <w:szCs w:val="18"/>
                  </w:rPr>
                </w:rPrChange>
              </w:rPr>
              <w:pPrChange w:id="26647" w:author="Στάθης Καπ" w:date="2023-02-26T08:48:00Z">
                <w:pPr/>
              </w:pPrChange>
            </w:pPr>
            <w:bookmarkStart w:id="26648" w:name="_Toc129057833"/>
            <w:bookmarkStart w:id="26649" w:name="_Toc129191668"/>
            <w:bookmarkStart w:id="26650" w:name="_Toc129198006"/>
            <w:bookmarkStart w:id="26651" w:name="_Toc129300532"/>
            <w:bookmarkEnd w:id="26648"/>
            <w:bookmarkEnd w:id="26649"/>
            <w:bookmarkEnd w:id="26650"/>
            <w:bookmarkEnd w:id="26651"/>
          </w:p>
        </w:tc>
        <w:tc>
          <w:tcPr>
            <w:tcW w:w="630" w:type="dxa"/>
            <w:textDirection w:val="btLr"/>
            <w:tcPrChange w:id="26652" w:author="Στάθης Καπ" w:date="2023-02-26T08:48:00Z">
              <w:tcPr>
                <w:tcW w:w="630" w:type="dxa"/>
              </w:tcPr>
            </w:tcPrChange>
          </w:tcPr>
          <w:p w14:paraId="3B2C4D41" w14:textId="35DFA8CF" w:rsidR="008E010E" w:rsidRPr="00744E3F" w:rsidDel="009B47BA" w:rsidRDefault="008E010E">
            <w:pPr>
              <w:ind w:left="113" w:right="113"/>
              <w:rPr>
                <w:del w:id="26653" w:author="Στάθης Καπ" w:date="2023-02-26T09:06:00Z"/>
                <w:sz w:val="18"/>
                <w:szCs w:val="18"/>
                <w:lang w:val="el-GR"/>
                <w:rPrChange w:id="26654" w:author="Στάθης Καπ" w:date="2023-03-03T06:42:00Z">
                  <w:rPr>
                    <w:del w:id="26655" w:author="Στάθης Καπ" w:date="2023-02-26T09:06:00Z"/>
                    <w:sz w:val="18"/>
                    <w:szCs w:val="18"/>
                  </w:rPr>
                </w:rPrChange>
              </w:rPr>
              <w:pPrChange w:id="26656" w:author="Στάθης Καπ" w:date="2023-02-26T08:48:00Z">
                <w:pPr/>
              </w:pPrChange>
            </w:pPr>
            <w:bookmarkStart w:id="26657" w:name="_Toc129057834"/>
            <w:bookmarkStart w:id="26658" w:name="_Toc129191669"/>
            <w:bookmarkStart w:id="26659" w:name="_Toc129198007"/>
            <w:bookmarkStart w:id="26660" w:name="_Toc129300533"/>
            <w:bookmarkEnd w:id="26657"/>
            <w:bookmarkEnd w:id="26658"/>
            <w:bookmarkEnd w:id="26659"/>
            <w:bookmarkEnd w:id="26660"/>
          </w:p>
        </w:tc>
        <w:tc>
          <w:tcPr>
            <w:tcW w:w="654" w:type="dxa"/>
            <w:textDirection w:val="btLr"/>
            <w:tcPrChange w:id="26661" w:author="Στάθης Καπ" w:date="2023-02-26T08:48:00Z">
              <w:tcPr>
                <w:tcW w:w="654" w:type="dxa"/>
              </w:tcPr>
            </w:tcPrChange>
          </w:tcPr>
          <w:p w14:paraId="2D9C7E19" w14:textId="605BD3DB" w:rsidR="008E010E" w:rsidRPr="00744E3F" w:rsidDel="009B47BA" w:rsidRDefault="009E2733">
            <w:pPr>
              <w:ind w:left="113" w:right="113"/>
              <w:rPr>
                <w:del w:id="26662" w:author="Στάθης Καπ" w:date="2023-02-26T09:06:00Z"/>
                <w:sz w:val="18"/>
                <w:szCs w:val="18"/>
                <w:lang w:val="el-GR"/>
                <w:rPrChange w:id="26663" w:author="Στάθης Καπ" w:date="2023-03-03T06:42:00Z">
                  <w:rPr>
                    <w:del w:id="26664" w:author="Στάθης Καπ" w:date="2023-02-26T09:06:00Z"/>
                    <w:sz w:val="18"/>
                    <w:szCs w:val="18"/>
                  </w:rPr>
                </w:rPrChange>
              </w:rPr>
              <w:pPrChange w:id="26665" w:author="Στάθης Καπ" w:date="2023-02-26T08:48:00Z">
                <w:pPr/>
              </w:pPrChange>
            </w:pPr>
            <w:del w:id="26666" w:author="Στάθης Καπ" w:date="2023-02-26T08:46:00Z">
              <w:r w:rsidRPr="00744E3F" w:rsidDel="00715EE1">
                <w:rPr>
                  <w:sz w:val="18"/>
                  <w:szCs w:val="18"/>
                  <w:lang w:val="el-GR"/>
                  <w:rPrChange w:id="26667" w:author="Στάθης Καπ" w:date="2023-03-03T06:42:00Z">
                    <w:rPr>
                      <w:sz w:val="18"/>
                      <w:szCs w:val="18"/>
                    </w:rPr>
                  </w:rPrChange>
                </w:rPr>
                <w:delText>370</w:delText>
              </w:r>
            </w:del>
            <w:bookmarkStart w:id="26668" w:name="_Toc129057835"/>
            <w:bookmarkStart w:id="26669" w:name="_Toc129191670"/>
            <w:bookmarkStart w:id="26670" w:name="_Toc129198008"/>
            <w:bookmarkStart w:id="26671" w:name="_Toc129300534"/>
            <w:bookmarkEnd w:id="26668"/>
            <w:bookmarkEnd w:id="26669"/>
            <w:bookmarkEnd w:id="26670"/>
            <w:bookmarkEnd w:id="26671"/>
          </w:p>
        </w:tc>
        <w:tc>
          <w:tcPr>
            <w:tcW w:w="754" w:type="dxa"/>
            <w:textDirection w:val="btLr"/>
            <w:tcPrChange w:id="26672" w:author="Στάθης Καπ" w:date="2023-02-26T08:48:00Z">
              <w:tcPr>
                <w:tcW w:w="754" w:type="dxa"/>
              </w:tcPr>
            </w:tcPrChange>
          </w:tcPr>
          <w:p w14:paraId="679E437F" w14:textId="3DDB5D6A" w:rsidR="008E010E" w:rsidRPr="00744E3F" w:rsidDel="009B47BA" w:rsidRDefault="008E010E">
            <w:pPr>
              <w:ind w:left="113" w:right="113"/>
              <w:rPr>
                <w:del w:id="26673" w:author="Στάθης Καπ" w:date="2023-02-26T09:06:00Z"/>
                <w:sz w:val="18"/>
                <w:szCs w:val="18"/>
                <w:lang w:val="el-GR"/>
                <w:rPrChange w:id="26674" w:author="Στάθης Καπ" w:date="2023-03-03T06:42:00Z">
                  <w:rPr>
                    <w:del w:id="26675" w:author="Στάθης Καπ" w:date="2023-02-26T09:06:00Z"/>
                    <w:sz w:val="18"/>
                    <w:szCs w:val="18"/>
                  </w:rPr>
                </w:rPrChange>
              </w:rPr>
              <w:pPrChange w:id="26676" w:author="Στάθης Καπ" w:date="2023-02-26T08:48:00Z">
                <w:pPr/>
              </w:pPrChange>
            </w:pPr>
            <w:bookmarkStart w:id="26677" w:name="_Toc129057836"/>
            <w:bookmarkStart w:id="26678" w:name="_Toc129191671"/>
            <w:bookmarkStart w:id="26679" w:name="_Toc129198009"/>
            <w:bookmarkStart w:id="26680" w:name="_Toc129300535"/>
            <w:bookmarkEnd w:id="26677"/>
            <w:bookmarkEnd w:id="26678"/>
            <w:bookmarkEnd w:id="26679"/>
            <w:bookmarkEnd w:id="26680"/>
          </w:p>
        </w:tc>
        <w:tc>
          <w:tcPr>
            <w:tcW w:w="622" w:type="dxa"/>
            <w:textDirection w:val="btLr"/>
            <w:tcPrChange w:id="26681" w:author="Στάθης Καπ" w:date="2023-02-26T08:48:00Z">
              <w:tcPr>
                <w:tcW w:w="622" w:type="dxa"/>
              </w:tcPr>
            </w:tcPrChange>
          </w:tcPr>
          <w:p w14:paraId="3D9044BD" w14:textId="239B71B8" w:rsidR="008E010E" w:rsidRPr="00744E3F" w:rsidDel="009B47BA" w:rsidRDefault="008E010E">
            <w:pPr>
              <w:ind w:left="113" w:right="113"/>
              <w:rPr>
                <w:del w:id="26682" w:author="Στάθης Καπ" w:date="2023-02-26T09:06:00Z"/>
                <w:sz w:val="18"/>
                <w:szCs w:val="18"/>
                <w:lang w:val="el-GR"/>
                <w:rPrChange w:id="26683" w:author="Στάθης Καπ" w:date="2023-03-03T06:42:00Z">
                  <w:rPr>
                    <w:del w:id="26684" w:author="Στάθης Καπ" w:date="2023-02-26T09:06:00Z"/>
                    <w:sz w:val="18"/>
                    <w:szCs w:val="18"/>
                  </w:rPr>
                </w:rPrChange>
              </w:rPr>
              <w:pPrChange w:id="26685" w:author="Στάθης Καπ" w:date="2023-02-26T08:48:00Z">
                <w:pPr/>
              </w:pPrChange>
            </w:pPr>
            <w:bookmarkStart w:id="26686" w:name="_Toc129057837"/>
            <w:bookmarkStart w:id="26687" w:name="_Toc129191672"/>
            <w:bookmarkStart w:id="26688" w:name="_Toc129198010"/>
            <w:bookmarkStart w:id="26689" w:name="_Toc129300536"/>
            <w:bookmarkEnd w:id="26686"/>
            <w:bookmarkEnd w:id="26687"/>
            <w:bookmarkEnd w:id="26688"/>
            <w:bookmarkEnd w:id="26689"/>
          </w:p>
        </w:tc>
        <w:bookmarkStart w:id="26690" w:name="_Toc129057838"/>
        <w:bookmarkStart w:id="26691" w:name="_Toc129191673"/>
        <w:bookmarkStart w:id="26692" w:name="_Toc129198011"/>
        <w:bookmarkStart w:id="26693" w:name="_Toc129300537"/>
        <w:bookmarkEnd w:id="26690"/>
        <w:bookmarkEnd w:id="26691"/>
        <w:bookmarkEnd w:id="26692"/>
        <w:bookmarkEnd w:id="26693"/>
      </w:tr>
      <w:tr w:rsidR="008E010E" w:rsidRPr="00D3106C" w:rsidDel="009B47BA" w14:paraId="47D296E7" w14:textId="697F20F0" w:rsidTr="00715EE1">
        <w:trPr>
          <w:gridAfter w:val="1"/>
          <w:wAfter w:w="51" w:type="dxa"/>
          <w:cantSplit/>
          <w:trHeight w:val="567"/>
          <w:del w:id="26694" w:author="Στάθης Καπ" w:date="2023-02-26T09:06:00Z"/>
        </w:trPr>
        <w:tc>
          <w:tcPr>
            <w:tcW w:w="627" w:type="dxa"/>
            <w:gridSpan w:val="2"/>
            <w:textDirection w:val="btLr"/>
            <w:tcPrChange w:id="26695" w:author="Στάθης Καπ" w:date="2023-02-26T08:48:00Z">
              <w:tcPr>
                <w:tcW w:w="627" w:type="dxa"/>
              </w:tcPr>
            </w:tcPrChange>
          </w:tcPr>
          <w:p w14:paraId="2BD6CC00" w14:textId="7AB99565" w:rsidR="008E010E" w:rsidRPr="00744E3F" w:rsidDel="009B47BA" w:rsidRDefault="008E010E">
            <w:pPr>
              <w:ind w:left="113" w:right="113"/>
              <w:rPr>
                <w:del w:id="26696" w:author="Στάθης Καπ" w:date="2023-02-26T09:06:00Z"/>
                <w:sz w:val="18"/>
                <w:szCs w:val="18"/>
                <w:lang w:val="el-GR"/>
                <w:rPrChange w:id="26697" w:author="Στάθης Καπ" w:date="2023-03-03T06:42:00Z">
                  <w:rPr>
                    <w:del w:id="26698" w:author="Στάθης Καπ" w:date="2023-02-26T09:06:00Z"/>
                    <w:sz w:val="18"/>
                    <w:szCs w:val="18"/>
                  </w:rPr>
                </w:rPrChange>
              </w:rPr>
              <w:pPrChange w:id="26699" w:author="Στάθης Καπ" w:date="2023-02-26T08:48:00Z">
                <w:pPr/>
              </w:pPrChange>
            </w:pPr>
            <w:del w:id="26700" w:author="Στάθης Καπ" w:date="2023-02-26T08:46:00Z">
              <w:r w:rsidRPr="006E0881" w:rsidDel="00715EE1">
                <w:rPr>
                  <w:sz w:val="18"/>
                  <w:szCs w:val="18"/>
                </w:rPr>
                <w:delText>Pr</w:delText>
              </w:r>
              <w:r w:rsidRPr="00744E3F" w:rsidDel="00715EE1">
                <w:rPr>
                  <w:sz w:val="18"/>
                  <w:szCs w:val="18"/>
                  <w:lang w:val="el-GR"/>
                  <w:rPrChange w:id="26701" w:author="Στάθης Καπ" w:date="2023-03-03T06:42:00Z">
                    <w:rPr>
                      <w:sz w:val="18"/>
                      <w:szCs w:val="18"/>
                    </w:rPr>
                  </w:rPrChange>
                </w:rPr>
                <w:delText>20</w:delText>
              </w:r>
            </w:del>
            <w:bookmarkStart w:id="26702" w:name="_Toc129057839"/>
            <w:bookmarkStart w:id="26703" w:name="_Toc129191674"/>
            <w:bookmarkStart w:id="26704" w:name="_Toc129198012"/>
            <w:bookmarkStart w:id="26705" w:name="_Toc129300538"/>
            <w:bookmarkEnd w:id="26702"/>
            <w:bookmarkEnd w:id="26703"/>
            <w:bookmarkEnd w:id="26704"/>
            <w:bookmarkEnd w:id="26705"/>
          </w:p>
        </w:tc>
        <w:tc>
          <w:tcPr>
            <w:tcW w:w="663" w:type="dxa"/>
            <w:textDirection w:val="btLr"/>
            <w:tcPrChange w:id="26706" w:author="Στάθης Καπ" w:date="2023-02-26T08:48:00Z">
              <w:tcPr>
                <w:tcW w:w="663" w:type="dxa"/>
              </w:tcPr>
            </w:tcPrChange>
          </w:tcPr>
          <w:p w14:paraId="6A5CD851" w14:textId="3CA54937" w:rsidR="008E010E" w:rsidRPr="00744E3F" w:rsidDel="009B47BA" w:rsidRDefault="008E010E">
            <w:pPr>
              <w:ind w:left="113" w:right="113"/>
              <w:rPr>
                <w:del w:id="26707" w:author="Στάθης Καπ" w:date="2023-02-26T09:06:00Z"/>
                <w:sz w:val="18"/>
                <w:szCs w:val="18"/>
                <w:lang w:val="el-GR"/>
                <w:rPrChange w:id="26708" w:author="Στάθης Καπ" w:date="2023-03-03T06:42:00Z">
                  <w:rPr>
                    <w:del w:id="26709" w:author="Στάθης Καπ" w:date="2023-02-26T09:06:00Z"/>
                    <w:sz w:val="18"/>
                    <w:szCs w:val="18"/>
                  </w:rPr>
                </w:rPrChange>
              </w:rPr>
              <w:pPrChange w:id="26710" w:author="Στάθης Καπ" w:date="2023-02-26T08:48:00Z">
                <w:pPr/>
              </w:pPrChange>
            </w:pPr>
            <w:bookmarkStart w:id="26711" w:name="_Toc129057840"/>
            <w:bookmarkStart w:id="26712" w:name="_Toc129191675"/>
            <w:bookmarkStart w:id="26713" w:name="_Toc129198013"/>
            <w:bookmarkStart w:id="26714" w:name="_Toc129300539"/>
            <w:bookmarkEnd w:id="26711"/>
            <w:bookmarkEnd w:id="26712"/>
            <w:bookmarkEnd w:id="26713"/>
            <w:bookmarkEnd w:id="26714"/>
          </w:p>
        </w:tc>
        <w:tc>
          <w:tcPr>
            <w:tcW w:w="764" w:type="dxa"/>
            <w:textDirection w:val="btLr"/>
            <w:tcPrChange w:id="26715" w:author="Στάθης Καπ" w:date="2023-02-26T08:48:00Z">
              <w:tcPr>
                <w:tcW w:w="764" w:type="dxa"/>
              </w:tcPr>
            </w:tcPrChange>
          </w:tcPr>
          <w:p w14:paraId="06E37DBC" w14:textId="2BF690D5" w:rsidR="008E010E" w:rsidRPr="00744E3F" w:rsidDel="009B47BA" w:rsidRDefault="008E010E">
            <w:pPr>
              <w:ind w:left="113" w:right="113"/>
              <w:rPr>
                <w:del w:id="26716" w:author="Στάθης Καπ" w:date="2023-02-26T09:06:00Z"/>
                <w:sz w:val="18"/>
                <w:szCs w:val="18"/>
                <w:lang w:val="el-GR"/>
                <w:rPrChange w:id="26717" w:author="Στάθης Καπ" w:date="2023-03-03T06:42:00Z">
                  <w:rPr>
                    <w:del w:id="26718" w:author="Στάθης Καπ" w:date="2023-02-26T09:06:00Z"/>
                    <w:sz w:val="18"/>
                    <w:szCs w:val="18"/>
                  </w:rPr>
                </w:rPrChange>
              </w:rPr>
              <w:pPrChange w:id="26719" w:author="Στάθης Καπ" w:date="2023-02-26T08:48:00Z">
                <w:pPr/>
              </w:pPrChange>
            </w:pPr>
            <w:bookmarkStart w:id="26720" w:name="_Toc129057841"/>
            <w:bookmarkStart w:id="26721" w:name="_Toc129191676"/>
            <w:bookmarkStart w:id="26722" w:name="_Toc129198014"/>
            <w:bookmarkStart w:id="26723" w:name="_Toc129300540"/>
            <w:bookmarkEnd w:id="26720"/>
            <w:bookmarkEnd w:id="26721"/>
            <w:bookmarkEnd w:id="26722"/>
            <w:bookmarkEnd w:id="26723"/>
          </w:p>
        </w:tc>
        <w:tc>
          <w:tcPr>
            <w:tcW w:w="630" w:type="dxa"/>
            <w:textDirection w:val="btLr"/>
            <w:tcPrChange w:id="26724" w:author="Στάθης Καπ" w:date="2023-02-26T08:48:00Z">
              <w:tcPr>
                <w:tcW w:w="630" w:type="dxa"/>
              </w:tcPr>
            </w:tcPrChange>
          </w:tcPr>
          <w:p w14:paraId="605B54C2" w14:textId="2D1F0AA8" w:rsidR="008E010E" w:rsidRPr="00744E3F" w:rsidDel="009B47BA" w:rsidRDefault="008E010E">
            <w:pPr>
              <w:ind w:left="113" w:right="113"/>
              <w:rPr>
                <w:del w:id="26725" w:author="Στάθης Καπ" w:date="2023-02-26T09:06:00Z"/>
                <w:sz w:val="18"/>
                <w:szCs w:val="18"/>
                <w:lang w:val="el-GR"/>
                <w:rPrChange w:id="26726" w:author="Στάθης Καπ" w:date="2023-03-03T06:42:00Z">
                  <w:rPr>
                    <w:del w:id="26727" w:author="Στάθης Καπ" w:date="2023-02-26T09:06:00Z"/>
                    <w:sz w:val="18"/>
                    <w:szCs w:val="18"/>
                  </w:rPr>
                </w:rPrChange>
              </w:rPr>
              <w:pPrChange w:id="26728" w:author="Στάθης Καπ" w:date="2023-02-26T08:48:00Z">
                <w:pPr/>
              </w:pPrChange>
            </w:pPr>
            <w:bookmarkStart w:id="26729" w:name="_Toc129057842"/>
            <w:bookmarkStart w:id="26730" w:name="_Toc129191677"/>
            <w:bookmarkStart w:id="26731" w:name="_Toc129198015"/>
            <w:bookmarkStart w:id="26732" w:name="_Toc129300541"/>
            <w:bookmarkEnd w:id="26729"/>
            <w:bookmarkEnd w:id="26730"/>
            <w:bookmarkEnd w:id="26731"/>
            <w:bookmarkEnd w:id="26732"/>
          </w:p>
        </w:tc>
        <w:tc>
          <w:tcPr>
            <w:tcW w:w="663" w:type="dxa"/>
            <w:textDirection w:val="btLr"/>
            <w:tcPrChange w:id="26733" w:author="Στάθης Καπ" w:date="2023-02-26T08:48:00Z">
              <w:tcPr>
                <w:tcW w:w="663" w:type="dxa"/>
              </w:tcPr>
            </w:tcPrChange>
          </w:tcPr>
          <w:p w14:paraId="2ACF90E9" w14:textId="1AE88941" w:rsidR="008E010E" w:rsidRPr="00744E3F" w:rsidDel="009B47BA" w:rsidRDefault="008E010E">
            <w:pPr>
              <w:ind w:left="113" w:right="113"/>
              <w:rPr>
                <w:del w:id="26734" w:author="Στάθης Καπ" w:date="2023-02-26T09:06:00Z"/>
                <w:sz w:val="18"/>
                <w:szCs w:val="18"/>
                <w:lang w:val="el-GR"/>
                <w:rPrChange w:id="26735" w:author="Στάθης Καπ" w:date="2023-03-03T06:42:00Z">
                  <w:rPr>
                    <w:del w:id="26736" w:author="Στάθης Καπ" w:date="2023-02-26T09:06:00Z"/>
                    <w:sz w:val="18"/>
                    <w:szCs w:val="18"/>
                  </w:rPr>
                </w:rPrChange>
              </w:rPr>
              <w:pPrChange w:id="26737" w:author="Στάθης Καπ" w:date="2023-02-26T08:48:00Z">
                <w:pPr/>
              </w:pPrChange>
            </w:pPr>
            <w:bookmarkStart w:id="26738" w:name="_Toc129057843"/>
            <w:bookmarkStart w:id="26739" w:name="_Toc129191678"/>
            <w:bookmarkStart w:id="26740" w:name="_Toc129198016"/>
            <w:bookmarkStart w:id="26741" w:name="_Toc129300542"/>
            <w:bookmarkEnd w:id="26738"/>
            <w:bookmarkEnd w:id="26739"/>
            <w:bookmarkEnd w:id="26740"/>
            <w:bookmarkEnd w:id="26741"/>
          </w:p>
        </w:tc>
        <w:tc>
          <w:tcPr>
            <w:tcW w:w="764" w:type="dxa"/>
            <w:textDirection w:val="btLr"/>
            <w:tcPrChange w:id="26742" w:author="Στάθης Καπ" w:date="2023-02-26T08:48:00Z">
              <w:tcPr>
                <w:tcW w:w="764" w:type="dxa"/>
              </w:tcPr>
            </w:tcPrChange>
          </w:tcPr>
          <w:p w14:paraId="77F70CD6" w14:textId="65E63B42" w:rsidR="008E010E" w:rsidRPr="00744E3F" w:rsidDel="009B47BA" w:rsidRDefault="008E010E">
            <w:pPr>
              <w:ind w:left="113" w:right="113"/>
              <w:rPr>
                <w:del w:id="26743" w:author="Στάθης Καπ" w:date="2023-02-26T09:06:00Z"/>
                <w:sz w:val="18"/>
                <w:szCs w:val="18"/>
                <w:lang w:val="el-GR"/>
                <w:rPrChange w:id="26744" w:author="Στάθης Καπ" w:date="2023-03-03T06:42:00Z">
                  <w:rPr>
                    <w:del w:id="26745" w:author="Στάθης Καπ" w:date="2023-02-26T09:06:00Z"/>
                    <w:sz w:val="18"/>
                    <w:szCs w:val="18"/>
                  </w:rPr>
                </w:rPrChange>
              </w:rPr>
              <w:pPrChange w:id="26746" w:author="Στάθης Καπ" w:date="2023-02-26T08:48:00Z">
                <w:pPr/>
              </w:pPrChange>
            </w:pPr>
            <w:bookmarkStart w:id="26747" w:name="_Toc129057844"/>
            <w:bookmarkStart w:id="26748" w:name="_Toc129191679"/>
            <w:bookmarkStart w:id="26749" w:name="_Toc129198017"/>
            <w:bookmarkStart w:id="26750" w:name="_Toc129300543"/>
            <w:bookmarkEnd w:id="26747"/>
            <w:bookmarkEnd w:id="26748"/>
            <w:bookmarkEnd w:id="26749"/>
            <w:bookmarkEnd w:id="26750"/>
          </w:p>
        </w:tc>
        <w:tc>
          <w:tcPr>
            <w:tcW w:w="630" w:type="dxa"/>
            <w:textDirection w:val="btLr"/>
            <w:tcPrChange w:id="26751" w:author="Στάθης Καπ" w:date="2023-02-26T08:48:00Z">
              <w:tcPr>
                <w:tcW w:w="630" w:type="dxa"/>
              </w:tcPr>
            </w:tcPrChange>
          </w:tcPr>
          <w:p w14:paraId="5BB477E9" w14:textId="4C7C391A" w:rsidR="008E010E" w:rsidRPr="00744E3F" w:rsidDel="009B47BA" w:rsidRDefault="008E010E">
            <w:pPr>
              <w:ind w:left="113" w:right="113"/>
              <w:rPr>
                <w:del w:id="26752" w:author="Στάθης Καπ" w:date="2023-02-26T09:06:00Z"/>
                <w:sz w:val="18"/>
                <w:szCs w:val="18"/>
                <w:lang w:val="el-GR"/>
                <w:rPrChange w:id="26753" w:author="Στάθης Καπ" w:date="2023-03-03T06:42:00Z">
                  <w:rPr>
                    <w:del w:id="26754" w:author="Στάθης Καπ" w:date="2023-02-26T09:06:00Z"/>
                    <w:sz w:val="18"/>
                    <w:szCs w:val="18"/>
                  </w:rPr>
                </w:rPrChange>
              </w:rPr>
              <w:pPrChange w:id="26755" w:author="Στάθης Καπ" w:date="2023-02-26T08:48:00Z">
                <w:pPr/>
              </w:pPrChange>
            </w:pPr>
            <w:bookmarkStart w:id="26756" w:name="_Toc129057845"/>
            <w:bookmarkStart w:id="26757" w:name="_Toc129191680"/>
            <w:bookmarkStart w:id="26758" w:name="_Toc129198018"/>
            <w:bookmarkStart w:id="26759" w:name="_Toc129300544"/>
            <w:bookmarkEnd w:id="26756"/>
            <w:bookmarkEnd w:id="26757"/>
            <w:bookmarkEnd w:id="26758"/>
            <w:bookmarkEnd w:id="26759"/>
          </w:p>
        </w:tc>
        <w:tc>
          <w:tcPr>
            <w:tcW w:w="663" w:type="dxa"/>
            <w:textDirection w:val="btLr"/>
            <w:tcPrChange w:id="26760" w:author="Στάθης Καπ" w:date="2023-02-26T08:48:00Z">
              <w:tcPr>
                <w:tcW w:w="663" w:type="dxa"/>
              </w:tcPr>
            </w:tcPrChange>
          </w:tcPr>
          <w:p w14:paraId="3568FD63" w14:textId="54A78A63" w:rsidR="008E010E" w:rsidRPr="00744E3F" w:rsidDel="009B47BA" w:rsidRDefault="008E010E">
            <w:pPr>
              <w:ind w:left="113" w:right="113"/>
              <w:rPr>
                <w:del w:id="26761" w:author="Στάθης Καπ" w:date="2023-02-26T09:06:00Z"/>
                <w:sz w:val="18"/>
                <w:szCs w:val="18"/>
                <w:lang w:val="el-GR"/>
                <w:rPrChange w:id="26762" w:author="Στάθης Καπ" w:date="2023-03-03T06:42:00Z">
                  <w:rPr>
                    <w:del w:id="26763" w:author="Στάθης Καπ" w:date="2023-02-26T09:06:00Z"/>
                    <w:sz w:val="18"/>
                    <w:szCs w:val="18"/>
                  </w:rPr>
                </w:rPrChange>
              </w:rPr>
              <w:pPrChange w:id="26764" w:author="Στάθης Καπ" w:date="2023-02-26T08:48:00Z">
                <w:pPr/>
              </w:pPrChange>
            </w:pPr>
            <w:bookmarkStart w:id="26765" w:name="_Toc129057846"/>
            <w:bookmarkStart w:id="26766" w:name="_Toc129191681"/>
            <w:bookmarkStart w:id="26767" w:name="_Toc129198019"/>
            <w:bookmarkStart w:id="26768" w:name="_Toc129300545"/>
            <w:bookmarkEnd w:id="26765"/>
            <w:bookmarkEnd w:id="26766"/>
            <w:bookmarkEnd w:id="26767"/>
            <w:bookmarkEnd w:id="26768"/>
          </w:p>
        </w:tc>
        <w:tc>
          <w:tcPr>
            <w:tcW w:w="764" w:type="dxa"/>
            <w:textDirection w:val="btLr"/>
            <w:tcPrChange w:id="26769" w:author="Στάθης Καπ" w:date="2023-02-26T08:48:00Z">
              <w:tcPr>
                <w:tcW w:w="764" w:type="dxa"/>
              </w:tcPr>
            </w:tcPrChange>
          </w:tcPr>
          <w:p w14:paraId="17CD8D58" w14:textId="3A74E00A" w:rsidR="008E010E" w:rsidRPr="00744E3F" w:rsidDel="009B47BA" w:rsidRDefault="008E010E">
            <w:pPr>
              <w:ind w:left="113" w:right="113"/>
              <w:rPr>
                <w:del w:id="26770" w:author="Στάθης Καπ" w:date="2023-02-26T09:06:00Z"/>
                <w:sz w:val="18"/>
                <w:szCs w:val="18"/>
                <w:lang w:val="el-GR"/>
                <w:rPrChange w:id="26771" w:author="Στάθης Καπ" w:date="2023-03-03T06:42:00Z">
                  <w:rPr>
                    <w:del w:id="26772" w:author="Στάθης Καπ" w:date="2023-02-26T09:06:00Z"/>
                    <w:sz w:val="18"/>
                    <w:szCs w:val="18"/>
                  </w:rPr>
                </w:rPrChange>
              </w:rPr>
              <w:pPrChange w:id="26773" w:author="Στάθης Καπ" w:date="2023-02-26T08:48:00Z">
                <w:pPr/>
              </w:pPrChange>
            </w:pPr>
            <w:bookmarkStart w:id="26774" w:name="_Toc129057847"/>
            <w:bookmarkStart w:id="26775" w:name="_Toc129191682"/>
            <w:bookmarkStart w:id="26776" w:name="_Toc129198020"/>
            <w:bookmarkStart w:id="26777" w:name="_Toc129300546"/>
            <w:bookmarkEnd w:id="26774"/>
            <w:bookmarkEnd w:id="26775"/>
            <w:bookmarkEnd w:id="26776"/>
            <w:bookmarkEnd w:id="26777"/>
          </w:p>
        </w:tc>
        <w:tc>
          <w:tcPr>
            <w:tcW w:w="630" w:type="dxa"/>
            <w:textDirection w:val="btLr"/>
            <w:tcPrChange w:id="26778" w:author="Στάθης Καπ" w:date="2023-02-26T08:48:00Z">
              <w:tcPr>
                <w:tcW w:w="630" w:type="dxa"/>
              </w:tcPr>
            </w:tcPrChange>
          </w:tcPr>
          <w:p w14:paraId="43B41C4B" w14:textId="30C3C4F0" w:rsidR="008E010E" w:rsidRPr="00744E3F" w:rsidDel="009B47BA" w:rsidRDefault="008E010E">
            <w:pPr>
              <w:ind w:left="113" w:right="113"/>
              <w:rPr>
                <w:del w:id="26779" w:author="Στάθης Καπ" w:date="2023-02-26T09:06:00Z"/>
                <w:sz w:val="18"/>
                <w:szCs w:val="18"/>
                <w:lang w:val="el-GR"/>
                <w:rPrChange w:id="26780" w:author="Στάθης Καπ" w:date="2023-03-03T06:42:00Z">
                  <w:rPr>
                    <w:del w:id="26781" w:author="Στάθης Καπ" w:date="2023-02-26T09:06:00Z"/>
                    <w:sz w:val="18"/>
                    <w:szCs w:val="18"/>
                  </w:rPr>
                </w:rPrChange>
              </w:rPr>
              <w:pPrChange w:id="26782" w:author="Στάθης Καπ" w:date="2023-02-26T08:48:00Z">
                <w:pPr/>
              </w:pPrChange>
            </w:pPr>
            <w:bookmarkStart w:id="26783" w:name="_Toc129057848"/>
            <w:bookmarkStart w:id="26784" w:name="_Toc129191683"/>
            <w:bookmarkStart w:id="26785" w:name="_Toc129198021"/>
            <w:bookmarkStart w:id="26786" w:name="_Toc129300547"/>
            <w:bookmarkEnd w:id="26783"/>
            <w:bookmarkEnd w:id="26784"/>
            <w:bookmarkEnd w:id="26785"/>
            <w:bookmarkEnd w:id="26786"/>
          </w:p>
        </w:tc>
        <w:tc>
          <w:tcPr>
            <w:tcW w:w="654" w:type="dxa"/>
            <w:textDirection w:val="btLr"/>
            <w:tcPrChange w:id="26787" w:author="Στάθης Καπ" w:date="2023-02-26T08:48:00Z">
              <w:tcPr>
                <w:tcW w:w="654" w:type="dxa"/>
              </w:tcPr>
            </w:tcPrChange>
          </w:tcPr>
          <w:p w14:paraId="6FAE5358" w14:textId="6166F4D7" w:rsidR="008E010E" w:rsidRPr="00744E3F" w:rsidDel="009B47BA" w:rsidRDefault="009E2733">
            <w:pPr>
              <w:ind w:left="113" w:right="113"/>
              <w:rPr>
                <w:del w:id="26788" w:author="Στάθης Καπ" w:date="2023-02-26T09:06:00Z"/>
                <w:sz w:val="18"/>
                <w:szCs w:val="18"/>
                <w:lang w:val="el-GR"/>
                <w:rPrChange w:id="26789" w:author="Στάθης Καπ" w:date="2023-03-03T06:42:00Z">
                  <w:rPr>
                    <w:del w:id="26790" w:author="Στάθης Καπ" w:date="2023-02-26T09:06:00Z"/>
                    <w:sz w:val="18"/>
                    <w:szCs w:val="18"/>
                  </w:rPr>
                </w:rPrChange>
              </w:rPr>
              <w:pPrChange w:id="26791" w:author="Στάθης Καπ" w:date="2023-02-26T08:48:00Z">
                <w:pPr/>
              </w:pPrChange>
            </w:pPr>
            <w:del w:id="26792" w:author="Στάθης Καπ" w:date="2023-02-26T08:46:00Z">
              <w:r w:rsidRPr="00744E3F" w:rsidDel="00715EE1">
                <w:rPr>
                  <w:sz w:val="18"/>
                  <w:szCs w:val="18"/>
                  <w:lang w:val="el-GR"/>
                  <w:rPrChange w:id="26793" w:author="Στάθης Καπ" w:date="2023-03-03T06:42:00Z">
                    <w:rPr>
                      <w:sz w:val="18"/>
                      <w:szCs w:val="18"/>
                    </w:rPr>
                  </w:rPrChange>
                </w:rPr>
                <w:delText>479</w:delText>
              </w:r>
            </w:del>
            <w:bookmarkStart w:id="26794" w:name="_Toc129057849"/>
            <w:bookmarkStart w:id="26795" w:name="_Toc129191684"/>
            <w:bookmarkStart w:id="26796" w:name="_Toc129198022"/>
            <w:bookmarkStart w:id="26797" w:name="_Toc129300548"/>
            <w:bookmarkEnd w:id="26794"/>
            <w:bookmarkEnd w:id="26795"/>
            <w:bookmarkEnd w:id="26796"/>
            <w:bookmarkEnd w:id="26797"/>
          </w:p>
        </w:tc>
        <w:tc>
          <w:tcPr>
            <w:tcW w:w="754" w:type="dxa"/>
            <w:textDirection w:val="btLr"/>
            <w:tcPrChange w:id="26798" w:author="Στάθης Καπ" w:date="2023-02-26T08:48:00Z">
              <w:tcPr>
                <w:tcW w:w="754" w:type="dxa"/>
              </w:tcPr>
            </w:tcPrChange>
          </w:tcPr>
          <w:p w14:paraId="0DC0389B" w14:textId="45CBCB26" w:rsidR="008E010E" w:rsidRPr="00744E3F" w:rsidDel="009B47BA" w:rsidRDefault="008E010E">
            <w:pPr>
              <w:ind w:left="113" w:right="113"/>
              <w:rPr>
                <w:del w:id="26799" w:author="Στάθης Καπ" w:date="2023-02-26T09:06:00Z"/>
                <w:sz w:val="18"/>
                <w:szCs w:val="18"/>
                <w:lang w:val="el-GR"/>
                <w:rPrChange w:id="26800" w:author="Στάθης Καπ" w:date="2023-03-03T06:42:00Z">
                  <w:rPr>
                    <w:del w:id="26801" w:author="Στάθης Καπ" w:date="2023-02-26T09:06:00Z"/>
                    <w:sz w:val="18"/>
                    <w:szCs w:val="18"/>
                  </w:rPr>
                </w:rPrChange>
              </w:rPr>
              <w:pPrChange w:id="26802" w:author="Στάθης Καπ" w:date="2023-02-26T08:48:00Z">
                <w:pPr/>
              </w:pPrChange>
            </w:pPr>
            <w:bookmarkStart w:id="26803" w:name="_Toc129057850"/>
            <w:bookmarkStart w:id="26804" w:name="_Toc129191685"/>
            <w:bookmarkStart w:id="26805" w:name="_Toc129198023"/>
            <w:bookmarkStart w:id="26806" w:name="_Toc129300549"/>
            <w:bookmarkEnd w:id="26803"/>
            <w:bookmarkEnd w:id="26804"/>
            <w:bookmarkEnd w:id="26805"/>
            <w:bookmarkEnd w:id="26806"/>
          </w:p>
        </w:tc>
        <w:tc>
          <w:tcPr>
            <w:tcW w:w="622" w:type="dxa"/>
            <w:textDirection w:val="btLr"/>
            <w:tcPrChange w:id="26807" w:author="Στάθης Καπ" w:date="2023-02-26T08:48:00Z">
              <w:tcPr>
                <w:tcW w:w="622" w:type="dxa"/>
              </w:tcPr>
            </w:tcPrChange>
          </w:tcPr>
          <w:p w14:paraId="22483980" w14:textId="363D51FD" w:rsidR="008E010E" w:rsidRPr="00744E3F" w:rsidDel="009B47BA" w:rsidRDefault="008E010E">
            <w:pPr>
              <w:ind w:left="113" w:right="113"/>
              <w:rPr>
                <w:del w:id="26808" w:author="Στάθης Καπ" w:date="2023-02-26T09:06:00Z"/>
                <w:sz w:val="18"/>
                <w:szCs w:val="18"/>
                <w:lang w:val="el-GR"/>
                <w:rPrChange w:id="26809" w:author="Στάθης Καπ" w:date="2023-03-03T06:42:00Z">
                  <w:rPr>
                    <w:del w:id="26810" w:author="Στάθης Καπ" w:date="2023-02-26T09:06:00Z"/>
                    <w:sz w:val="18"/>
                    <w:szCs w:val="18"/>
                  </w:rPr>
                </w:rPrChange>
              </w:rPr>
              <w:pPrChange w:id="26811" w:author="Στάθης Καπ" w:date="2023-02-26T08:48:00Z">
                <w:pPr/>
              </w:pPrChange>
            </w:pPr>
            <w:bookmarkStart w:id="26812" w:name="_Toc129057851"/>
            <w:bookmarkStart w:id="26813" w:name="_Toc129191686"/>
            <w:bookmarkStart w:id="26814" w:name="_Toc129198024"/>
            <w:bookmarkStart w:id="26815" w:name="_Toc129300550"/>
            <w:bookmarkEnd w:id="26812"/>
            <w:bookmarkEnd w:id="26813"/>
            <w:bookmarkEnd w:id="26814"/>
            <w:bookmarkEnd w:id="26815"/>
          </w:p>
        </w:tc>
        <w:bookmarkStart w:id="26816" w:name="_Toc129057852"/>
        <w:bookmarkStart w:id="26817" w:name="_Toc129191687"/>
        <w:bookmarkStart w:id="26818" w:name="_Toc129198025"/>
        <w:bookmarkStart w:id="26819" w:name="_Toc129300551"/>
        <w:bookmarkEnd w:id="26816"/>
        <w:bookmarkEnd w:id="26817"/>
        <w:bookmarkEnd w:id="26818"/>
        <w:bookmarkEnd w:id="26819"/>
      </w:tr>
      <w:tr w:rsidR="008E010E" w:rsidRPr="00D3106C" w:rsidDel="009B47BA" w14:paraId="46A82CFE" w14:textId="3397A3C8" w:rsidTr="00715EE1">
        <w:trPr>
          <w:gridAfter w:val="1"/>
          <w:wAfter w:w="51" w:type="dxa"/>
          <w:cantSplit/>
          <w:trHeight w:val="567"/>
          <w:del w:id="26820" w:author="Στάθης Καπ" w:date="2023-02-26T09:06:00Z"/>
        </w:trPr>
        <w:tc>
          <w:tcPr>
            <w:tcW w:w="627" w:type="dxa"/>
            <w:gridSpan w:val="2"/>
            <w:textDirection w:val="btLr"/>
            <w:tcPrChange w:id="26821" w:author="Στάθης Καπ" w:date="2023-02-26T08:48:00Z">
              <w:tcPr>
                <w:tcW w:w="627" w:type="dxa"/>
              </w:tcPr>
            </w:tcPrChange>
          </w:tcPr>
          <w:p w14:paraId="74F3E69E" w14:textId="4D1F82B6" w:rsidR="008E010E" w:rsidRPr="00744E3F" w:rsidDel="009B47BA" w:rsidRDefault="008E010E">
            <w:pPr>
              <w:ind w:left="113" w:right="113"/>
              <w:rPr>
                <w:del w:id="26822" w:author="Στάθης Καπ" w:date="2023-02-26T09:06:00Z"/>
                <w:sz w:val="18"/>
                <w:szCs w:val="18"/>
                <w:lang w:val="el-GR"/>
                <w:rPrChange w:id="26823" w:author="Στάθης Καπ" w:date="2023-03-03T06:42:00Z">
                  <w:rPr>
                    <w:del w:id="26824" w:author="Στάθης Καπ" w:date="2023-02-26T09:06:00Z"/>
                    <w:sz w:val="18"/>
                    <w:szCs w:val="18"/>
                  </w:rPr>
                </w:rPrChange>
              </w:rPr>
              <w:pPrChange w:id="26825" w:author="Στάθης Καπ" w:date="2023-02-26T08:48:00Z">
                <w:pPr/>
              </w:pPrChange>
            </w:pPr>
            <w:del w:id="26826" w:author="Στάθης Καπ" w:date="2023-02-26T08:46:00Z">
              <w:r w:rsidRPr="006E0881" w:rsidDel="00715EE1">
                <w:rPr>
                  <w:sz w:val="18"/>
                  <w:szCs w:val="18"/>
                </w:rPr>
                <w:delText>avg</w:delText>
              </w:r>
            </w:del>
            <w:bookmarkStart w:id="26827" w:name="_Toc129057853"/>
            <w:bookmarkStart w:id="26828" w:name="_Toc129191688"/>
            <w:bookmarkStart w:id="26829" w:name="_Toc129198026"/>
            <w:bookmarkStart w:id="26830" w:name="_Toc129300552"/>
            <w:bookmarkEnd w:id="26827"/>
            <w:bookmarkEnd w:id="26828"/>
            <w:bookmarkEnd w:id="26829"/>
            <w:bookmarkEnd w:id="26830"/>
          </w:p>
        </w:tc>
        <w:tc>
          <w:tcPr>
            <w:tcW w:w="663" w:type="dxa"/>
            <w:textDirection w:val="btLr"/>
            <w:tcPrChange w:id="26831" w:author="Στάθης Καπ" w:date="2023-02-26T08:48:00Z">
              <w:tcPr>
                <w:tcW w:w="663" w:type="dxa"/>
              </w:tcPr>
            </w:tcPrChange>
          </w:tcPr>
          <w:p w14:paraId="4BE33F46" w14:textId="4CE64CB2" w:rsidR="008E010E" w:rsidRPr="00744E3F" w:rsidDel="009B47BA" w:rsidRDefault="008E010E">
            <w:pPr>
              <w:ind w:left="113" w:right="113"/>
              <w:rPr>
                <w:del w:id="26832" w:author="Στάθης Καπ" w:date="2023-02-26T09:06:00Z"/>
                <w:sz w:val="18"/>
                <w:szCs w:val="18"/>
                <w:lang w:val="el-GR"/>
                <w:rPrChange w:id="26833" w:author="Στάθης Καπ" w:date="2023-03-03T06:42:00Z">
                  <w:rPr>
                    <w:del w:id="26834" w:author="Στάθης Καπ" w:date="2023-02-26T09:06:00Z"/>
                    <w:sz w:val="18"/>
                    <w:szCs w:val="18"/>
                  </w:rPr>
                </w:rPrChange>
              </w:rPr>
              <w:pPrChange w:id="26835" w:author="Στάθης Καπ" w:date="2023-02-26T08:48:00Z">
                <w:pPr/>
              </w:pPrChange>
            </w:pPr>
            <w:bookmarkStart w:id="26836" w:name="_Toc129057854"/>
            <w:bookmarkStart w:id="26837" w:name="_Toc129191689"/>
            <w:bookmarkStart w:id="26838" w:name="_Toc129198027"/>
            <w:bookmarkStart w:id="26839" w:name="_Toc129300553"/>
            <w:bookmarkEnd w:id="26836"/>
            <w:bookmarkEnd w:id="26837"/>
            <w:bookmarkEnd w:id="26838"/>
            <w:bookmarkEnd w:id="26839"/>
          </w:p>
        </w:tc>
        <w:tc>
          <w:tcPr>
            <w:tcW w:w="764" w:type="dxa"/>
            <w:textDirection w:val="btLr"/>
            <w:tcPrChange w:id="26840" w:author="Στάθης Καπ" w:date="2023-02-26T08:48:00Z">
              <w:tcPr>
                <w:tcW w:w="764" w:type="dxa"/>
              </w:tcPr>
            </w:tcPrChange>
          </w:tcPr>
          <w:p w14:paraId="67FF2E47" w14:textId="3A191491" w:rsidR="008E010E" w:rsidRPr="00744E3F" w:rsidDel="009B47BA" w:rsidRDefault="008E010E">
            <w:pPr>
              <w:ind w:left="113" w:right="113"/>
              <w:rPr>
                <w:del w:id="26841" w:author="Στάθης Καπ" w:date="2023-02-26T09:06:00Z"/>
                <w:sz w:val="18"/>
                <w:szCs w:val="18"/>
                <w:lang w:val="el-GR"/>
                <w:rPrChange w:id="26842" w:author="Στάθης Καπ" w:date="2023-03-03T06:42:00Z">
                  <w:rPr>
                    <w:del w:id="26843" w:author="Στάθης Καπ" w:date="2023-02-26T09:06:00Z"/>
                    <w:sz w:val="18"/>
                    <w:szCs w:val="18"/>
                  </w:rPr>
                </w:rPrChange>
              </w:rPr>
              <w:pPrChange w:id="26844" w:author="Στάθης Καπ" w:date="2023-02-26T08:48:00Z">
                <w:pPr/>
              </w:pPrChange>
            </w:pPr>
            <w:bookmarkStart w:id="26845" w:name="_Toc129057855"/>
            <w:bookmarkStart w:id="26846" w:name="_Toc129191690"/>
            <w:bookmarkStart w:id="26847" w:name="_Toc129198028"/>
            <w:bookmarkStart w:id="26848" w:name="_Toc129300554"/>
            <w:bookmarkEnd w:id="26845"/>
            <w:bookmarkEnd w:id="26846"/>
            <w:bookmarkEnd w:id="26847"/>
            <w:bookmarkEnd w:id="26848"/>
          </w:p>
        </w:tc>
        <w:tc>
          <w:tcPr>
            <w:tcW w:w="630" w:type="dxa"/>
            <w:textDirection w:val="btLr"/>
            <w:tcPrChange w:id="26849" w:author="Στάθης Καπ" w:date="2023-02-26T08:48:00Z">
              <w:tcPr>
                <w:tcW w:w="630" w:type="dxa"/>
              </w:tcPr>
            </w:tcPrChange>
          </w:tcPr>
          <w:p w14:paraId="439F4F6E" w14:textId="6F36D896" w:rsidR="008E010E" w:rsidRPr="00744E3F" w:rsidDel="009B47BA" w:rsidRDefault="008E010E">
            <w:pPr>
              <w:ind w:left="113" w:right="113"/>
              <w:rPr>
                <w:del w:id="26850" w:author="Στάθης Καπ" w:date="2023-02-26T09:06:00Z"/>
                <w:sz w:val="18"/>
                <w:szCs w:val="18"/>
                <w:lang w:val="el-GR"/>
                <w:rPrChange w:id="26851" w:author="Στάθης Καπ" w:date="2023-03-03T06:42:00Z">
                  <w:rPr>
                    <w:del w:id="26852" w:author="Στάθης Καπ" w:date="2023-02-26T09:06:00Z"/>
                    <w:sz w:val="18"/>
                    <w:szCs w:val="18"/>
                  </w:rPr>
                </w:rPrChange>
              </w:rPr>
              <w:pPrChange w:id="26853" w:author="Στάθης Καπ" w:date="2023-02-26T08:48:00Z">
                <w:pPr/>
              </w:pPrChange>
            </w:pPr>
            <w:bookmarkStart w:id="26854" w:name="_Toc129057856"/>
            <w:bookmarkStart w:id="26855" w:name="_Toc129191691"/>
            <w:bookmarkStart w:id="26856" w:name="_Toc129198029"/>
            <w:bookmarkStart w:id="26857" w:name="_Toc129300555"/>
            <w:bookmarkEnd w:id="26854"/>
            <w:bookmarkEnd w:id="26855"/>
            <w:bookmarkEnd w:id="26856"/>
            <w:bookmarkEnd w:id="26857"/>
          </w:p>
        </w:tc>
        <w:tc>
          <w:tcPr>
            <w:tcW w:w="663" w:type="dxa"/>
            <w:textDirection w:val="btLr"/>
            <w:tcPrChange w:id="26858" w:author="Στάθης Καπ" w:date="2023-02-26T08:48:00Z">
              <w:tcPr>
                <w:tcW w:w="663" w:type="dxa"/>
              </w:tcPr>
            </w:tcPrChange>
          </w:tcPr>
          <w:p w14:paraId="51B70F8B" w14:textId="261FF17F" w:rsidR="008E010E" w:rsidRPr="00744E3F" w:rsidDel="009B47BA" w:rsidRDefault="008E010E">
            <w:pPr>
              <w:ind w:left="113" w:right="113"/>
              <w:rPr>
                <w:del w:id="26859" w:author="Στάθης Καπ" w:date="2023-02-26T09:06:00Z"/>
                <w:sz w:val="18"/>
                <w:szCs w:val="18"/>
                <w:lang w:val="el-GR"/>
                <w:rPrChange w:id="26860" w:author="Στάθης Καπ" w:date="2023-03-03T06:42:00Z">
                  <w:rPr>
                    <w:del w:id="26861" w:author="Στάθης Καπ" w:date="2023-02-26T09:06:00Z"/>
                    <w:sz w:val="18"/>
                    <w:szCs w:val="18"/>
                  </w:rPr>
                </w:rPrChange>
              </w:rPr>
              <w:pPrChange w:id="26862" w:author="Στάθης Καπ" w:date="2023-02-26T08:48:00Z">
                <w:pPr/>
              </w:pPrChange>
            </w:pPr>
            <w:bookmarkStart w:id="26863" w:name="_Toc129057857"/>
            <w:bookmarkStart w:id="26864" w:name="_Toc129191692"/>
            <w:bookmarkStart w:id="26865" w:name="_Toc129198030"/>
            <w:bookmarkStart w:id="26866" w:name="_Toc129300556"/>
            <w:bookmarkEnd w:id="26863"/>
            <w:bookmarkEnd w:id="26864"/>
            <w:bookmarkEnd w:id="26865"/>
            <w:bookmarkEnd w:id="26866"/>
          </w:p>
        </w:tc>
        <w:tc>
          <w:tcPr>
            <w:tcW w:w="764" w:type="dxa"/>
            <w:textDirection w:val="btLr"/>
            <w:tcPrChange w:id="26867" w:author="Στάθης Καπ" w:date="2023-02-26T08:48:00Z">
              <w:tcPr>
                <w:tcW w:w="764" w:type="dxa"/>
              </w:tcPr>
            </w:tcPrChange>
          </w:tcPr>
          <w:p w14:paraId="76DC2681" w14:textId="32806A7B" w:rsidR="008E010E" w:rsidRPr="00744E3F" w:rsidDel="009B47BA" w:rsidRDefault="008E010E">
            <w:pPr>
              <w:ind w:left="113" w:right="113"/>
              <w:rPr>
                <w:del w:id="26868" w:author="Στάθης Καπ" w:date="2023-02-26T09:06:00Z"/>
                <w:sz w:val="18"/>
                <w:szCs w:val="18"/>
                <w:lang w:val="el-GR"/>
                <w:rPrChange w:id="26869" w:author="Στάθης Καπ" w:date="2023-03-03T06:42:00Z">
                  <w:rPr>
                    <w:del w:id="26870" w:author="Στάθης Καπ" w:date="2023-02-26T09:06:00Z"/>
                    <w:sz w:val="18"/>
                    <w:szCs w:val="18"/>
                  </w:rPr>
                </w:rPrChange>
              </w:rPr>
              <w:pPrChange w:id="26871" w:author="Στάθης Καπ" w:date="2023-02-26T08:48:00Z">
                <w:pPr/>
              </w:pPrChange>
            </w:pPr>
            <w:bookmarkStart w:id="26872" w:name="_Toc129057858"/>
            <w:bookmarkStart w:id="26873" w:name="_Toc129191693"/>
            <w:bookmarkStart w:id="26874" w:name="_Toc129198031"/>
            <w:bookmarkStart w:id="26875" w:name="_Toc129300557"/>
            <w:bookmarkEnd w:id="26872"/>
            <w:bookmarkEnd w:id="26873"/>
            <w:bookmarkEnd w:id="26874"/>
            <w:bookmarkEnd w:id="26875"/>
          </w:p>
        </w:tc>
        <w:tc>
          <w:tcPr>
            <w:tcW w:w="630" w:type="dxa"/>
            <w:textDirection w:val="btLr"/>
            <w:tcPrChange w:id="26876" w:author="Στάθης Καπ" w:date="2023-02-26T08:48:00Z">
              <w:tcPr>
                <w:tcW w:w="630" w:type="dxa"/>
              </w:tcPr>
            </w:tcPrChange>
          </w:tcPr>
          <w:p w14:paraId="76BE08FD" w14:textId="0381C641" w:rsidR="008E010E" w:rsidRPr="00744E3F" w:rsidDel="009B47BA" w:rsidRDefault="008E010E">
            <w:pPr>
              <w:ind w:left="113" w:right="113"/>
              <w:rPr>
                <w:del w:id="26877" w:author="Στάθης Καπ" w:date="2023-02-26T09:06:00Z"/>
                <w:sz w:val="18"/>
                <w:szCs w:val="18"/>
                <w:lang w:val="el-GR"/>
                <w:rPrChange w:id="26878" w:author="Στάθης Καπ" w:date="2023-03-03T06:42:00Z">
                  <w:rPr>
                    <w:del w:id="26879" w:author="Στάθης Καπ" w:date="2023-02-26T09:06:00Z"/>
                    <w:sz w:val="18"/>
                    <w:szCs w:val="18"/>
                  </w:rPr>
                </w:rPrChange>
              </w:rPr>
              <w:pPrChange w:id="26880" w:author="Στάθης Καπ" w:date="2023-02-26T08:48:00Z">
                <w:pPr/>
              </w:pPrChange>
            </w:pPr>
            <w:bookmarkStart w:id="26881" w:name="_Toc129057859"/>
            <w:bookmarkStart w:id="26882" w:name="_Toc129191694"/>
            <w:bookmarkStart w:id="26883" w:name="_Toc129198032"/>
            <w:bookmarkStart w:id="26884" w:name="_Toc129300558"/>
            <w:bookmarkEnd w:id="26881"/>
            <w:bookmarkEnd w:id="26882"/>
            <w:bookmarkEnd w:id="26883"/>
            <w:bookmarkEnd w:id="26884"/>
          </w:p>
        </w:tc>
        <w:tc>
          <w:tcPr>
            <w:tcW w:w="663" w:type="dxa"/>
            <w:textDirection w:val="btLr"/>
            <w:tcPrChange w:id="26885" w:author="Στάθης Καπ" w:date="2023-02-26T08:48:00Z">
              <w:tcPr>
                <w:tcW w:w="663" w:type="dxa"/>
              </w:tcPr>
            </w:tcPrChange>
          </w:tcPr>
          <w:p w14:paraId="736BC1ED" w14:textId="249F6FBA" w:rsidR="008E010E" w:rsidRPr="00744E3F" w:rsidDel="009B47BA" w:rsidRDefault="008E010E">
            <w:pPr>
              <w:ind w:left="113" w:right="113"/>
              <w:rPr>
                <w:del w:id="26886" w:author="Στάθης Καπ" w:date="2023-02-26T09:06:00Z"/>
                <w:sz w:val="18"/>
                <w:szCs w:val="18"/>
                <w:lang w:val="el-GR"/>
                <w:rPrChange w:id="26887" w:author="Στάθης Καπ" w:date="2023-03-03T06:42:00Z">
                  <w:rPr>
                    <w:del w:id="26888" w:author="Στάθης Καπ" w:date="2023-02-26T09:06:00Z"/>
                    <w:sz w:val="18"/>
                    <w:szCs w:val="18"/>
                  </w:rPr>
                </w:rPrChange>
              </w:rPr>
              <w:pPrChange w:id="26889" w:author="Στάθης Καπ" w:date="2023-02-26T08:48:00Z">
                <w:pPr/>
              </w:pPrChange>
            </w:pPr>
            <w:bookmarkStart w:id="26890" w:name="_Toc129057860"/>
            <w:bookmarkStart w:id="26891" w:name="_Toc129191695"/>
            <w:bookmarkStart w:id="26892" w:name="_Toc129198033"/>
            <w:bookmarkStart w:id="26893" w:name="_Toc129300559"/>
            <w:bookmarkEnd w:id="26890"/>
            <w:bookmarkEnd w:id="26891"/>
            <w:bookmarkEnd w:id="26892"/>
            <w:bookmarkEnd w:id="26893"/>
          </w:p>
        </w:tc>
        <w:tc>
          <w:tcPr>
            <w:tcW w:w="764" w:type="dxa"/>
            <w:textDirection w:val="btLr"/>
            <w:tcPrChange w:id="26894" w:author="Στάθης Καπ" w:date="2023-02-26T08:48:00Z">
              <w:tcPr>
                <w:tcW w:w="764" w:type="dxa"/>
              </w:tcPr>
            </w:tcPrChange>
          </w:tcPr>
          <w:p w14:paraId="07FB9038" w14:textId="138DEA52" w:rsidR="008E010E" w:rsidRPr="00744E3F" w:rsidDel="009B47BA" w:rsidRDefault="008E010E">
            <w:pPr>
              <w:ind w:left="113" w:right="113"/>
              <w:rPr>
                <w:del w:id="26895" w:author="Στάθης Καπ" w:date="2023-02-26T09:06:00Z"/>
                <w:sz w:val="18"/>
                <w:szCs w:val="18"/>
                <w:lang w:val="el-GR"/>
                <w:rPrChange w:id="26896" w:author="Στάθης Καπ" w:date="2023-03-03T06:42:00Z">
                  <w:rPr>
                    <w:del w:id="26897" w:author="Στάθης Καπ" w:date="2023-02-26T09:06:00Z"/>
                    <w:sz w:val="18"/>
                    <w:szCs w:val="18"/>
                  </w:rPr>
                </w:rPrChange>
              </w:rPr>
              <w:pPrChange w:id="26898" w:author="Στάθης Καπ" w:date="2023-02-26T08:48:00Z">
                <w:pPr/>
              </w:pPrChange>
            </w:pPr>
            <w:bookmarkStart w:id="26899" w:name="_Toc129057861"/>
            <w:bookmarkStart w:id="26900" w:name="_Toc129191696"/>
            <w:bookmarkStart w:id="26901" w:name="_Toc129198034"/>
            <w:bookmarkStart w:id="26902" w:name="_Toc129300560"/>
            <w:bookmarkEnd w:id="26899"/>
            <w:bookmarkEnd w:id="26900"/>
            <w:bookmarkEnd w:id="26901"/>
            <w:bookmarkEnd w:id="26902"/>
          </w:p>
        </w:tc>
        <w:tc>
          <w:tcPr>
            <w:tcW w:w="630" w:type="dxa"/>
            <w:textDirection w:val="btLr"/>
            <w:tcPrChange w:id="26903" w:author="Στάθης Καπ" w:date="2023-02-26T08:48:00Z">
              <w:tcPr>
                <w:tcW w:w="630" w:type="dxa"/>
              </w:tcPr>
            </w:tcPrChange>
          </w:tcPr>
          <w:p w14:paraId="58D87634" w14:textId="466304A9" w:rsidR="008E010E" w:rsidRPr="00744E3F" w:rsidDel="009B47BA" w:rsidRDefault="008E010E">
            <w:pPr>
              <w:ind w:left="113" w:right="113"/>
              <w:rPr>
                <w:del w:id="26904" w:author="Στάθης Καπ" w:date="2023-02-26T09:06:00Z"/>
                <w:sz w:val="18"/>
                <w:szCs w:val="18"/>
                <w:lang w:val="el-GR"/>
                <w:rPrChange w:id="26905" w:author="Στάθης Καπ" w:date="2023-03-03T06:42:00Z">
                  <w:rPr>
                    <w:del w:id="26906" w:author="Στάθης Καπ" w:date="2023-02-26T09:06:00Z"/>
                    <w:sz w:val="18"/>
                    <w:szCs w:val="18"/>
                  </w:rPr>
                </w:rPrChange>
              </w:rPr>
              <w:pPrChange w:id="26907" w:author="Στάθης Καπ" w:date="2023-02-26T08:48:00Z">
                <w:pPr/>
              </w:pPrChange>
            </w:pPr>
            <w:bookmarkStart w:id="26908" w:name="_Toc129057862"/>
            <w:bookmarkStart w:id="26909" w:name="_Toc129191697"/>
            <w:bookmarkStart w:id="26910" w:name="_Toc129198035"/>
            <w:bookmarkStart w:id="26911" w:name="_Toc129300561"/>
            <w:bookmarkEnd w:id="26908"/>
            <w:bookmarkEnd w:id="26909"/>
            <w:bookmarkEnd w:id="26910"/>
            <w:bookmarkEnd w:id="26911"/>
          </w:p>
        </w:tc>
        <w:tc>
          <w:tcPr>
            <w:tcW w:w="654" w:type="dxa"/>
            <w:textDirection w:val="btLr"/>
            <w:tcPrChange w:id="26912" w:author="Στάθης Καπ" w:date="2023-02-26T08:48:00Z">
              <w:tcPr>
                <w:tcW w:w="654" w:type="dxa"/>
              </w:tcPr>
            </w:tcPrChange>
          </w:tcPr>
          <w:p w14:paraId="033B9C22" w14:textId="5FB69C10" w:rsidR="008E010E" w:rsidRPr="00744E3F" w:rsidDel="009B47BA" w:rsidRDefault="008E010E">
            <w:pPr>
              <w:ind w:left="113" w:right="113"/>
              <w:rPr>
                <w:del w:id="26913" w:author="Στάθης Καπ" w:date="2023-02-26T09:06:00Z"/>
                <w:sz w:val="18"/>
                <w:szCs w:val="18"/>
                <w:lang w:val="el-GR"/>
                <w:rPrChange w:id="26914" w:author="Στάθης Καπ" w:date="2023-03-03T06:42:00Z">
                  <w:rPr>
                    <w:del w:id="26915" w:author="Στάθης Καπ" w:date="2023-02-26T09:06:00Z"/>
                    <w:sz w:val="18"/>
                    <w:szCs w:val="18"/>
                  </w:rPr>
                </w:rPrChange>
              </w:rPr>
              <w:pPrChange w:id="26916" w:author="Στάθης Καπ" w:date="2023-02-26T08:48:00Z">
                <w:pPr/>
              </w:pPrChange>
            </w:pPr>
            <w:bookmarkStart w:id="26917" w:name="_Toc129057863"/>
            <w:bookmarkStart w:id="26918" w:name="_Toc129191698"/>
            <w:bookmarkStart w:id="26919" w:name="_Toc129198036"/>
            <w:bookmarkStart w:id="26920" w:name="_Toc129300562"/>
            <w:bookmarkEnd w:id="26917"/>
            <w:bookmarkEnd w:id="26918"/>
            <w:bookmarkEnd w:id="26919"/>
            <w:bookmarkEnd w:id="26920"/>
          </w:p>
        </w:tc>
        <w:tc>
          <w:tcPr>
            <w:tcW w:w="754" w:type="dxa"/>
            <w:textDirection w:val="btLr"/>
            <w:tcPrChange w:id="26921" w:author="Στάθης Καπ" w:date="2023-02-26T08:48:00Z">
              <w:tcPr>
                <w:tcW w:w="754" w:type="dxa"/>
              </w:tcPr>
            </w:tcPrChange>
          </w:tcPr>
          <w:p w14:paraId="20E185C4" w14:textId="7B8DF564" w:rsidR="008E010E" w:rsidRPr="00744E3F" w:rsidDel="009B47BA" w:rsidRDefault="008E010E">
            <w:pPr>
              <w:ind w:left="113" w:right="113"/>
              <w:rPr>
                <w:del w:id="26922" w:author="Στάθης Καπ" w:date="2023-02-26T09:06:00Z"/>
                <w:sz w:val="18"/>
                <w:szCs w:val="18"/>
                <w:lang w:val="el-GR"/>
                <w:rPrChange w:id="26923" w:author="Στάθης Καπ" w:date="2023-03-03T06:42:00Z">
                  <w:rPr>
                    <w:del w:id="26924" w:author="Στάθης Καπ" w:date="2023-02-26T09:06:00Z"/>
                    <w:sz w:val="18"/>
                    <w:szCs w:val="18"/>
                  </w:rPr>
                </w:rPrChange>
              </w:rPr>
              <w:pPrChange w:id="26925" w:author="Στάθης Καπ" w:date="2023-02-26T08:48:00Z">
                <w:pPr/>
              </w:pPrChange>
            </w:pPr>
            <w:bookmarkStart w:id="26926" w:name="_Toc129057864"/>
            <w:bookmarkStart w:id="26927" w:name="_Toc129191699"/>
            <w:bookmarkStart w:id="26928" w:name="_Toc129198037"/>
            <w:bookmarkStart w:id="26929" w:name="_Toc129300563"/>
            <w:bookmarkEnd w:id="26926"/>
            <w:bookmarkEnd w:id="26927"/>
            <w:bookmarkEnd w:id="26928"/>
            <w:bookmarkEnd w:id="26929"/>
          </w:p>
        </w:tc>
        <w:tc>
          <w:tcPr>
            <w:tcW w:w="622" w:type="dxa"/>
            <w:textDirection w:val="btLr"/>
            <w:tcPrChange w:id="26930" w:author="Στάθης Καπ" w:date="2023-02-26T08:48:00Z">
              <w:tcPr>
                <w:tcW w:w="622" w:type="dxa"/>
              </w:tcPr>
            </w:tcPrChange>
          </w:tcPr>
          <w:p w14:paraId="06D579A4" w14:textId="100BE688" w:rsidR="008E010E" w:rsidRPr="00744E3F" w:rsidDel="009B47BA" w:rsidRDefault="008E010E">
            <w:pPr>
              <w:ind w:left="113" w:right="113"/>
              <w:rPr>
                <w:del w:id="26931" w:author="Στάθης Καπ" w:date="2023-02-26T09:06:00Z"/>
                <w:sz w:val="18"/>
                <w:szCs w:val="18"/>
                <w:lang w:val="el-GR"/>
                <w:rPrChange w:id="26932" w:author="Στάθης Καπ" w:date="2023-03-03T06:42:00Z">
                  <w:rPr>
                    <w:del w:id="26933" w:author="Στάθης Καπ" w:date="2023-02-26T09:06:00Z"/>
                    <w:sz w:val="18"/>
                    <w:szCs w:val="18"/>
                  </w:rPr>
                </w:rPrChange>
              </w:rPr>
              <w:pPrChange w:id="26934" w:author="Στάθης Καπ" w:date="2023-02-26T08:48:00Z">
                <w:pPr/>
              </w:pPrChange>
            </w:pPr>
            <w:bookmarkStart w:id="26935" w:name="_Toc129057865"/>
            <w:bookmarkStart w:id="26936" w:name="_Toc129191700"/>
            <w:bookmarkStart w:id="26937" w:name="_Toc129198038"/>
            <w:bookmarkStart w:id="26938" w:name="_Toc129300564"/>
            <w:bookmarkEnd w:id="26935"/>
            <w:bookmarkEnd w:id="26936"/>
            <w:bookmarkEnd w:id="26937"/>
            <w:bookmarkEnd w:id="26938"/>
          </w:p>
        </w:tc>
        <w:bookmarkStart w:id="26939" w:name="_Toc129057866"/>
        <w:bookmarkStart w:id="26940" w:name="_Toc129191701"/>
        <w:bookmarkStart w:id="26941" w:name="_Toc129198039"/>
        <w:bookmarkStart w:id="26942" w:name="_Toc129300565"/>
        <w:bookmarkEnd w:id="26939"/>
        <w:bookmarkEnd w:id="26940"/>
        <w:bookmarkEnd w:id="26941"/>
        <w:bookmarkEnd w:id="26942"/>
      </w:tr>
    </w:tbl>
    <w:p w14:paraId="3CD2F0C1" w14:textId="5B730838" w:rsidR="008E010E" w:rsidRPr="00744E3F" w:rsidDel="009B47BA" w:rsidRDefault="008E010E" w:rsidP="008E010E">
      <w:pPr>
        <w:rPr>
          <w:del w:id="26943" w:author="Στάθης Καπ" w:date="2023-02-26T09:06:00Z"/>
          <w:lang w:val="el-GR"/>
          <w:rPrChange w:id="26944" w:author="Στάθης Καπ" w:date="2023-03-03T06:42:00Z">
            <w:rPr>
              <w:del w:id="26945" w:author="Στάθης Καπ" w:date="2023-02-26T09:06:00Z"/>
            </w:rPr>
          </w:rPrChange>
        </w:rPr>
      </w:pPr>
      <w:bookmarkStart w:id="26946" w:name="_Toc129057867"/>
      <w:bookmarkStart w:id="26947" w:name="_Toc129191702"/>
      <w:bookmarkStart w:id="26948" w:name="_Toc129198040"/>
      <w:bookmarkStart w:id="26949" w:name="_Toc129300566"/>
      <w:bookmarkEnd w:id="26946"/>
      <w:bookmarkEnd w:id="26947"/>
      <w:bookmarkEnd w:id="26948"/>
      <w:bookmarkEnd w:id="26949"/>
    </w:p>
    <w:p w14:paraId="036AE5D9" w14:textId="0E734FA3" w:rsidR="008E010E" w:rsidRPr="00744E3F" w:rsidDel="009B47BA" w:rsidRDefault="008E010E" w:rsidP="008E010E">
      <w:pPr>
        <w:rPr>
          <w:del w:id="26950" w:author="Στάθης Καπ" w:date="2023-02-26T09:06:00Z"/>
          <w:lang w:val="el-GR"/>
          <w:rPrChange w:id="26951" w:author="Στάθης Καπ" w:date="2023-03-03T06:42:00Z">
            <w:rPr>
              <w:del w:id="26952" w:author="Στάθης Καπ" w:date="2023-02-26T09:06:00Z"/>
            </w:rPr>
          </w:rPrChange>
        </w:rPr>
      </w:pPr>
      <w:del w:id="26953" w:author="Στάθης Καπ" w:date="2023-02-26T09:06:00Z">
        <w:r w:rsidDel="009B47BA">
          <w:rPr>
            <w:lang w:val="el-GR"/>
          </w:rPr>
          <w:delText xml:space="preserve">Για </w:delText>
        </w:r>
        <w:r w:rsidDel="009B47BA">
          <w:delText>m</w:delText>
        </w:r>
        <w:r w:rsidRPr="00744E3F" w:rsidDel="009B47BA">
          <w:rPr>
            <w:lang w:val="el-GR"/>
            <w:rPrChange w:id="26954" w:author="Στάθης Καπ" w:date="2023-03-03T06:42:00Z">
              <w:rPr/>
            </w:rPrChange>
          </w:rPr>
          <w:delText>=2</w:delText>
        </w:r>
        <w:bookmarkStart w:id="26955" w:name="_Toc129057868"/>
        <w:bookmarkStart w:id="26956" w:name="_Toc129191703"/>
        <w:bookmarkStart w:id="26957" w:name="_Toc129198041"/>
        <w:bookmarkStart w:id="26958" w:name="_Toc129300567"/>
        <w:bookmarkEnd w:id="26955"/>
        <w:bookmarkEnd w:id="26956"/>
        <w:bookmarkEnd w:id="26957"/>
        <w:bookmarkEnd w:id="26958"/>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6959" w:author="Στάθης Καπ" w:date="2023-02-26T08:45:00Z"/>
        </w:trPr>
        <w:tc>
          <w:tcPr>
            <w:tcW w:w="627" w:type="dxa"/>
          </w:tcPr>
          <w:p w14:paraId="37005F1E" w14:textId="2CF74B4B" w:rsidR="008E010E" w:rsidRPr="00744E3F" w:rsidDel="00715EE1" w:rsidRDefault="008E010E" w:rsidP="00D1397D">
            <w:pPr>
              <w:rPr>
                <w:del w:id="26960" w:author="Στάθης Καπ" w:date="2023-02-26T08:45:00Z"/>
                <w:sz w:val="18"/>
                <w:szCs w:val="18"/>
                <w:lang w:val="el-GR"/>
                <w:rPrChange w:id="26961" w:author="Στάθης Καπ" w:date="2023-03-03T06:42:00Z">
                  <w:rPr>
                    <w:del w:id="26962" w:author="Στάθης Καπ" w:date="2023-02-26T08:45:00Z"/>
                    <w:sz w:val="18"/>
                    <w:szCs w:val="18"/>
                  </w:rPr>
                </w:rPrChange>
              </w:rPr>
            </w:pPr>
            <w:bookmarkStart w:id="26963" w:name="_Toc129057869"/>
            <w:bookmarkStart w:id="26964" w:name="_Toc129191704"/>
            <w:bookmarkStart w:id="26965" w:name="_Toc129198042"/>
            <w:bookmarkStart w:id="26966" w:name="_Toc129300568"/>
            <w:bookmarkEnd w:id="26963"/>
            <w:bookmarkEnd w:id="26964"/>
            <w:bookmarkEnd w:id="26965"/>
            <w:bookmarkEnd w:id="26966"/>
          </w:p>
        </w:tc>
        <w:tc>
          <w:tcPr>
            <w:tcW w:w="2057" w:type="dxa"/>
            <w:gridSpan w:val="3"/>
          </w:tcPr>
          <w:p w14:paraId="244DDEF6" w14:textId="2610429B" w:rsidR="008E010E" w:rsidRPr="00744E3F" w:rsidDel="00715EE1" w:rsidRDefault="008E010E" w:rsidP="00D1397D">
            <w:pPr>
              <w:rPr>
                <w:del w:id="26967" w:author="Στάθης Καπ" w:date="2023-02-26T08:45:00Z"/>
                <w:sz w:val="18"/>
                <w:szCs w:val="18"/>
                <w:lang w:val="el-GR"/>
                <w:rPrChange w:id="26968" w:author="Στάθης Καπ" w:date="2023-03-03T06:42:00Z">
                  <w:rPr>
                    <w:del w:id="26969" w:author="Στάθης Καπ" w:date="2023-02-26T08:45:00Z"/>
                    <w:sz w:val="18"/>
                    <w:szCs w:val="18"/>
                  </w:rPr>
                </w:rPrChange>
              </w:rPr>
            </w:pPr>
            <w:del w:id="26970" w:author="Στάθης Καπ" w:date="2023-02-26T08:45:00Z">
              <w:r w:rsidDel="00715EE1">
                <w:rPr>
                  <w:sz w:val="18"/>
                  <w:szCs w:val="18"/>
                </w:rPr>
                <w:delText>S</w:delText>
              </w:r>
              <w:r w:rsidRPr="00744E3F" w:rsidDel="00715EE1">
                <w:rPr>
                  <w:sz w:val="18"/>
                  <w:szCs w:val="18"/>
                  <w:lang w:val="el-GR"/>
                  <w:rPrChange w:id="26971" w:author="Στάθης Καπ" w:date="2023-03-03T06:42:00Z">
                    <w:rPr>
                      <w:sz w:val="18"/>
                      <w:szCs w:val="18"/>
                    </w:rPr>
                  </w:rPrChange>
                </w:rPr>
                <w:delText>=1</w:delText>
              </w:r>
              <w:bookmarkStart w:id="26972" w:name="_Toc129057870"/>
              <w:bookmarkStart w:id="26973" w:name="_Toc129191705"/>
              <w:bookmarkStart w:id="26974" w:name="_Toc129198043"/>
              <w:bookmarkStart w:id="26975" w:name="_Toc129300569"/>
              <w:bookmarkEnd w:id="26972"/>
              <w:bookmarkEnd w:id="26973"/>
              <w:bookmarkEnd w:id="26974"/>
              <w:bookmarkEnd w:id="26975"/>
            </w:del>
          </w:p>
        </w:tc>
        <w:tc>
          <w:tcPr>
            <w:tcW w:w="2057" w:type="dxa"/>
            <w:gridSpan w:val="3"/>
          </w:tcPr>
          <w:p w14:paraId="5A6F4DC5" w14:textId="58D7FD4A" w:rsidR="008E010E" w:rsidRPr="00744E3F" w:rsidDel="00715EE1" w:rsidRDefault="008E010E" w:rsidP="00D1397D">
            <w:pPr>
              <w:rPr>
                <w:del w:id="26976" w:author="Στάθης Καπ" w:date="2023-02-26T08:45:00Z"/>
                <w:sz w:val="18"/>
                <w:szCs w:val="18"/>
                <w:lang w:val="el-GR"/>
                <w:rPrChange w:id="26977" w:author="Στάθης Καπ" w:date="2023-03-03T06:42:00Z">
                  <w:rPr>
                    <w:del w:id="26978" w:author="Στάθης Καπ" w:date="2023-02-26T08:45:00Z"/>
                    <w:sz w:val="18"/>
                    <w:szCs w:val="18"/>
                  </w:rPr>
                </w:rPrChange>
              </w:rPr>
            </w:pPr>
            <w:del w:id="26979" w:author="Στάθης Καπ" w:date="2023-02-26T08:45:00Z">
              <w:r w:rsidDel="00715EE1">
                <w:rPr>
                  <w:sz w:val="18"/>
                  <w:szCs w:val="18"/>
                </w:rPr>
                <w:delText>S</w:delText>
              </w:r>
              <w:r w:rsidRPr="00744E3F" w:rsidDel="00715EE1">
                <w:rPr>
                  <w:sz w:val="18"/>
                  <w:szCs w:val="18"/>
                  <w:lang w:val="el-GR"/>
                  <w:rPrChange w:id="26980" w:author="Στάθης Καπ" w:date="2023-03-03T06:42:00Z">
                    <w:rPr>
                      <w:sz w:val="18"/>
                      <w:szCs w:val="18"/>
                    </w:rPr>
                  </w:rPrChange>
                </w:rPr>
                <w:delText>=2</w:delText>
              </w:r>
              <w:bookmarkStart w:id="26981" w:name="_Toc129057871"/>
              <w:bookmarkStart w:id="26982" w:name="_Toc129191706"/>
              <w:bookmarkStart w:id="26983" w:name="_Toc129198044"/>
              <w:bookmarkStart w:id="26984" w:name="_Toc129300570"/>
              <w:bookmarkEnd w:id="26981"/>
              <w:bookmarkEnd w:id="26982"/>
              <w:bookmarkEnd w:id="26983"/>
              <w:bookmarkEnd w:id="26984"/>
            </w:del>
          </w:p>
        </w:tc>
        <w:tc>
          <w:tcPr>
            <w:tcW w:w="2057" w:type="dxa"/>
            <w:gridSpan w:val="3"/>
          </w:tcPr>
          <w:p w14:paraId="7B076690" w14:textId="711CD692" w:rsidR="008E010E" w:rsidRPr="00744E3F" w:rsidDel="00715EE1" w:rsidRDefault="008E010E" w:rsidP="00D1397D">
            <w:pPr>
              <w:rPr>
                <w:del w:id="26985" w:author="Στάθης Καπ" w:date="2023-02-26T08:45:00Z"/>
                <w:sz w:val="18"/>
                <w:szCs w:val="18"/>
                <w:lang w:val="el-GR"/>
                <w:rPrChange w:id="26986" w:author="Στάθης Καπ" w:date="2023-03-03T06:42:00Z">
                  <w:rPr>
                    <w:del w:id="26987" w:author="Στάθης Καπ" w:date="2023-02-26T08:45:00Z"/>
                    <w:sz w:val="18"/>
                    <w:szCs w:val="18"/>
                  </w:rPr>
                </w:rPrChange>
              </w:rPr>
            </w:pPr>
            <w:del w:id="26988" w:author="Στάθης Καπ" w:date="2023-02-26T08:45:00Z">
              <w:r w:rsidDel="00715EE1">
                <w:rPr>
                  <w:sz w:val="18"/>
                  <w:szCs w:val="18"/>
                </w:rPr>
                <w:delText>S</w:delText>
              </w:r>
              <w:r w:rsidRPr="00744E3F" w:rsidDel="00715EE1">
                <w:rPr>
                  <w:sz w:val="18"/>
                  <w:szCs w:val="18"/>
                  <w:lang w:val="el-GR"/>
                  <w:rPrChange w:id="26989" w:author="Στάθης Καπ" w:date="2023-03-03T06:42:00Z">
                    <w:rPr>
                      <w:sz w:val="18"/>
                      <w:szCs w:val="18"/>
                    </w:rPr>
                  </w:rPrChange>
                </w:rPr>
                <w:delText>=3</w:delText>
              </w:r>
              <w:bookmarkStart w:id="26990" w:name="_Toc129057872"/>
              <w:bookmarkStart w:id="26991" w:name="_Toc129191707"/>
              <w:bookmarkStart w:id="26992" w:name="_Toc129198045"/>
              <w:bookmarkStart w:id="26993" w:name="_Toc129300571"/>
              <w:bookmarkEnd w:id="26990"/>
              <w:bookmarkEnd w:id="26991"/>
              <w:bookmarkEnd w:id="26992"/>
              <w:bookmarkEnd w:id="26993"/>
            </w:del>
          </w:p>
        </w:tc>
        <w:tc>
          <w:tcPr>
            <w:tcW w:w="2030" w:type="dxa"/>
            <w:gridSpan w:val="3"/>
          </w:tcPr>
          <w:p w14:paraId="65F6A702" w14:textId="7A60A54F" w:rsidR="008E010E" w:rsidRPr="00744E3F" w:rsidDel="00715EE1" w:rsidRDefault="008E010E" w:rsidP="00D1397D">
            <w:pPr>
              <w:rPr>
                <w:del w:id="26994" w:author="Στάθης Καπ" w:date="2023-02-26T08:45:00Z"/>
                <w:sz w:val="18"/>
                <w:szCs w:val="18"/>
                <w:lang w:val="el-GR"/>
                <w:rPrChange w:id="26995" w:author="Στάθης Καπ" w:date="2023-03-03T06:42:00Z">
                  <w:rPr>
                    <w:del w:id="26996" w:author="Στάθης Καπ" w:date="2023-02-26T08:45:00Z"/>
                    <w:sz w:val="18"/>
                    <w:szCs w:val="18"/>
                  </w:rPr>
                </w:rPrChange>
              </w:rPr>
            </w:pPr>
            <w:del w:id="26997" w:author="Στάθης Καπ" w:date="2023-02-26T08:45:00Z">
              <w:r w:rsidDel="00715EE1">
                <w:rPr>
                  <w:sz w:val="18"/>
                  <w:szCs w:val="18"/>
                </w:rPr>
                <w:delText>S</w:delText>
              </w:r>
              <w:r w:rsidRPr="00744E3F" w:rsidDel="00715EE1">
                <w:rPr>
                  <w:sz w:val="18"/>
                  <w:szCs w:val="18"/>
                  <w:lang w:val="el-GR"/>
                  <w:rPrChange w:id="26998" w:author="Στάθης Καπ" w:date="2023-03-03T06:42:00Z">
                    <w:rPr>
                      <w:sz w:val="18"/>
                      <w:szCs w:val="18"/>
                    </w:rPr>
                  </w:rPrChange>
                </w:rPr>
                <w:delText>=4</w:delText>
              </w:r>
              <w:bookmarkStart w:id="26999" w:name="_Toc129057873"/>
              <w:bookmarkStart w:id="27000" w:name="_Toc129191708"/>
              <w:bookmarkStart w:id="27001" w:name="_Toc129198046"/>
              <w:bookmarkStart w:id="27002" w:name="_Toc129300572"/>
              <w:bookmarkEnd w:id="26999"/>
              <w:bookmarkEnd w:id="27000"/>
              <w:bookmarkEnd w:id="27001"/>
              <w:bookmarkEnd w:id="27002"/>
            </w:del>
          </w:p>
        </w:tc>
        <w:bookmarkStart w:id="27003" w:name="_Toc129057874"/>
        <w:bookmarkStart w:id="27004" w:name="_Toc129191709"/>
        <w:bookmarkStart w:id="27005" w:name="_Toc129198047"/>
        <w:bookmarkStart w:id="27006" w:name="_Toc129300573"/>
        <w:bookmarkEnd w:id="27003"/>
        <w:bookmarkEnd w:id="27004"/>
        <w:bookmarkEnd w:id="27005"/>
        <w:bookmarkEnd w:id="27006"/>
      </w:tr>
      <w:tr w:rsidR="008E010E" w:rsidRPr="00D3106C" w:rsidDel="00715EE1" w14:paraId="105E4002" w14:textId="33779AF0" w:rsidTr="00D1397D">
        <w:trPr>
          <w:del w:id="27007" w:author="Στάθης Καπ" w:date="2023-02-26T08:45:00Z"/>
        </w:trPr>
        <w:tc>
          <w:tcPr>
            <w:tcW w:w="627" w:type="dxa"/>
          </w:tcPr>
          <w:p w14:paraId="27754BD4" w14:textId="2ACBDBC6" w:rsidR="008E010E" w:rsidRPr="00744E3F" w:rsidDel="00715EE1" w:rsidRDefault="008E010E" w:rsidP="00D1397D">
            <w:pPr>
              <w:rPr>
                <w:del w:id="27008" w:author="Στάθης Καπ" w:date="2023-02-26T08:45:00Z"/>
                <w:sz w:val="18"/>
                <w:szCs w:val="18"/>
                <w:lang w:val="el-GR"/>
                <w:rPrChange w:id="27009" w:author="Στάθης Καπ" w:date="2023-03-03T06:42:00Z">
                  <w:rPr>
                    <w:del w:id="27010" w:author="Στάθης Καπ" w:date="2023-02-26T08:45:00Z"/>
                    <w:sz w:val="18"/>
                    <w:szCs w:val="18"/>
                  </w:rPr>
                </w:rPrChange>
              </w:rPr>
            </w:pPr>
            <w:bookmarkStart w:id="27011" w:name="_Toc129057875"/>
            <w:bookmarkStart w:id="27012" w:name="_Toc129191710"/>
            <w:bookmarkStart w:id="27013" w:name="_Toc129198048"/>
            <w:bookmarkStart w:id="27014" w:name="_Toc129300574"/>
            <w:bookmarkEnd w:id="27011"/>
            <w:bookmarkEnd w:id="27012"/>
            <w:bookmarkEnd w:id="27013"/>
            <w:bookmarkEnd w:id="27014"/>
          </w:p>
        </w:tc>
        <w:tc>
          <w:tcPr>
            <w:tcW w:w="663" w:type="dxa"/>
          </w:tcPr>
          <w:p w14:paraId="59EABE3C" w14:textId="69BB081B" w:rsidR="008E010E" w:rsidRPr="00744E3F" w:rsidDel="00715EE1" w:rsidRDefault="008E010E" w:rsidP="00D1397D">
            <w:pPr>
              <w:rPr>
                <w:del w:id="27015" w:author="Στάθης Καπ" w:date="2023-02-26T08:45:00Z"/>
                <w:sz w:val="18"/>
                <w:szCs w:val="18"/>
                <w:lang w:val="el-GR"/>
                <w:rPrChange w:id="27016" w:author="Στάθης Καπ" w:date="2023-03-03T06:42:00Z">
                  <w:rPr>
                    <w:del w:id="27017" w:author="Στάθης Καπ" w:date="2023-02-26T08:45:00Z"/>
                    <w:sz w:val="18"/>
                    <w:szCs w:val="18"/>
                  </w:rPr>
                </w:rPrChange>
              </w:rPr>
            </w:pPr>
            <w:del w:id="27018" w:author="Στάθης Καπ" w:date="2023-02-26T08:45:00Z">
              <w:r w:rsidRPr="006E0881" w:rsidDel="00715EE1">
                <w:rPr>
                  <w:sz w:val="18"/>
                  <w:szCs w:val="18"/>
                </w:rPr>
                <w:delText>score</w:delText>
              </w:r>
              <w:bookmarkStart w:id="27019" w:name="_Toc129057876"/>
              <w:bookmarkStart w:id="27020" w:name="_Toc129191711"/>
              <w:bookmarkStart w:id="27021" w:name="_Toc129198049"/>
              <w:bookmarkStart w:id="27022" w:name="_Toc129300575"/>
              <w:bookmarkEnd w:id="27019"/>
              <w:bookmarkEnd w:id="27020"/>
              <w:bookmarkEnd w:id="27021"/>
              <w:bookmarkEnd w:id="27022"/>
            </w:del>
          </w:p>
        </w:tc>
        <w:tc>
          <w:tcPr>
            <w:tcW w:w="764" w:type="dxa"/>
          </w:tcPr>
          <w:p w14:paraId="1D90E2CF" w14:textId="4732D118" w:rsidR="008E010E" w:rsidRPr="00744E3F" w:rsidDel="00715EE1" w:rsidRDefault="008E010E" w:rsidP="00D1397D">
            <w:pPr>
              <w:rPr>
                <w:del w:id="27023" w:author="Στάθης Καπ" w:date="2023-02-26T08:45:00Z"/>
                <w:sz w:val="18"/>
                <w:szCs w:val="18"/>
                <w:lang w:val="el-GR"/>
                <w:rPrChange w:id="27024" w:author="Στάθης Καπ" w:date="2023-03-03T06:42:00Z">
                  <w:rPr>
                    <w:del w:id="27025" w:author="Στάθης Καπ" w:date="2023-02-26T08:45:00Z"/>
                    <w:sz w:val="18"/>
                    <w:szCs w:val="18"/>
                  </w:rPr>
                </w:rPrChange>
              </w:rPr>
            </w:pPr>
            <w:del w:id="27026" w:author="Στάθης Καπ" w:date="2023-02-26T08:45:00Z">
              <w:r w:rsidRPr="006E0881" w:rsidDel="00715EE1">
                <w:rPr>
                  <w:sz w:val="18"/>
                  <w:szCs w:val="18"/>
                </w:rPr>
                <w:delText>CPU</w:delText>
              </w:r>
              <w:r w:rsidRPr="00744E3F" w:rsidDel="00715EE1">
                <w:rPr>
                  <w:sz w:val="18"/>
                  <w:szCs w:val="18"/>
                  <w:lang w:val="el-GR"/>
                  <w:rPrChange w:id="2702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028" w:author="Στάθης Καπ" w:date="2023-03-03T06:42:00Z">
                    <w:rPr>
                      <w:sz w:val="18"/>
                      <w:szCs w:val="18"/>
                    </w:rPr>
                  </w:rPrChange>
                </w:rPr>
                <w:delText>)</w:delText>
              </w:r>
              <w:bookmarkStart w:id="27029" w:name="_Toc129057877"/>
              <w:bookmarkStart w:id="27030" w:name="_Toc129191712"/>
              <w:bookmarkStart w:id="27031" w:name="_Toc129198050"/>
              <w:bookmarkStart w:id="27032" w:name="_Toc129300576"/>
              <w:bookmarkEnd w:id="27029"/>
              <w:bookmarkEnd w:id="27030"/>
              <w:bookmarkEnd w:id="27031"/>
              <w:bookmarkEnd w:id="27032"/>
            </w:del>
          </w:p>
        </w:tc>
        <w:tc>
          <w:tcPr>
            <w:tcW w:w="630" w:type="dxa"/>
          </w:tcPr>
          <w:p w14:paraId="5A59DEF6" w14:textId="038C6508" w:rsidR="008E010E" w:rsidRPr="00744E3F" w:rsidDel="00715EE1" w:rsidRDefault="008E010E" w:rsidP="00D1397D">
            <w:pPr>
              <w:rPr>
                <w:del w:id="27033" w:author="Στάθης Καπ" w:date="2023-02-26T08:45:00Z"/>
                <w:sz w:val="18"/>
                <w:szCs w:val="18"/>
                <w:lang w:val="el-GR"/>
                <w:rPrChange w:id="27034" w:author="Στάθης Καπ" w:date="2023-03-03T06:42:00Z">
                  <w:rPr>
                    <w:del w:id="27035" w:author="Στάθης Καπ" w:date="2023-02-26T08:45:00Z"/>
                    <w:sz w:val="18"/>
                    <w:szCs w:val="18"/>
                  </w:rPr>
                </w:rPrChange>
              </w:rPr>
            </w:pPr>
            <w:del w:id="27036" w:author="Στάθης Καπ" w:date="2023-02-26T08:45:00Z">
              <w:r w:rsidRPr="006E0881" w:rsidDel="00715EE1">
                <w:rPr>
                  <w:sz w:val="18"/>
                  <w:szCs w:val="18"/>
                </w:rPr>
                <w:delText>visits</w:delText>
              </w:r>
              <w:bookmarkStart w:id="27037" w:name="_Toc129057878"/>
              <w:bookmarkStart w:id="27038" w:name="_Toc129191713"/>
              <w:bookmarkStart w:id="27039" w:name="_Toc129198051"/>
              <w:bookmarkStart w:id="27040" w:name="_Toc129300577"/>
              <w:bookmarkEnd w:id="27037"/>
              <w:bookmarkEnd w:id="27038"/>
              <w:bookmarkEnd w:id="27039"/>
              <w:bookmarkEnd w:id="27040"/>
            </w:del>
          </w:p>
        </w:tc>
        <w:tc>
          <w:tcPr>
            <w:tcW w:w="663" w:type="dxa"/>
          </w:tcPr>
          <w:p w14:paraId="44CB734F" w14:textId="3C0C992E" w:rsidR="008E010E" w:rsidRPr="00744E3F" w:rsidDel="00715EE1" w:rsidRDefault="008E010E" w:rsidP="00D1397D">
            <w:pPr>
              <w:rPr>
                <w:del w:id="27041" w:author="Στάθης Καπ" w:date="2023-02-26T08:45:00Z"/>
                <w:sz w:val="18"/>
                <w:szCs w:val="18"/>
                <w:lang w:val="el-GR"/>
                <w:rPrChange w:id="27042" w:author="Στάθης Καπ" w:date="2023-03-03T06:42:00Z">
                  <w:rPr>
                    <w:del w:id="27043" w:author="Στάθης Καπ" w:date="2023-02-26T08:45:00Z"/>
                    <w:sz w:val="18"/>
                    <w:szCs w:val="18"/>
                  </w:rPr>
                </w:rPrChange>
              </w:rPr>
            </w:pPr>
            <w:del w:id="27044" w:author="Στάθης Καπ" w:date="2023-02-26T08:45:00Z">
              <w:r w:rsidRPr="006E0881" w:rsidDel="00715EE1">
                <w:rPr>
                  <w:sz w:val="18"/>
                  <w:szCs w:val="18"/>
                </w:rPr>
                <w:delText>score</w:delText>
              </w:r>
              <w:bookmarkStart w:id="27045" w:name="_Toc129057879"/>
              <w:bookmarkStart w:id="27046" w:name="_Toc129191714"/>
              <w:bookmarkStart w:id="27047" w:name="_Toc129198052"/>
              <w:bookmarkStart w:id="27048" w:name="_Toc129300578"/>
              <w:bookmarkEnd w:id="27045"/>
              <w:bookmarkEnd w:id="27046"/>
              <w:bookmarkEnd w:id="27047"/>
              <w:bookmarkEnd w:id="27048"/>
            </w:del>
          </w:p>
        </w:tc>
        <w:tc>
          <w:tcPr>
            <w:tcW w:w="764" w:type="dxa"/>
          </w:tcPr>
          <w:p w14:paraId="4C1385C6" w14:textId="4A5D592B" w:rsidR="008E010E" w:rsidRPr="00744E3F" w:rsidDel="00715EE1" w:rsidRDefault="008E010E" w:rsidP="00D1397D">
            <w:pPr>
              <w:rPr>
                <w:del w:id="27049" w:author="Στάθης Καπ" w:date="2023-02-26T08:45:00Z"/>
                <w:sz w:val="18"/>
                <w:szCs w:val="18"/>
                <w:lang w:val="el-GR"/>
                <w:rPrChange w:id="27050" w:author="Στάθης Καπ" w:date="2023-03-03T06:42:00Z">
                  <w:rPr>
                    <w:del w:id="27051" w:author="Στάθης Καπ" w:date="2023-02-26T08:45:00Z"/>
                    <w:sz w:val="18"/>
                    <w:szCs w:val="18"/>
                  </w:rPr>
                </w:rPrChange>
              </w:rPr>
            </w:pPr>
            <w:del w:id="27052" w:author="Στάθης Καπ" w:date="2023-02-26T08:45:00Z">
              <w:r w:rsidRPr="006E0881" w:rsidDel="00715EE1">
                <w:rPr>
                  <w:sz w:val="18"/>
                  <w:szCs w:val="18"/>
                </w:rPr>
                <w:delText>CPU</w:delText>
              </w:r>
              <w:r w:rsidRPr="00744E3F" w:rsidDel="00715EE1">
                <w:rPr>
                  <w:sz w:val="18"/>
                  <w:szCs w:val="18"/>
                  <w:lang w:val="el-GR"/>
                  <w:rPrChange w:id="2705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054" w:author="Στάθης Καπ" w:date="2023-03-03T06:42:00Z">
                    <w:rPr>
                      <w:sz w:val="18"/>
                      <w:szCs w:val="18"/>
                    </w:rPr>
                  </w:rPrChange>
                </w:rPr>
                <w:delText>)</w:delText>
              </w:r>
              <w:bookmarkStart w:id="27055" w:name="_Toc129057880"/>
              <w:bookmarkStart w:id="27056" w:name="_Toc129191715"/>
              <w:bookmarkStart w:id="27057" w:name="_Toc129198053"/>
              <w:bookmarkStart w:id="27058" w:name="_Toc129300579"/>
              <w:bookmarkEnd w:id="27055"/>
              <w:bookmarkEnd w:id="27056"/>
              <w:bookmarkEnd w:id="27057"/>
              <w:bookmarkEnd w:id="27058"/>
            </w:del>
          </w:p>
        </w:tc>
        <w:tc>
          <w:tcPr>
            <w:tcW w:w="630" w:type="dxa"/>
          </w:tcPr>
          <w:p w14:paraId="23FFE23C" w14:textId="7A32B031" w:rsidR="008E010E" w:rsidRPr="00744E3F" w:rsidDel="00715EE1" w:rsidRDefault="008E010E" w:rsidP="00D1397D">
            <w:pPr>
              <w:rPr>
                <w:del w:id="27059" w:author="Στάθης Καπ" w:date="2023-02-26T08:45:00Z"/>
                <w:sz w:val="18"/>
                <w:szCs w:val="18"/>
                <w:lang w:val="el-GR"/>
                <w:rPrChange w:id="27060" w:author="Στάθης Καπ" w:date="2023-03-03T06:42:00Z">
                  <w:rPr>
                    <w:del w:id="27061" w:author="Στάθης Καπ" w:date="2023-02-26T08:45:00Z"/>
                    <w:sz w:val="18"/>
                    <w:szCs w:val="18"/>
                  </w:rPr>
                </w:rPrChange>
              </w:rPr>
            </w:pPr>
            <w:del w:id="27062" w:author="Στάθης Καπ" w:date="2023-02-26T08:45:00Z">
              <w:r w:rsidRPr="006E0881" w:rsidDel="00715EE1">
                <w:rPr>
                  <w:sz w:val="18"/>
                  <w:szCs w:val="18"/>
                </w:rPr>
                <w:delText>visits</w:delText>
              </w:r>
              <w:bookmarkStart w:id="27063" w:name="_Toc129057881"/>
              <w:bookmarkStart w:id="27064" w:name="_Toc129191716"/>
              <w:bookmarkStart w:id="27065" w:name="_Toc129198054"/>
              <w:bookmarkStart w:id="27066" w:name="_Toc129300580"/>
              <w:bookmarkEnd w:id="27063"/>
              <w:bookmarkEnd w:id="27064"/>
              <w:bookmarkEnd w:id="27065"/>
              <w:bookmarkEnd w:id="27066"/>
            </w:del>
          </w:p>
        </w:tc>
        <w:tc>
          <w:tcPr>
            <w:tcW w:w="663" w:type="dxa"/>
          </w:tcPr>
          <w:p w14:paraId="2A96E174" w14:textId="059E4562" w:rsidR="008E010E" w:rsidRPr="00744E3F" w:rsidDel="00715EE1" w:rsidRDefault="008E010E" w:rsidP="00D1397D">
            <w:pPr>
              <w:rPr>
                <w:del w:id="27067" w:author="Στάθης Καπ" w:date="2023-02-26T08:45:00Z"/>
                <w:sz w:val="18"/>
                <w:szCs w:val="18"/>
                <w:lang w:val="el-GR"/>
                <w:rPrChange w:id="27068" w:author="Στάθης Καπ" w:date="2023-03-03T06:42:00Z">
                  <w:rPr>
                    <w:del w:id="27069" w:author="Στάθης Καπ" w:date="2023-02-26T08:45:00Z"/>
                    <w:sz w:val="18"/>
                    <w:szCs w:val="18"/>
                  </w:rPr>
                </w:rPrChange>
              </w:rPr>
            </w:pPr>
            <w:del w:id="27070" w:author="Στάθης Καπ" w:date="2023-02-26T08:45:00Z">
              <w:r w:rsidRPr="006E0881" w:rsidDel="00715EE1">
                <w:rPr>
                  <w:sz w:val="18"/>
                  <w:szCs w:val="18"/>
                </w:rPr>
                <w:delText>score</w:delText>
              </w:r>
              <w:bookmarkStart w:id="27071" w:name="_Toc129057882"/>
              <w:bookmarkStart w:id="27072" w:name="_Toc129191717"/>
              <w:bookmarkStart w:id="27073" w:name="_Toc129198055"/>
              <w:bookmarkStart w:id="27074" w:name="_Toc129300581"/>
              <w:bookmarkEnd w:id="27071"/>
              <w:bookmarkEnd w:id="27072"/>
              <w:bookmarkEnd w:id="27073"/>
              <w:bookmarkEnd w:id="27074"/>
            </w:del>
          </w:p>
        </w:tc>
        <w:tc>
          <w:tcPr>
            <w:tcW w:w="764" w:type="dxa"/>
          </w:tcPr>
          <w:p w14:paraId="7953E7D1" w14:textId="23D88490" w:rsidR="008E010E" w:rsidRPr="00744E3F" w:rsidDel="00715EE1" w:rsidRDefault="008E010E" w:rsidP="00D1397D">
            <w:pPr>
              <w:rPr>
                <w:del w:id="27075" w:author="Στάθης Καπ" w:date="2023-02-26T08:45:00Z"/>
                <w:sz w:val="18"/>
                <w:szCs w:val="18"/>
                <w:lang w:val="el-GR"/>
                <w:rPrChange w:id="27076" w:author="Στάθης Καπ" w:date="2023-03-03T06:42:00Z">
                  <w:rPr>
                    <w:del w:id="27077" w:author="Στάθης Καπ" w:date="2023-02-26T08:45:00Z"/>
                    <w:sz w:val="18"/>
                    <w:szCs w:val="18"/>
                  </w:rPr>
                </w:rPrChange>
              </w:rPr>
            </w:pPr>
            <w:del w:id="27078" w:author="Στάθης Καπ" w:date="2023-02-26T08:45:00Z">
              <w:r w:rsidRPr="006E0881" w:rsidDel="00715EE1">
                <w:rPr>
                  <w:sz w:val="18"/>
                  <w:szCs w:val="18"/>
                </w:rPr>
                <w:delText>CPU</w:delText>
              </w:r>
              <w:r w:rsidRPr="00744E3F" w:rsidDel="00715EE1">
                <w:rPr>
                  <w:sz w:val="18"/>
                  <w:szCs w:val="18"/>
                  <w:lang w:val="el-GR"/>
                  <w:rPrChange w:id="27079"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080" w:author="Στάθης Καπ" w:date="2023-03-03T06:42:00Z">
                    <w:rPr>
                      <w:sz w:val="18"/>
                      <w:szCs w:val="18"/>
                    </w:rPr>
                  </w:rPrChange>
                </w:rPr>
                <w:delText>)</w:delText>
              </w:r>
              <w:bookmarkStart w:id="27081" w:name="_Toc129057883"/>
              <w:bookmarkStart w:id="27082" w:name="_Toc129191718"/>
              <w:bookmarkStart w:id="27083" w:name="_Toc129198056"/>
              <w:bookmarkStart w:id="27084" w:name="_Toc129300582"/>
              <w:bookmarkEnd w:id="27081"/>
              <w:bookmarkEnd w:id="27082"/>
              <w:bookmarkEnd w:id="27083"/>
              <w:bookmarkEnd w:id="27084"/>
            </w:del>
          </w:p>
        </w:tc>
        <w:tc>
          <w:tcPr>
            <w:tcW w:w="630" w:type="dxa"/>
          </w:tcPr>
          <w:p w14:paraId="22F14479" w14:textId="4462587C" w:rsidR="008E010E" w:rsidRPr="00744E3F" w:rsidDel="00715EE1" w:rsidRDefault="008E010E" w:rsidP="00D1397D">
            <w:pPr>
              <w:rPr>
                <w:del w:id="27085" w:author="Στάθης Καπ" w:date="2023-02-26T08:45:00Z"/>
                <w:sz w:val="18"/>
                <w:szCs w:val="18"/>
                <w:lang w:val="el-GR"/>
                <w:rPrChange w:id="27086" w:author="Στάθης Καπ" w:date="2023-03-03T06:42:00Z">
                  <w:rPr>
                    <w:del w:id="27087" w:author="Στάθης Καπ" w:date="2023-02-26T08:45:00Z"/>
                    <w:sz w:val="18"/>
                    <w:szCs w:val="18"/>
                  </w:rPr>
                </w:rPrChange>
              </w:rPr>
            </w:pPr>
            <w:del w:id="27088" w:author="Στάθης Καπ" w:date="2023-02-26T08:45:00Z">
              <w:r w:rsidRPr="006E0881" w:rsidDel="00715EE1">
                <w:rPr>
                  <w:sz w:val="18"/>
                  <w:szCs w:val="18"/>
                </w:rPr>
                <w:delText>visits</w:delText>
              </w:r>
              <w:bookmarkStart w:id="27089" w:name="_Toc129057884"/>
              <w:bookmarkStart w:id="27090" w:name="_Toc129191719"/>
              <w:bookmarkStart w:id="27091" w:name="_Toc129198057"/>
              <w:bookmarkStart w:id="27092" w:name="_Toc129300583"/>
              <w:bookmarkEnd w:id="27089"/>
              <w:bookmarkEnd w:id="27090"/>
              <w:bookmarkEnd w:id="27091"/>
              <w:bookmarkEnd w:id="27092"/>
            </w:del>
          </w:p>
        </w:tc>
        <w:tc>
          <w:tcPr>
            <w:tcW w:w="654" w:type="dxa"/>
          </w:tcPr>
          <w:p w14:paraId="1CDCA010" w14:textId="0BE97487" w:rsidR="008E010E" w:rsidRPr="00744E3F" w:rsidDel="00715EE1" w:rsidRDefault="008E010E" w:rsidP="00D1397D">
            <w:pPr>
              <w:rPr>
                <w:del w:id="27093" w:author="Στάθης Καπ" w:date="2023-02-26T08:45:00Z"/>
                <w:sz w:val="18"/>
                <w:szCs w:val="18"/>
                <w:lang w:val="el-GR"/>
                <w:rPrChange w:id="27094" w:author="Στάθης Καπ" w:date="2023-03-03T06:42:00Z">
                  <w:rPr>
                    <w:del w:id="27095" w:author="Στάθης Καπ" w:date="2023-02-26T08:45:00Z"/>
                    <w:sz w:val="18"/>
                    <w:szCs w:val="18"/>
                  </w:rPr>
                </w:rPrChange>
              </w:rPr>
            </w:pPr>
            <w:del w:id="27096" w:author="Στάθης Καπ" w:date="2023-02-26T08:45:00Z">
              <w:r w:rsidRPr="006E0881" w:rsidDel="00715EE1">
                <w:rPr>
                  <w:sz w:val="18"/>
                  <w:szCs w:val="18"/>
                </w:rPr>
                <w:delText>score</w:delText>
              </w:r>
              <w:bookmarkStart w:id="27097" w:name="_Toc129057885"/>
              <w:bookmarkStart w:id="27098" w:name="_Toc129191720"/>
              <w:bookmarkStart w:id="27099" w:name="_Toc129198058"/>
              <w:bookmarkStart w:id="27100" w:name="_Toc129300584"/>
              <w:bookmarkEnd w:id="27097"/>
              <w:bookmarkEnd w:id="27098"/>
              <w:bookmarkEnd w:id="27099"/>
              <w:bookmarkEnd w:id="27100"/>
            </w:del>
          </w:p>
        </w:tc>
        <w:tc>
          <w:tcPr>
            <w:tcW w:w="754" w:type="dxa"/>
          </w:tcPr>
          <w:p w14:paraId="56F551F0" w14:textId="16280C9A" w:rsidR="008E010E" w:rsidRPr="00744E3F" w:rsidDel="00715EE1" w:rsidRDefault="008E010E" w:rsidP="00D1397D">
            <w:pPr>
              <w:rPr>
                <w:del w:id="27101" w:author="Στάθης Καπ" w:date="2023-02-26T08:45:00Z"/>
                <w:sz w:val="18"/>
                <w:szCs w:val="18"/>
                <w:lang w:val="el-GR"/>
                <w:rPrChange w:id="27102" w:author="Στάθης Καπ" w:date="2023-03-03T06:42:00Z">
                  <w:rPr>
                    <w:del w:id="27103" w:author="Στάθης Καπ" w:date="2023-02-26T08:45:00Z"/>
                    <w:sz w:val="18"/>
                    <w:szCs w:val="18"/>
                  </w:rPr>
                </w:rPrChange>
              </w:rPr>
            </w:pPr>
            <w:del w:id="27104" w:author="Στάθης Καπ" w:date="2023-02-26T08:45:00Z">
              <w:r w:rsidRPr="006E0881" w:rsidDel="00715EE1">
                <w:rPr>
                  <w:sz w:val="18"/>
                  <w:szCs w:val="18"/>
                </w:rPr>
                <w:delText>CPU</w:delText>
              </w:r>
              <w:r w:rsidRPr="00744E3F" w:rsidDel="00715EE1">
                <w:rPr>
                  <w:sz w:val="18"/>
                  <w:szCs w:val="18"/>
                  <w:lang w:val="el-GR"/>
                  <w:rPrChange w:id="2710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7106" w:author="Στάθης Καπ" w:date="2023-03-03T06:42:00Z">
                    <w:rPr>
                      <w:sz w:val="18"/>
                      <w:szCs w:val="18"/>
                    </w:rPr>
                  </w:rPrChange>
                </w:rPr>
                <w:delText>)</w:delText>
              </w:r>
              <w:bookmarkStart w:id="27107" w:name="_Toc129057886"/>
              <w:bookmarkStart w:id="27108" w:name="_Toc129191721"/>
              <w:bookmarkStart w:id="27109" w:name="_Toc129198059"/>
              <w:bookmarkStart w:id="27110" w:name="_Toc129300585"/>
              <w:bookmarkEnd w:id="27107"/>
              <w:bookmarkEnd w:id="27108"/>
              <w:bookmarkEnd w:id="27109"/>
              <w:bookmarkEnd w:id="27110"/>
            </w:del>
          </w:p>
        </w:tc>
        <w:tc>
          <w:tcPr>
            <w:tcW w:w="622" w:type="dxa"/>
          </w:tcPr>
          <w:p w14:paraId="1C555302" w14:textId="19783435" w:rsidR="008E010E" w:rsidRPr="00744E3F" w:rsidDel="00715EE1" w:rsidRDefault="008E010E" w:rsidP="00D1397D">
            <w:pPr>
              <w:rPr>
                <w:del w:id="27111" w:author="Στάθης Καπ" w:date="2023-02-26T08:45:00Z"/>
                <w:sz w:val="18"/>
                <w:szCs w:val="18"/>
                <w:lang w:val="el-GR"/>
                <w:rPrChange w:id="27112" w:author="Στάθης Καπ" w:date="2023-03-03T06:42:00Z">
                  <w:rPr>
                    <w:del w:id="27113" w:author="Στάθης Καπ" w:date="2023-02-26T08:45:00Z"/>
                    <w:sz w:val="18"/>
                    <w:szCs w:val="18"/>
                  </w:rPr>
                </w:rPrChange>
              </w:rPr>
            </w:pPr>
            <w:del w:id="27114" w:author="Στάθης Καπ" w:date="2023-02-26T08:45:00Z">
              <w:r w:rsidRPr="006E0881" w:rsidDel="00715EE1">
                <w:rPr>
                  <w:sz w:val="18"/>
                  <w:szCs w:val="18"/>
                </w:rPr>
                <w:delText>visits</w:delText>
              </w:r>
              <w:bookmarkStart w:id="27115" w:name="_Toc129057887"/>
              <w:bookmarkStart w:id="27116" w:name="_Toc129191722"/>
              <w:bookmarkStart w:id="27117" w:name="_Toc129198060"/>
              <w:bookmarkStart w:id="27118" w:name="_Toc129300586"/>
              <w:bookmarkEnd w:id="27115"/>
              <w:bookmarkEnd w:id="27116"/>
              <w:bookmarkEnd w:id="27117"/>
              <w:bookmarkEnd w:id="27118"/>
            </w:del>
          </w:p>
        </w:tc>
        <w:bookmarkStart w:id="27119" w:name="_Toc129057888"/>
        <w:bookmarkStart w:id="27120" w:name="_Toc129191723"/>
        <w:bookmarkStart w:id="27121" w:name="_Toc129198061"/>
        <w:bookmarkStart w:id="27122" w:name="_Toc129300587"/>
        <w:bookmarkEnd w:id="27119"/>
        <w:bookmarkEnd w:id="27120"/>
        <w:bookmarkEnd w:id="27121"/>
        <w:bookmarkEnd w:id="27122"/>
      </w:tr>
      <w:tr w:rsidR="008E010E" w:rsidRPr="00D3106C" w:rsidDel="009B47BA" w14:paraId="183706D5" w14:textId="2F6571DF" w:rsidTr="00D1397D">
        <w:trPr>
          <w:del w:id="27123" w:author="Στάθης Καπ" w:date="2023-02-26T09:06:00Z"/>
        </w:trPr>
        <w:tc>
          <w:tcPr>
            <w:tcW w:w="627" w:type="dxa"/>
          </w:tcPr>
          <w:p w14:paraId="0ACA3CC2" w14:textId="78C2DB1B" w:rsidR="008E010E" w:rsidRPr="00744E3F" w:rsidDel="009B47BA" w:rsidRDefault="008E010E" w:rsidP="00D1397D">
            <w:pPr>
              <w:rPr>
                <w:del w:id="27124" w:author="Στάθης Καπ" w:date="2023-02-26T09:06:00Z"/>
                <w:sz w:val="18"/>
                <w:szCs w:val="18"/>
                <w:lang w:val="el-GR"/>
                <w:rPrChange w:id="27125" w:author="Στάθης Καπ" w:date="2023-03-03T06:42:00Z">
                  <w:rPr>
                    <w:del w:id="27126" w:author="Στάθης Καπ" w:date="2023-02-26T09:06:00Z"/>
                    <w:sz w:val="18"/>
                    <w:szCs w:val="18"/>
                  </w:rPr>
                </w:rPrChange>
              </w:rPr>
            </w:pPr>
            <w:del w:id="27127" w:author="Στάθης Καπ" w:date="2023-02-26T08:45:00Z">
              <w:r w:rsidRPr="006E0881" w:rsidDel="00715EE1">
                <w:rPr>
                  <w:sz w:val="18"/>
                  <w:szCs w:val="18"/>
                </w:rPr>
                <w:delText>pr</w:delText>
              </w:r>
              <w:r w:rsidRPr="00744E3F" w:rsidDel="00715EE1">
                <w:rPr>
                  <w:sz w:val="18"/>
                  <w:szCs w:val="18"/>
                  <w:lang w:val="el-GR"/>
                  <w:rPrChange w:id="27128" w:author="Στάθης Καπ" w:date="2023-03-03T06:42:00Z">
                    <w:rPr>
                      <w:sz w:val="18"/>
                      <w:szCs w:val="18"/>
                    </w:rPr>
                  </w:rPrChange>
                </w:rPr>
                <w:delText>11</w:delText>
              </w:r>
            </w:del>
            <w:bookmarkStart w:id="27129" w:name="_Toc129057889"/>
            <w:bookmarkStart w:id="27130" w:name="_Toc129191724"/>
            <w:bookmarkStart w:id="27131" w:name="_Toc129198062"/>
            <w:bookmarkStart w:id="27132" w:name="_Toc129300588"/>
            <w:bookmarkEnd w:id="27129"/>
            <w:bookmarkEnd w:id="27130"/>
            <w:bookmarkEnd w:id="27131"/>
            <w:bookmarkEnd w:id="27132"/>
          </w:p>
        </w:tc>
        <w:tc>
          <w:tcPr>
            <w:tcW w:w="663" w:type="dxa"/>
          </w:tcPr>
          <w:p w14:paraId="0B89A284" w14:textId="665C922B" w:rsidR="008E010E" w:rsidRPr="00744E3F" w:rsidDel="009B47BA" w:rsidRDefault="008E010E" w:rsidP="00D1397D">
            <w:pPr>
              <w:rPr>
                <w:del w:id="27133" w:author="Στάθης Καπ" w:date="2023-02-26T09:06:00Z"/>
                <w:sz w:val="18"/>
                <w:szCs w:val="18"/>
                <w:lang w:val="el-GR"/>
                <w:rPrChange w:id="27134" w:author="Στάθης Καπ" w:date="2023-03-03T06:42:00Z">
                  <w:rPr>
                    <w:del w:id="27135" w:author="Στάθης Καπ" w:date="2023-02-26T09:06:00Z"/>
                    <w:sz w:val="18"/>
                    <w:szCs w:val="18"/>
                  </w:rPr>
                </w:rPrChange>
              </w:rPr>
            </w:pPr>
            <w:bookmarkStart w:id="27136" w:name="_Toc129057890"/>
            <w:bookmarkStart w:id="27137" w:name="_Toc129191725"/>
            <w:bookmarkStart w:id="27138" w:name="_Toc129198063"/>
            <w:bookmarkStart w:id="27139" w:name="_Toc129300589"/>
            <w:bookmarkEnd w:id="27136"/>
            <w:bookmarkEnd w:id="27137"/>
            <w:bookmarkEnd w:id="27138"/>
            <w:bookmarkEnd w:id="27139"/>
          </w:p>
        </w:tc>
        <w:tc>
          <w:tcPr>
            <w:tcW w:w="764" w:type="dxa"/>
          </w:tcPr>
          <w:p w14:paraId="3A2C52BB" w14:textId="0860631A" w:rsidR="008E010E" w:rsidRPr="00744E3F" w:rsidDel="009B47BA" w:rsidRDefault="008E010E" w:rsidP="00D1397D">
            <w:pPr>
              <w:rPr>
                <w:del w:id="27140" w:author="Στάθης Καπ" w:date="2023-02-26T09:06:00Z"/>
                <w:sz w:val="18"/>
                <w:szCs w:val="18"/>
                <w:lang w:val="el-GR"/>
                <w:rPrChange w:id="27141" w:author="Στάθης Καπ" w:date="2023-03-03T06:42:00Z">
                  <w:rPr>
                    <w:del w:id="27142" w:author="Στάθης Καπ" w:date="2023-02-26T09:06:00Z"/>
                    <w:sz w:val="18"/>
                    <w:szCs w:val="18"/>
                  </w:rPr>
                </w:rPrChange>
              </w:rPr>
            </w:pPr>
            <w:bookmarkStart w:id="27143" w:name="_Toc129057891"/>
            <w:bookmarkStart w:id="27144" w:name="_Toc129191726"/>
            <w:bookmarkStart w:id="27145" w:name="_Toc129198064"/>
            <w:bookmarkStart w:id="27146" w:name="_Toc129300590"/>
            <w:bookmarkEnd w:id="27143"/>
            <w:bookmarkEnd w:id="27144"/>
            <w:bookmarkEnd w:id="27145"/>
            <w:bookmarkEnd w:id="27146"/>
          </w:p>
        </w:tc>
        <w:tc>
          <w:tcPr>
            <w:tcW w:w="630" w:type="dxa"/>
          </w:tcPr>
          <w:p w14:paraId="516EB34A" w14:textId="74C68A00" w:rsidR="008E010E" w:rsidRPr="00744E3F" w:rsidDel="009B47BA" w:rsidRDefault="008E010E" w:rsidP="00D1397D">
            <w:pPr>
              <w:rPr>
                <w:del w:id="27147" w:author="Στάθης Καπ" w:date="2023-02-26T09:06:00Z"/>
                <w:sz w:val="18"/>
                <w:szCs w:val="18"/>
                <w:lang w:val="el-GR"/>
                <w:rPrChange w:id="27148" w:author="Στάθης Καπ" w:date="2023-03-03T06:42:00Z">
                  <w:rPr>
                    <w:del w:id="27149" w:author="Στάθης Καπ" w:date="2023-02-26T09:06:00Z"/>
                    <w:sz w:val="18"/>
                    <w:szCs w:val="18"/>
                  </w:rPr>
                </w:rPrChange>
              </w:rPr>
            </w:pPr>
            <w:bookmarkStart w:id="27150" w:name="_Toc129057892"/>
            <w:bookmarkStart w:id="27151" w:name="_Toc129191727"/>
            <w:bookmarkStart w:id="27152" w:name="_Toc129198065"/>
            <w:bookmarkStart w:id="27153" w:name="_Toc129300591"/>
            <w:bookmarkEnd w:id="27150"/>
            <w:bookmarkEnd w:id="27151"/>
            <w:bookmarkEnd w:id="27152"/>
            <w:bookmarkEnd w:id="27153"/>
          </w:p>
        </w:tc>
        <w:tc>
          <w:tcPr>
            <w:tcW w:w="663" w:type="dxa"/>
          </w:tcPr>
          <w:p w14:paraId="1EE0F22E" w14:textId="7FA90C9F" w:rsidR="008E010E" w:rsidRPr="00744E3F" w:rsidDel="009B47BA" w:rsidRDefault="008E010E" w:rsidP="00D1397D">
            <w:pPr>
              <w:rPr>
                <w:del w:id="27154" w:author="Στάθης Καπ" w:date="2023-02-26T09:06:00Z"/>
                <w:sz w:val="18"/>
                <w:szCs w:val="18"/>
                <w:lang w:val="el-GR"/>
                <w:rPrChange w:id="27155" w:author="Στάθης Καπ" w:date="2023-03-03T06:42:00Z">
                  <w:rPr>
                    <w:del w:id="27156" w:author="Στάθης Καπ" w:date="2023-02-26T09:06:00Z"/>
                    <w:sz w:val="18"/>
                    <w:szCs w:val="18"/>
                  </w:rPr>
                </w:rPrChange>
              </w:rPr>
            </w:pPr>
            <w:bookmarkStart w:id="27157" w:name="_Toc129057893"/>
            <w:bookmarkStart w:id="27158" w:name="_Toc129191728"/>
            <w:bookmarkStart w:id="27159" w:name="_Toc129198066"/>
            <w:bookmarkStart w:id="27160" w:name="_Toc129300592"/>
            <w:bookmarkEnd w:id="27157"/>
            <w:bookmarkEnd w:id="27158"/>
            <w:bookmarkEnd w:id="27159"/>
            <w:bookmarkEnd w:id="27160"/>
          </w:p>
        </w:tc>
        <w:tc>
          <w:tcPr>
            <w:tcW w:w="764" w:type="dxa"/>
          </w:tcPr>
          <w:p w14:paraId="36B78F73" w14:textId="13561BE3" w:rsidR="008E010E" w:rsidRPr="00744E3F" w:rsidDel="009B47BA" w:rsidRDefault="008E010E" w:rsidP="00D1397D">
            <w:pPr>
              <w:rPr>
                <w:del w:id="27161" w:author="Στάθης Καπ" w:date="2023-02-26T09:06:00Z"/>
                <w:sz w:val="18"/>
                <w:szCs w:val="18"/>
                <w:lang w:val="el-GR"/>
                <w:rPrChange w:id="27162" w:author="Στάθης Καπ" w:date="2023-03-03T06:42:00Z">
                  <w:rPr>
                    <w:del w:id="27163" w:author="Στάθης Καπ" w:date="2023-02-26T09:06:00Z"/>
                    <w:sz w:val="18"/>
                    <w:szCs w:val="18"/>
                  </w:rPr>
                </w:rPrChange>
              </w:rPr>
            </w:pPr>
            <w:bookmarkStart w:id="27164" w:name="_Toc129057894"/>
            <w:bookmarkStart w:id="27165" w:name="_Toc129191729"/>
            <w:bookmarkStart w:id="27166" w:name="_Toc129198067"/>
            <w:bookmarkStart w:id="27167" w:name="_Toc129300593"/>
            <w:bookmarkEnd w:id="27164"/>
            <w:bookmarkEnd w:id="27165"/>
            <w:bookmarkEnd w:id="27166"/>
            <w:bookmarkEnd w:id="27167"/>
          </w:p>
        </w:tc>
        <w:tc>
          <w:tcPr>
            <w:tcW w:w="630" w:type="dxa"/>
          </w:tcPr>
          <w:p w14:paraId="3B070638" w14:textId="69788B22" w:rsidR="008E010E" w:rsidRPr="00744E3F" w:rsidDel="009B47BA" w:rsidRDefault="008E010E" w:rsidP="00D1397D">
            <w:pPr>
              <w:rPr>
                <w:del w:id="27168" w:author="Στάθης Καπ" w:date="2023-02-26T09:06:00Z"/>
                <w:sz w:val="18"/>
                <w:szCs w:val="18"/>
                <w:lang w:val="el-GR"/>
                <w:rPrChange w:id="27169" w:author="Στάθης Καπ" w:date="2023-03-03T06:42:00Z">
                  <w:rPr>
                    <w:del w:id="27170" w:author="Στάθης Καπ" w:date="2023-02-26T09:06:00Z"/>
                    <w:sz w:val="18"/>
                    <w:szCs w:val="18"/>
                  </w:rPr>
                </w:rPrChange>
              </w:rPr>
            </w:pPr>
            <w:bookmarkStart w:id="27171" w:name="_Toc129057895"/>
            <w:bookmarkStart w:id="27172" w:name="_Toc129191730"/>
            <w:bookmarkStart w:id="27173" w:name="_Toc129198068"/>
            <w:bookmarkStart w:id="27174" w:name="_Toc129300594"/>
            <w:bookmarkEnd w:id="27171"/>
            <w:bookmarkEnd w:id="27172"/>
            <w:bookmarkEnd w:id="27173"/>
            <w:bookmarkEnd w:id="27174"/>
          </w:p>
        </w:tc>
        <w:tc>
          <w:tcPr>
            <w:tcW w:w="663" w:type="dxa"/>
          </w:tcPr>
          <w:p w14:paraId="17866B36" w14:textId="507E95FB" w:rsidR="008E010E" w:rsidRPr="00744E3F" w:rsidDel="009B47BA" w:rsidRDefault="008E010E" w:rsidP="00D1397D">
            <w:pPr>
              <w:rPr>
                <w:del w:id="27175" w:author="Στάθης Καπ" w:date="2023-02-26T09:06:00Z"/>
                <w:sz w:val="18"/>
                <w:szCs w:val="18"/>
                <w:lang w:val="el-GR"/>
                <w:rPrChange w:id="27176" w:author="Στάθης Καπ" w:date="2023-03-03T06:42:00Z">
                  <w:rPr>
                    <w:del w:id="27177" w:author="Στάθης Καπ" w:date="2023-02-26T09:06:00Z"/>
                    <w:sz w:val="18"/>
                    <w:szCs w:val="18"/>
                  </w:rPr>
                </w:rPrChange>
              </w:rPr>
            </w:pPr>
            <w:bookmarkStart w:id="27178" w:name="_Toc129057896"/>
            <w:bookmarkStart w:id="27179" w:name="_Toc129191731"/>
            <w:bookmarkStart w:id="27180" w:name="_Toc129198069"/>
            <w:bookmarkStart w:id="27181" w:name="_Toc129300595"/>
            <w:bookmarkEnd w:id="27178"/>
            <w:bookmarkEnd w:id="27179"/>
            <w:bookmarkEnd w:id="27180"/>
            <w:bookmarkEnd w:id="27181"/>
          </w:p>
        </w:tc>
        <w:tc>
          <w:tcPr>
            <w:tcW w:w="764" w:type="dxa"/>
          </w:tcPr>
          <w:p w14:paraId="1ACBBA6E" w14:textId="234C96FA" w:rsidR="008E010E" w:rsidRPr="00744E3F" w:rsidDel="009B47BA" w:rsidRDefault="008E010E" w:rsidP="00D1397D">
            <w:pPr>
              <w:rPr>
                <w:del w:id="27182" w:author="Στάθης Καπ" w:date="2023-02-26T09:06:00Z"/>
                <w:sz w:val="18"/>
                <w:szCs w:val="18"/>
                <w:lang w:val="el-GR"/>
                <w:rPrChange w:id="27183" w:author="Στάθης Καπ" w:date="2023-03-03T06:42:00Z">
                  <w:rPr>
                    <w:del w:id="27184" w:author="Στάθης Καπ" w:date="2023-02-26T09:06:00Z"/>
                    <w:sz w:val="18"/>
                    <w:szCs w:val="18"/>
                  </w:rPr>
                </w:rPrChange>
              </w:rPr>
            </w:pPr>
            <w:bookmarkStart w:id="27185" w:name="_Toc129057897"/>
            <w:bookmarkStart w:id="27186" w:name="_Toc129191732"/>
            <w:bookmarkStart w:id="27187" w:name="_Toc129198070"/>
            <w:bookmarkStart w:id="27188" w:name="_Toc129300596"/>
            <w:bookmarkEnd w:id="27185"/>
            <w:bookmarkEnd w:id="27186"/>
            <w:bookmarkEnd w:id="27187"/>
            <w:bookmarkEnd w:id="27188"/>
          </w:p>
        </w:tc>
        <w:tc>
          <w:tcPr>
            <w:tcW w:w="630" w:type="dxa"/>
          </w:tcPr>
          <w:p w14:paraId="14BBD033" w14:textId="4C48B1A9" w:rsidR="008E010E" w:rsidRPr="00744E3F" w:rsidDel="009B47BA" w:rsidRDefault="008E010E" w:rsidP="00D1397D">
            <w:pPr>
              <w:rPr>
                <w:del w:id="27189" w:author="Στάθης Καπ" w:date="2023-02-26T09:06:00Z"/>
                <w:sz w:val="18"/>
                <w:szCs w:val="18"/>
                <w:lang w:val="el-GR"/>
                <w:rPrChange w:id="27190" w:author="Στάθης Καπ" w:date="2023-03-03T06:42:00Z">
                  <w:rPr>
                    <w:del w:id="27191" w:author="Στάθης Καπ" w:date="2023-02-26T09:06:00Z"/>
                    <w:sz w:val="18"/>
                    <w:szCs w:val="18"/>
                  </w:rPr>
                </w:rPrChange>
              </w:rPr>
            </w:pPr>
            <w:bookmarkStart w:id="27192" w:name="_Toc129057898"/>
            <w:bookmarkStart w:id="27193" w:name="_Toc129191733"/>
            <w:bookmarkStart w:id="27194" w:name="_Toc129198071"/>
            <w:bookmarkStart w:id="27195" w:name="_Toc129300597"/>
            <w:bookmarkEnd w:id="27192"/>
            <w:bookmarkEnd w:id="27193"/>
            <w:bookmarkEnd w:id="27194"/>
            <w:bookmarkEnd w:id="27195"/>
          </w:p>
        </w:tc>
        <w:tc>
          <w:tcPr>
            <w:tcW w:w="654" w:type="dxa"/>
          </w:tcPr>
          <w:p w14:paraId="042EFDE3" w14:textId="1BD48D1E" w:rsidR="008E010E" w:rsidRPr="00744E3F" w:rsidDel="009B47BA" w:rsidRDefault="008E010E" w:rsidP="00D1397D">
            <w:pPr>
              <w:rPr>
                <w:del w:id="27196" w:author="Στάθης Καπ" w:date="2023-02-26T09:06:00Z"/>
                <w:sz w:val="18"/>
                <w:szCs w:val="18"/>
                <w:lang w:val="el-GR"/>
                <w:rPrChange w:id="27197" w:author="Στάθης Καπ" w:date="2023-03-03T06:42:00Z">
                  <w:rPr>
                    <w:del w:id="27198" w:author="Στάθης Καπ" w:date="2023-02-26T09:06:00Z"/>
                    <w:sz w:val="18"/>
                    <w:szCs w:val="18"/>
                  </w:rPr>
                </w:rPrChange>
              </w:rPr>
            </w:pPr>
            <w:bookmarkStart w:id="27199" w:name="_Toc129057899"/>
            <w:bookmarkStart w:id="27200" w:name="_Toc129191734"/>
            <w:bookmarkStart w:id="27201" w:name="_Toc129198072"/>
            <w:bookmarkStart w:id="27202" w:name="_Toc129300598"/>
            <w:bookmarkEnd w:id="27199"/>
            <w:bookmarkEnd w:id="27200"/>
            <w:bookmarkEnd w:id="27201"/>
            <w:bookmarkEnd w:id="27202"/>
          </w:p>
        </w:tc>
        <w:tc>
          <w:tcPr>
            <w:tcW w:w="754" w:type="dxa"/>
          </w:tcPr>
          <w:p w14:paraId="19CE9A46" w14:textId="443680E1" w:rsidR="008E010E" w:rsidRPr="00744E3F" w:rsidDel="009B47BA" w:rsidRDefault="008E010E" w:rsidP="00D1397D">
            <w:pPr>
              <w:rPr>
                <w:del w:id="27203" w:author="Στάθης Καπ" w:date="2023-02-26T09:06:00Z"/>
                <w:sz w:val="18"/>
                <w:szCs w:val="18"/>
                <w:lang w:val="el-GR"/>
                <w:rPrChange w:id="27204" w:author="Στάθης Καπ" w:date="2023-03-03T06:42:00Z">
                  <w:rPr>
                    <w:del w:id="27205" w:author="Στάθης Καπ" w:date="2023-02-26T09:06:00Z"/>
                    <w:sz w:val="18"/>
                    <w:szCs w:val="18"/>
                  </w:rPr>
                </w:rPrChange>
              </w:rPr>
            </w:pPr>
            <w:bookmarkStart w:id="27206" w:name="_Toc129057900"/>
            <w:bookmarkStart w:id="27207" w:name="_Toc129191735"/>
            <w:bookmarkStart w:id="27208" w:name="_Toc129198073"/>
            <w:bookmarkStart w:id="27209" w:name="_Toc129300599"/>
            <w:bookmarkEnd w:id="27206"/>
            <w:bookmarkEnd w:id="27207"/>
            <w:bookmarkEnd w:id="27208"/>
            <w:bookmarkEnd w:id="27209"/>
          </w:p>
        </w:tc>
        <w:tc>
          <w:tcPr>
            <w:tcW w:w="622" w:type="dxa"/>
          </w:tcPr>
          <w:p w14:paraId="26013ABC" w14:textId="79FB0E6D" w:rsidR="008E010E" w:rsidRPr="00744E3F" w:rsidDel="009B47BA" w:rsidRDefault="008E010E" w:rsidP="00D1397D">
            <w:pPr>
              <w:rPr>
                <w:del w:id="27210" w:author="Στάθης Καπ" w:date="2023-02-26T09:06:00Z"/>
                <w:sz w:val="18"/>
                <w:szCs w:val="18"/>
                <w:lang w:val="el-GR"/>
                <w:rPrChange w:id="27211" w:author="Στάθης Καπ" w:date="2023-03-03T06:42:00Z">
                  <w:rPr>
                    <w:del w:id="27212" w:author="Στάθης Καπ" w:date="2023-02-26T09:06:00Z"/>
                    <w:sz w:val="18"/>
                    <w:szCs w:val="18"/>
                  </w:rPr>
                </w:rPrChange>
              </w:rPr>
            </w:pPr>
            <w:bookmarkStart w:id="27213" w:name="_Toc129057901"/>
            <w:bookmarkStart w:id="27214" w:name="_Toc129191736"/>
            <w:bookmarkStart w:id="27215" w:name="_Toc129198074"/>
            <w:bookmarkStart w:id="27216" w:name="_Toc129300600"/>
            <w:bookmarkEnd w:id="27213"/>
            <w:bookmarkEnd w:id="27214"/>
            <w:bookmarkEnd w:id="27215"/>
            <w:bookmarkEnd w:id="27216"/>
          </w:p>
        </w:tc>
        <w:bookmarkStart w:id="27217" w:name="_Toc129057902"/>
        <w:bookmarkStart w:id="27218" w:name="_Toc129191737"/>
        <w:bookmarkStart w:id="27219" w:name="_Toc129198075"/>
        <w:bookmarkStart w:id="27220" w:name="_Toc129300601"/>
        <w:bookmarkEnd w:id="27217"/>
        <w:bookmarkEnd w:id="27218"/>
        <w:bookmarkEnd w:id="27219"/>
        <w:bookmarkEnd w:id="27220"/>
      </w:tr>
      <w:tr w:rsidR="008E010E" w:rsidRPr="00D3106C" w:rsidDel="009B47BA" w14:paraId="12EC2ACA" w14:textId="55FC9588" w:rsidTr="00D1397D">
        <w:trPr>
          <w:del w:id="27221" w:author="Στάθης Καπ" w:date="2023-02-26T09:06:00Z"/>
        </w:trPr>
        <w:tc>
          <w:tcPr>
            <w:tcW w:w="627" w:type="dxa"/>
          </w:tcPr>
          <w:p w14:paraId="120DC644" w14:textId="61CE3EAB" w:rsidR="008E010E" w:rsidRPr="00744E3F" w:rsidDel="009B47BA" w:rsidRDefault="008E010E" w:rsidP="00D1397D">
            <w:pPr>
              <w:rPr>
                <w:del w:id="27222" w:author="Στάθης Καπ" w:date="2023-02-26T09:06:00Z"/>
                <w:sz w:val="18"/>
                <w:szCs w:val="18"/>
                <w:lang w:val="el-GR"/>
                <w:rPrChange w:id="27223" w:author="Στάθης Καπ" w:date="2023-03-03T06:42:00Z">
                  <w:rPr>
                    <w:del w:id="27224" w:author="Στάθης Καπ" w:date="2023-02-26T09:06:00Z"/>
                    <w:sz w:val="18"/>
                    <w:szCs w:val="18"/>
                  </w:rPr>
                </w:rPrChange>
              </w:rPr>
            </w:pPr>
            <w:del w:id="27225" w:author="Στάθης Καπ" w:date="2023-02-26T08:45:00Z">
              <w:r w:rsidRPr="006E0881" w:rsidDel="00715EE1">
                <w:rPr>
                  <w:sz w:val="18"/>
                  <w:szCs w:val="18"/>
                </w:rPr>
                <w:delText>Pr</w:delText>
              </w:r>
              <w:r w:rsidRPr="00744E3F" w:rsidDel="00715EE1">
                <w:rPr>
                  <w:sz w:val="18"/>
                  <w:szCs w:val="18"/>
                  <w:lang w:val="el-GR"/>
                  <w:rPrChange w:id="27226" w:author="Στάθης Καπ" w:date="2023-03-03T06:42:00Z">
                    <w:rPr>
                      <w:sz w:val="18"/>
                      <w:szCs w:val="18"/>
                    </w:rPr>
                  </w:rPrChange>
                </w:rPr>
                <w:delText>12</w:delText>
              </w:r>
            </w:del>
            <w:bookmarkStart w:id="27227" w:name="_Toc129057903"/>
            <w:bookmarkStart w:id="27228" w:name="_Toc129191738"/>
            <w:bookmarkStart w:id="27229" w:name="_Toc129198076"/>
            <w:bookmarkStart w:id="27230" w:name="_Toc129300602"/>
            <w:bookmarkEnd w:id="27227"/>
            <w:bookmarkEnd w:id="27228"/>
            <w:bookmarkEnd w:id="27229"/>
            <w:bookmarkEnd w:id="27230"/>
          </w:p>
        </w:tc>
        <w:tc>
          <w:tcPr>
            <w:tcW w:w="663" w:type="dxa"/>
          </w:tcPr>
          <w:p w14:paraId="357BCA9D" w14:textId="40470AFA" w:rsidR="008E010E" w:rsidRPr="00F76AF9" w:rsidDel="009B47BA" w:rsidRDefault="008E010E" w:rsidP="00D1397D">
            <w:pPr>
              <w:rPr>
                <w:del w:id="27231" w:author="Στάθης Καπ" w:date="2023-02-26T09:06:00Z"/>
                <w:sz w:val="18"/>
                <w:szCs w:val="18"/>
                <w:lang w:val="el-GR"/>
              </w:rPr>
            </w:pPr>
            <w:bookmarkStart w:id="27232" w:name="_Toc129057904"/>
            <w:bookmarkStart w:id="27233" w:name="_Toc129191739"/>
            <w:bookmarkStart w:id="27234" w:name="_Toc129198077"/>
            <w:bookmarkStart w:id="27235" w:name="_Toc129300603"/>
            <w:bookmarkEnd w:id="27232"/>
            <w:bookmarkEnd w:id="27233"/>
            <w:bookmarkEnd w:id="27234"/>
            <w:bookmarkEnd w:id="27235"/>
          </w:p>
        </w:tc>
        <w:tc>
          <w:tcPr>
            <w:tcW w:w="764" w:type="dxa"/>
          </w:tcPr>
          <w:p w14:paraId="6918AD71" w14:textId="007CDF08" w:rsidR="008E010E" w:rsidRPr="00744E3F" w:rsidDel="009B47BA" w:rsidRDefault="008E010E" w:rsidP="00D1397D">
            <w:pPr>
              <w:rPr>
                <w:del w:id="27236" w:author="Στάθης Καπ" w:date="2023-02-26T09:06:00Z"/>
                <w:sz w:val="18"/>
                <w:szCs w:val="18"/>
                <w:lang w:val="el-GR"/>
                <w:rPrChange w:id="27237" w:author="Στάθης Καπ" w:date="2023-03-03T06:42:00Z">
                  <w:rPr>
                    <w:del w:id="27238" w:author="Στάθης Καπ" w:date="2023-02-26T09:06:00Z"/>
                    <w:sz w:val="18"/>
                    <w:szCs w:val="18"/>
                  </w:rPr>
                </w:rPrChange>
              </w:rPr>
            </w:pPr>
            <w:bookmarkStart w:id="27239" w:name="_Toc129057905"/>
            <w:bookmarkStart w:id="27240" w:name="_Toc129191740"/>
            <w:bookmarkStart w:id="27241" w:name="_Toc129198078"/>
            <w:bookmarkStart w:id="27242" w:name="_Toc129300604"/>
            <w:bookmarkEnd w:id="27239"/>
            <w:bookmarkEnd w:id="27240"/>
            <w:bookmarkEnd w:id="27241"/>
            <w:bookmarkEnd w:id="27242"/>
          </w:p>
        </w:tc>
        <w:tc>
          <w:tcPr>
            <w:tcW w:w="630" w:type="dxa"/>
          </w:tcPr>
          <w:p w14:paraId="72C2C208" w14:textId="5184F0F3" w:rsidR="008E010E" w:rsidRPr="00744E3F" w:rsidDel="009B47BA" w:rsidRDefault="008E010E" w:rsidP="00D1397D">
            <w:pPr>
              <w:rPr>
                <w:del w:id="27243" w:author="Στάθης Καπ" w:date="2023-02-26T09:06:00Z"/>
                <w:sz w:val="18"/>
                <w:szCs w:val="18"/>
                <w:lang w:val="el-GR"/>
                <w:rPrChange w:id="27244" w:author="Στάθης Καπ" w:date="2023-03-03T06:42:00Z">
                  <w:rPr>
                    <w:del w:id="27245" w:author="Στάθης Καπ" w:date="2023-02-26T09:06:00Z"/>
                    <w:sz w:val="18"/>
                    <w:szCs w:val="18"/>
                  </w:rPr>
                </w:rPrChange>
              </w:rPr>
            </w:pPr>
            <w:bookmarkStart w:id="27246" w:name="_Toc129057906"/>
            <w:bookmarkStart w:id="27247" w:name="_Toc129191741"/>
            <w:bookmarkStart w:id="27248" w:name="_Toc129198079"/>
            <w:bookmarkStart w:id="27249" w:name="_Toc129300605"/>
            <w:bookmarkEnd w:id="27246"/>
            <w:bookmarkEnd w:id="27247"/>
            <w:bookmarkEnd w:id="27248"/>
            <w:bookmarkEnd w:id="27249"/>
          </w:p>
        </w:tc>
        <w:tc>
          <w:tcPr>
            <w:tcW w:w="663" w:type="dxa"/>
          </w:tcPr>
          <w:p w14:paraId="349AA205" w14:textId="741C7936" w:rsidR="008E010E" w:rsidRPr="00F76AF9" w:rsidDel="009B47BA" w:rsidRDefault="008E010E" w:rsidP="00D1397D">
            <w:pPr>
              <w:rPr>
                <w:del w:id="27250" w:author="Στάθης Καπ" w:date="2023-02-26T09:06:00Z"/>
                <w:sz w:val="18"/>
                <w:szCs w:val="18"/>
                <w:lang w:val="el-GR"/>
              </w:rPr>
            </w:pPr>
            <w:bookmarkStart w:id="27251" w:name="_Toc129057907"/>
            <w:bookmarkStart w:id="27252" w:name="_Toc129191742"/>
            <w:bookmarkStart w:id="27253" w:name="_Toc129198080"/>
            <w:bookmarkStart w:id="27254" w:name="_Toc129300606"/>
            <w:bookmarkEnd w:id="27251"/>
            <w:bookmarkEnd w:id="27252"/>
            <w:bookmarkEnd w:id="27253"/>
            <w:bookmarkEnd w:id="27254"/>
          </w:p>
        </w:tc>
        <w:tc>
          <w:tcPr>
            <w:tcW w:w="764" w:type="dxa"/>
          </w:tcPr>
          <w:p w14:paraId="2B46700F" w14:textId="0362F73F" w:rsidR="008E010E" w:rsidRPr="00744E3F" w:rsidDel="009B47BA" w:rsidRDefault="008E010E" w:rsidP="00D1397D">
            <w:pPr>
              <w:rPr>
                <w:del w:id="27255" w:author="Στάθης Καπ" w:date="2023-02-26T09:06:00Z"/>
                <w:sz w:val="18"/>
                <w:szCs w:val="18"/>
                <w:lang w:val="el-GR"/>
                <w:rPrChange w:id="27256" w:author="Στάθης Καπ" w:date="2023-03-03T06:42:00Z">
                  <w:rPr>
                    <w:del w:id="27257" w:author="Στάθης Καπ" w:date="2023-02-26T09:06:00Z"/>
                    <w:sz w:val="18"/>
                    <w:szCs w:val="18"/>
                  </w:rPr>
                </w:rPrChange>
              </w:rPr>
            </w:pPr>
            <w:bookmarkStart w:id="27258" w:name="_Toc129057908"/>
            <w:bookmarkStart w:id="27259" w:name="_Toc129191743"/>
            <w:bookmarkStart w:id="27260" w:name="_Toc129198081"/>
            <w:bookmarkStart w:id="27261" w:name="_Toc129300607"/>
            <w:bookmarkEnd w:id="27258"/>
            <w:bookmarkEnd w:id="27259"/>
            <w:bookmarkEnd w:id="27260"/>
            <w:bookmarkEnd w:id="27261"/>
          </w:p>
        </w:tc>
        <w:tc>
          <w:tcPr>
            <w:tcW w:w="630" w:type="dxa"/>
          </w:tcPr>
          <w:p w14:paraId="4845CBE9" w14:textId="06B3CB49" w:rsidR="008E010E" w:rsidRPr="00744E3F" w:rsidDel="009B47BA" w:rsidRDefault="008E010E" w:rsidP="00D1397D">
            <w:pPr>
              <w:rPr>
                <w:del w:id="27262" w:author="Στάθης Καπ" w:date="2023-02-26T09:06:00Z"/>
                <w:sz w:val="18"/>
                <w:szCs w:val="18"/>
                <w:lang w:val="el-GR"/>
                <w:rPrChange w:id="27263" w:author="Στάθης Καπ" w:date="2023-03-03T06:42:00Z">
                  <w:rPr>
                    <w:del w:id="27264" w:author="Στάθης Καπ" w:date="2023-02-26T09:06:00Z"/>
                    <w:sz w:val="18"/>
                    <w:szCs w:val="18"/>
                  </w:rPr>
                </w:rPrChange>
              </w:rPr>
            </w:pPr>
            <w:bookmarkStart w:id="27265" w:name="_Toc129057909"/>
            <w:bookmarkStart w:id="27266" w:name="_Toc129191744"/>
            <w:bookmarkStart w:id="27267" w:name="_Toc129198082"/>
            <w:bookmarkStart w:id="27268" w:name="_Toc129300608"/>
            <w:bookmarkEnd w:id="27265"/>
            <w:bookmarkEnd w:id="27266"/>
            <w:bookmarkEnd w:id="27267"/>
            <w:bookmarkEnd w:id="27268"/>
          </w:p>
        </w:tc>
        <w:tc>
          <w:tcPr>
            <w:tcW w:w="663" w:type="dxa"/>
          </w:tcPr>
          <w:p w14:paraId="38AC8907" w14:textId="3A8A671E" w:rsidR="008E010E" w:rsidRPr="00F76AF9" w:rsidDel="009B47BA" w:rsidRDefault="008E010E" w:rsidP="00D1397D">
            <w:pPr>
              <w:rPr>
                <w:del w:id="27269" w:author="Στάθης Καπ" w:date="2023-02-26T09:06:00Z"/>
                <w:sz w:val="18"/>
                <w:szCs w:val="18"/>
                <w:lang w:val="el-GR"/>
              </w:rPr>
            </w:pPr>
            <w:bookmarkStart w:id="27270" w:name="_Toc129057910"/>
            <w:bookmarkStart w:id="27271" w:name="_Toc129191745"/>
            <w:bookmarkStart w:id="27272" w:name="_Toc129198083"/>
            <w:bookmarkStart w:id="27273" w:name="_Toc129300609"/>
            <w:bookmarkEnd w:id="27270"/>
            <w:bookmarkEnd w:id="27271"/>
            <w:bookmarkEnd w:id="27272"/>
            <w:bookmarkEnd w:id="27273"/>
          </w:p>
        </w:tc>
        <w:tc>
          <w:tcPr>
            <w:tcW w:w="764" w:type="dxa"/>
          </w:tcPr>
          <w:p w14:paraId="4E11B426" w14:textId="6AA2BB31" w:rsidR="008E010E" w:rsidRPr="00744E3F" w:rsidDel="009B47BA" w:rsidRDefault="008E010E" w:rsidP="00D1397D">
            <w:pPr>
              <w:rPr>
                <w:del w:id="27274" w:author="Στάθης Καπ" w:date="2023-02-26T09:06:00Z"/>
                <w:sz w:val="18"/>
                <w:szCs w:val="18"/>
                <w:lang w:val="el-GR"/>
                <w:rPrChange w:id="27275" w:author="Στάθης Καπ" w:date="2023-03-03T06:42:00Z">
                  <w:rPr>
                    <w:del w:id="27276" w:author="Στάθης Καπ" w:date="2023-02-26T09:06:00Z"/>
                    <w:sz w:val="18"/>
                    <w:szCs w:val="18"/>
                  </w:rPr>
                </w:rPrChange>
              </w:rPr>
            </w:pPr>
            <w:bookmarkStart w:id="27277" w:name="_Toc129057911"/>
            <w:bookmarkStart w:id="27278" w:name="_Toc129191746"/>
            <w:bookmarkStart w:id="27279" w:name="_Toc129198084"/>
            <w:bookmarkStart w:id="27280" w:name="_Toc129300610"/>
            <w:bookmarkEnd w:id="27277"/>
            <w:bookmarkEnd w:id="27278"/>
            <w:bookmarkEnd w:id="27279"/>
            <w:bookmarkEnd w:id="27280"/>
          </w:p>
        </w:tc>
        <w:tc>
          <w:tcPr>
            <w:tcW w:w="630" w:type="dxa"/>
          </w:tcPr>
          <w:p w14:paraId="1838F125" w14:textId="7FF44A12" w:rsidR="008E010E" w:rsidRPr="00744E3F" w:rsidDel="009B47BA" w:rsidRDefault="008E010E" w:rsidP="00D1397D">
            <w:pPr>
              <w:rPr>
                <w:del w:id="27281" w:author="Στάθης Καπ" w:date="2023-02-26T09:06:00Z"/>
                <w:sz w:val="18"/>
                <w:szCs w:val="18"/>
                <w:lang w:val="el-GR"/>
                <w:rPrChange w:id="27282" w:author="Στάθης Καπ" w:date="2023-03-03T06:42:00Z">
                  <w:rPr>
                    <w:del w:id="27283" w:author="Στάθης Καπ" w:date="2023-02-26T09:06:00Z"/>
                    <w:sz w:val="18"/>
                    <w:szCs w:val="18"/>
                  </w:rPr>
                </w:rPrChange>
              </w:rPr>
            </w:pPr>
            <w:bookmarkStart w:id="27284" w:name="_Toc129057912"/>
            <w:bookmarkStart w:id="27285" w:name="_Toc129191747"/>
            <w:bookmarkStart w:id="27286" w:name="_Toc129198085"/>
            <w:bookmarkStart w:id="27287" w:name="_Toc129300611"/>
            <w:bookmarkEnd w:id="27284"/>
            <w:bookmarkEnd w:id="27285"/>
            <w:bookmarkEnd w:id="27286"/>
            <w:bookmarkEnd w:id="27287"/>
          </w:p>
        </w:tc>
        <w:tc>
          <w:tcPr>
            <w:tcW w:w="654" w:type="dxa"/>
          </w:tcPr>
          <w:p w14:paraId="5B87DC06" w14:textId="59CA9DBB" w:rsidR="008E010E" w:rsidRPr="00F76AF9" w:rsidDel="009B47BA" w:rsidRDefault="008E010E" w:rsidP="00D1397D">
            <w:pPr>
              <w:rPr>
                <w:del w:id="27288" w:author="Στάθης Καπ" w:date="2023-02-26T09:06:00Z"/>
                <w:sz w:val="18"/>
                <w:szCs w:val="18"/>
                <w:lang w:val="el-GR"/>
              </w:rPr>
            </w:pPr>
            <w:bookmarkStart w:id="27289" w:name="_Toc129057913"/>
            <w:bookmarkStart w:id="27290" w:name="_Toc129191748"/>
            <w:bookmarkStart w:id="27291" w:name="_Toc129198086"/>
            <w:bookmarkStart w:id="27292" w:name="_Toc129300612"/>
            <w:bookmarkEnd w:id="27289"/>
            <w:bookmarkEnd w:id="27290"/>
            <w:bookmarkEnd w:id="27291"/>
            <w:bookmarkEnd w:id="27292"/>
          </w:p>
        </w:tc>
        <w:tc>
          <w:tcPr>
            <w:tcW w:w="754" w:type="dxa"/>
          </w:tcPr>
          <w:p w14:paraId="0610CC3E" w14:textId="4D11FF40" w:rsidR="008E010E" w:rsidRPr="00744E3F" w:rsidDel="009B47BA" w:rsidRDefault="008E010E" w:rsidP="00D1397D">
            <w:pPr>
              <w:rPr>
                <w:del w:id="27293" w:author="Στάθης Καπ" w:date="2023-02-26T09:06:00Z"/>
                <w:sz w:val="18"/>
                <w:szCs w:val="18"/>
                <w:lang w:val="el-GR"/>
                <w:rPrChange w:id="27294" w:author="Στάθης Καπ" w:date="2023-03-03T06:42:00Z">
                  <w:rPr>
                    <w:del w:id="27295" w:author="Στάθης Καπ" w:date="2023-02-26T09:06:00Z"/>
                    <w:sz w:val="18"/>
                    <w:szCs w:val="18"/>
                  </w:rPr>
                </w:rPrChange>
              </w:rPr>
            </w:pPr>
            <w:bookmarkStart w:id="27296" w:name="_Toc129057914"/>
            <w:bookmarkStart w:id="27297" w:name="_Toc129191749"/>
            <w:bookmarkStart w:id="27298" w:name="_Toc129198087"/>
            <w:bookmarkStart w:id="27299" w:name="_Toc129300613"/>
            <w:bookmarkEnd w:id="27296"/>
            <w:bookmarkEnd w:id="27297"/>
            <w:bookmarkEnd w:id="27298"/>
            <w:bookmarkEnd w:id="27299"/>
          </w:p>
        </w:tc>
        <w:tc>
          <w:tcPr>
            <w:tcW w:w="622" w:type="dxa"/>
          </w:tcPr>
          <w:p w14:paraId="4D7815E1" w14:textId="467A1ECE" w:rsidR="008E010E" w:rsidRPr="00744E3F" w:rsidDel="009B47BA" w:rsidRDefault="008E010E" w:rsidP="00D1397D">
            <w:pPr>
              <w:rPr>
                <w:del w:id="27300" w:author="Στάθης Καπ" w:date="2023-02-26T09:06:00Z"/>
                <w:sz w:val="18"/>
                <w:szCs w:val="18"/>
                <w:lang w:val="el-GR"/>
                <w:rPrChange w:id="27301" w:author="Στάθης Καπ" w:date="2023-03-03T06:42:00Z">
                  <w:rPr>
                    <w:del w:id="27302" w:author="Στάθης Καπ" w:date="2023-02-26T09:06:00Z"/>
                    <w:sz w:val="18"/>
                    <w:szCs w:val="18"/>
                  </w:rPr>
                </w:rPrChange>
              </w:rPr>
            </w:pPr>
            <w:bookmarkStart w:id="27303" w:name="_Toc129057915"/>
            <w:bookmarkStart w:id="27304" w:name="_Toc129191750"/>
            <w:bookmarkStart w:id="27305" w:name="_Toc129198088"/>
            <w:bookmarkStart w:id="27306" w:name="_Toc129300614"/>
            <w:bookmarkEnd w:id="27303"/>
            <w:bookmarkEnd w:id="27304"/>
            <w:bookmarkEnd w:id="27305"/>
            <w:bookmarkEnd w:id="27306"/>
          </w:p>
        </w:tc>
        <w:bookmarkStart w:id="27307" w:name="_Toc129057916"/>
        <w:bookmarkStart w:id="27308" w:name="_Toc129191751"/>
        <w:bookmarkStart w:id="27309" w:name="_Toc129198089"/>
        <w:bookmarkStart w:id="27310" w:name="_Toc129300615"/>
        <w:bookmarkEnd w:id="27307"/>
        <w:bookmarkEnd w:id="27308"/>
        <w:bookmarkEnd w:id="27309"/>
        <w:bookmarkEnd w:id="27310"/>
      </w:tr>
      <w:tr w:rsidR="008E010E" w:rsidRPr="00D3106C" w:rsidDel="009B47BA" w14:paraId="4DCAA879" w14:textId="4C2FE9C3" w:rsidTr="00D1397D">
        <w:trPr>
          <w:del w:id="27311" w:author="Στάθης Καπ" w:date="2023-02-26T09:06:00Z"/>
        </w:trPr>
        <w:tc>
          <w:tcPr>
            <w:tcW w:w="627" w:type="dxa"/>
          </w:tcPr>
          <w:p w14:paraId="093236E4" w14:textId="5601744C" w:rsidR="008E010E" w:rsidRPr="00744E3F" w:rsidDel="009B47BA" w:rsidRDefault="008E010E" w:rsidP="00D1397D">
            <w:pPr>
              <w:rPr>
                <w:del w:id="27312" w:author="Στάθης Καπ" w:date="2023-02-26T09:06:00Z"/>
                <w:sz w:val="18"/>
                <w:szCs w:val="18"/>
                <w:lang w:val="el-GR"/>
                <w:rPrChange w:id="27313" w:author="Στάθης Καπ" w:date="2023-03-03T06:42:00Z">
                  <w:rPr>
                    <w:del w:id="27314" w:author="Στάθης Καπ" w:date="2023-02-26T09:06:00Z"/>
                    <w:sz w:val="18"/>
                    <w:szCs w:val="18"/>
                  </w:rPr>
                </w:rPrChange>
              </w:rPr>
            </w:pPr>
            <w:del w:id="27315" w:author="Στάθης Καπ" w:date="2023-02-26T08:45:00Z">
              <w:r w:rsidRPr="006E0881" w:rsidDel="00715EE1">
                <w:rPr>
                  <w:sz w:val="18"/>
                  <w:szCs w:val="18"/>
                </w:rPr>
                <w:delText>Pr</w:delText>
              </w:r>
              <w:r w:rsidRPr="00744E3F" w:rsidDel="00715EE1">
                <w:rPr>
                  <w:sz w:val="18"/>
                  <w:szCs w:val="18"/>
                  <w:lang w:val="el-GR"/>
                  <w:rPrChange w:id="27316" w:author="Στάθης Καπ" w:date="2023-03-03T06:42:00Z">
                    <w:rPr>
                      <w:sz w:val="18"/>
                      <w:szCs w:val="18"/>
                    </w:rPr>
                  </w:rPrChange>
                </w:rPr>
                <w:delText>13</w:delText>
              </w:r>
            </w:del>
            <w:bookmarkStart w:id="27317" w:name="_Toc129057917"/>
            <w:bookmarkStart w:id="27318" w:name="_Toc129191752"/>
            <w:bookmarkStart w:id="27319" w:name="_Toc129198090"/>
            <w:bookmarkStart w:id="27320" w:name="_Toc129300616"/>
            <w:bookmarkEnd w:id="27317"/>
            <w:bookmarkEnd w:id="27318"/>
            <w:bookmarkEnd w:id="27319"/>
            <w:bookmarkEnd w:id="27320"/>
          </w:p>
        </w:tc>
        <w:tc>
          <w:tcPr>
            <w:tcW w:w="663" w:type="dxa"/>
          </w:tcPr>
          <w:p w14:paraId="66708272" w14:textId="10D7650C" w:rsidR="008E010E" w:rsidRPr="00744E3F" w:rsidDel="009B47BA" w:rsidRDefault="008E010E" w:rsidP="00D1397D">
            <w:pPr>
              <w:rPr>
                <w:del w:id="27321" w:author="Στάθης Καπ" w:date="2023-02-26T09:06:00Z"/>
                <w:sz w:val="18"/>
                <w:szCs w:val="18"/>
                <w:lang w:val="el-GR"/>
                <w:rPrChange w:id="27322" w:author="Στάθης Καπ" w:date="2023-03-03T06:42:00Z">
                  <w:rPr>
                    <w:del w:id="27323" w:author="Στάθης Καπ" w:date="2023-02-26T09:06:00Z"/>
                    <w:sz w:val="18"/>
                    <w:szCs w:val="18"/>
                  </w:rPr>
                </w:rPrChange>
              </w:rPr>
            </w:pPr>
            <w:bookmarkStart w:id="27324" w:name="_Toc129057918"/>
            <w:bookmarkStart w:id="27325" w:name="_Toc129191753"/>
            <w:bookmarkStart w:id="27326" w:name="_Toc129198091"/>
            <w:bookmarkStart w:id="27327" w:name="_Toc129300617"/>
            <w:bookmarkEnd w:id="27324"/>
            <w:bookmarkEnd w:id="27325"/>
            <w:bookmarkEnd w:id="27326"/>
            <w:bookmarkEnd w:id="27327"/>
          </w:p>
        </w:tc>
        <w:tc>
          <w:tcPr>
            <w:tcW w:w="764" w:type="dxa"/>
          </w:tcPr>
          <w:p w14:paraId="05494368" w14:textId="324C443E" w:rsidR="008E010E" w:rsidRPr="00744E3F" w:rsidDel="009B47BA" w:rsidRDefault="008E010E" w:rsidP="00D1397D">
            <w:pPr>
              <w:rPr>
                <w:del w:id="27328" w:author="Στάθης Καπ" w:date="2023-02-26T09:06:00Z"/>
                <w:sz w:val="18"/>
                <w:szCs w:val="18"/>
                <w:lang w:val="el-GR"/>
                <w:rPrChange w:id="27329" w:author="Στάθης Καπ" w:date="2023-03-03T06:42:00Z">
                  <w:rPr>
                    <w:del w:id="27330" w:author="Στάθης Καπ" w:date="2023-02-26T09:06:00Z"/>
                    <w:sz w:val="18"/>
                    <w:szCs w:val="18"/>
                  </w:rPr>
                </w:rPrChange>
              </w:rPr>
            </w:pPr>
            <w:bookmarkStart w:id="27331" w:name="_Toc129057919"/>
            <w:bookmarkStart w:id="27332" w:name="_Toc129191754"/>
            <w:bookmarkStart w:id="27333" w:name="_Toc129198092"/>
            <w:bookmarkStart w:id="27334" w:name="_Toc129300618"/>
            <w:bookmarkEnd w:id="27331"/>
            <w:bookmarkEnd w:id="27332"/>
            <w:bookmarkEnd w:id="27333"/>
            <w:bookmarkEnd w:id="27334"/>
          </w:p>
        </w:tc>
        <w:tc>
          <w:tcPr>
            <w:tcW w:w="630" w:type="dxa"/>
          </w:tcPr>
          <w:p w14:paraId="66ABA726" w14:textId="32E2D1EB" w:rsidR="008E010E" w:rsidRPr="00744E3F" w:rsidDel="009B47BA" w:rsidRDefault="008E010E" w:rsidP="00D1397D">
            <w:pPr>
              <w:rPr>
                <w:del w:id="27335" w:author="Στάθης Καπ" w:date="2023-02-26T09:06:00Z"/>
                <w:sz w:val="18"/>
                <w:szCs w:val="18"/>
                <w:lang w:val="el-GR"/>
                <w:rPrChange w:id="27336" w:author="Στάθης Καπ" w:date="2023-03-03T06:42:00Z">
                  <w:rPr>
                    <w:del w:id="27337" w:author="Στάθης Καπ" w:date="2023-02-26T09:06:00Z"/>
                    <w:sz w:val="18"/>
                    <w:szCs w:val="18"/>
                  </w:rPr>
                </w:rPrChange>
              </w:rPr>
            </w:pPr>
            <w:bookmarkStart w:id="27338" w:name="_Toc129057920"/>
            <w:bookmarkStart w:id="27339" w:name="_Toc129191755"/>
            <w:bookmarkStart w:id="27340" w:name="_Toc129198093"/>
            <w:bookmarkStart w:id="27341" w:name="_Toc129300619"/>
            <w:bookmarkEnd w:id="27338"/>
            <w:bookmarkEnd w:id="27339"/>
            <w:bookmarkEnd w:id="27340"/>
            <w:bookmarkEnd w:id="27341"/>
          </w:p>
        </w:tc>
        <w:tc>
          <w:tcPr>
            <w:tcW w:w="663" w:type="dxa"/>
          </w:tcPr>
          <w:p w14:paraId="623849C0" w14:textId="429C0494" w:rsidR="008E010E" w:rsidRPr="00744E3F" w:rsidDel="009B47BA" w:rsidRDefault="008E010E" w:rsidP="00D1397D">
            <w:pPr>
              <w:rPr>
                <w:del w:id="27342" w:author="Στάθης Καπ" w:date="2023-02-26T09:06:00Z"/>
                <w:sz w:val="18"/>
                <w:szCs w:val="18"/>
                <w:lang w:val="el-GR"/>
                <w:rPrChange w:id="27343" w:author="Στάθης Καπ" w:date="2023-03-03T06:42:00Z">
                  <w:rPr>
                    <w:del w:id="27344" w:author="Στάθης Καπ" w:date="2023-02-26T09:06:00Z"/>
                    <w:sz w:val="18"/>
                    <w:szCs w:val="18"/>
                  </w:rPr>
                </w:rPrChange>
              </w:rPr>
            </w:pPr>
            <w:bookmarkStart w:id="27345" w:name="_Toc129057921"/>
            <w:bookmarkStart w:id="27346" w:name="_Toc129191756"/>
            <w:bookmarkStart w:id="27347" w:name="_Toc129198094"/>
            <w:bookmarkStart w:id="27348" w:name="_Toc129300620"/>
            <w:bookmarkEnd w:id="27345"/>
            <w:bookmarkEnd w:id="27346"/>
            <w:bookmarkEnd w:id="27347"/>
            <w:bookmarkEnd w:id="27348"/>
          </w:p>
        </w:tc>
        <w:tc>
          <w:tcPr>
            <w:tcW w:w="764" w:type="dxa"/>
          </w:tcPr>
          <w:p w14:paraId="247228A3" w14:textId="7668844B" w:rsidR="008E010E" w:rsidRPr="00744E3F" w:rsidDel="009B47BA" w:rsidRDefault="008E010E" w:rsidP="00D1397D">
            <w:pPr>
              <w:rPr>
                <w:del w:id="27349" w:author="Στάθης Καπ" w:date="2023-02-26T09:06:00Z"/>
                <w:sz w:val="18"/>
                <w:szCs w:val="18"/>
                <w:lang w:val="el-GR"/>
                <w:rPrChange w:id="27350" w:author="Στάθης Καπ" w:date="2023-03-03T06:42:00Z">
                  <w:rPr>
                    <w:del w:id="27351" w:author="Στάθης Καπ" w:date="2023-02-26T09:06:00Z"/>
                    <w:sz w:val="18"/>
                    <w:szCs w:val="18"/>
                  </w:rPr>
                </w:rPrChange>
              </w:rPr>
            </w:pPr>
            <w:bookmarkStart w:id="27352" w:name="_Toc129057922"/>
            <w:bookmarkStart w:id="27353" w:name="_Toc129191757"/>
            <w:bookmarkStart w:id="27354" w:name="_Toc129198095"/>
            <w:bookmarkStart w:id="27355" w:name="_Toc129300621"/>
            <w:bookmarkEnd w:id="27352"/>
            <w:bookmarkEnd w:id="27353"/>
            <w:bookmarkEnd w:id="27354"/>
            <w:bookmarkEnd w:id="27355"/>
          </w:p>
        </w:tc>
        <w:tc>
          <w:tcPr>
            <w:tcW w:w="630" w:type="dxa"/>
          </w:tcPr>
          <w:p w14:paraId="4A8DBF8B" w14:textId="22A82BFB" w:rsidR="008E010E" w:rsidRPr="00744E3F" w:rsidDel="009B47BA" w:rsidRDefault="008E010E" w:rsidP="00D1397D">
            <w:pPr>
              <w:rPr>
                <w:del w:id="27356" w:author="Στάθης Καπ" w:date="2023-02-26T09:06:00Z"/>
                <w:sz w:val="18"/>
                <w:szCs w:val="18"/>
                <w:lang w:val="el-GR"/>
                <w:rPrChange w:id="27357" w:author="Στάθης Καπ" w:date="2023-03-03T06:42:00Z">
                  <w:rPr>
                    <w:del w:id="27358" w:author="Στάθης Καπ" w:date="2023-02-26T09:06:00Z"/>
                    <w:sz w:val="18"/>
                    <w:szCs w:val="18"/>
                  </w:rPr>
                </w:rPrChange>
              </w:rPr>
            </w:pPr>
            <w:bookmarkStart w:id="27359" w:name="_Toc129057923"/>
            <w:bookmarkStart w:id="27360" w:name="_Toc129191758"/>
            <w:bookmarkStart w:id="27361" w:name="_Toc129198096"/>
            <w:bookmarkStart w:id="27362" w:name="_Toc129300622"/>
            <w:bookmarkEnd w:id="27359"/>
            <w:bookmarkEnd w:id="27360"/>
            <w:bookmarkEnd w:id="27361"/>
            <w:bookmarkEnd w:id="27362"/>
          </w:p>
        </w:tc>
        <w:tc>
          <w:tcPr>
            <w:tcW w:w="663" w:type="dxa"/>
          </w:tcPr>
          <w:p w14:paraId="3AFA1887" w14:textId="28AC040B" w:rsidR="008E010E" w:rsidRPr="00744E3F" w:rsidDel="009B47BA" w:rsidRDefault="008E010E" w:rsidP="00D1397D">
            <w:pPr>
              <w:rPr>
                <w:del w:id="27363" w:author="Στάθης Καπ" w:date="2023-02-26T09:06:00Z"/>
                <w:sz w:val="18"/>
                <w:szCs w:val="18"/>
                <w:lang w:val="el-GR"/>
                <w:rPrChange w:id="27364" w:author="Στάθης Καπ" w:date="2023-03-03T06:42:00Z">
                  <w:rPr>
                    <w:del w:id="27365" w:author="Στάθης Καπ" w:date="2023-02-26T09:06:00Z"/>
                    <w:sz w:val="18"/>
                    <w:szCs w:val="18"/>
                  </w:rPr>
                </w:rPrChange>
              </w:rPr>
            </w:pPr>
            <w:bookmarkStart w:id="27366" w:name="_Toc129057924"/>
            <w:bookmarkStart w:id="27367" w:name="_Toc129191759"/>
            <w:bookmarkStart w:id="27368" w:name="_Toc129198097"/>
            <w:bookmarkStart w:id="27369" w:name="_Toc129300623"/>
            <w:bookmarkEnd w:id="27366"/>
            <w:bookmarkEnd w:id="27367"/>
            <w:bookmarkEnd w:id="27368"/>
            <w:bookmarkEnd w:id="27369"/>
          </w:p>
        </w:tc>
        <w:tc>
          <w:tcPr>
            <w:tcW w:w="764" w:type="dxa"/>
          </w:tcPr>
          <w:p w14:paraId="278BD580" w14:textId="6A23D4E3" w:rsidR="008E010E" w:rsidRPr="00744E3F" w:rsidDel="009B47BA" w:rsidRDefault="008E010E" w:rsidP="00D1397D">
            <w:pPr>
              <w:rPr>
                <w:del w:id="27370" w:author="Στάθης Καπ" w:date="2023-02-26T09:06:00Z"/>
                <w:sz w:val="18"/>
                <w:szCs w:val="18"/>
                <w:lang w:val="el-GR"/>
                <w:rPrChange w:id="27371" w:author="Στάθης Καπ" w:date="2023-03-03T06:42:00Z">
                  <w:rPr>
                    <w:del w:id="27372" w:author="Στάθης Καπ" w:date="2023-02-26T09:06:00Z"/>
                    <w:sz w:val="18"/>
                    <w:szCs w:val="18"/>
                  </w:rPr>
                </w:rPrChange>
              </w:rPr>
            </w:pPr>
            <w:bookmarkStart w:id="27373" w:name="_Toc129057925"/>
            <w:bookmarkStart w:id="27374" w:name="_Toc129191760"/>
            <w:bookmarkStart w:id="27375" w:name="_Toc129198098"/>
            <w:bookmarkStart w:id="27376" w:name="_Toc129300624"/>
            <w:bookmarkEnd w:id="27373"/>
            <w:bookmarkEnd w:id="27374"/>
            <w:bookmarkEnd w:id="27375"/>
            <w:bookmarkEnd w:id="27376"/>
          </w:p>
        </w:tc>
        <w:tc>
          <w:tcPr>
            <w:tcW w:w="630" w:type="dxa"/>
          </w:tcPr>
          <w:p w14:paraId="3A8A5CE7" w14:textId="7BAAFFD3" w:rsidR="008E010E" w:rsidRPr="00744E3F" w:rsidDel="009B47BA" w:rsidRDefault="008E010E" w:rsidP="00D1397D">
            <w:pPr>
              <w:rPr>
                <w:del w:id="27377" w:author="Στάθης Καπ" w:date="2023-02-26T09:06:00Z"/>
                <w:sz w:val="18"/>
                <w:szCs w:val="18"/>
                <w:lang w:val="el-GR"/>
                <w:rPrChange w:id="27378" w:author="Στάθης Καπ" w:date="2023-03-03T06:42:00Z">
                  <w:rPr>
                    <w:del w:id="27379" w:author="Στάθης Καπ" w:date="2023-02-26T09:06:00Z"/>
                    <w:sz w:val="18"/>
                    <w:szCs w:val="18"/>
                  </w:rPr>
                </w:rPrChange>
              </w:rPr>
            </w:pPr>
            <w:bookmarkStart w:id="27380" w:name="_Toc129057926"/>
            <w:bookmarkStart w:id="27381" w:name="_Toc129191761"/>
            <w:bookmarkStart w:id="27382" w:name="_Toc129198099"/>
            <w:bookmarkStart w:id="27383" w:name="_Toc129300625"/>
            <w:bookmarkEnd w:id="27380"/>
            <w:bookmarkEnd w:id="27381"/>
            <w:bookmarkEnd w:id="27382"/>
            <w:bookmarkEnd w:id="27383"/>
          </w:p>
        </w:tc>
        <w:tc>
          <w:tcPr>
            <w:tcW w:w="654" w:type="dxa"/>
          </w:tcPr>
          <w:p w14:paraId="691AD5BE" w14:textId="6A25290D" w:rsidR="008E010E" w:rsidRPr="00744E3F" w:rsidDel="009B47BA" w:rsidRDefault="008E010E" w:rsidP="00D1397D">
            <w:pPr>
              <w:rPr>
                <w:del w:id="27384" w:author="Στάθης Καπ" w:date="2023-02-26T09:06:00Z"/>
                <w:sz w:val="18"/>
                <w:szCs w:val="18"/>
                <w:lang w:val="el-GR"/>
                <w:rPrChange w:id="27385" w:author="Στάθης Καπ" w:date="2023-03-03T06:42:00Z">
                  <w:rPr>
                    <w:del w:id="27386" w:author="Στάθης Καπ" w:date="2023-02-26T09:06:00Z"/>
                    <w:sz w:val="18"/>
                    <w:szCs w:val="18"/>
                  </w:rPr>
                </w:rPrChange>
              </w:rPr>
            </w:pPr>
            <w:bookmarkStart w:id="27387" w:name="_Toc129057927"/>
            <w:bookmarkStart w:id="27388" w:name="_Toc129191762"/>
            <w:bookmarkStart w:id="27389" w:name="_Toc129198100"/>
            <w:bookmarkStart w:id="27390" w:name="_Toc129300626"/>
            <w:bookmarkEnd w:id="27387"/>
            <w:bookmarkEnd w:id="27388"/>
            <w:bookmarkEnd w:id="27389"/>
            <w:bookmarkEnd w:id="27390"/>
          </w:p>
        </w:tc>
        <w:tc>
          <w:tcPr>
            <w:tcW w:w="754" w:type="dxa"/>
          </w:tcPr>
          <w:p w14:paraId="4586D355" w14:textId="2EA4CB0A" w:rsidR="008E010E" w:rsidRPr="00744E3F" w:rsidDel="009B47BA" w:rsidRDefault="008E010E" w:rsidP="00D1397D">
            <w:pPr>
              <w:rPr>
                <w:del w:id="27391" w:author="Στάθης Καπ" w:date="2023-02-26T09:06:00Z"/>
                <w:sz w:val="18"/>
                <w:szCs w:val="18"/>
                <w:lang w:val="el-GR"/>
                <w:rPrChange w:id="27392" w:author="Στάθης Καπ" w:date="2023-03-03T06:42:00Z">
                  <w:rPr>
                    <w:del w:id="27393" w:author="Στάθης Καπ" w:date="2023-02-26T09:06:00Z"/>
                    <w:sz w:val="18"/>
                    <w:szCs w:val="18"/>
                  </w:rPr>
                </w:rPrChange>
              </w:rPr>
            </w:pPr>
            <w:bookmarkStart w:id="27394" w:name="_Toc129057928"/>
            <w:bookmarkStart w:id="27395" w:name="_Toc129191763"/>
            <w:bookmarkStart w:id="27396" w:name="_Toc129198101"/>
            <w:bookmarkStart w:id="27397" w:name="_Toc129300627"/>
            <w:bookmarkEnd w:id="27394"/>
            <w:bookmarkEnd w:id="27395"/>
            <w:bookmarkEnd w:id="27396"/>
            <w:bookmarkEnd w:id="27397"/>
          </w:p>
        </w:tc>
        <w:tc>
          <w:tcPr>
            <w:tcW w:w="622" w:type="dxa"/>
          </w:tcPr>
          <w:p w14:paraId="606640A3" w14:textId="030E0705" w:rsidR="008E010E" w:rsidRPr="00744E3F" w:rsidDel="009B47BA" w:rsidRDefault="008E010E" w:rsidP="00D1397D">
            <w:pPr>
              <w:rPr>
                <w:del w:id="27398" w:author="Στάθης Καπ" w:date="2023-02-26T09:06:00Z"/>
                <w:sz w:val="18"/>
                <w:szCs w:val="18"/>
                <w:lang w:val="el-GR"/>
                <w:rPrChange w:id="27399" w:author="Στάθης Καπ" w:date="2023-03-03T06:42:00Z">
                  <w:rPr>
                    <w:del w:id="27400" w:author="Στάθης Καπ" w:date="2023-02-26T09:06:00Z"/>
                    <w:sz w:val="18"/>
                    <w:szCs w:val="18"/>
                  </w:rPr>
                </w:rPrChange>
              </w:rPr>
            </w:pPr>
            <w:bookmarkStart w:id="27401" w:name="_Toc129057929"/>
            <w:bookmarkStart w:id="27402" w:name="_Toc129191764"/>
            <w:bookmarkStart w:id="27403" w:name="_Toc129198102"/>
            <w:bookmarkStart w:id="27404" w:name="_Toc129300628"/>
            <w:bookmarkEnd w:id="27401"/>
            <w:bookmarkEnd w:id="27402"/>
            <w:bookmarkEnd w:id="27403"/>
            <w:bookmarkEnd w:id="27404"/>
          </w:p>
        </w:tc>
        <w:bookmarkStart w:id="27405" w:name="_Toc129057930"/>
        <w:bookmarkStart w:id="27406" w:name="_Toc129191765"/>
        <w:bookmarkStart w:id="27407" w:name="_Toc129198103"/>
        <w:bookmarkStart w:id="27408" w:name="_Toc129300629"/>
        <w:bookmarkEnd w:id="27405"/>
        <w:bookmarkEnd w:id="27406"/>
        <w:bookmarkEnd w:id="27407"/>
        <w:bookmarkEnd w:id="27408"/>
      </w:tr>
      <w:tr w:rsidR="008E010E" w:rsidRPr="00D3106C" w:rsidDel="009B47BA" w14:paraId="3711E087" w14:textId="79A165D8" w:rsidTr="00D1397D">
        <w:trPr>
          <w:del w:id="27409" w:author="Στάθης Καπ" w:date="2023-02-26T09:06:00Z"/>
        </w:trPr>
        <w:tc>
          <w:tcPr>
            <w:tcW w:w="627" w:type="dxa"/>
          </w:tcPr>
          <w:p w14:paraId="72ADFC13" w14:textId="6527B85B" w:rsidR="008E010E" w:rsidRPr="00744E3F" w:rsidDel="009B47BA" w:rsidRDefault="008E010E" w:rsidP="00D1397D">
            <w:pPr>
              <w:rPr>
                <w:del w:id="27410" w:author="Στάθης Καπ" w:date="2023-02-26T09:06:00Z"/>
                <w:sz w:val="18"/>
                <w:szCs w:val="18"/>
                <w:lang w:val="el-GR"/>
                <w:rPrChange w:id="27411" w:author="Στάθης Καπ" w:date="2023-03-03T06:42:00Z">
                  <w:rPr>
                    <w:del w:id="27412" w:author="Στάθης Καπ" w:date="2023-02-26T09:06:00Z"/>
                    <w:sz w:val="18"/>
                    <w:szCs w:val="18"/>
                  </w:rPr>
                </w:rPrChange>
              </w:rPr>
            </w:pPr>
            <w:del w:id="27413" w:author="Στάθης Καπ" w:date="2023-02-26T08:45:00Z">
              <w:r w:rsidRPr="006E0881" w:rsidDel="00715EE1">
                <w:rPr>
                  <w:sz w:val="18"/>
                  <w:szCs w:val="18"/>
                </w:rPr>
                <w:delText>Pr</w:delText>
              </w:r>
              <w:r w:rsidRPr="00744E3F" w:rsidDel="00715EE1">
                <w:rPr>
                  <w:sz w:val="18"/>
                  <w:szCs w:val="18"/>
                  <w:lang w:val="el-GR"/>
                  <w:rPrChange w:id="27414" w:author="Στάθης Καπ" w:date="2023-03-03T06:42:00Z">
                    <w:rPr>
                      <w:sz w:val="18"/>
                      <w:szCs w:val="18"/>
                    </w:rPr>
                  </w:rPrChange>
                </w:rPr>
                <w:delText>14</w:delText>
              </w:r>
            </w:del>
            <w:bookmarkStart w:id="27415" w:name="_Toc129057931"/>
            <w:bookmarkStart w:id="27416" w:name="_Toc129191766"/>
            <w:bookmarkStart w:id="27417" w:name="_Toc129198104"/>
            <w:bookmarkStart w:id="27418" w:name="_Toc129300630"/>
            <w:bookmarkEnd w:id="27415"/>
            <w:bookmarkEnd w:id="27416"/>
            <w:bookmarkEnd w:id="27417"/>
            <w:bookmarkEnd w:id="27418"/>
          </w:p>
        </w:tc>
        <w:tc>
          <w:tcPr>
            <w:tcW w:w="663" w:type="dxa"/>
          </w:tcPr>
          <w:p w14:paraId="17AC681B" w14:textId="3FD855B9" w:rsidR="008E010E" w:rsidRPr="00744E3F" w:rsidDel="009B47BA" w:rsidRDefault="008E010E" w:rsidP="00D1397D">
            <w:pPr>
              <w:rPr>
                <w:del w:id="27419" w:author="Στάθης Καπ" w:date="2023-02-26T09:06:00Z"/>
                <w:sz w:val="18"/>
                <w:szCs w:val="18"/>
                <w:lang w:val="el-GR"/>
                <w:rPrChange w:id="27420" w:author="Στάθης Καπ" w:date="2023-03-03T06:42:00Z">
                  <w:rPr>
                    <w:del w:id="27421" w:author="Στάθης Καπ" w:date="2023-02-26T09:06:00Z"/>
                    <w:sz w:val="18"/>
                    <w:szCs w:val="18"/>
                  </w:rPr>
                </w:rPrChange>
              </w:rPr>
            </w:pPr>
            <w:bookmarkStart w:id="27422" w:name="_Toc129057932"/>
            <w:bookmarkStart w:id="27423" w:name="_Toc129191767"/>
            <w:bookmarkStart w:id="27424" w:name="_Toc129198105"/>
            <w:bookmarkStart w:id="27425" w:name="_Toc129300631"/>
            <w:bookmarkEnd w:id="27422"/>
            <w:bookmarkEnd w:id="27423"/>
            <w:bookmarkEnd w:id="27424"/>
            <w:bookmarkEnd w:id="27425"/>
          </w:p>
        </w:tc>
        <w:tc>
          <w:tcPr>
            <w:tcW w:w="764" w:type="dxa"/>
          </w:tcPr>
          <w:p w14:paraId="4C228962" w14:textId="695D6BCD" w:rsidR="008E010E" w:rsidRPr="00744E3F" w:rsidDel="009B47BA" w:rsidRDefault="008E010E" w:rsidP="00D1397D">
            <w:pPr>
              <w:rPr>
                <w:del w:id="27426" w:author="Στάθης Καπ" w:date="2023-02-26T09:06:00Z"/>
                <w:sz w:val="18"/>
                <w:szCs w:val="18"/>
                <w:lang w:val="el-GR"/>
                <w:rPrChange w:id="27427" w:author="Στάθης Καπ" w:date="2023-03-03T06:42:00Z">
                  <w:rPr>
                    <w:del w:id="27428" w:author="Στάθης Καπ" w:date="2023-02-26T09:06:00Z"/>
                    <w:sz w:val="18"/>
                    <w:szCs w:val="18"/>
                  </w:rPr>
                </w:rPrChange>
              </w:rPr>
            </w:pPr>
            <w:bookmarkStart w:id="27429" w:name="_Toc129057933"/>
            <w:bookmarkStart w:id="27430" w:name="_Toc129191768"/>
            <w:bookmarkStart w:id="27431" w:name="_Toc129198106"/>
            <w:bookmarkStart w:id="27432" w:name="_Toc129300632"/>
            <w:bookmarkEnd w:id="27429"/>
            <w:bookmarkEnd w:id="27430"/>
            <w:bookmarkEnd w:id="27431"/>
            <w:bookmarkEnd w:id="27432"/>
          </w:p>
        </w:tc>
        <w:tc>
          <w:tcPr>
            <w:tcW w:w="630" w:type="dxa"/>
          </w:tcPr>
          <w:p w14:paraId="63FD4992" w14:textId="3FFD9042" w:rsidR="008E010E" w:rsidRPr="00744E3F" w:rsidDel="009B47BA" w:rsidRDefault="008E010E" w:rsidP="00D1397D">
            <w:pPr>
              <w:rPr>
                <w:del w:id="27433" w:author="Στάθης Καπ" w:date="2023-02-26T09:06:00Z"/>
                <w:sz w:val="18"/>
                <w:szCs w:val="18"/>
                <w:lang w:val="el-GR"/>
                <w:rPrChange w:id="27434" w:author="Στάθης Καπ" w:date="2023-03-03T06:42:00Z">
                  <w:rPr>
                    <w:del w:id="27435" w:author="Στάθης Καπ" w:date="2023-02-26T09:06:00Z"/>
                    <w:sz w:val="18"/>
                    <w:szCs w:val="18"/>
                  </w:rPr>
                </w:rPrChange>
              </w:rPr>
            </w:pPr>
            <w:bookmarkStart w:id="27436" w:name="_Toc129057934"/>
            <w:bookmarkStart w:id="27437" w:name="_Toc129191769"/>
            <w:bookmarkStart w:id="27438" w:name="_Toc129198107"/>
            <w:bookmarkStart w:id="27439" w:name="_Toc129300633"/>
            <w:bookmarkEnd w:id="27436"/>
            <w:bookmarkEnd w:id="27437"/>
            <w:bookmarkEnd w:id="27438"/>
            <w:bookmarkEnd w:id="27439"/>
          </w:p>
        </w:tc>
        <w:tc>
          <w:tcPr>
            <w:tcW w:w="663" w:type="dxa"/>
          </w:tcPr>
          <w:p w14:paraId="06FC3F22" w14:textId="7D940652" w:rsidR="008E010E" w:rsidRPr="00744E3F" w:rsidDel="009B47BA" w:rsidRDefault="008E010E" w:rsidP="00D1397D">
            <w:pPr>
              <w:rPr>
                <w:del w:id="27440" w:author="Στάθης Καπ" w:date="2023-02-26T09:06:00Z"/>
                <w:sz w:val="18"/>
                <w:szCs w:val="18"/>
                <w:lang w:val="el-GR"/>
                <w:rPrChange w:id="27441" w:author="Στάθης Καπ" w:date="2023-03-03T06:42:00Z">
                  <w:rPr>
                    <w:del w:id="27442" w:author="Στάθης Καπ" w:date="2023-02-26T09:06:00Z"/>
                    <w:sz w:val="18"/>
                    <w:szCs w:val="18"/>
                  </w:rPr>
                </w:rPrChange>
              </w:rPr>
            </w:pPr>
            <w:bookmarkStart w:id="27443" w:name="_Toc129057935"/>
            <w:bookmarkStart w:id="27444" w:name="_Toc129191770"/>
            <w:bookmarkStart w:id="27445" w:name="_Toc129198108"/>
            <w:bookmarkStart w:id="27446" w:name="_Toc129300634"/>
            <w:bookmarkEnd w:id="27443"/>
            <w:bookmarkEnd w:id="27444"/>
            <w:bookmarkEnd w:id="27445"/>
            <w:bookmarkEnd w:id="27446"/>
          </w:p>
        </w:tc>
        <w:tc>
          <w:tcPr>
            <w:tcW w:w="764" w:type="dxa"/>
          </w:tcPr>
          <w:p w14:paraId="160EADB5" w14:textId="32C36988" w:rsidR="008E010E" w:rsidRPr="00744E3F" w:rsidDel="009B47BA" w:rsidRDefault="008E010E" w:rsidP="00D1397D">
            <w:pPr>
              <w:rPr>
                <w:del w:id="27447" w:author="Στάθης Καπ" w:date="2023-02-26T09:06:00Z"/>
                <w:sz w:val="18"/>
                <w:szCs w:val="18"/>
                <w:lang w:val="el-GR"/>
                <w:rPrChange w:id="27448" w:author="Στάθης Καπ" w:date="2023-03-03T06:42:00Z">
                  <w:rPr>
                    <w:del w:id="27449" w:author="Στάθης Καπ" w:date="2023-02-26T09:06:00Z"/>
                    <w:sz w:val="18"/>
                    <w:szCs w:val="18"/>
                  </w:rPr>
                </w:rPrChange>
              </w:rPr>
            </w:pPr>
            <w:bookmarkStart w:id="27450" w:name="_Toc129057936"/>
            <w:bookmarkStart w:id="27451" w:name="_Toc129191771"/>
            <w:bookmarkStart w:id="27452" w:name="_Toc129198109"/>
            <w:bookmarkStart w:id="27453" w:name="_Toc129300635"/>
            <w:bookmarkEnd w:id="27450"/>
            <w:bookmarkEnd w:id="27451"/>
            <w:bookmarkEnd w:id="27452"/>
            <w:bookmarkEnd w:id="27453"/>
          </w:p>
        </w:tc>
        <w:tc>
          <w:tcPr>
            <w:tcW w:w="630" w:type="dxa"/>
          </w:tcPr>
          <w:p w14:paraId="4C2AAEA0" w14:textId="0DB4560F" w:rsidR="008E010E" w:rsidRPr="00744E3F" w:rsidDel="009B47BA" w:rsidRDefault="008E010E" w:rsidP="00D1397D">
            <w:pPr>
              <w:rPr>
                <w:del w:id="27454" w:author="Στάθης Καπ" w:date="2023-02-26T09:06:00Z"/>
                <w:sz w:val="18"/>
                <w:szCs w:val="18"/>
                <w:lang w:val="el-GR"/>
                <w:rPrChange w:id="27455" w:author="Στάθης Καπ" w:date="2023-03-03T06:42:00Z">
                  <w:rPr>
                    <w:del w:id="27456" w:author="Στάθης Καπ" w:date="2023-02-26T09:06:00Z"/>
                    <w:sz w:val="18"/>
                    <w:szCs w:val="18"/>
                  </w:rPr>
                </w:rPrChange>
              </w:rPr>
            </w:pPr>
            <w:bookmarkStart w:id="27457" w:name="_Toc129057937"/>
            <w:bookmarkStart w:id="27458" w:name="_Toc129191772"/>
            <w:bookmarkStart w:id="27459" w:name="_Toc129198110"/>
            <w:bookmarkStart w:id="27460" w:name="_Toc129300636"/>
            <w:bookmarkEnd w:id="27457"/>
            <w:bookmarkEnd w:id="27458"/>
            <w:bookmarkEnd w:id="27459"/>
            <w:bookmarkEnd w:id="27460"/>
          </w:p>
        </w:tc>
        <w:tc>
          <w:tcPr>
            <w:tcW w:w="663" w:type="dxa"/>
          </w:tcPr>
          <w:p w14:paraId="1C7A20F8" w14:textId="5A563425" w:rsidR="008E010E" w:rsidRPr="00744E3F" w:rsidDel="009B47BA" w:rsidRDefault="008E010E" w:rsidP="00D1397D">
            <w:pPr>
              <w:rPr>
                <w:del w:id="27461" w:author="Στάθης Καπ" w:date="2023-02-26T09:06:00Z"/>
                <w:sz w:val="18"/>
                <w:szCs w:val="18"/>
                <w:lang w:val="el-GR"/>
                <w:rPrChange w:id="27462" w:author="Στάθης Καπ" w:date="2023-03-03T06:42:00Z">
                  <w:rPr>
                    <w:del w:id="27463" w:author="Στάθης Καπ" w:date="2023-02-26T09:06:00Z"/>
                    <w:sz w:val="18"/>
                    <w:szCs w:val="18"/>
                  </w:rPr>
                </w:rPrChange>
              </w:rPr>
            </w:pPr>
            <w:bookmarkStart w:id="27464" w:name="_Toc129057938"/>
            <w:bookmarkStart w:id="27465" w:name="_Toc129191773"/>
            <w:bookmarkStart w:id="27466" w:name="_Toc129198111"/>
            <w:bookmarkStart w:id="27467" w:name="_Toc129300637"/>
            <w:bookmarkEnd w:id="27464"/>
            <w:bookmarkEnd w:id="27465"/>
            <w:bookmarkEnd w:id="27466"/>
            <w:bookmarkEnd w:id="27467"/>
          </w:p>
        </w:tc>
        <w:tc>
          <w:tcPr>
            <w:tcW w:w="764" w:type="dxa"/>
          </w:tcPr>
          <w:p w14:paraId="144F92B4" w14:textId="381B6036" w:rsidR="008E010E" w:rsidRPr="00744E3F" w:rsidDel="009B47BA" w:rsidRDefault="008E010E" w:rsidP="00D1397D">
            <w:pPr>
              <w:rPr>
                <w:del w:id="27468" w:author="Στάθης Καπ" w:date="2023-02-26T09:06:00Z"/>
                <w:sz w:val="18"/>
                <w:szCs w:val="18"/>
                <w:lang w:val="el-GR"/>
                <w:rPrChange w:id="27469" w:author="Στάθης Καπ" w:date="2023-03-03T06:42:00Z">
                  <w:rPr>
                    <w:del w:id="27470" w:author="Στάθης Καπ" w:date="2023-02-26T09:06:00Z"/>
                    <w:sz w:val="18"/>
                    <w:szCs w:val="18"/>
                  </w:rPr>
                </w:rPrChange>
              </w:rPr>
            </w:pPr>
            <w:bookmarkStart w:id="27471" w:name="_Toc129057939"/>
            <w:bookmarkStart w:id="27472" w:name="_Toc129191774"/>
            <w:bookmarkStart w:id="27473" w:name="_Toc129198112"/>
            <w:bookmarkStart w:id="27474" w:name="_Toc129300638"/>
            <w:bookmarkEnd w:id="27471"/>
            <w:bookmarkEnd w:id="27472"/>
            <w:bookmarkEnd w:id="27473"/>
            <w:bookmarkEnd w:id="27474"/>
          </w:p>
        </w:tc>
        <w:tc>
          <w:tcPr>
            <w:tcW w:w="630" w:type="dxa"/>
          </w:tcPr>
          <w:p w14:paraId="4BBBB73E" w14:textId="0D46B942" w:rsidR="008E010E" w:rsidRPr="00744E3F" w:rsidDel="009B47BA" w:rsidRDefault="008E010E" w:rsidP="00D1397D">
            <w:pPr>
              <w:rPr>
                <w:del w:id="27475" w:author="Στάθης Καπ" w:date="2023-02-26T09:06:00Z"/>
                <w:sz w:val="18"/>
                <w:szCs w:val="18"/>
                <w:lang w:val="el-GR"/>
                <w:rPrChange w:id="27476" w:author="Στάθης Καπ" w:date="2023-03-03T06:42:00Z">
                  <w:rPr>
                    <w:del w:id="27477" w:author="Στάθης Καπ" w:date="2023-02-26T09:06:00Z"/>
                    <w:sz w:val="18"/>
                    <w:szCs w:val="18"/>
                  </w:rPr>
                </w:rPrChange>
              </w:rPr>
            </w:pPr>
            <w:bookmarkStart w:id="27478" w:name="_Toc129057940"/>
            <w:bookmarkStart w:id="27479" w:name="_Toc129191775"/>
            <w:bookmarkStart w:id="27480" w:name="_Toc129198113"/>
            <w:bookmarkStart w:id="27481" w:name="_Toc129300639"/>
            <w:bookmarkEnd w:id="27478"/>
            <w:bookmarkEnd w:id="27479"/>
            <w:bookmarkEnd w:id="27480"/>
            <w:bookmarkEnd w:id="27481"/>
          </w:p>
        </w:tc>
        <w:tc>
          <w:tcPr>
            <w:tcW w:w="654" w:type="dxa"/>
          </w:tcPr>
          <w:p w14:paraId="7B7193AC" w14:textId="6D3DD0F2" w:rsidR="008E010E" w:rsidRPr="00744E3F" w:rsidDel="009B47BA" w:rsidRDefault="008E010E" w:rsidP="00D1397D">
            <w:pPr>
              <w:rPr>
                <w:del w:id="27482" w:author="Στάθης Καπ" w:date="2023-02-26T09:06:00Z"/>
                <w:sz w:val="18"/>
                <w:szCs w:val="18"/>
                <w:lang w:val="el-GR"/>
                <w:rPrChange w:id="27483" w:author="Στάθης Καπ" w:date="2023-03-03T06:42:00Z">
                  <w:rPr>
                    <w:del w:id="27484" w:author="Στάθης Καπ" w:date="2023-02-26T09:06:00Z"/>
                    <w:sz w:val="18"/>
                    <w:szCs w:val="18"/>
                  </w:rPr>
                </w:rPrChange>
              </w:rPr>
            </w:pPr>
            <w:bookmarkStart w:id="27485" w:name="_Toc129057941"/>
            <w:bookmarkStart w:id="27486" w:name="_Toc129191776"/>
            <w:bookmarkStart w:id="27487" w:name="_Toc129198114"/>
            <w:bookmarkStart w:id="27488" w:name="_Toc129300640"/>
            <w:bookmarkEnd w:id="27485"/>
            <w:bookmarkEnd w:id="27486"/>
            <w:bookmarkEnd w:id="27487"/>
            <w:bookmarkEnd w:id="27488"/>
          </w:p>
        </w:tc>
        <w:tc>
          <w:tcPr>
            <w:tcW w:w="754" w:type="dxa"/>
          </w:tcPr>
          <w:p w14:paraId="4F3B18A2" w14:textId="7785C80D" w:rsidR="008E010E" w:rsidRPr="00744E3F" w:rsidDel="009B47BA" w:rsidRDefault="008E010E" w:rsidP="00D1397D">
            <w:pPr>
              <w:rPr>
                <w:del w:id="27489" w:author="Στάθης Καπ" w:date="2023-02-26T09:06:00Z"/>
                <w:sz w:val="18"/>
                <w:szCs w:val="18"/>
                <w:lang w:val="el-GR"/>
                <w:rPrChange w:id="27490" w:author="Στάθης Καπ" w:date="2023-03-03T06:42:00Z">
                  <w:rPr>
                    <w:del w:id="27491" w:author="Στάθης Καπ" w:date="2023-02-26T09:06:00Z"/>
                    <w:sz w:val="18"/>
                    <w:szCs w:val="18"/>
                  </w:rPr>
                </w:rPrChange>
              </w:rPr>
            </w:pPr>
            <w:bookmarkStart w:id="27492" w:name="_Toc129057942"/>
            <w:bookmarkStart w:id="27493" w:name="_Toc129191777"/>
            <w:bookmarkStart w:id="27494" w:name="_Toc129198115"/>
            <w:bookmarkStart w:id="27495" w:name="_Toc129300641"/>
            <w:bookmarkEnd w:id="27492"/>
            <w:bookmarkEnd w:id="27493"/>
            <w:bookmarkEnd w:id="27494"/>
            <w:bookmarkEnd w:id="27495"/>
          </w:p>
        </w:tc>
        <w:tc>
          <w:tcPr>
            <w:tcW w:w="622" w:type="dxa"/>
          </w:tcPr>
          <w:p w14:paraId="292CCF1A" w14:textId="6258898A" w:rsidR="008E010E" w:rsidRPr="00744E3F" w:rsidDel="009B47BA" w:rsidRDefault="008E010E" w:rsidP="00D1397D">
            <w:pPr>
              <w:rPr>
                <w:del w:id="27496" w:author="Στάθης Καπ" w:date="2023-02-26T09:06:00Z"/>
                <w:sz w:val="18"/>
                <w:szCs w:val="18"/>
                <w:lang w:val="el-GR"/>
                <w:rPrChange w:id="27497" w:author="Στάθης Καπ" w:date="2023-03-03T06:42:00Z">
                  <w:rPr>
                    <w:del w:id="27498" w:author="Στάθης Καπ" w:date="2023-02-26T09:06:00Z"/>
                    <w:sz w:val="18"/>
                    <w:szCs w:val="18"/>
                  </w:rPr>
                </w:rPrChange>
              </w:rPr>
            </w:pPr>
            <w:bookmarkStart w:id="27499" w:name="_Toc129057943"/>
            <w:bookmarkStart w:id="27500" w:name="_Toc129191778"/>
            <w:bookmarkStart w:id="27501" w:name="_Toc129198116"/>
            <w:bookmarkStart w:id="27502" w:name="_Toc129300642"/>
            <w:bookmarkEnd w:id="27499"/>
            <w:bookmarkEnd w:id="27500"/>
            <w:bookmarkEnd w:id="27501"/>
            <w:bookmarkEnd w:id="27502"/>
          </w:p>
        </w:tc>
        <w:bookmarkStart w:id="27503" w:name="_Toc129057944"/>
        <w:bookmarkStart w:id="27504" w:name="_Toc129191779"/>
        <w:bookmarkStart w:id="27505" w:name="_Toc129198117"/>
        <w:bookmarkStart w:id="27506" w:name="_Toc129300643"/>
        <w:bookmarkEnd w:id="27503"/>
        <w:bookmarkEnd w:id="27504"/>
        <w:bookmarkEnd w:id="27505"/>
        <w:bookmarkEnd w:id="27506"/>
      </w:tr>
      <w:tr w:rsidR="008E010E" w:rsidRPr="00D3106C" w:rsidDel="009B47BA" w14:paraId="0A9A765F" w14:textId="33E1F334" w:rsidTr="00D1397D">
        <w:trPr>
          <w:del w:id="27507" w:author="Στάθης Καπ" w:date="2023-02-26T09:06:00Z"/>
        </w:trPr>
        <w:tc>
          <w:tcPr>
            <w:tcW w:w="627" w:type="dxa"/>
          </w:tcPr>
          <w:p w14:paraId="43DF6AD7" w14:textId="3FCD1331" w:rsidR="008E010E" w:rsidRPr="00744E3F" w:rsidDel="009B47BA" w:rsidRDefault="008E010E" w:rsidP="00D1397D">
            <w:pPr>
              <w:rPr>
                <w:del w:id="27508" w:author="Στάθης Καπ" w:date="2023-02-26T09:06:00Z"/>
                <w:sz w:val="18"/>
                <w:szCs w:val="18"/>
                <w:lang w:val="el-GR"/>
                <w:rPrChange w:id="27509" w:author="Στάθης Καπ" w:date="2023-03-03T06:42:00Z">
                  <w:rPr>
                    <w:del w:id="27510" w:author="Στάθης Καπ" w:date="2023-02-26T09:06:00Z"/>
                    <w:sz w:val="18"/>
                    <w:szCs w:val="18"/>
                  </w:rPr>
                </w:rPrChange>
              </w:rPr>
            </w:pPr>
            <w:del w:id="27511" w:author="Στάθης Καπ" w:date="2023-02-26T08:45:00Z">
              <w:r w:rsidRPr="006E0881" w:rsidDel="00715EE1">
                <w:rPr>
                  <w:sz w:val="18"/>
                  <w:szCs w:val="18"/>
                </w:rPr>
                <w:delText>Pr</w:delText>
              </w:r>
              <w:r w:rsidRPr="00744E3F" w:rsidDel="00715EE1">
                <w:rPr>
                  <w:sz w:val="18"/>
                  <w:szCs w:val="18"/>
                  <w:lang w:val="el-GR"/>
                  <w:rPrChange w:id="27512" w:author="Στάθης Καπ" w:date="2023-03-03T06:42:00Z">
                    <w:rPr>
                      <w:sz w:val="18"/>
                      <w:szCs w:val="18"/>
                    </w:rPr>
                  </w:rPrChange>
                </w:rPr>
                <w:delText>15</w:delText>
              </w:r>
            </w:del>
            <w:bookmarkStart w:id="27513" w:name="_Toc129057945"/>
            <w:bookmarkStart w:id="27514" w:name="_Toc129191780"/>
            <w:bookmarkStart w:id="27515" w:name="_Toc129198118"/>
            <w:bookmarkStart w:id="27516" w:name="_Toc129300644"/>
            <w:bookmarkEnd w:id="27513"/>
            <w:bookmarkEnd w:id="27514"/>
            <w:bookmarkEnd w:id="27515"/>
            <w:bookmarkEnd w:id="27516"/>
          </w:p>
        </w:tc>
        <w:tc>
          <w:tcPr>
            <w:tcW w:w="663" w:type="dxa"/>
          </w:tcPr>
          <w:p w14:paraId="6D12A51A" w14:textId="3966253A" w:rsidR="008E010E" w:rsidRPr="00744E3F" w:rsidDel="009B47BA" w:rsidRDefault="008E010E" w:rsidP="00D1397D">
            <w:pPr>
              <w:rPr>
                <w:del w:id="27517" w:author="Στάθης Καπ" w:date="2023-02-26T09:06:00Z"/>
                <w:sz w:val="18"/>
                <w:szCs w:val="18"/>
                <w:lang w:val="el-GR"/>
                <w:rPrChange w:id="27518" w:author="Στάθης Καπ" w:date="2023-03-03T06:42:00Z">
                  <w:rPr>
                    <w:del w:id="27519" w:author="Στάθης Καπ" w:date="2023-02-26T09:06:00Z"/>
                    <w:sz w:val="18"/>
                    <w:szCs w:val="18"/>
                  </w:rPr>
                </w:rPrChange>
              </w:rPr>
            </w:pPr>
            <w:bookmarkStart w:id="27520" w:name="_Toc129057946"/>
            <w:bookmarkStart w:id="27521" w:name="_Toc129191781"/>
            <w:bookmarkStart w:id="27522" w:name="_Toc129198119"/>
            <w:bookmarkStart w:id="27523" w:name="_Toc129300645"/>
            <w:bookmarkEnd w:id="27520"/>
            <w:bookmarkEnd w:id="27521"/>
            <w:bookmarkEnd w:id="27522"/>
            <w:bookmarkEnd w:id="27523"/>
          </w:p>
        </w:tc>
        <w:tc>
          <w:tcPr>
            <w:tcW w:w="764" w:type="dxa"/>
          </w:tcPr>
          <w:p w14:paraId="7F54BEF7" w14:textId="1EAF0787" w:rsidR="008E010E" w:rsidRPr="00744E3F" w:rsidDel="009B47BA" w:rsidRDefault="008E010E" w:rsidP="00D1397D">
            <w:pPr>
              <w:rPr>
                <w:del w:id="27524" w:author="Στάθης Καπ" w:date="2023-02-26T09:06:00Z"/>
                <w:sz w:val="18"/>
                <w:szCs w:val="18"/>
                <w:lang w:val="el-GR"/>
                <w:rPrChange w:id="27525" w:author="Στάθης Καπ" w:date="2023-03-03T06:42:00Z">
                  <w:rPr>
                    <w:del w:id="27526" w:author="Στάθης Καπ" w:date="2023-02-26T09:06:00Z"/>
                    <w:sz w:val="18"/>
                    <w:szCs w:val="18"/>
                  </w:rPr>
                </w:rPrChange>
              </w:rPr>
            </w:pPr>
            <w:bookmarkStart w:id="27527" w:name="_Toc129057947"/>
            <w:bookmarkStart w:id="27528" w:name="_Toc129191782"/>
            <w:bookmarkStart w:id="27529" w:name="_Toc129198120"/>
            <w:bookmarkStart w:id="27530" w:name="_Toc129300646"/>
            <w:bookmarkEnd w:id="27527"/>
            <w:bookmarkEnd w:id="27528"/>
            <w:bookmarkEnd w:id="27529"/>
            <w:bookmarkEnd w:id="27530"/>
          </w:p>
        </w:tc>
        <w:tc>
          <w:tcPr>
            <w:tcW w:w="630" w:type="dxa"/>
          </w:tcPr>
          <w:p w14:paraId="712F18EA" w14:textId="3BC07745" w:rsidR="008E010E" w:rsidRPr="00744E3F" w:rsidDel="009B47BA" w:rsidRDefault="008E010E" w:rsidP="00D1397D">
            <w:pPr>
              <w:rPr>
                <w:del w:id="27531" w:author="Στάθης Καπ" w:date="2023-02-26T09:06:00Z"/>
                <w:sz w:val="18"/>
                <w:szCs w:val="18"/>
                <w:lang w:val="el-GR"/>
                <w:rPrChange w:id="27532" w:author="Στάθης Καπ" w:date="2023-03-03T06:42:00Z">
                  <w:rPr>
                    <w:del w:id="27533" w:author="Στάθης Καπ" w:date="2023-02-26T09:06:00Z"/>
                    <w:sz w:val="18"/>
                    <w:szCs w:val="18"/>
                  </w:rPr>
                </w:rPrChange>
              </w:rPr>
            </w:pPr>
            <w:bookmarkStart w:id="27534" w:name="_Toc129057948"/>
            <w:bookmarkStart w:id="27535" w:name="_Toc129191783"/>
            <w:bookmarkStart w:id="27536" w:name="_Toc129198121"/>
            <w:bookmarkStart w:id="27537" w:name="_Toc129300647"/>
            <w:bookmarkEnd w:id="27534"/>
            <w:bookmarkEnd w:id="27535"/>
            <w:bookmarkEnd w:id="27536"/>
            <w:bookmarkEnd w:id="27537"/>
          </w:p>
        </w:tc>
        <w:tc>
          <w:tcPr>
            <w:tcW w:w="663" w:type="dxa"/>
          </w:tcPr>
          <w:p w14:paraId="36DBCDB5" w14:textId="61AC78DE" w:rsidR="008E010E" w:rsidRPr="00744E3F" w:rsidDel="009B47BA" w:rsidRDefault="008E010E" w:rsidP="00D1397D">
            <w:pPr>
              <w:rPr>
                <w:del w:id="27538" w:author="Στάθης Καπ" w:date="2023-02-26T09:06:00Z"/>
                <w:sz w:val="18"/>
                <w:szCs w:val="18"/>
                <w:lang w:val="el-GR"/>
                <w:rPrChange w:id="27539" w:author="Στάθης Καπ" w:date="2023-03-03T06:42:00Z">
                  <w:rPr>
                    <w:del w:id="27540" w:author="Στάθης Καπ" w:date="2023-02-26T09:06:00Z"/>
                    <w:sz w:val="18"/>
                    <w:szCs w:val="18"/>
                  </w:rPr>
                </w:rPrChange>
              </w:rPr>
            </w:pPr>
            <w:bookmarkStart w:id="27541" w:name="_Toc129057949"/>
            <w:bookmarkStart w:id="27542" w:name="_Toc129191784"/>
            <w:bookmarkStart w:id="27543" w:name="_Toc129198122"/>
            <w:bookmarkStart w:id="27544" w:name="_Toc129300648"/>
            <w:bookmarkEnd w:id="27541"/>
            <w:bookmarkEnd w:id="27542"/>
            <w:bookmarkEnd w:id="27543"/>
            <w:bookmarkEnd w:id="27544"/>
          </w:p>
        </w:tc>
        <w:tc>
          <w:tcPr>
            <w:tcW w:w="764" w:type="dxa"/>
          </w:tcPr>
          <w:p w14:paraId="296F669B" w14:textId="30A5BE95" w:rsidR="008E010E" w:rsidRPr="00744E3F" w:rsidDel="009B47BA" w:rsidRDefault="008E010E" w:rsidP="00D1397D">
            <w:pPr>
              <w:rPr>
                <w:del w:id="27545" w:author="Στάθης Καπ" w:date="2023-02-26T09:06:00Z"/>
                <w:sz w:val="18"/>
                <w:szCs w:val="18"/>
                <w:lang w:val="el-GR"/>
                <w:rPrChange w:id="27546" w:author="Στάθης Καπ" w:date="2023-03-03T06:42:00Z">
                  <w:rPr>
                    <w:del w:id="27547" w:author="Στάθης Καπ" w:date="2023-02-26T09:06:00Z"/>
                    <w:sz w:val="18"/>
                    <w:szCs w:val="18"/>
                  </w:rPr>
                </w:rPrChange>
              </w:rPr>
            </w:pPr>
            <w:bookmarkStart w:id="27548" w:name="_Toc129057950"/>
            <w:bookmarkStart w:id="27549" w:name="_Toc129191785"/>
            <w:bookmarkStart w:id="27550" w:name="_Toc129198123"/>
            <w:bookmarkStart w:id="27551" w:name="_Toc129300649"/>
            <w:bookmarkEnd w:id="27548"/>
            <w:bookmarkEnd w:id="27549"/>
            <w:bookmarkEnd w:id="27550"/>
            <w:bookmarkEnd w:id="27551"/>
          </w:p>
        </w:tc>
        <w:tc>
          <w:tcPr>
            <w:tcW w:w="630" w:type="dxa"/>
          </w:tcPr>
          <w:p w14:paraId="31C01795" w14:textId="618D1D1D" w:rsidR="008E010E" w:rsidRPr="00744E3F" w:rsidDel="009B47BA" w:rsidRDefault="008E010E" w:rsidP="00D1397D">
            <w:pPr>
              <w:rPr>
                <w:del w:id="27552" w:author="Στάθης Καπ" w:date="2023-02-26T09:06:00Z"/>
                <w:sz w:val="18"/>
                <w:szCs w:val="18"/>
                <w:lang w:val="el-GR"/>
                <w:rPrChange w:id="27553" w:author="Στάθης Καπ" w:date="2023-03-03T06:42:00Z">
                  <w:rPr>
                    <w:del w:id="27554" w:author="Στάθης Καπ" w:date="2023-02-26T09:06:00Z"/>
                    <w:sz w:val="18"/>
                    <w:szCs w:val="18"/>
                  </w:rPr>
                </w:rPrChange>
              </w:rPr>
            </w:pPr>
            <w:bookmarkStart w:id="27555" w:name="_Toc129057951"/>
            <w:bookmarkStart w:id="27556" w:name="_Toc129191786"/>
            <w:bookmarkStart w:id="27557" w:name="_Toc129198124"/>
            <w:bookmarkStart w:id="27558" w:name="_Toc129300650"/>
            <w:bookmarkEnd w:id="27555"/>
            <w:bookmarkEnd w:id="27556"/>
            <w:bookmarkEnd w:id="27557"/>
            <w:bookmarkEnd w:id="27558"/>
          </w:p>
        </w:tc>
        <w:tc>
          <w:tcPr>
            <w:tcW w:w="663" w:type="dxa"/>
          </w:tcPr>
          <w:p w14:paraId="31558FB6" w14:textId="7DA2CA35" w:rsidR="008E010E" w:rsidRPr="00744E3F" w:rsidDel="009B47BA" w:rsidRDefault="008E010E" w:rsidP="00D1397D">
            <w:pPr>
              <w:rPr>
                <w:del w:id="27559" w:author="Στάθης Καπ" w:date="2023-02-26T09:06:00Z"/>
                <w:sz w:val="18"/>
                <w:szCs w:val="18"/>
                <w:lang w:val="el-GR"/>
                <w:rPrChange w:id="27560" w:author="Στάθης Καπ" w:date="2023-03-03T06:42:00Z">
                  <w:rPr>
                    <w:del w:id="27561" w:author="Στάθης Καπ" w:date="2023-02-26T09:06:00Z"/>
                    <w:sz w:val="18"/>
                    <w:szCs w:val="18"/>
                  </w:rPr>
                </w:rPrChange>
              </w:rPr>
            </w:pPr>
            <w:bookmarkStart w:id="27562" w:name="_Toc129057952"/>
            <w:bookmarkStart w:id="27563" w:name="_Toc129191787"/>
            <w:bookmarkStart w:id="27564" w:name="_Toc129198125"/>
            <w:bookmarkStart w:id="27565" w:name="_Toc129300651"/>
            <w:bookmarkEnd w:id="27562"/>
            <w:bookmarkEnd w:id="27563"/>
            <w:bookmarkEnd w:id="27564"/>
            <w:bookmarkEnd w:id="27565"/>
          </w:p>
        </w:tc>
        <w:tc>
          <w:tcPr>
            <w:tcW w:w="764" w:type="dxa"/>
          </w:tcPr>
          <w:p w14:paraId="3A771820" w14:textId="693449F0" w:rsidR="008E010E" w:rsidRPr="00744E3F" w:rsidDel="009B47BA" w:rsidRDefault="008E010E" w:rsidP="00D1397D">
            <w:pPr>
              <w:rPr>
                <w:del w:id="27566" w:author="Στάθης Καπ" w:date="2023-02-26T09:06:00Z"/>
                <w:sz w:val="18"/>
                <w:szCs w:val="18"/>
                <w:lang w:val="el-GR"/>
                <w:rPrChange w:id="27567" w:author="Στάθης Καπ" w:date="2023-03-03T06:42:00Z">
                  <w:rPr>
                    <w:del w:id="27568" w:author="Στάθης Καπ" w:date="2023-02-26T09:06:00Z"/>
                    <w:sz w:val="18"/>
                    <w:szCs w:val="18"/>
                  </w:rPr>
                </w:rPrChange>
              </w:rPr>
            </w:pPr>
            <w:bookmarkStart w:id="27569" w:name="_Toc129057953"/>
            <w:bookmarkStart w:id="27570" w:name="_Toc129191788"/>
            <w:bookmarkStart w:id="27571" w:name="_Toc129198126"/>
            <w:bookmarkStart w:id="27572" w:name="_Toc129300652"/>
            <w:bookmarkEnd w:id="27569"/>
            <w:bookmarkEnd w:id="27570"/>
            <w:bookmarkEnd w:id="27571"/>
            <w:bookmarkEnd w:id="27572"/>
          </w:p>
        </w:tc>
        <w:tc>
          <w:tcPr>
            <w:tcW w:w="630" w:type="dxa"/>
          </w:tcPr>
          <w:p w14:paraId="05E569C2" w14:textId="1605719A" w:rsidR="008E010E" w:rsidRPr="00744E3F" w:rsidDel="009B47BA" w:rsidRDefault="008E010E" w:rsidP="00D1397D">
            <w:pPr>
              <w:rPr>
                <w:del w:id="27573" w:author="Στάθης Καπ" w:date="2023-02-26T09:06:00Z"/>
                <w:sz w:val="18"/>
                <w:szCs w:val="18"/>
                <w:lang w:val="el-GR"/>
                <w:rPrChange w:id="27574" w:author="Στάθης Καπ" w:date="2023-03-03T06:42:00Z">
                  <w:rPr>
                    <w:del w:id="27575" w:author="Στάθης Καπ" w:date="2023-02-26T09:06:00Z"/>
                    <w:sz w:val="18"/>
                    <w:szCs w:val="18"/>
                  </w:rPr>
                </w:rPrChange>
              </w:rPr>
            </w:pPr>
            <w:bookmarkStart w:id="27576" w:name="_Toc129057954"/>
            <w:bookmarkStart w:id="27577" w:name="_Toc129191789"/>
            <w:bookmarkStart w:id="27578" w:name="_Toc129198127"/>
            <w:bookmarkStart w:id="27579" w:name="_Toc129300653"/>
            <w:bookmarkEnd w:id="27576"/>
            <w:bookmarkEnd w:id="27577"/>
            <w:bookmarkEnd w:id="27578"/>
            <w:bookmarkEnd w:id="27579"/>
          </w:p>
        </w:tc>
        <w:tc>
          <w:tcPr>
            <w:tcW w:w="654" w:type="dxa"/>
          </w:tcPr>
          <w:p w14:paraId="4D16DAB1" w14:textId="69E3EC9F" w:rsidR="008E010E" w:rsidRPr="00744E3F" w:rsidDel="009B47BA" w:rsidRDefault="008E010E" w:rsidP="00D1397D">
            <w:pPr>
              <w:rPr>
                <w:del w:id="27580" w:author="Στάθης Καπ" w:date="2023-02-26T09:06:00Z"/>
                <w:sz w:val="18"/>
                <w:szCs w:val="18"/>
                <w:lang w:val="el-GR"/>
                <w:rPrChange w:id="27581" w:author="Στάθης Καπ" w:date="2023-03-03T06:42:00Z">
                  <w:rPr>
                    <w:del w:id="27582" w:author="Στάθης Καπ" w:date="2023-02-26T09:06:00Z"/>
                    <w:sz w:val="18"/>
                    <w:szCs w:val="18"/>
                  </w:rPr>
                </w:rPrChange>
              </w:rPr>
            </w:pPr>
            <w:bookmarkStart w:id="27583" w:name="_Toc129057955"/>
            <w:bookmarkStart w:id="27584" w:name="_Toc129191790"/>
            <w:bookmarkStart w:id="27585" w:name="_Toc129198128"/>
            <w:bookmarkStart w:id="27586" w:name="_Toc129300654"/>
            <w:bookmarkEnd w:id="27583"/>
            <w:bookmarkEnd w:id="27584"/>
            <w:bookmarkEnd w:id="27585"/>
            <w:bookmarkEnd w:id="27586"/>
          </w:p>
        </w:tc>
        <w:tc>
          <w:tcPr>
            <w:tcW w:w="754" w:type="dxa"/>
          </w:tcPr>
          <w:p w14:paraId="00D0A061" w14:textId="67F97B22" w:rsidR="008E010E" w:rsidRPr="00744E3F" w:rsidDel="009B47BA" w:rsidRDefault="008E010E" w:rsidP="00D1397D">
            <w:pPr>
              <w:rPr>
                <w:del w:id="27587" w:author="Στάθης Καπ" w:date="2023-02-26T09:06:00Z"/>
                <w:sz w:val="18"/>
                <w:szCs w:val="18"/>
                <w:lang w:val="el-GR"/>
                <w:rPrChange w:id="27588" w:author="Στάθης Καπ" w:date="2023-03-03T06:42:00Z">
                  <w:rPr>
                    <w:del w:id="27589" w:author="Στάθης Καπ" w:date="2023-02-26T09:06:00Z"/>
                    <w:sz w:val="18"/>
                    <w:szCs w:val="18"/>
                  </w:rPr>
                </w:rPrChange>
              </w:rPr>
            </w:pPr>
            <w:bookmarkStart w:id="27590" w:name="_Toc129057956"/>
            <w:bookmarkStart w:id="27591" w:name="_Toc129191791"/>
            <w:bookmarkStart w:id="27592" w:name="_Toc129198129"/>
            <w:bookmarkStart w:id="27593" w:name="_Toc129300655"/>
            <w:bookmarkEnd w:id="27590"/>
            <w:bookmarkEnd w:id="27591"/>
            <w:bookmarkEnd w:id="27592"/>
            <w:bookmarkEnd w:id="27593"/>
          </w:p>
        </w:tc>
        <w:tc>
          <w:tcPr>
            <w:tcW w:w="622" w:type="dxa"/>
          </w:tcPr>
          <w:p w14:paraId="5EA5682D" w14:textId="68F5AC5A" w:rsidR="008E010E" w:rsidRPr="00744E3F" w:rsidDel="009B47BA" w:rsidRDefault="008E010E" w:rsidP="00D1397D">
            <w:pPr>
              <w:rPr>
                <w:del w:id="27594" w:author="Στάθης Καπ" w:date="2023-02-26T09:06:00Z"/>
                <w:sz w:val="18"/>
                <w:szCs w:val="18"/>
                <w:lang w:val="el-GR"/>
                <w:rPrChange w:id="27595" w:author="Στάθης Καπ" w:date="2023-03-03T06:42:00Z">
                  <w:rPr>
                    <w:del w:id="27596" w:author="Στάθης Καπ" w:date="2023-02-26T09:06:00Z"/>
                    <w:sz w:val="18"/>
                    <w:szCs w:val="18"/>
                  </w:rPr>
                </w:rPrChange>
              </w:rPr>
            </w:pPr>
            <w:bookmarkStart w:id="27597" w:name="_Toc129057957"/>
            <w:bookmarkStart w:id="27598" w:name="_Toc129191792"/>
            <w:bookmarkStart w:id="27599" w:name="_Toc129198130"/>
            <w:bookmarkStart w:id="27600" w:name="_Toc129300656"/>
            <w:bookmarkEnd w:id="27597"/>
            <w:bookmarkEnd w:id="27598"/>
            <w:bookmarkEnd w:id="27599"/>
            <w:bookmarkEnd w:id="27600"/>
          </w:p>
        </w:tc>
        <w:bookmarkStart w:id="27601" w:name="_Toc129057958"/>
        <w:bookmarkStart w:id="27602" w:name="_Toc129191793"/>
        <w:bookmarkStart w:id="27603" w:name="_Toc129198131"/>
        <w:bookmarkStart w:id="27604" w:name="_Toc129300657"/>
        <w:bookmarkEnd w:id="27601"/>
        <w:bookmarkEnd w:id="27602"/>
        <w:bookmarkEnd w:id="27603"/>
        <w:bookmarkEnd w:id="27604"/>
      </w:tr>
      <w:tr w:rsidR="008E010E" w:rsidRPr="00D3106C" w:rsidDel="009B47BA" w14:paraId="108207AA" w14:textId="6F5E294A" w:rsidTr="00D1397D">
        <w:trPr>
          <w:del w:id="27605" w:author="Στάθης Καπ" w:date="2023-02-26T09:06:00Z"/>
        </w:trPr>
        <w:tc>
          <w:tcPr>
            <w:tcW w:w="627" w:type="dxa"/>
          </w:tcPr>
          <w:p w14:paraId="62BBC84B" w14:textId="7E3BEB0D" w:rsidR="008E010E" w:rsidRPr="00744E3F" w:rsidDel="009B47BA" w:rsidRDefault="008E010E" w:rsidP="00D1397D">
            <w:pPr>
              <w:rPr>
                <w:del w:id="27606" w:author="Στάθης Καπ" w:date="2023-02-26T09:06:00Z"/>
                <w:sz w:val="18"/>
                <w:szCs w:val="18"/>
                <w:lang w:val="el-GR"/>
                <w:rPrChange w:id="27607" w:author="Στάθης Καπ" w:date="2023-03-03T06:42:00Z">
                  <w:rPr>
                    <w:del w:id="27608" w:author="Στάθης Καπ" w:date="2023-02-26T09:06:00Z"/>
                    <w:sz w:val="18"/>
                    <w:szCs w:val="18"/>
                  </w:rPr>
                </w:rPrChange>
              </w:rPr>
            </w:pPr>
            <w:del w:id="27609" w:author="Στάθης Καπ" w:date="2023-02-26T08:45:00Z">
              <w:r w:rsidRPr="006E0881" w:rsidDel="00715EE1">
                <w:rPr>
                  <w:sz w:val="18"/>
                  <w:szCs w:val="18"/>
                </w:rPr>
                <w:delText>Pr</w:delText>
              </w:r>
              <w:r w:rsidRPr="00744E3F" w:rsidDel="00715EE1">
                <w:rPr>
                  <w:sz w:val="18"/>
                  <w:szCs w:val="18"/>
                  <w:lang w:val="el-GR"/>
                  <w:rPrChange w:id="27610" w:author="Στάθης Καπ" w:date="2023-03-03T06:42:00Z">
                    <w:rPr>
                      <w:sz w:val="18"/>
                      <w:szCs w:val="18"/>
                    </w:rPr>
                  </w:rPrChange>
                </w:rPr>
                <w:delText>16</w:delText>
              </w:r>
            </w:del>
            <w:bookmarkStart w:id="27611" w:name="_Toc129057959"/>
            <w:bookmarkStart w:id="27612" w:name="_Toc129191794"/>
            <w:bookmarkStart w:id="27613" w:name="_Toc129198132"/>
            <w:bookmarkStart w:id="27614" w:name="_Toc129300658"/>
            <w:bookmarkEnd w:id="27611"/>
            <w:bookmarkEnd w:id="27612"/>
            <w:bookmarkEnd w:id="27613"/>
            <w:bookmarkEnd w:id="27614"/>
          </w:p>
        </w:tc>
        <w:tc>
          <w:tcPr>
            <w:tcW w:w="663" w:type="dxa"/>
          </w:tcPr>
          <w:p w14:paraId="58FFBE69" w14:textId="5BB557C5" w:rsidR="008E010E" w:rsidRPr="00744E3F" w:rsidDel="009B47BA" w:rsidRDefault="008E010E" w:rsidP="00D1397D">
            <w:pPr>
              <w:rPr>
                <w:del w:id="27615" w:author="Στάθης Καπ" w:date="2023-02-26T09:06:00Z"/>
                <w:sz w:val="18"/>
                <w:szCs w:val="18"/>
                <w:lang w:val="el-GR"/>
                <w:rPrChange w:id="27616" w:author="Στάθης Καπ" w:date="2023-03-03T06:42:00Z">
                  <w:rPr>
                    <w:del w:id="27617" w:author="Στάθης Καπ" w:date="2023-02-26T09:06:00Z"/>
                    <w:sz w:val="18"/>
                    <w:szCs w:val="18"/>
                  </w:rPr>
                </w:rPrChange>
              </w:rPr>
            </w:pPr>
            <w:bookmarkStart w:id="27618" w:name="_Toc129057960"/>
            <w:bookmarkStart w:id="27619" w:name="_Toc129191795"/>
            <w:bookmarkStart w:id="27620" w:name="_Toc129198133"/>
            <w:bookmarkStart w:id="27621" w:name="_Toc129300659"/>
            <w:bookmarkEnd w:id="27618"/>
            <w:bookmarkEnd w:id="27619"/>
            <w:bookmarkEnd w:id="27620"/>
            <w:bookmarkEnd w:id="27621"/>
          </w:p>
        </w:tc>
        <w:tc>
          <w:tcPr>
            <w:tcW w:w="764" w:type="dxa"/>
          </w:tcPr>
          <w:p w14:paraId="6638A1D3" w14:textId="56F4F8C2" w:rsidR="008E010E" w:rsidRPr="00744E3F" w:rsidDel="009B47BA" w:rsidRDefault="008E010E" w:rsidP="00D1397D">
            <w:pPr>
              <w:rPr>
                <w:del w:id="27622" w:author="Στάθης Καπ" w:date="2023-02-26T09:06:00Z"/>
                <w:sz w:val="18"/>
                <w:szCs w:val="18"/>
                <w:lang w:val="el-GR"/>
                <w:rPrChange w:id="27623" w:author="Στάθης Καπ" w:date="2023-03-03T06:42:00Z">
                  <w:rPr>
                    <w:del w:id="27624" w:author="Στάθης Καπ" w:date="2023-02-26T09:06:00Z"/>
                    <w:sz w:val="18"/>
                    <w:szCs w:val="18"/>
                  </w:rPr>
                </w:rPrChange>
              </w:rPr>
            </w:pPr>
            <w:bookmarkStart w:id="27625" w:name="_Toc129057961"/>
            <w:bookmarkStart w:id="27626" w:name="_Toc129191796"/>
            <w:bookmarkStart w:id="27627" w:name="_Toc129198134"/>
            <w:bookmarkStart w:id="27628" w:name="_Toc129300660"/>
            <w:bookmarkEnd w:id="27625"/>
            <w:bookmarkEnd w:id="27626"/>
            <w:bookmarkEnd w:id="27627"/>
            <w:bookmarkEnd w:id="27628"/>
          </w:p>
        </w:tc>
        <w:tc>
          <w:tcPr>
            <w:tcW w:w="630" w:type="dxa"/>
          </w:tcPr>
          <w:p w14:paraId="25A51A22" w14:textId="0EF7FC4D" w:rsidR="008E010E" w:rsidRPr="00744E3F" w:rsidDel="009B47BA" w:rsidRDefault="008E010E" w:rsidP="00D1397D">
            <w:pPr>
              <w:rPr>
                <w:del w:id="27629" w:author="Στάθης Καπ" w:date="2023-02-26T09:06:00Z"/>
                <w:sz w:val="18"/>
                <w:szCs w:val="18"/>
                <w:lang w:val="el-GR"/>
                <w:rPrChange w:id="27630" w:author="Στάθης Καπ" w:date="2023-03-03T06:42:00Z">
                  <w:rPr>
                    <w:del w:id="27631" w:author="Στάθης Καπ" w:date="2023-02-26T09:06:00Z"/>
                    <w:sz w:val="18"/>
                    <w:szCs w:val="18"/>
                  </w:rPr>
                </w:rPrChange>
              </w:rPr>
            </w:pPr>
            <w:bookmarkStart w:id="27632" w:name="_Toc129057962"/>
            <w:bookmarkStart w:id="27633" w:name="_Toc129191797"/>
            <w:bookmarkStart w:id="27634" w:name="_Toc129198135"/>
            <w:bookmarkStart w:id="27635" w:name="_Toc129300661"/>
            <w:bookmarkEnd w:id="27632"/>
            <w:bookmarkEnd w:id="27633"/>
            <w:bookmarkEnd w:id="27634"/>
            <w:bookmarkEnd w:id="27635"/>
          </w:p>
        </w:tc>
        <w:tc>
          <w:tcPr>
            <w:tcW w:w="663" w:type="dxa"/>
          </w:tcPr>
          <w:p w14:paraId="49E85534" w14:textId="5A96D6EF" w:rsidR="008E010E" w:rsidRPr="00744E3F" w:rsidDel="009B47BA" w:rsidRDefault="008E010E" w:rsidP="00D1397D">
            <w:pPr>
              <w:rPr>
                <w:del w:id="27636" w:author="Στάθης Καπ" w:date="2023-02-26T09:06:00Z"/>
                <w:sz w:val="18"/>
                <w:szCs w:val="18"/>
                <w:lang w:val="el-GR"/>
                <w:rPrChange w:id="27637" w:author="Στάθης Καπ" w:date="2023-03-03T06:42:00Z">
                  <w:rPr>
                    <w:del w:id="27638" w:author="Στάθης Καπ" w:date="2023-02-26T09:06:00Z"/>
                    <w:sz w:val="18"/>
                    <w:szCs w:val="18"/>
                  </w:rPr>
                </w:rPrChange>
              </w:rPr>
            </w:pPr>
            <w:bookmarkStart w:id="27639" w:name="_Toc129057963"/>
            <w:bookmarkStart w:id="27640" w:name="_Toc129191798"/>
            <w:bookmarkStart w:id="27641" w:name="_Toc129198136"/>
            <w:bookmarkStart w:id="27642" w:name="_Toc129300662"/>
            <w:bookmarkEnd w:id="27639"/>
            <w:bookmarkEnd w:id="27640"/>
            <w:bookmarkEnd w:id="27641"/>
            <w:bookmarkEnd w:id="27642"/>
          </w:p>
        </w:tc>
        <w:tc>
          <w:tcPr>
            <w:tcW w:w="764" w:type="dxa"/>
          </w:tcPr>
          <w:p w14:paraId="71199756" w14:textId="67C07B2B" w:rsidR="008E010E" w:rsidRPr="00744E3F" w:rsidDel="009B47BA" w:rsidRDefault="008E010E" w:rsidP="00D1397D">
            <w:pPr>
              <w:rPr>
                <w:del w:id="27643" w:author="Στάθης Καπ" w:date="2023-02-26T09:06:00Z"/>
                <w:sz w:val="18"/>
                <w:szCs w:val="18"/>
                <w:lang w:val="el-GR"/>
                <w:rPrChange w:id="27644" w:author="Στάθης Καπ" w:date="2023-03-03T06:42:00Z">
                  <w:rPr>
                    <w:del w:id="27645" w:author="Στάθης Καπ" w:date="2023-02-26T09:06:00Z"/>
                    <w:sz w:val="18"/>
                    <w:szCs w:val="18"/>
                  </w:rPr>
                </w:rPrChange>
              </w:rPr>
            </w:pPr>
            <w:bookmarkStart w:id="27646" w:name="_Toc129057964"/>
            <w:bookmarkStart w:id="27647" w:name="_Toc129191799"/>
            <w:bookmarkStart w:id="27648" w:name="_Toc129198137"/>
            <w:bookmarkStart w:id="27649" w:name="_Toc129300663"/>
            <w:bookmarkEnd w:id="27646"/>
            <w:bookmarkEnd w:id="27647"/>
            <w:bookmarkEnd w:id="27648"/>
            <w:bookmarkEnd w:id="27649"/>
          </w:p>
        </w:tc>
        <w:tc>
          <w:tcPr>
            <w:tcW w:w="630" w:type="dxa"/>
          </w:tcPr>
          <w:p w14:paraId="7DCFAA36" w14:textId="5E42137C" w:rsidR="008E010E" w:rsidRPr="00744E3F" w:rsidDel="009B47BA" w:rsidRDefault="008E010E" w:rsidP="00D1397D">
            <w:pPr>
              <w:rPr>
                <w:del w:id="27650" w:author="Στάθης Καπ" w:date="2023-02-26T09:06:00Z"/>
                <w:sz w:val="18"/>
                <w:szCs w:val="18"/>
                <w:lang w:val="el-GR"/>
                <w:rPrChange w:id="27651" w:author="Στάθης Καπ" w:date="2023-03-03T06:42:00Z">
                  <w:rPr>
                    <w:del w:id="27652" w:author="Στάθης Καπ" w:date="2023-02-26T09:06:00Z"/>
                    <w:sz w:val="18"/>
                    <w:szCs w:val="18"/>
                  </w:rPr>
                </w:rPrChange>
              </w:rPr>
            </w:pPr>
            <w:bookmarkStart w:id="27653" w:name="_Toc129057965"/>
            <w:bookmarkStart w:id="27654" w:name="_Toc129191800"/>
            <w:bookmarkStart w:id="27655" w:name="_Toc129198138"/>
            <w:bookmarkStart w:id="27656" w:name="_Toc129300664"/>
            <w:bookmarkEnd w:id="27653"/>
            <w:bookmarkEnd w:id="27654"/>
            <w:bookmarkEnd w:id="27655"/>
            <w:bookmarkEnd w:id="27656"/>
          </w:p>
        </w:tc>
        <w:tc>
          <w:tcPr>
            <w:tcW w:w="663" w:type="dxa"/>
          </w:tcPr>
          <w:p w14:paraId="22C1D015" w14:textId="27F26759" w:rsidR="008E010E" w:rsidRPr="00744E3F" w:rsidDel="009B47BA" w:rsidRDefault="008E010E" w:rsidP="00D1397D">
            <w:pPr>
              <w:rPr>
                <w:del w:id="27657" w:author="Στάθης Καπ" w:date="2023-02-26T09:06:00Z"/>
                <w:sz w:val="18"/>
                <w:szCs w:val="18"/>
                <w:lang w:val="el-GR"/>
                <w:rPrChange w:id="27658" w:author="Στάθης Καπ" w:date="2023-03-03T06:42:00Z">
                  <w:rPr>
                    <w:del w:id="27659" w:author="Στάθης Καπ" w:date="2023-02-26T09:06:00Z"/>
                    <w:sz w:val="18"/>
                    <w:szCs w:val="18"/>
                  </w:rPr>
                </w:rPrChange>
              </w:rPr>
            </w:pPr>
            <w:bookmarkStart w:id="27660" w:name="_Toc129057966"/>
            <w:bookmarkStart w:id="27661" w:name="_Toc129191801"/>
            <w:bookmarkStart w:id="27662" w:name="_Toc129198139"/>
            <w:bookmarkStart w:id="27663" w:name="_Toc129300665"/>
            <w:bookmarkEnd w:id="27660"/>
            <w:bookmarkEnd w:id="27661"/>
            <w:bookmarkEnd w:id="27662"/>
            <w:bookmarkEnd w:id="27663"/>
          </w:p>
        </w:tc>
        <w:tc>
          <w:tcPr>
            <w:tcW w:w="764" w:type="dxa"/>
          </w:tcPr>
          <w:p w14:paraId="00586FDA" w14:textId="19737902" w:rsidR="008E010E" w:rsidRPr="00744E3F" w:rsidDel="009B47BA" w:rsidRDefault="008E010E" w:rsidP="00D1397D">
            <w:pPr>
              <w:rPr>
                <w:del w:id="27664" w:author="Στάθης Καπ" w:date="2023-02-26T09:06:00Z"/>
                <w:sz w:val="18"/>
                <w:szCs w:val="18"/>
                <w:lang w:val="el-GR"/>
                <w:rPrChange w:id="27665" w:author="Στάθης Καπ" w:date="2023-03-03T06:42:00Z">
                  <w:rPr>
                    <w:del w:id="27666" w:author="Στάθης Καπ" w:date="2023-02-26T09:06:00Z"/>
                    <w:sz w:val="18"/>
                    <w:szCs w:val="18"/>
                  </w:rPr>
                </w:rPrChange>
              </w:rPr>
            </w:pPr>
            <w:bookmarkStart w:id="27667" w:name="_Toc129057967"/>
            <w:bookmarkStart w:id="27668" w:name="_Toc129191802"/>
            <w:bookmarkStart w:id="27669" w:name="_Toc129198140"/>
            <w:bookmarkStart w:id="27670" w:name="_Toc129300666"/>
            <w:bookmarkEnd w:id="27667"/>
            <w:bookmarkEnd w:id="27668"/>
            <w:bookmarkEnd w:id="27669"/>
            <w:bookmarkEnd w:id="27670"/>
          </w:p>
        </w:tc>
        <w:tc>
          <w:tcPr>
            <w:tcW w:w="630" w:type="dxa"/>
          </w:tcPr>
          <w:p w14:paraId="5BC7B6D7" w14:textId="7DF5F3A0" w:rsidR="008E010E" w:rsidRPr="00744E3F" w:rsidDel="009B47BA" w:rsidRDefault="008E010E" w:rsidP="00D1397D">
            <w:pPr>
              <w:rPr>
                <w:del w:id="27671" w:author="Στάθης Καπ" w:date="2023-02-26T09:06:00Z"/>
                <w:sz w:val="18"/>
                <w:szCs w:val="18"/>
                <w:lang w:val="el-GR"/>
                <w:rPrChange w:id="27672" w:author="Στάθης Καπ" w:date="2023-03-03T06:42:00Z">
                  <w:rPr>
                    <w:del w:id="27673" w:author="Στάθης Καπ" w:date="2023-02-26T09:06:00Z"/>
                    <w:sz w:val="18"/>
                    <w:szCs w:val="18"/>
                  </w:rPr>
                </w:rPrChange>
              </w:rPr>
            </w:pPr>
            <w:bookmarkStart w:id="27674" w:name="_Toc129057968"/>
            <w:bookmarkStart w:id="27675" w:name="_Toc129191803"/>
            <w:bookmarkStart w:id="27676" w:name="_Toc129198141"/>
            <w:bookmarkStart w:id="27677" w:name="_Toc129300667"/>
            <w:bookmarkEnd w:id="27674"/>
            <w:bookmarkEnd w:id="27675"/>
            <w:bookmarkEnd w:id="27676"/>
            <w:bookmarkEnd w:id="27677"/>
          </w:p>
        </w:tc>
        <w:tc>
          <w:tcPr>
            <w:tcW w:w="654" w:type="dxa"/>
          </w:tcPr>
          <w:p w14:paraId="17BE3C3D" w14:textId="5F904047" w:rsidR="008E010E" w:rsidRPr="00744E3F" w:rsidDel="009B47BA" w:rsidRDefault="008E010E" w:rsidP="00D1397D">
            <w:pPr>
              <w:rPr>
                <w:del w:id="27678" w:author="Στάθης Καπ" w:date="2023-02-26T09:06:00Z"/>
                <w:sz w:val="18"/>
                <w:szCs w:val="18"/>
                <w:lang w:val="el-GR"/>
                <w:rPrChange w:id="27679" w:author="Στάθης Καπ" w:date="2023-03-03T06:42:00Z">
                  <w:rPr>
                    <w:del w:id="27680" w:author="Στάθης Καπ" w:date="2023-02-26T09:06:00Z"/>
                    <w:sz w:val="18"/>
                    <w:szCs w:val="18"/>
                  </w:rPr>
                </w:rPrChange>
              </w:rPr>
            </w:pPr>
            <w:bookmarkStart w:id="27681" w:name="_Toc129057969"/>
            <w:bookmarkStart w:id="27682" w:name="_Toc129191804"/>
            <w:bookmarkStart w:id="27683" w:name="_Toc129198142"/>
            <w:bookmarkStart w:id="27684" w:name="_Toc129300668"/>
            <w:bookmarkEnd w:id="27681"/>
            <w:bookmarkEnd w:id="27682"/>
            <w:bookmarkEnd w:id="27683"/>
            <w:bookmarkEnd w:id="27684"/>
          </w:p>
        </w:tc>
        <w:tc>
          <w:tcPr>
            <w:tcW w:w="754" w:type="dxa"/>
          </w:tcPr>
          <w:p w14:paraId="7819A1C2" w14:textId="3BFEC713" w:rsidR="008E010E" w:rsidRPr="00744E3F" w:rsidDel="009B47BA" w:rsidRDefault="008E010E" w:rsidP="00D1397D">
            <w:pPr>
              <w:rPr>
                <w:del w:id="27685" w:author="Στάθης Καπ" w:date="2023-02-26T09:06:00Z"/>
                <w:sz w:val="18"/>
                <w:szCs w:val="18"/>
                <w:lang w:val="el-GR"/>
                <w:rPrChange w:id="27686" w:author="Στάθης Καπ" w:date="2023-03-03T06:42:00Z">
                  <w:rPr>
                    <w:del w:id="27687" w:author="Στάθης Καπ" w:date="2023-02-26T09:06:00Z"/>
                    <w:sz w:val="18"/>
                    <w:szCs w:val="18"/>
                  </w:rPr>
                </w:rPrChange>
              </w:rPr>
            </w:pPr>
            <w:bookmarkStart w:id="27688" w:name="_Toc129057970"/>
            <w:bookmarkStart w:id="27689" w:name="_Toc129191805"/>
            <w:bookmarkStart w:id="27690" w:name="_Toc129198143"/>
            <w:bookmarkStart w:id="27691" w:name="_Toc129300669"/>
            <w:bookmarkEnd w:id="27688"/>
            <w:bookmarkEnd w:id="27689"/>
            <w:bookmarkEnd w:id="27690"/>
            <w:bookmarkEnd w:id="27691"/>
          </w:p>
        </w:tc>
        <w:tc>
          <w:tcPr>
            <w:tcW w:w="622" w:type="dxa"/>
          </w:tcPr>
          <w:p w14:paraId="0A5F9920" w14:textId="3827F13B" w:rsidR="008E010E" w:rsidRPr="00744E3F" w:rsidDel="009B47BA" w:rsidRDefault="008E010E" w:rsidP="00D1397D">
            <w:pPr>
              <w:rPr>
                <w:del w:id="27692" w:author="Στάθης Καπ" w:date="2023-02-26T09:06:00Z"/>
                <w:sz w:val="18"/>
                <w:szCs w:val="18"/>
                <w:lang w:val="el-GR"/>
                <w:rPrChange w:id="27693" w:author="Στάθης Καπ" w:date="2023-03-03T06:42:00Z">
                  <w:rPr>
                    <w:del w:id="27694" w:author="Στάθης Καπ" w:date="2023-02-26T09:06:00Z"/>
                    <w:sz w:val="18"/>
                    <w:szCs w:val="18"/>
                  </w:rPr>
                </w:rPrChange>
              </w:rPr>
            </w:pPr>
            <w:bookmarkStart w:id="27695" w:name="_Toc129057971"/>
            <w:bookmarkStart w:id="27696" w:name="_Toc129191806"/>
            <w:bookmarkStart w:id="27697" w:name="_Toc129198144"/>
            <w:bookmarkStart w:id="27698" w:name="_Toc129300670"/>
            <w:bookmarkEnd w:id="27695"/>
            <w:bookmarkEnd w:id="27696"/>
            <w:bookmarkEnd w:id="27697"/>
            <w:bookmarkEnd w:id="27698"/>
          </w:p>
        </w:tc>
        <w:bookmarkStart w:id="27699" w:name="_Toc129057972"/>
        <w:bookmarkStart w:id="27700" w:name="_Toc129191807"/>
        <w:bookmarkStart w:id="27701" w:name="_Toc129198145"/>
        <w:bookmarkStart w:id="27702" w:name="_Toc129300671"/>
        <w:bookmarkEnd w:id="27699"/>
        <w:bookmarkEnd w:id="27700"/>
        <w:bookmarkEnd w:id="27701"/>
        <w:bookmarkEnd w:id="27702"/>
      </w:tr>
      <w:tr w:rsidR="008E010E" w:rsidRPr="00D3106C" w:rsidDel="009B47BA" w14:paraId="5C7F0B2D" w14:textId="037023F3" w:rsidTr="00D1397D">
        <w:trPr>
          <w:del w:id="27703" w:author="Στάθης Καπ" w:date="2023-02-26T09:06:00Z"/>
        </w:trPr>
        <w:tc>
          <w:tcPr>
            <w:tcW w:w="627" w:type="dxa"/>
          </w:tcPr>
          <w:p w14:paraId="676CD095" w14:textId="0A62F951" w:rsidR="008E010E" w:rsidRPr="00744E3F" w:rsidDel="009B47BA" w:rsidRDefault="008E010E" w:rsidP="00D1397D">
            <w:pPr>
              <w:rPr>
                <w:del w:id="27704" w:author="Στάθης Καπ" w:date="2023-02-26T09:06:00Z"/>
                <w:sz w:val="18"/>
                <w:szCs w:val="18"/>
                <w:lang w:val="el-GR"/>
                <w:rPrChange w:id="27705" w:author="Στάθης Καπ" w:date="2023-03-03T06:42:00Z">
                  <w:rPr>
                    <w:del w:id="27706" w:author="Στάθης Καπ" w:date="2023-02-26T09:06:00Z"/>
                    <w:sz w:val="18"/>
                    <w:szCs w:val="18"/>
                  </w:rPr>
                </w:rPrChange>
              </w:rPr>
            </w:pPr>
            <w:del w:id="27707" w:author="Στάθης Καπ" w:date="2023-02-26T08:45:00Z">
              <w:r w:rsidRPr="006E0881" w:rsidDel="00715EE1">
                <w:rPr>
                  <w:sz w:val="18"/>
                  <w:szCs w:val="18"/>
                </w:rPr>
                <w:delText>Pr</w:delText>
              </w:r>
              <w:r w:rsidRPr="00744E3F" w:rsidDel="00715EE1">
                <w:rPr>
                  <w:sz w:val="18"/>
                  <w:szCs w:val="18"/>
                  <w:lang w:val="el-GR"/>
                  <w:rPrChange w:id="27708" w:author="Στάθης Καπ" w:date="2023-03-03T06:42:00Z">
                    <w:rPr>
                      <w:sz w:val="18"/>
                      <w:szCs w:val="18"/>
                    </w:rPr>
                  </w:rPrChange>
                </w:rPr>
                <w:delText>17</w:delText>
              </w:r>
            </w:del>
            <w:bookmarkStart w:id="27709" w:name="_Toc129057973"/>
            <w:bookmarkStart w:id="27710" w:name="_Toc129191808"/>
            <w:bookmarkStart w:id="27711" w:name="_Toc129198146"/>
            <w:bookmarkStart w:id="27712" w:name="_Toc129300672"/>
            <w:bookmarkEnd w:id="27709"/>
            <w:bookmarkEnd w:id="27710"/>
            <w:bookmarkEnd w:id="27711"/>
            <w:bookmarkEnd w:id="27712"/>
          </w:p>
        </w:tc>
        <w:tc>
          <w:tcPr>
            <w:tcW w:w="663" w:type="dxa"/>
          </w:tcPr>
          <w:p w14:paraId="548ADD70" w14:textId="12034E9A" w:rsidR="008E010E" w:rsidRPr="00744E3F" w:rsidDel="009B47BA" w:rsidRDefault="008E010E" w:rsidP="00D1397D">
            <w:pPr>
              <w:rPr>
                <w:del w:id="27713" w:author="Στάθης Καπ" w:date="2023-02-26T09:06:00Z"/>
                <w:sz w:val="18"/>
                <w:szCs w:val="18"/>
                <w:lang w:val="el-GR"/>
                <w:rPrChange w:id="27714" w:author="Στάθης Καπ" w:date="2023-03-03T06:42:00Z">
                  <w:rPr>
                    <w:del w:id="27715" w:author="Στάθης Καπ" w:date="2023-02-26T09:06:00Z"/>
                    <w:sz w:val="18"/>
                    <w:szCs w:val="18"/>
                  </w:rPr>
                </w:rPrChange>
              </w:rPr>
            </w:pPr>
            <w:bookmarkStart w:id="27716" w:name="_Toc129057974"/>
            <w:bookmarkStart w:id="27717" w:name="_Toc129191809"/>
            <w:bookmarkStart w:id="27718" w:name="_Toc129198147"/>
            <w:bookmarkStart w:id="27719" w:name="_Toc129300673"/>
            <w:bookmarkEnd w:id="27716"/>
            <w:bookmarkEnd w:id="27717"/>
            <w:bookmarkEnd w:id="27718"/>
            <w:bookmarkEnd w:id="27719"/>
          </w:p>
        </w:tc>
        <w:tc>
          <w:tcPr>
            <w:tcW w:w="764" w:type="dxa"/>
          </w:tcPr>
          <w:p w14:paraId="6E5DEE72" w14:textId="23EB29F0" w:rsidR="008E010E" w:rsidRPr="00744E3F" w:rsidDel="009B47BA" w:rsidRDefault="008E010E" w:rsidP="00D1397D">
            <w:pPr>
              <w:rPr>
                <w:del w:id="27720" w:author="Στάθης Καπ" w:date="2023-02-26T09:06:00Z"/>
                <w:sz w:val="18"/>
                <w:szCs w:val="18"/>
                <w:lang w:val="el-GR"/>
                <w:rPrChange w:id="27721" w:author="Στάθης Καπ" w:date="2023-03-03T06:42:00Z">
                  <w:rPr>
                    <w:del w:id="27722" w:author="Στάθης Καπ" w:date="2023-02-26T09:06:00Z"/>
                    <w:sz w:val="18"/>
                    <w:szCs w:val="18"/>
                  </w:rPr>
                </w:rPrChange>
              </w:rPr>
            </w:pPr>
            <w:bookmarkStart w:id="27723" w:name="_Toc129057975"/>
            <w:bookmarkStart w:id="27724" w:name="_Toc129191810"/>
            <w:bookmarkStart w:id="27725" w:name="_Toc129198148"/>
            <w:bookmarkStart w:id="27726" w:name="_Toc129300674"/>
            <w:bookmarkEnd w:id="27723"/>
            <w:bookmarkEnd w:id="27724"/>
            <w:bookmarkEnd w:id="27725"/>
            <w:bookmarkEnd w:id="27726"/>
          </w:p>
        </w:tc>
        <w:tc>
          <w:tcPr>
            <w:tcW w:w="630" w:type="dxa"/>
          </w:tcPr>
          <w:p w14:paraId="249186AC" w14:textId="0FB49450" w:rsidR="008E010E" w:rsidRPr="00744E3F" w:rsidDel="009B47BA" w:rsidRDefault="008E010E" w:rsidP="00D1397D">
            <w:pPr>
              <w:rPr>
                <w:del w:id="27727" w:author="Στάθης Καπ" w:date="2023-02-26T09:06:00Z"/>
                <w:sz w:val="18"/>
                <w:szCs w:val="18"/>
                <w:lang w:val="el-GR"/>
                <w:rPrChange w:id="27728" w:author="Στάθης Καπ" w:date="2023-03-03T06:42:00Z">
                  <w:rPr>
                    <w:del w:id="27729" w:author="Στάθης Καπ" w:date="2023-02-26T09:06:00Z"/>
                    <w:sz w:val="18"/>
                    <w:szCs w:val="18"/>
                  </w:rPr>
                </w:rPrChange>
              </w:rPr>
            </w:pPr>
            <w:bookmarkStart w:id="27730" w:name="_Toc129057976"/>
            <w:bookmarkStart w:id="27731" w:name="_Toc129191811"/>
            <w:bookmarkStart w:id="27732" w:name="_Toc129198149"/>
            <w:bookmarkStart w:id="27733" w:name="_Toc129300675"/>
            <w:bookmarkEnd w:id="27730"/>
            <w:bookmarkEnd w:id="27731"/>
            <w:bookmarkEnd w:id="27732"/>
            <w:bookmarkEnd w:id="27733"/>
          </w:p>
        </w:tc>
        <w:tc>
          <w:tcPr>
            <w:tcW w:w="663" w:type="dxa"/>
          </w:tcPr>
          <w:p w14:paraId="7DE846AD" w14:textId="1DAA766A" w:rsidR="008E010E" w:rsidRPr="00744E3F" w:rsidDel="009B47BA" w:rsidRDefault="008E010E" w:rsidP="00D1397D">
            <w:pPr>
              <w:rPr>
                <w:del w:id="27734" w:author="Στάθης Καπ" w:date="2023-02-26T09:06:00Z"/>
                <w:sz w:val="18"/>
                <w:szCs w:val="18"/>
                <w:lang w:val="el-GR"/>
                <w:rPrChange w:id="27735" w:author="Στάθης Καπ" w:date="2023-03-03T06:42:00Z">
                  <w:rPr>
                    <w:del w:id="27736" w:author="Στάθης Καπ" w:date="2023-02-26T09:06:00Z"/>
                    <w:sz w:val="18"/>
                    <w:szCs w:val="18"/>
                  </w:rPr>
                </w:rPrChange>
              </w:rPr>
            </w:pPr>
            <w:bookmarkStart w:id="27737" w:name="_Toc129057977"/>
            <w:bookmarkStart w:id="27738" w:name="_Toc129191812"/>
            <w:bookmarkStart w:id="27739" w:name="_Toc129198150"/>
            <w:bookmarkStart w:id="27740" w:name="_Toc129300676"/>
            <w:bookmarkEnd w:id="27737"/>
            <w:bookmarkEnd w:id="27738"/>
            <w:bookmarkEnd w:id="27739"/>
            <w:bookmarkEnd w:id="27740"/>
          </w:p>
        </w:tc>
        <w:tc>
          <w:tcPr>
            <w:tcW w:w="764" w:type="dxa"/>
          </w:tcPr>
          <w:p w14:paraId="52EC6504" w14:textId="2F8D8093" w:rsidR="008E010E" w:rsidRPr="00744E3F" w:rsidDel="009B47BA" w:rsidRDefault="008E010E" w:rsidP="00D1397D">
            <w:pPr>
              <w:rPr>
                <w:del w:id="27741" w:author="Στάθης Καπ" w:date="2023-02-26T09:06:00Z"/>
                <w:sz w:val="18"/>
                <w:szCs w:val="18"/>
                <w:lang w:val="el-GR"/>
                <w:rPrChange w:id="27742" w:author="Στάθης Καπ" w:date="2023-03-03T06:42:00Z">
                  <w:rPr>
                    <w:del w:id="27743" w:author="Στάθης Καπ" w:date="2023-02-26T09:06:00Z"/>
                    <w:sz w:val="18"/>
                    <w:szCs w:val="18"/>
                  </w:rPr>
                </w:rPrChange>
              </w:rPr>
            </w:pPr>
            <w:bookmarkStart w:id="27744" w:name="_Toc129057978"/>
            <w:bookmarkStart w:id="27745" w:name="_Toc129191813"/>
            <w:bookmarkStart w:id="27746" w:name="_Toc129198151"/>
            <w:bookmarkStart w:id="27747" w:name="_Toc129300677"/>
            <w:bookmarkEnd w:id="27744"/>
            <w:bookmarkEnd w:id="27745"/>
            <w:bookmarkEnd w:id="27746"/>
            <w:bookmarkEnd w:id="27747"/>
          </w:p>
        </w:tc>
        <w:tc>
          <w:tcPr>
            <w:tcW w:w="630" w:type="dxa"/>
          </w:tcPr>
          <w:p w14:paraId="51EC2232" w14:textId="628A467D" w:rsidR="008E010E" w:rsidRPr="00744E3F" w:rsidDel="009B47BA" w:rsidRDefault="008E010E" w:rsidP="00D1397D">
            <w:pPr>
              <w:rPr>
                <w:del w:id="27748" w:author="Στάθης Καπ" w:date="2023-02-26T09:06:00Z"/>
                <w:sz w:val="18"/>
                <w:szCs w:val="18"/>
                <w:lang w:val="el-GR"/>
                <w:rPrChange w:id="27749" w:author="Στάθης Καπ" w:date="2023-03-03T06:42:00Z">
                  <w:rPr>
                    <w:del w:id="27750" w:author="Στάθης Καπ" w:date="2023-02-26T09:06:00Z"/>
                    <w:sz w:val="18"/>
                    <w:szCs w:val="18"/>
                  </w:rPr>
                </w:rPrChange>
              </w:rPr>
            </w:pPr>
            <w:bookmarkStart w:id="27751" w:name="_Toc129057979"/>
            <w:bookmarkStart w:id="27752" w:name="_Toc129191814"/>
            <w:bookmarkStart w:id="27753" w:name="_Toc129198152"/>
            <w:bookmarkStart w:id="27754" w:name="_Toc129300678"/>
            <w:bookmarkEnd w:id="27751"/>
            <w:bookmarkEnd w:id="27752"/>
            <w:bookmarkEnd w:id="27753"/>
            <w:bookmarkEnd w:id="27754"/>
          </w:p>
        </w:tc>
        <w:tc>
          <w:tcPr>
            <w:tcW w:w="663" w:type="dxa"/>
          </w:tcPr>
          <w:p w14:paraId="6AE8A689" w14:textId="6DBF275D" w:rsidR="008E010E" w:rsidRPr="00744E3F" w:rsidDel="009B47BA" w:rsidRDefault="008E010E" w:rsidP="00D1397D">
            <w:pPr>
              <w:rPr>
                <w:del w:id="27755" w:author="Στάθης Καπ" w:date="2023-02-26T09:06:00Z"/>
                <w:sz w:val="18"/>
                <w:szCs w:val="18"/>
                <w:lang w:val="el-GR"/>
                <w:rPrChange w:id="27756" w:author="Στάθης Καπ" w:date="2023-03-03T06:42:00Z">
                  <w:rPr>
                    <w:del w:id="27757" w:author="Στάθης Καπ" w:date="2023-02-26T09:06:00Z"/>
                    <w:sz w:val="18"/>
                    <w:szCs w:val="18"/>
                  </w:rPr>
                </w:rPrChange>
              </w:rPr>
            </w:pPr>
            <w:bookmarkStart w:id="27758" w:name="_Toc129057980"/>
            <w:bookmarkStart w:id="27759" w:name="_Toc129191815"/>
            <w:bookmarkStart w:id="27760" w:name="_Toc129198153"/>
            <w:bookmarkStart w:id="27761" w:name="_Toc129300679"/>
            <w:bookmarkEnd w:id="27758"/>
            <w:bookmarkEnd w:id="27759"/>
            <w:bookmarkEnd w:id="27760"/>
            <w:bookmarkEnd w:id="27761"/>
          </w:p>
        </w:tc>
        <w:tc>
          <w:tcPr>
            <w:tcW w:w="764" w:type="dxa"/>
          </w:tcPr>
          <w:p w14:paraId="7A49D5D2" w14:textId="59560196" w:rsidR="008E010E" w:rsidRPr="00744E3F" w:rsidDel="009B47BA" w:rsidRDefault="008E010E" w:rsidP="00D1397D">
            <w:pPr>
              <w:rPr>
                <w:del w:id="27762" w:author="Στάθης Καπ" w:date="2023-02-26T09:06:00Z"/>
                <w:sz w:val="18"/>
                <w:szCs w:val="18"/>
                <w:lang w:val="el-GR"/>
                <w:rPrChange w:id="27763" w:author="Στάθης Καπ" w:date="2023-03-03T06:42:00Z">
                  <w:rPr>
                    <w:del w:id="27764" w:author="Στάθης Καπ" w:date="2023-02-26T09:06:00Z"/>
                    <w:sz w:val="18"/>
                    <w:szCs w:val="18"/>
                  </w:rPr>
                </w:rPrChange>
              </w:rPr>
            </w:pPr>
            <w:bookmarkStart w:id="27765" w:name="_Toc129057981"/>
            <w:bookmarkStart w:id="27766" w:name="_Toc129191816"/>
            <w:bookmarkStart w:id="27767" w:name="_Toc129198154"/>
            <w:bookmarkStart w:id="27768" w:name="_Toc129300680"/>
            <w:bookmarkEnd w:id="27765"/>
            <w:bookmarkEnd w:id="27766"/>
            <w:bookmarkEnd w:id="27767"/>
            <w:bookmarkEnd w:id="27768"/>
          </w:p>
        </w:tc>
        <w:tc>
          <w:tcPr>
            <w:tcW w:w="630" w:type="dxa"/>
          </w:tcPr>
          <w:p w14:paraId="7D9CC376" w14:textId="5387B96C" w:rsidR="008E010E" w:rsidRPr="00744E3F" w:rsidDel="009B47BA" w:rsidRDefault="008E010E" w:rsidP="00D1397D">
            <w:pPr>
              <w:rPr>
                <w:del w:id="27769" w:author="Στάθης Καπ" w:date="2023-02-26T09:06:00Z"/>
                <w:sz w:val="18"/>
                <w:szCs w:val="18"/>
                <w:lang w:val="el-GR"/>
                <w:rPrChange w:id="27770" w:author="Στάθης Καπ" w:date="2023-03-03T06:42:00Z">
                  <w:rPr>
                    <w:del w:id="27771" w:author="Στάθης Καπ" w:date="2023-02-26T09:06:00Z"/>
                    <w:sz w:val="18"/>
                    <w:szCs w:val="18"/>
                  </w:rPr>
                </w:rPrChange>
              </w:rPr>
            </w:pPr>
            <w:bookmarkStart w:id="27772" w:name="_Toc129057982"/>
            <w:bookmarkStart w:id="27773" w:name="_Toc129191817"/>
            <w:bookmarkStart w:id="27774" w:name="_Toc129198155"/>
            <w:bookmarkStart w:id="27775" w:name="_Toc129300681"/>
            <w:bookmarkEnd w:id="27772"/>
            <w:bookmarkEnd w:id="27773"/>
            <w:bookmarkEnd w:id="27774"/>
            <w:bookmarkEnd w:id="27775"/>
          </w:p>
        </w:tc>
        <w:tc>
          <w:tcPr>
            <w:tcW w:w="654" w:type="dxa"/>
          </w:tcPr>
          <w:p w14:paraId="02036E8C" w14:textId="18E14D96" w:rsidR="008E010E" w:rsidRPr="00744E3F" w:rsidDel="009B47BA" w:rsidRDefault="008E010E" w:rsidP="00D1397D">
            <w:pPr>
              <w:rPr>
                <w:del w:id="27776" w:author="Στάθης Καπ" w:date="2023-02-26T09:06:00Z"/>
                <w:sz w:val="18"/>
                <w:szCs w:val="18"/>
                <w:lang w:val="el-GR"/>
                <w:rPrChange w:id="27777" w:author="Στάθης Καπ" w:date="2023-03-03T06:42:00Z">
                  <w:rPr>
                    <w:del w:id="27778" w:author="Στάθης Καπ" w:date="2023-02-26T09:06:00Z"/>
                    <w:sz w:val="18"/>
                    <w:szCs w:val="18"/>
                  </w:rPr>
                </w:rPrChange>
              </w:rPr>
            </w:pPr>
            <w:bookmarkStart w:id="27779" w:name="_Toc129057983"/>
            <w:bookmarkStart w:id="27780" w:name="_Toc129191818"/>
            <w:bookmarkStart w:id="27781" w:name="_Toc129198156"/>
            <w:bookmarkStart w:id="27782" w:name="_Toc129300682"/>
            <w:bookmarkEnd w:id="27779"/>
            <w:bookmarkEnd w:id="27780"/>
            <w:bookmarkEnd w:id="27781"/>
            <w:bookmarkEnd w:id="27782"/>
          </w:p>
        </w:tc>
        <w:tc>
          <w:tcPr>
            <w:tcW w:w="754" w:type="dxa"/>
          </w:tcPr>
          <w:p w14:paraId="58B49AE5" w14:textId="166A35CE" w:rsidR="008E010E" w:rsidRPr="00744E3F" w:rsidDel="009B47BA" w:rsidRDefault="008E010E" w:rsidP="00D1397D">
            <w:pPr>
              <w:rPr>
                <w:del w:id="27783" w:author="Στάθης Καπ" w:date="2023-02-26T09:06:00Z"/>
                <w:sz w:val="18"/>
                <w:szCs w:val="18"/>
                <w:lang w:val="el-GR"/>
                <w:rPrChange w:id="27784" w:author="Στάθης Καπ" w:date="2023-03-03T06:42:00Z">
                  <w:rPr>
                    <w:del w:id="27785" w:author="Στάθης Καπ" w:date="2023-02-26T09:06:00Z"/>
                    <w:sz w:val="18"/>
                    <w:szCs w:val="18"/>
                  </w:rPr>
                </w:rPrChange>
              </w:rPr>
            </w:pPr>
            <w:bookmarkStart w:id="27786" w:name="_Toc129057984"/>
            <w:bookmarkStart w:id="27787" w:name="_Toc129191819"/>
            <w:bookmarkStart w:id="27788" w:name="_Toc129198157"/>
            <w:bookmarkStart w:id="27789" w:name="_Toc129300683"/>
            <w:bookmarkEnd w:id="27786"/>
            <w:bookmarkEnd w:id="27787"/>
            <w:bookmarkEnd w:id="27788"/>
            <w:bookmarkEnd w:id="27789"/>
          </w:p>
        </w:tc>
        <w:tc>
          <w:tcPr>
            <w:tcW w:w="622" w:type="dxa"/>
          </w:tcPr>
          <w:p w14:paraId="23A71937" w14:textId="039EF02A" w:rsidR="008E010E" w:rsidRPr="00744E3F" w:rsidDel="009B47BA" w:rsidRDefault="008E010E" w:rsidP="00D1397D">
            <w:pPr>
              <w:rPr>
                <w:del w:id="27790" w:author="Στάθης Καπ" w:date="2023-02-26T09:06:00Z"/>
                <w:sz w:val="18"/>
                <w:szCs w:val="18"/>
                <w:lang w:val="el-GR"/>
                <w:rPrChange w:id="27791" w:author="Στάθης Καπ" w:date="2023-03-03T06:42:00Z">
                  <w:rPr>
                    <w:del w:id="27792" w:author="Στάθης Καπ" w:date="2023-02-26T09:06:00Z"/>
                    <w:sz w:val="18"/>
                    <w:szCs w:val="18"/>
                  </w:rPr>
                </w:rPrChange>
              </w:rPr>
            </w:pPr>
            <w:bookmarkStart w:id="27793" w:name="_Toc129057985"/>
            <w:bookmarkStart w:id="27794" w:name="_Toc129191820"/>
            <w:bookmarkStart w:id="27795" w:name="_Toc129198158"/>
            <w:bookmarkStart w:id="27796" w:name="_Toc129300684"/>
            <w:bookmarkEnd w:id="27793"/>
            <w:bookmarkEnd w:id="27794"/>
            <w:bookmarkEnd w:id="27795"/>
            <w:bookmarkEnd w:id="27796"/>
          </w:p>
        </w:tc>
        <w:bookmarkStart w:id="27797" w:name="_Toc129057986"/>
        <w:bookmarkStart w:id="27798" w:name="_Toc129191821"/>
        <w:bookmarkStart w:id="27799" w:name="_Toc129198159"/>
        <w:bookmarkStart w:id="27800" w:name="_Toc129300685"/>
        <w:bookmarkEnd w:id="27797"/>
        <w:bookmarkEnd w:id="27798"/>
        <w:bookmarkEnd w:id="27799"/>
        <w:bookmarkEnd w:id="27800"/>
      </w:tr>
      <w:tr w:rsidR="008E010E" w:rsidRPr="00D3106C" w:rsidDel="009B47BA" w14:paraId="38DDAC88" w14:textId="3D751476" w:rsidTr="00D1397D">
        <w:trPr>
          <w:del w:id="27801" w:author="Στάθης Καπ" w:date="2023-02-26T09:06:00Z"/>
        </w:trPr>
        <w:tc>
          <w:tcPr>
            <w:tcW w:w="627" w:type="dxa"/>
          </w:tcPr>
          <w:p w14:paraId="10DCA008" w14:textId="001FC699" w:rsidR="008E010E" w:rsidRPr="00744E3F" w:rsidDel="009B47BA" w:rsidRDefault="008E010E" w:rsidP="00D1397D">
            <w:pPr>
              <w:rPr>
                <w:del w:id="27802" w:author="Στάθης Καπ" w:date="2023-02-26T09:06:00Z"/>
                <w:sz w:val="18"/>
                <w:szCs w:val="18"/>
                <w:lang w:val="el-GR"/>
                <w:rPrChange w:id="27803" w:author="Στάθης Καπ" w:date="2023-03-03T06:42:00Z">
                  <w:rPr>
                    <w:del w:id="27804" w:author="Στάθης Καπ" w:date="2023-02-26T09:06:00Z"/>
                    <w:sz w:val="18"/>
                    <w:szCs w:val="18"/>
                  </w:rPr>
                </w:rPrChange>
              </w:rPr>
            </w:pPr>
            <w:del w:id="27805" w:author="Στάθης Καπ" w:date="2023-02-26T08:45:00Z">
              <w:r w:rsidRPr="006E0881" w:rsidDel="00715EE1">
                <w:rPr>
                  <w:sz w:val="18"/>
                  <w:szCs w:val="18"/>
                </w:rPr>
                <w:delText>Pr</w:delText>
              </w:r>
              <w:r w:rsidRPr="00744E3F" w:rsidDel="00715EE1">
                <w:rPr>
                  <w:sz w:val="18"/>
                  <w:szCs w:val="18"/>
                  <w:lang w:val="el-GR"/>
                  <w:rPrChange w:id="27806" w:author="Στάθης Καπ" w:date="2023-03-03T06:42:00Z">
                    <w:rPr>
                      <w:sz w:val="18"/>
                      <w:szCs w:val="18"/>
                    </w:rPr>
                  </w:rPrChange>
                </w:rPr>
                <w:delText>18</w:delText>
              </w:r>
            </w:del>
            <w:bookmarkStart w:id="27807" w:name="_Toc129057987"/>
            <w:bookmarkStart w:id="27808" w:name="_Toc129191822"/>
            <w:bookmarkStart w:id="27809" w:name="_Toc129198160"/>
            <w:bookmarkStart w:id="27810" w:name="_Toc129300686"/>
            <w:bookmarkEnd w:id="27807"/>
            <w:bookmarkEnd w:id="27808"/>
            <w:bookmarkEnd w:id="27809"/>
            <w:bookmarkEnd w:id="27810"/>
          </w:p>
        </w:tc>
        <w:tc>
          <w:tcPr>
            <w:tcW w:w="663" w:type="dxa"/>
          </w:tcPr>
          <w:p w14:paraId="7AF40ED8" w14:textId="5E127A3A" w:rsidR="008E010E" w:rsidRPr="00744E3F" w:rsidDel="009B47BA" w:rsidRDefault="008E010E" w:rsidP="00D1397D">
            <w:pPr>
              <w:rPr>
                <w:del w:id="27811" w:author="Στάθης Καπ" w:date="2023-02-26T09:06:00Z"/>
                <w:sz w:val="18"/>
                <w:szCs w:val="18"/>
                <w:lang w:val="el-GR"/>
                <w:rPrChange w:id="27812" w:author="Στάθης Καπ" w:date="2023-03-03T06:42:00Z">
                  <w:rPr>
                    <w:del w:id="27813" w:author="Στάθης Καπ" w:date="2023-02-26T09:06:00Z"/>
                    <w:sz w:val="18"/>
                    <w:szCs w:val="18"/>
                  </w:rPr>
                </w:rPrChange>
              </w:rPr>
            </w:pPr>
            <w:bookmarkStart w:id="27814" w:name="_Toc129057988"/>
            <w:bookmarkStart w:id="27815" w:name="_Toc129191823"/>
            <w:bookmarkStart w:id="27816" w:name="_Toc129198161"/>
            <w:bookmarkStart w:id="27817" w:name="_Toc129300687"/>
            <w:bookmarkEnd w:id="27814"/>
            <w:bookmarkEnd w:id="27815"/>
            <w:bookmarkEnd w:id="27816"/>
            <w:bookmarkEnd w:id="27817"/>
          </w:p>
        </w:tc>
        <w:tc>
          <w:tcPr>
            <w:tcW w:w="764" w:type="dxa"/>
          </w:tcPr>
          <w:p w14:paraId="7FEA80A8" w14:textId="05E7E814" w:rsidR="008E010E" w:rsidRPr="00744E3F" w:rsidDel="009B47BA" w:rsidRDefault="008E010E" w:rsidP="00D1397D">
            <w:pPr>
              <w:rPr>
                <w:del w:id="27818" w:author="Στάθης Καπ" w:date="2023-02-26T09:06:00Z"/>
                <w:sz w:val="18"/>
                <w:szCs w:val="18"/>
                <w:lang w:val="el-GR"/>
                <w:rPrChange w:id="27819" w:author="Στάθης Καπ" w:date="2023-03-03T06:42:00Z">
                  <w:rPr>
                    <w:del w:id="27820" w:author="Στάθης Καπ" w:date="2023-02-26T09:06:00Z"/>
                    <w:sz w:val="18"/>
                    <w:szCs w:val="18"/>
                  </w:rPr>
                </w:rPrChange>
              </w:rPr>
            </w:pPr>
            <w:bookmarkStart w:id="27821" w:name="_Toc129057989"/>
            <w:bookmarkStart w:id="27822" w:name="_Toc129191824"/>
            <w:bookmarkStart w:id="27823" w:name="_Toc129198162"/>
            <w:bookmarkStart w:id="27824" w:name="_Toc129300688"/>
            <w:bookmarkEnd w:id="27821"/>
            <w:bookmarkEnd w:id="27822"/>
            <w:bookmarkEnd w:id="27823"/>
            <w:bookmarkEnd w:id="27824"/>
          </w:p>
        </w:tc>
        <w:tc>
          <w:tcPr>
            <w:tcW w:w="630" w:type="dxa"/>
          </w:tcPr>
          <w:p w14:paraId="6256A78A" w14:textId="2CBF036F" w:rsidR="008E010E" w:rsidRPr="00744E3F" w:rsidDel="009B47BA" w:rsidRDefault="008E010E" w:rsidP="00D1397D">
            <w:pPr>
              <w:rPr>
                <w:del w:id="27825" w:author="Στάθης Καπ" w:date="2023-02-26T09:06:00Z"/>
                <w:sz w:val="18"/>
                <w:szCs w:val="18"/>
                <w:lang w:val="el-GR"/>
                <w:rPrChange w:id="27826" w:author="Στάθης Καπ" w:date="2023-03-03T06:42:00Z">
                  <w:rPr>
                    <w:del w:id="27827" w:author="Στάθης Καπ" w:date="2023-02-26T09:06:00Z"/>
                    <w:sz w:val="18"/>
                    <w:szCs w:val="18"/>
                  </w:rPr>
                </w:rPrChange>
              </w:rPr>
            </w:pPr>
            <w:bookmarkStart w:id="27828" w:name="_Toc129057990"/>
            <w:bookmarkStart w:id="27829" w:name="_Toc129191825"/>
            <w:bookmarkStart w:id="27830" w:name="_Toc129198163"/>
            <w:bookmarkStart w:id="27831" w:name="_Toc129300689"/>
            <w:bookmarkEnd w:id="27828"/>
            <w:bookmarkEnd w:id="27829"/>
            <w:bookmarkEnd w:id="27830"/>
            <w:bookmarkEnd w:id="27831"/>
          </w:p>
        </w:tc>
        <w:tc>
          <w:tcPr>
            <w:tcW w:w="663" w:type="dxa"/>
          </w:tcPr>
          <w:p w14:paraId="31663260" w14:textId="36F38DB2" w:rsidR="008E010E" w:rsidRPr="00744E3F" w:rsidDel="009B47BA" w:rsidRDefault="008E010E" w:rsidP="00D1397D">
            <w:pPr>
              <w:rPr>
                <w:del w:id="27832" w:author="Στάθης Καπ" w:date="2023-02-26T09:06:00Z"/>
                <w:sz w:val="18"/>
                <w:szCs w:val="18"/>
                <w:lang w:val="el-GR"/>
                <w:rPrChange w:id="27833" w:author="Στάθης Καπ" w:date="2023-03-03T06:42:00Z">
                  <w:rPr>
                    <w:del w:id="27834" w:author="Στάθης Καπ" w:date="2023-02-26T09:06:00Z"/>
                    <w:sz w:val="18"/>
                    <w:szCs w:val="18"/>
                  </w:rPr>
                </w:rPrChange>
              </w:rPr>
            </w:pPr>
            <w:bookmarkStart w:id="27835" w:name="_Toc129057991"/>
            <w:bookmarkStart w:id="27836" w:name="_Toc129191826"/>
            <w:bookmarkStart w:id="27837" w:name="_Toc129198164"/>
            <w:bookmarkStart w:id="27838" w:name="_Toc129300690"/>
            <w:bookmarkEnd w:id="27835"/>
            <w:bookmarkEnd w:id="27836"/>
            <w:bookmarkEnd w:id="27837"/>
            <w:bookmarkEnd w:id="27838"/>
          </w:p>
        </w:tc>
        <w:tc>
          <w:tcPr>
            <w:tcW w:w="764" w:type="dxa"/>
          </w:tcPr>
          <w:p w14:paraId="38A74D2A" w14:textId="388FAD5F" w:rsidR="008E010E" w:rsidRPr="00744E3F" w:rsidDel="009B47BA" w:rsidRDefault="008E010E" w:rsidP="00D1397D">
            <w:pPr>
              <w:rPr>
                <w:del w:id="27839" w:author="Στάθης Καπ" w:date="2023-02-26T09:06:00Z"/>
                <w:sz w:val="18"/>
                <w:szCs w:val="18"/>
                <w:lang w:val="el-GR"/>
                <w:rPrChange w:id="27840" w:author="Στάθης Καπ" w:date="2023-03-03T06:42:00Z">
                  <w:rPr>
                    <w:del w:id="27841" w:author="Στάθης Καπ" w:date="2023-02-26T09:06:00Z"/>
                    <w:sz w:val="18"/>
                    <w:szCs w:val="18"/>
                  </w:rPr>
                </w:rPrChange>
              </w:rPr>
            </w:pPr>
            <w:bookmarkStart w:id="27842" w:name="_Toc129057992"/>
            <w:bookmarkStart w:id="27843" w:name="_Toc129191827"/>
            <w:bookmarkStart w:id="27844" w:name="_Toc129198165"/>
            <w:bookmarkStart w:id="27845" w:name="_Toc129300691"/>
            <w:bookmarkEnd w:id="27842"/>
            <w:bookmarkEnd w:id="27843"/>
            <w:bookmarkEnd w:id="27844"/>
            <w:bookmarkEnd w:id="27845"/>
          </w:p>
        </w:tc>
        <w:tc>
          <w:tcPr>
            <w:tcW w:w="630" w:type="dxa"/>
          </w:tcPr>
          <w:p w14:paraId="05481842" w14:textId="7AFAE8D4" w:rsidR="008E010E" w:rsidRPr="00744E3F" w:rsidDel="009B47BA" w:rsidRDefault="008E010E" w:rsidP="00D1397D">
            <w:pPr>
              <w:rPr>
                <w:del w:id="27846" w:author="Στάθης Καπ" w:date="2023-02-26T09:06:00Z"/>
                <w:sz w:val="18"/>
                <w:szCs w:val="18"/>
                <w:lang w:val="el-GR"/>
                <w:rPrChange w:id="27847" w:author="Στάθης Καπ" w:date="2023-03-03T06:42:00Z">
                  <w:rPr>
                    <w:del w:id="27848" w:author="Στάθης Καπ" w:date="2023-02-26T09:06:00Z"/>
                    <w:sz w:val="18"/>
                    <w:szCs w:val="18"/>
                  </w:rPr>
                </w:rPrChange>
              </w:rPr>
            </w:pPr>
            <w:bookmarkStart w:id="27849" w:name="_Toc129057993"/>
            <w:bookmarkStart w:id="27850" w:name="_Toc129191828"/>
            <w:bookmarkStart w:id="27851" w:name="_Toc129198166"/>
            <w:bookmarkStart w:id="27852" w:name="_Toc129300692"/>
            <w:bookmarkEnd w:id="27849"/>
            <w:bookmarkEnd w:id="27850"/>
            <w:bookmarkEnd w:id="27851"/>
            <w:bookmarkEnd w:id="27852"/>
          </w:p>
        </w:tc>
        <w:tc>
          <w:tcPr>
            <w:tcW w:w="663" w:type="dxa"/>
          </w:tcPr>
          <w:p w14:paraId="39D740D8" w14:textId="06C30C9F" w:rsidR="008E010E" w:rsidRPr="00744E3F" w:rsidDel="009B47BA" w:rsidRDefault="008E010E" w:rsidP="00D1397D">
            <w:pPr>
              <w:rPr>
                <w:del w:id="27853" w:author="Στάθης Καπ" w:date="2023-02-26T09:06:00Z"/>
                <w:sz w:val="18"/>
                <w:szCs w:val="18"/>
                <w:lang w:val="el-GR"/>
                <w:rPrChange w:id="27854" w:author="Στάθης Καπ" w:date="2023-03-03T06:42:00Z">
                  <w:rPr>
                    <w:del w:id="27855" w:author="Στάθης Καπ" w:date="2023-02-26T09:06:00Z"/>
                    <w:sz w:val="18"/>
                    <w:szCs w:val="18"/>
                  </w:rPr>
                </w:rPrChange>
              </w:rPr>
            </w:pPr>
            <w:bookmarkStart w:id="27856" w:name="_Toc129057994"/>
            <w:bookmarkStart w:id="27857" w:name="_Toc129191829"/>
            <w:bookmarkStart w:id="27858" w:name="_Toc129198167"/>
            <w:bookmarkStart w:id="27859" w:name="_Toc129300693"/>
            <w:bookmarkEnd w:id="27856"/>
            <w:bookmarkEnd w:id="27857"/>
            <w:bookmarkEnd w:id="27858"/>
            <w:bookmarkEnd w:id="27859"/>
          </w:p>
        </w:tc>
        <w:tc>
          <w:tcPr>
            <w:tcW w:w="764" w:type="dxa"/>
          </w:tcPr>
          <w:p w14:paraId="11DF6009" w14:textId="03C7F021" w:rsidR="008E010E" w:rsidRPr="00744E3F" w:rsidDel="009B47BA" w:rsidRDefault="008E010E" w:rsidP="00D1397D">
            <w:pPr>
              <w:rPr>
                <w:del w:id="27860" w:author="Στάθης Καπ" w:date="2023-02-26T09:06:00Z"/>
                <w:sz w:val="18"/>
                <w:szCs w:val="18"/>
                <w:lang w:val="el-GR"/>
                <w:rPrChange w:id="27861" w:author="Στάθης Καπ" w:date="2023-03-03T06:42:00Z">
                  <w:rPr>
                    <w:del w:id="27862" w:author="Στάθης Καπ" w:date="2023-02-26T09:06:00Z"/>
                    <w:sz w:val="18"/>
                    <w:szCs w:val="18"/>
                  </w:rPr>
                </w:rPrChange>
              </w:rPr>
            </w:pPr>
            <w:bookmarkStart w:id="27863" w:name="_Toc129057995"/>
            <w:bookmarkStart w:id="27864" w:name="_Toc129191830"/>
            <w:bookmarkStart w:id="27865" w:name="_Toc129198168"/>
            <w:bookmarkStart w:id="27866" w:name="_Toc129300694"/>
            <w:bookmarkEnd w:id="27863"/>
            <w:bookmarkEnd w:id="27864"/>
            <w:bookmarkEnd w:id="27865"/>
            <w:bookmarkEnd w:id="27866"/>
          </w:p>
        </w:tc>
        <w:tc>
          <w:tcPr>
            <w:tcW w:w="630" w:type="dxa"/>
          </w:tcPr>
          <w:p w14:paraId="4173EA46" w14:textId="2853D697" w:rsidR="008E010E" w:rsidRPr="00744E3F" w:rsidDel="009B47BA" w:rsidRDefault="008E010E" w:rsidP="00D1397D">
            <w:pPr>
              <w:rPr>
                <w:del w:id="27867" w:author="Στάθης Καπ" w:date="2023-02-26T09:06:00Z"/>
                <w:sz w:val="18"/>
                <w:szCs w:val="18"/>
                <w:lang w:val="el-GR"/>
                <w:rPrChange w:id="27868" w:author="Στάθης Καπ" w:date="2023-03-03T06:42:00Z">
                  <w:rPr>
                    <w:del w:id="27869" w:author="Στάθης Καπ" w:date="2023-02-26T09:06:00Z"/>
                    <w:sz w:val="18"/>
                    <w:szCs w:val="18"/>
                  </w:rPr>
                </w:rPrChange>
              </w:rPr>
            </w:pPr>
            <w:bookmarkStart w:id="27870" w:name="_Toc129057996"/>
            <w:bookmarkStart w:id="27871" w:name="_Toc129191831"/>
            <w:bookmarkStart w:id="27872" w:name="_Toc129198169"/>
            <w:bookmarkStart w:id="27873" w:name="_Toc129300695"/>
            <w:bookmarkEnd w:id="27870"/>
            <w:bookmarkEnd w:id="27871"/>
            <w:bookmarkEnd w:id="27872"/>
            <w:bookmarkEnd w:id="27873"/>
          </w:p>
        </w:tc>
        <w:tc>
          <w:tcPr>
            <w:tcW w:w="654" w:type="dxa"/>
          </w:tcPr>
          <w:p w14:paraId="16EF5154" w14:textId="335C25F7" w:rsidR="008E010E" w:rsidRPr="00744E3F" w:rsidDel="009B47BA" w:rsidRDefault="008E010E" w:rsidP="00D1397D">
            <w:pPr>
              <w:rPr>
                <w:del w:id="27874" w:author="Στάθης Καπ" w:date="2023-02-26T09:06:00Z"/>
                <w:sz w:val="18"/>
                <w:szCs w:val="18"/>
                <w:lang w:val="el-GR"/>
                <w:rPrChange w:id="27875" w:author="Στάθης Καπ" w:date="2023-03-03T06:42:00Z">
                  <w:rPr>
                    <w:del w:id="27876" w:author="Στάθης Καπ" w:date="2023-02-26T09:06:00Z"/>
                    <w:sz w:val="18"/>
                    <w:szCs w:val="18"/>
                  </w:rPr>
                </w:rPrChange>
              </w:rPr>
            </w:pPr>
            <w:bookmarkStart w:id="27877" w:name="_Toc129057997"/>
            <w:bookmarkStart w:id="27878" w:name="_Toc129191832"/>
            <w:bookmarkStart w:id="27879" w:name="_Toc129198170"/>
            <w:bookmarkStart w:id="27880" w:name="_Toc129300696"/>
            <w:bookmarkEnd w:id="27877"/>
            <w:bookmarkEnd w:id="27878"/>
            <w:bookmarkEnd w:id="27879"/>
            <w:bookmarkEnd w:id="27880"/>
          </w:p>
        </w:tc>
        <w:tc>
          <w:tcPr>
            <w:tcW w:w="754" w:type="dxa"/>
          </w:tcPr>
          <w:p w14:paraId="760FCB72" w14:textId="712936AA" w:rsidR="008E010E" w:rsidRPr="00744E3F" w:rsidDel="009B47BA" w:rsidRDefault="008E010E" w:rsidP="00D1397D">
            <w:pPr>
              <w:rPr>
                <w:del w:id="27881" w:author="Στάθης Καπ" w:date="2023-02-26T09:06:00Z"/>
                <w:sz w:val="18"/>
                <w:szCs w:val="18"/>
                <w:lang w:val="el-GR"/>
                <w:rPrChange w:id="27882" w:author="Στάθης Καπ" w:date="2023-03-03T06:42:00Z">
                  <w:rPr>
                    <w:del w:id="27883" w:author="Στάθης Καπ" w:date="2023-02-26T09:06:00Z"/>
                    <w:sz w:val="18"/>
                    <w:szCs w:val="18"/>
                  </w:rPr>
                </w:rPrChange>
              </w:rPr>
            </w:pPr>
            <w:bookmarkStart w:id="27884" w:name="_Toc129057998"/>
            <w:bookmarkStart w:id="27885" w:name="_Toc129191833"/>
            <w:bookmarkStart w:id="27886" w:name="_Toc129198171"/>
            <w:bookmarkStart w:id="27887" w:name="_Toc129300697"/>
            <w:bookmarkEnd w:id="27884"/>
            <w:bookmarkEnd w:id="27885"/>
            <w:bookmarkEnd w:id="27886"/>
            <w:bookmarkEnd w:id="27887"/>
          </w:p>
        </w:tc>
        <w:tc>
          <w:tcPr>
            <w:tcW w:w="622" w:type="dxa"/>
          </w:tcPr>
          <w:p w14:paraId="56FCBCA3" w14:textId="552311F7" w:rsidR="008E010E" w:rsidRPr="00744E3F" w:rsidDel="009B47BA" w:rsidRDefault="008E010E" w:rsidP="00D1397D">
            <w:pPr>
              <w:rPr>
                <w:del w:id="27888" w:author="Στάθης Καπ" w:date="2023-02-26T09:06:00Z"/>
                <w:sz w:val="18"/>
                <w:szCs w:val="18"/>
                <w:lang w:val="el-GR"/>
                <w:rPrChange w:id="27889" w:author="Στάθης Καπ" w:date="2023-03-03T06:42:00Z">
                  <w:rPr>
                    <w:del w:id="27890" w:author="Στάθης Καπ" w:date="2023-02-26T09:06:00Z"/>
                    <w:sz w:val="18"/>
                    <w:szCs w:val="18"/>
                  </w:rPr>
                </w:rPrChange>
              </w:rPr>
            </w:pPr>
            <w:bookmarkStart w:id="27891" w:name="_Toc129057999"/>
            <w:bookmarkStart w:id="27892" w:name="_Toc129191834"/>
            <w:bookmarkStart w:id="27893" w:name="_Toc129198172"/>
            <w:bookmarkStart w:id="27894" w:name="_Toc129300698"/>
            <w:bookmarkEnd w:id="27891"/>
            <w:bookmarkEnd w:id="27892"/>
            <w:bookmarkEnd w:id="27893"/>
            <w:bookmarkEnd w:id="27894"/>
          </w:p>
        </w:tc>
        <w:bookmarkStart w:id="27895" w:name="_Toc129058000"/>
        <w:bookmarkStart w:id="27896" w:name="_Toc129191835"/>
        <w:bookmarkStart w:id="27897" w:name="_Toc129198173"/>
        <w:bookmarkStart w:id="27898" w:name="_Toc129300699"/>
        <w:bookmarkEnd w:id="27895"/>
        <w:bookmarkEnd w:id="27896"/>
        <w:bookmarkEnd w:id="27897"/>
        <w:bookmarkEnd w:id="27898"/>
      </w:tr>
      <w:tr w:rsidR="008E010E" w:rsidRPr="00D3106C" w:rsidDel="009B47BA" w14:paraId="5D79EB47" w14:textId="411DD6BE" w:rsidTr="00D1397D">
        <w:trPr>
          <w:del w:id="27899" w:author="Στάθης Καπ" w:date="2023-02-26T09:06:00Z"/>
        </w:trPr>
        <w:tc>
          <w:tcPr>
            <w:tcW w:w="627" w:type="dxa"/>
          </w:tcPr>
          <w:p w14:paraId="2B30A5CA" w14:textId="4F9EC3A4" w:rsidR="008E010E" w:rsidRPr="00744E3F" w:rsidDel="009B47BA" w:rsidRDefault="008E010E" w:rsidP="00D1397D">
            <w:pPr>
              <w:rPr>
                <w:del w:id="27900" w:author="Στάθης Καπ" w:date="2023-02-26T09:06:00Z"/>
                <w:sz w:val="18"/>
                <w:szCs w:val="18"/>
                <w:lang w:val="el-GR"/>
                <w:rPrChange w:id="27901" w:author="Στάθης Καπ" w:date="2023-03-03T06:42:00Z">
                  <w:rPr>
                    <w:del w:id="27902" w:author="Στάθης Καπ" w:date="2023-02-26T09:06:00Z"/>
                    <w:sz w:val="18"/>
                    <w:szCs w:val="18"/>
                  </w:rPr>
                </w:rPrChange>
              </w:rPr>
            </w:pPr>
            <w:del w:id="27903" w:author="Στάθης Καπ" w:date="2023-02-26T08:45:00Z">
              <w:r w:rsidRPr="006E0881" w:rsidDel="00715EE1">
                <w:rPr>
                  <w:sz w:val="18"/>
                  <w:szCs w:val="18"/>
                </w:rPr>
                <w:delText>Pr</w:delText>
              </w:r>
              <w:r w:rsidRPr="00744E3F" w:rsidDel="00715EE1">
                <w:rPr>
                  <w:sz w:val="18"/>
                  <w:szCs w:val="18"/>
                  <w:lang w:val="el-GR"/>
                  <w:rPrChange w:id="27904" w:author="Στάθης Καπ" w:date="2023-03-03T06:42:00Z">
                    <w:rPr>
                      <w:sz w:val="18"/>
                      <w:szCs w:val="18"/>
                    </w:rPr>
                  </w:rPrChange>
                </w:rPr>
                <w:delText>19</w:delText>
              </w:r>
            </w:del>
            <w:bookmarkStart w:id="27905" w:name="_Toc129058001"/>
            <w:bookmarkStart w:id="27906" w:name="_Toc129191836"/>
            <w:bookmarkStart w:id="27907" w:name="_Toc129198174"/>
            <w:bookmarkStart w:id="27908" w:name="_Toc129300700"/>
            <w:bookmarkEnd w:id="27905"/>
            <w:bookmarkEnd w:id="27906"/>
            <w:bookmarkEnd w:id="27907"/>
            <w:bookmarkEnd w:id="27908"/>
          </w:p>
        </w:tc>
        <w:tc>
          <w:tcPr>
            <w:tcW w:w="663" w:type="dxa"/>
          </w:tcPr>
          <w:p w14:paraId="0454FBB2" w14:textId="18C43D14" w:rsidR="008E010E" w:rsidRPr="00744E3F" w:rsidDel="009B47BA" w:rsidRDefault="008E010E" w:rsidP="00D1397D">
            <w:pPr>
              <w:rPr>
                <w:del w:id="27909" w:author="Στάθης Καπ" w:date="2023-02-26T09:06:00Z"/>
                <w:sz w:val="18"/>
                <w:szCs w:val="18"/>
                <w:lang w:val="el-GR"/>
                <w:rPrChange w:id="27910" w:author="Στάθης Καπ" w:date="2023-03-03T06:42:00Z">
                  <w:rPr>
                    <w:del w:id="27911" w:author="Στάθης Καπ" w:date="2023-02-26T09:06:00Z"/>
                    <w:sz w:val="18"/>
                    <w:szCs w:val="18"/>
                  </w:rPr>
                </w:rPrChange>
              </w:rPr>
            </w:pPr>
            <w:bookmarkStart w:id="27912" w:name="_Toc129058002"/>
            <w:bookmarkStart w:id="27913" w:name="_Toc129191837"/>
            <w:bookmarkStart w:id="27914" w:name="_Toc129198175"/>
            <w:bookmarkStart w:id="27915" w:name="_Toc129300701"/>
            <w:bookmarkEnd w:id="27912"/>
            <w:bookmarkEnd w:id="27913"/>
            <w:bookmarkEnd w:id="27914"/>
            <w:bookmarkEnd w:id="27915"/>
          </w:p>
        </w:tc>
        <w:tc>
          <w:tcPr>
            <w:tcW w:w="764" w:type="dxa"/>
          </w:tcPr>
          <w:p w14:paraId="4B488FD0" w14:textId="3B67DB38" w:rsidR="008E010E" w:rsidRPr="00744E3F" w:rsidDel="009B47BA" w:rsidRDefault="008E010E" w:rsidP="00D1397D">
            <w:pPr>
              <w:rPr>
                <w:del w:id="27916" w:author="Στάθης Καπ" w:date="2023-02-26T09:06:00Z"/>
                <w:sz w:val="18"/>
                <w:szCs w:val="18"/>
                <w:lang w:val="el-GR"/>
                <w:rPrChange w:id="27917" w:author="Στάθης Καπ" w:date="2023-03-03T06:42:00Z">
                  <w:rPr>
                    <w:del w:id="27918" w:author="Στάθης Καπ" w:date="2023-02-26T09:06:00Z"/>
                    <w:sz w:val="18"/>
                    <w:szCs w:val="18"/>
                  </w:rPr>
                </w:rPrChange>
              </w:rPr>
            </w:pPr>
            <w:bookmarkStart w:id="27919" w:name="_Toc129058003"/>
            <w:bookmarkStart w:id="27920" w:name="_Toc129191838"/>
            <w:bookmarkStart w:id="27921" w:name="_Toc129198176"/>
            <w:bookmarkStart w:id="27922" w:name="_Toc129300702"/>
            <w:bookmarkEnd w:id="27919"/>
            <w:bookmarkEnd w:id="27920"/>
            <w:bookmarkEnd w:id="27921"/>
            <w:bookmarkEnd w:id="27922"/>
          </w:p>
        </w:tc>
        <w:tc>
          <w:tcPr>
            <w:tcW w:w="630" w:type="dxa"/>
          </w:tcPr>
          <w:p w14:paraId="39C20896" w14:textId="1A51BA9A" w:rsidR="008E010E" w:rsidRPr="00744E3F" w:rsidDel="009B47BA" w:rsidRDefault="008E010E" w:rsidP="00D1397D">
            <w:pPr>
              <w:rPr>
                <w:del w:id="27923" w:author="Στάθης Καπ" w:date="2023-02-26T09:06:00Z"/>
                <w:sz w:val="18"/>
                <w:szCs w:val="18"/>
                <w:lang w:val="el-GR"/>
                <w:rPrChange w:id="27924" w:author="Στάθης Καπ" w:date="2023-03-03T06:42:00Z">
                  <w:rPr>
                    <w:del w:id="27925" w:author="Στάθης Καπ" w:date="2023-02-26T09:06:00Z"/>
                    <w:sz w:val="18"/>
                    <w:szCs w:val="18"/>
                  </w:rPr>
                </w:rPrChange>
              </w:rPr>
            </w:pPr>
            <w:bookmarkStart w:id="27926" w:name="_Toc129058004"/>
            <w:bookmarkStart w:id="27927" w:name="_Toc129191839"/>
            <w:bookmarkStart w:id="27928" w:name="_Toc129198177"/>
            <w:bookmarkStart w:id="27929" w:name="_Toc129300703"/>
            <w:bookmarkEnd w:id="27926"/>
            <w:bookmarkEnd w:id="27927"/>
            <w:bookmarkEnd w:id="27928"/>
            <w:bookmarkEnd w:id="27929"/>
          </w:p>
        </w:tc>
        <w:tc>
          <w:tcPr>
            <w:tcW w:w="663" w:type="dxa"/>
          </w:tcPr>
          <w:p w14:paraId="63D03D27" w14:textId="4C7075D2" w:rsidR="008E010E" w:rsidRPr="00744E3F" w:rsidDel="009B47BA" w:rsidRDefault="008E010E" w:rsidP="00D1397D">
            <w:pPr>
              <w:rPr>
                <w:del w:id="27930" w:author="Στάθης Καπ" w:date="2023-02-26T09:06:00Z"/>
                <w:sz w:val="18"/>
                <w:szCs w:val="18"/>
                <w:lang w:val="el-GR"/>
                <w:rPrChange w:id="27931" w:author="Στάθης Καπ" w:date="2023-03-03T06:42:00Z">
                  <w:rPr>
                    <w:del w:id="27932" w:author="Στάθης Καπ" w:date="2023-02-26T09:06:00Z"/>
                    <w:sz w:val="18"/>
                    <w:szCs w:val="18"/>
                  </w:rPr>
                </w:rPrChange>
              </w:rPr>
            </w:pPr>
            <w:bookmarkStart w:id="27933" w:name="_Toc129058005"/>
            <w:bookmarkStart w:id="27934" w:name="_Toc129191840"/>
            <w:bookmarkStart w:id="27935" w:name="_Toc129198178"/>
            <w:bookmarkStart w:id="27936" w:name="_Toc129300704"/>
            <w:bookmarkEnd w:id="27933"/>
            <w:bookmarkEnd w:id="27934"/>
            <w:bookmarkEnd w:id="27935"/>
            <w:bookmarkEnd w:id="27936"/>
          </w:p>
        </w:tc>
        <w:tc>
          <w:tcPr>
            <w:tcW w:w="764" w:type="dxa"/>
          </w:tcPr>
          <w:p w14:paraId="46C6F921" w14:textId="1164C4E5" w:rsidR="008E010E" w:rsidRPr="00744E3F" w:rsidDel="009B47BA" w:rsidRDefault="008E010E" w:rsidP="00D1397D">
            <w:pPr>
              <w:rPr>
                <w:del w:id="27937" w:author="Στάθης Καπ" w:date="2023-02-26T09:06:00Z"/>
                <w:sz w:val="18"/>
                <w:szCs w:val="18"/>
                <w:lang w:val="el-GR"/>
                <w:rPrChange w:id="27938" w:author="Στάθης Καπ" w:date="2023-03-03T06:42:00Z">
                  <w:rPr>
                    <w:del w:id="27939" w:author="Στάθης Καπ" w:date="2023-02-26T09:06:00Z"/>
                    <w:sz w:val="18"/>
                    <w:szCs w:val="18"/>
                  </w:rPr>
                </w:rPrChange>
              </w:rPr>
            </w:pPr>
            <w:bookmarkStart w:id="27940" w:name="_Toc129058006"/>
            <w:bookmarkStart w:id="27941" w:name="_Toc129191841"/>
            <w:bookmarkStart w:id="27942" w:name="_Toc129198179"/>
            <w:bookmarkStart w:id="27943" w:name="_Toc129300705"/>
            <w:bookmarkEnd w:id="27940"/>
            <w:bookmarkEnd w:id="27941"/>
            <w:bookmarkEnd w:id="27942"/>
            <w:bookmarkEnd w:id="27943"/>
          </w:p>
        </w:tc>
        <w:tc>
          <w:tcPr>
            <w:tcW w:w="630" w:type="dxa"/>
          </w:tcPr>
          <w:p w14:paraId="5A503968" w14:textId="61E2433B" w:rsidR="008E010E" w:rsidRPr="00744E3F" w:rsidDel="009B47BA" w:rsidRDefault="008E010E" w:rsidP="00D1397D">
            <w:pPr>
              <w:rPr>
                <w:del w:id="27944" w:author="Στάθης Καπ" w:date="2023-02-26T09:06:00Z"/>
                <w:sz w:val="18"/>
                <w:szCs w:val="18"/>
                <w:lang w:val="el-GR"/>
                <w:rPrChange w:id="27945" w:author="Στάθης Καπ" w:date="2023-03-03T06:42:00Z">
                  <w:rPr>
                    <w:del w:id="27946" w:author="Στάθης Καπ" w:date="2023-02-26T09:06:00Z"/>
                    <w:sz w:val="18"/>
                    <w:szCs w:val="18"/>
                  </w:rPr>
                </w:rPrChange>
              </w:rPr>
            </w:pPr>
            <w:bookmarkStart w:id="27947" w:name="_Toc129058007"/>
            <w:bookmarkStart w:id="27948" w:name="_Toc129191842"/>
            <w:bookmarkStart w:id="27949" w:name="_Toc129198180"/>
            <w:bookmarkStart w:id="27950" w:name="_Toc129300706"/>
            <w:bookmarkEnd w:id="27947"/>
            <w:bookmarkEnd w:id="27948"/>
            <w:bookmarkEnd w:id="27949"/>
            <w:bookmarkEnd w:id="27950"/>
          </w:p>
        </w:tc>
        <w:tc>
          <w:tcPr>
            <w:tcW w:w="663" w:type="dxa"/>
          </w:tcPr>
          <w:p w14:paraId="52B7437D" w14:textId="403A178F" w:rsidR="008E010E" w:rsidRPr="00744E3F" w:rsidDel="009B47BA" w:rsidRDefault="008E010E" w:rsidP="00D1397D">
            <w:pPr>
              <w:rPr>
                <w:del w:id="27951" w:author="Στάθης Καπ" w:date="2023-02-26T09:06:00Z"/>
                <w:sz w:val="18"/>
                <w:szCs w:val="18"/>
                <w:lang w:val="el-GR"/>
                <w:rPrChange w:id="27952" w:author="Στάθης Καπ" w:date="2023-03-03T06:42:00Z">
                  <w:rPr>
                    <w:del w:id="27953" w:author="Στάθης Καπ" w:date="2023-02-26T09:06:00Z"/>
                    <w:sz w:val="18"/>
                    <w:szCs w:val="18"/>
                  </w:rPr>
                </w:rPrChange>
              </w:rPr>
            </w:pPr>
            <w:bookmarkStart w:id="27954" w:name="_Toc129058008"/>
            <w:bookmarkStart w:id="27955" w:name="_Toc129191843"/>
            <w:bookmarkStart w:id="27956" w:name="_Toc129198181"/>
            <w:bookmarkStart w:id="27957" w:name="_Toc129300707"/>
            <w:bookmarkEnd w:id="27954"/>
            <w:bookmarkEnd w:id="27955"/>
            <w:bookmarkEnd w:id="27956"/>
            <w:bookmarkEnd w:id="27957"/>
          </w:p>
        </w:tc>
        <w:tc>
          <w:tcPr>
            <w:tcW w:w="764" w:type="dxa"/>
          </w:tcPr>
          <w:p w14:paraId="5BA50426" w14:textId="0FA69CB9" w:rsidR="008E010E" w:rsidRPr="00744E3F" w:rsidDel="009B47BA" w:rsidRDefault="008E010E" w:rsidP="00D1397D">
            <w:pPr>
              <w:rPr>
                <w:del w:id="27958" w:author="Στάθης Καπ" w:date="2023-02-26T09:06:00Z"/>
                <w:sz w:val="18"/>
                <w:szCs w:val="18"/>
                <w:lang w:val="el-GR"/>
                <w:rPrChange w:id="27959" w:author="Στάθης Καπ" w:date="2023-03-03T06:42:00Z">
                  <w:rPr>
                    <w:del w:id="27960" w:author="Στάθης Καπ" w:date="2023-02-26T09:06:00Z"/>
                    <w:sz w:val="18"/>
                    <w:szCs w:val="18"/>
                  </w:rPr>
                </w:rPrChange>
              </w:rPr>
            </w:pPr>
            <w:bookmarkStart w:id="27961" w:name="_Toc129058009"/>
            <w:bookmarkStart w:id="27962" w:name="_Toc129191844"/>
            <w:bookmarkStart w:id="27963" w:name="_Toc129198182"/>
            <w:bookmarkStart w:id="27964" w:name="_Toc129300708"/>
            <w:bookmarkEnd w:id="27961"/>
            <w:bookmarkEnd w:id="27962"/>
            <w:bookmarkEnd w:id="27963"/>
            <w:bookmarkEnd w:id="27964"/>
          </w:p>
        </w:tc>
        <w:tc>
          <w:tcPr>
            <w:tcW w:w="630" w:type="dxa"/>
          </w:tcPr>
          <w:p w14:paraId="649D1BAA" w14:textId="05D71B89" w:rsidR="008E010E" w:rsidRPr="00744E3F" w:rsidDel="009B47BA" w:rsidRDefault="008E010E" w:rsidP="00D1397D">
            <w:pPr>
              <w:rPr>
                <w:del w:id="27965" w:author="Στάθης Καπ" w:date="2023-02-26T09:06:00Z"/>
                <w:sz w:val="18"/>
                <w:szCs w:val="18"/>
                <w:lang w:val="el-GR"/>
                <w:rPrChange w:id="27966" w:author="Στάθης Καπ" w:date="2023-03-03T06:42:00Z">
                  <w:rPr>
                    <w:del w:id="27967" w:author="Στάθης Καπ" w:date="2023-02-26T09:06:00Z"/>
                    <w:sz w:val="18"/>
                    <w:szCs w:val="18"/>
                  </w:rPr>
                </w:rPrChange>
              </w:rPr>
            </w:pPr>
            <w:bookmarkStart w:id="27968" w:name="_Toc129058010"/>
            <w:bookmarkStart w:id="27969" w:name="_Toc129191845"/>
            <w:bookmarkStart w:id="27970" w:name="_Toc129198183"/>
            <w:bookmarkStart w:id="27971" w:name="_Toc129300709"/>
            <w:bookmarkEnd w:id="27968"/>
            <w:bookmarkEnd w:id="27969"/>
            <w:bookmarkEnd w:id="27970"/>
            <w:bookmarkEnd w:id="27971"/>
          </w:p>
        </w:tc>
        <w:tc>
          <w:tcPr>
            <w:tcW w:w="654" w:type="dxa"/>
          </w:tcPr>
          <w:p w14:paraId="7A3B3E3E" w14:textId="2847FE55" w:rsidR="008E010E" w:rsidRPr="00744E3F" w:rsidDel="009B47BA" w:rsidRDefault="008E010E" w:rsidP="00D1397D">
            <w:pPr>
              <w:rPr>
                <w:del w:id="27972" w:author="Στάθης Καπ" w:date="2023-02-26T09:06:00Z"/>
                <w:sz w:val="18"/>
                <w:szCs w:val="18"/>
                <w:lang w:val="el-GR"/>
                <w:rPrChange w:id="27973" w:author="Στάθης Καπ" w:date="2023-03-03T06:42:00Z">
                  <w:rPr>
                    <w:del w:id="27974" w:author="Στάθης Καπ" w:date="2023-02-26T09:06:00Z"/>
                    <w:sz w:val="18"/>
                    <w:szCs w:val="18"/>
                  </w:rPr>
                </w:rPrChange>
              </w:rPr>
            </w:pPr>
            <w:bookmarkStart w:id="27975" w:name="_Toc129058011"/>
            <w:bookmarkStart w:id="27976" w:name="_Toc129191846"/>
            <w:bookmarkStart w:id="27977" w:name="_Toc129198184"/>
            <w:bookmarkStart w:id="27978" w:name="_Toc129300710"/>
            <w:bookmarkEnd w:id="27975"/>
            <w:bookmarkEnd w:id="27976"/>
            <w:bookmarkEnd w:id="27977"/>
            <w:bookmarkEnd w:id="27978"/>
          </w:p>
        </w:tc>
        <w:tc>
          <w:tcPr>
            <w:tcW w:w="754" w:type="dxa"/>
          </w:tcPr>
          <w:p w14:paraId="4DCFC988" w14:textId="6CF4D91E" w:rsidR="008E010E" w:rsidRPr="00744E3F" w:rsidDel="009B47BA" w:rsidRDefault="008E010E" w:rsidP="00D1397D">
            <w:pPr>
              <w:rPr>
                <w:del w:id="27979" w:author="Στάθης Καπ" w:date="2023-02-26T09:06:00Z"/>
                <w:sz w:val="18"/>
                <w:szCs w:val="18"/>
                <w:lang w:val="el-GR"/>
                <w:rPrChange w:id="27980" w:author="Στάθης Καπ" w:date="2023-03-03T06:42:00Z">
                  <w:rPr>
                    <w:del w:id="27981" w:author="Στάθης Καπ" w:date="2023-02-26T09:06:00Z"/>
                    <w:sz w:val="18"/>
                    <w:szCs w:val="18"/>
                  </w:rPr>
                </w:rPrChange>
              </w:rPr>
            </w:pPr>
            <w:bookmarkStart w:id="27982" w:name="_Toc129058012"/>
            <w:bookmarkStart w:id="27983" w:name="_Toc129191847"/>
            <w:bookmarkStart w:id="27984" w:name="_Toc129198185"/>
            <w:bookmarkStart w:id="27985" w:name="_Toc129300711"/>
            <w:bookmarkEnd w:id="27982"/>
            <w:bookmarkEnd w:id="27983"/>
            <w:bookmarkEnd w:id="27984"/>
            <w:bookmarkEnd w:id="27985"/>
          </w:p>
        </w:tc>
        <w:tc>
          <w:tcPr>
            <w:tcW w:w="622" w:type="dxa"/>
          </w:tcPr>
          <w:p w14:paraId="37734DBC" w14:textId="083A56BA" w:rsidR="008E010E" w:rsidRPr="00744E3F" w:rsidDel="009B47BA" w:rsidRDefault="008E010E" w:rsidP="00D1397D">
            <w:pPr>
              <w:rPr>
                <w:del w:id="27986" w:author="Στάθης Καπ" w:date="2023-02-26T09:06:00Z"/>
                <w:sz w:val="18"/>
                <w:szCs w:val="18"/>
                <w:lang w:val="el-GR"/>
                <w:rPrChange w:id="27987" w:author="Στάθης Καπ" w:date="2023-03-03T06:42:00Z">
                  <w:rPr>
                    <w:del w:id="27988" w:author="Στάθης Καπ" w:date="2023-02-26T09:06:00Z"/>
                    <w:sz w:val="18"/>
                    <w:szCs w:val="18"/>
                  </w:rPr>
                </w:rPrChange>
              </w:rPr>
            </w:pPr>
            <w:bookmarkStart w:id="27989" w:name="_Toc129058013"/>
            <w:bookmarkStart w:id="27990" w:name="_Toc129191848"/>
            <w:bookmarkStart w:id="27991" w:name="_Toc129198186"/>
            <w:bookmarkStart w:id="27992" w:name="_Toc129300712"/>
            <w:bookmarkEnd w:id="27989"/>
            <w:bookmarkEnd w:id="27990"/>
            <w:bookmarkEnd w:id="27991"/>
            <w:bookmarkEnd w:id="27992"/>
          </w:p>
        </w:tc>
        <w:bookmarkStart w:id="27993" w:name="_Toc129058014"/>
        <w:bookmarkStart w:id="27994" w:name="_Toc129191849"/>
        <w:bookmarkStart w:id="27995" w:name="_Toc129198187"/>
        <w:bookmarkStart w:id="27996" w:name="_Toc129300713"/>
        <w:bookmarkEnd w:id="27993"/>
        <w:bookmarkEnd w:id="27994"/>
        <w:bookmarkEnd w:id="27995"/>
        <w:bookmarkEnd w:id="27996"/>
      </w:tr>
      <w:tr w:rsidR="008E010E" w:rsidRPr="00D3106C" w:rsidDel="009B47BA" w14:paraId="2F3B6EB9" w14:textId="6E69ADEA" w:rsidTr="00D1397D">
        <w:trPr>
          <w:del w:id="27997" w:author="Στάθης Καπ" w:date="2023-02-26T09:06:00Z"/>
        </w:trPr>
        <w:tc>
          <w:tcPr>
            <w:tcW w:w="627" w:type="dxa"/>
          </w:tcPr>
          <w:p w14:paraId="2943F5A9" w14:textId="30C40134" w:rsidR="008E010E" w:rsidRPr="00744E3F" w:rsidDel="009B47BA" w:rsidRDefault="008E010E" w:rsidP="00D1397D">
            <w:pPr>
              <w:rPr>
                <w:del w:id="27998" w:author="Στάθης Καπ" w:date="2023-02-26T09:06:00Z"/>
                <w:sz w:val="18"/>
                <w:szCs w:val="18"/>
                <w:lang w:val="el-GR"/>
                <w:rPrChange w:id="27999" w:author="Στάθης Καπ" w:date="2023-03-03T06:42:00Z">
                  <w:rPr>
                    <w:del w:id="28000" w:author="Στάθης Καπ" w:date="2023-02-26T09:06:00Z"/>
                    <w:sz w:val="18"/>
                    <w:szCs w:val="18"/>
                  </w:rPr>
                </w:rPrChange>
              </w:rPr>
            </w:pPr>
            <w:del w:id="28001" w:author="Στάθης Καπ" w:date="2023-02-26T08:45:00Z">
              <w:r w:rsidRPr="006E0881" w:rsidDel="00715EE1">
                <w:rPr>
                  <w:sz w:val="18"/>
                  <w:szCs w:val="18"/>
                </w:rPr>
                <w:delText>Pr</w:delText>
              </w:r>
              <w:r w:rsidRPr="00744E3F" w:rsidDel="00715EE1">
                <w:rPr>
                  <w:sz w:val="18"/>
                  <w:szCs w:val="18"/>
                  <w:lang w:val="el-GR"/>
                  <w:rPrChange w:id="28002" w:author="Στάθης Καπ" w:date="2023-03-03T06:42:00Z">
                    <w:rPr>
                      <w:sz w:val="18"/>
                      <w:szCs w:val="18"/>
                    </w:rPr>
                  </w:rPrChange>
                </w:rPr>
                <w:delText>20</w:delText>
              </w:r>
            </w:del>
            <w:bookmarkStart w:id="28003" w:name="_Toc129058015"/>
            <w:bookmarkStart w:id="28004" w:name="_Toc129191850"/>
            <w:bookmarkStart w:id="28005" w:name="_Toc129198188"/>
            <w:bookmarkStart w:id="28006" w:name="_Toc129300714"/>
            <w:bookmarkEnd w:id="28003"/>
            <w:bookmarkEnd w:id="28004"/>
            <w:bookmarkEnd w:id="28005"/>
            <w:bookmarkEnd w:id="28006"/>
          </w:p>
        </w:tc>
        <w:tc>
          <w:tcPr>
            <w:tcW w:w="663" w:type="dxa"/>
          </w:tcPr>
          <w:p w14:paraId="2F341954" w14:textId="6A6EFAFC" w:rsidR="008E010E" w:rsidRPr="00744E3F" w:rsidDel="009B47BA" w:rsidRDefault="008E010E" w:rsidP="00D1397D">
            <w:pPr>
              <w:rPr>
                <w:del w:id="28007" w:author="Στάθης Καπ" w:date="2023-02-26T09:06:00Z"/>
                <w:sz w:val="18"/>
                <w:szCs w:val="18"/>
                <w:lang w:val="el-GR"/>
                <w:rPrChange w:id="28008" w:author="Στάθης Καπ" w:date="2023-03-03T06:42:00Z">
                  <w:rPr>
                    <w:del w:id="28009" w:author="Στάθης Καπ" w:date="2023-02-26T09:06:00Z"/>
                    <w:sz w:val="18"/>
                    <w:szCs w:val="18"/>
                  </w:rPr>
                </w:rPrChange>
              </w:rPr>
            </w:pPr>
            <w:bookmarkStart w:id="28010" w:name="_Toc129058016"/>
            <w:bookmarkStart w:id="28011" w:name="_Toc129191851"/>
            <w:bookmarkStart w:id="28012" w:name="_Toc129198189"/>
            <w:bookmarkStart w:id="28013" w:name="_Toc129300715"/>
            <w:bookmarkEnd w:id="28010"/>
            <w:bookmarkEnd w:id="28011"/>
            <w:bookmarkEnd w:id="28012"/>
            <w:bookmarkEnd w:id="28013"/>
          </w:p>
        </w:tc>
        <w:tc>
          <w:tcPr>
            <w:tcW w:w="764" w:type="dxa"/>
          </w:tcPr>
          <w:p w14:paraId="7CBC898C" w14:textId="3E9F803F" w:rsidR="008E010E" w:rsidRPr="00744E3F" w:rsidDel="009B47BA" w:rsidRDefault="008E010E" w:rsidP="00D1397D">
            <w:pPr>
              <w:rPr>
                <w:del w:id="28014" w:author="Στάθης Καπ" w:date="2023-02-26T09:06:00Z"/>
                <w:sz w:val="18"/>
                <w:szCs w:val="18"/>
                <w:lang w:val="el-GR"/>
                <w:rPrChange w:id="28015" w:author="Στάθης Καπ" w:date="2023-03-03T06:42:00Z">
                  <w:rPr>
                    <w:del w:id="28016" w:author="Στάθης Καπ" w:date="2023-02-26T09:06:00Z"/>
                    <w:sz w:val="18"/>
                    <w:szCs w:val="18"/>
                  </w:rPr>
                </w:rPrChange>
              </w:rPr>
            </w:pPr>
            <w:bookmarkStart w:id="28017" w:name="_Toc129058017"/>
            <w:bookmarkStart w:id="28018" w:name="_Toc129191852"/>
            <w:bookmarkStart w:id="28019" w:name="_Toc129198190"/>
            <w:bookmarkStart w:id="28020" w:name="_Toc129300716"/>
            <w:bookmarkEnd w:id="28017"/>
            <w:bookmarkEnd w:id="28018"/>
            <w:bookmarkEnd w:id="28019"/>
            <w:bookmarkEnd w:id="28020"/>
          </w:p>
        </w:tc>
        <w:tc>
          <w:tcPr>
            <w:tcW w:w="630" w:type="dxa"/>
          </w:tcPr>
          <w:p w14:paraId="67F5BE7C" w14:textId="0807BD8B" w:rsidR="008E010E" w:rsidRPr="00744E3F" w:rsidDel="009B47BA" w:rsidRDefault="008E010E" w:rsidP="00D1397D">
            <w:pPr>
              <w:rPr>
                <w:del w:id="28021" w:author="Στάθης Καπ" w:date="2023-02-26T09:06:00Z"/>
                <w:sz w:val="18"/>
                <w:szCs w:val="18"/>
                <w:lang w:val="el-GR"/>
                <w:rPrChange w:id="28022" w:author="Στάθης Καπ" w:date="2023-03-03T06:42:00Z">
                  <w:rPr>
                    <w:del w:id="28023" w:author="Στάθης Καπ" w:date="2023-02-26T09:06:00Z"/>
                    <w:sz w:val="18"/>
                    <w:szCs w:val="18"/>
                  </w:rPr>
                </w:rPrChange>
              </w:rPr>
            </w:pPr>
            <w:bookmarkStart w:id="28024" w:name="_Toc129058018"/>
            <w:bookmarkStart w:id="28025" w:name="_Toc129191853"/>
            <w:bookmarkStart w:id="28026" w:name="_Toc129198191"/>
            <w:bookmarkStart w:id="28027" w:name="_Toc129300717"/>
            <w:bookmarkEnd w:id="28024"/>
            <w:bookmarkEnd w:id="28025"/>
            <w:bookmarkEnd w:id="28026"/>
            <w:bookmarkEnd w:id="28027"/>
          </w:p>
        </w:tc>
        <w:tc>
          <w:tcPr>
            <w:tcW w:w="663" w:type="dxa"/>
          </w:tcPr>
          <w:p w14:paraId="59999A59" w14:textId="2BFF2A01" w:rsidR="008E010E" w:rsidRPr="00744E3F" w:rsidDel="009B47BA" w:rsidRDefault="008E010E" w:rsidP="00D1397D">
            <w:pPr>
              <w:rPr>
                <w:del w:id="28028" w:author="Στάθης Καπ" w:date="2023-02-26T09:06:00Z"/>
                <w:sz w:val="18"/>
                <w:szCs w:val="18"/>
                <w:lang w:val="el-GR"/>
                <w:rPrChange w:id="28029" w:author="Στάθης Καπ" w:date="2023-03-03T06:42:00Z">
                  <w:rPr>
                    <w:del w:id="28030" w:author="Στάθης Καπ" w:date="2023-02-26T09:06:00Z"/>
                    <w:sz w:val="18"/>
                    <w:szCs w:val="18"/>
                  </w:rPr>
                </w:rPrChange>
              </w:rPr>
            </w:pPr>
            <w:bookmarkStart w:id="28031" w:name="_Toc129058019"/>
            <w:bookmarkStart w:id="28032" w:name="_Toc129191854"/>
            <w:bookmarkStart w:id="28033" w:name="_Toc129198192"/>
            <w:bookmarkStart w:id="28034" w:name="_Toc129300718"/>
            <w:bookmarkEnd w:id="28031"/>
            <w:bookmarkEnd w:id="28032"/>
            <w:bookmarkEnd w:id="28033"/>
            <w:bookmarkEnd w:id="28034"/>
          </w:p>
        </w:tc>
        <w:tc>
          <w:tcPr>
            <w:tcW w:w="764" w:type="dxa"/>
          </w:tcPr>
          <w:p w14:paraId="74C33979" w14:textId="76FB3E27" w:rsidR="008E010E" w:rsidRPr="00744E3F" w:rsidDel="009B47BA" w:rsidRDefault="008E010E" w:rsidP="00D1397D">
            <w:pPr>
              <w:rPr>
                <w:del w:id="28035" w:author="Στάθης Καπ" w:date="2023-02-26T09:06:00Z"/>
                <w:sz w:val="18"/>
                <w:szCs w:val="18"/>
                <w:lang w:val="el-GR"/>
                <w:rPrChange w:id="28036" w:author="Στάθης Καπ" w:date="2023-03-03T06:42:00Z">
                  <w:rPr>
                    <w:del w:id="28037" w:author="Στάθης Καπ" w:date="2023-02-26T09:06:00Z"/>
                    <w:sz w:val="18"/>
                    <w:szCs w:val="18"/>
                  </w:rPr>
                </w:rPrChange>
              </w:rPr>
            </w:pPr>
            <w:bookmarkStart w:id="28038" w:name="_Toc129058020"/>
            <w:bookmarkStart w:id="28039" w:name="_Toc129191855"/>
            <w:bookmarkStart w:id="28040" w:name="_Toc129198193"/>
            <w:bookmarkStart w:id="28041" w:name="_Toc129300719"/>
            <w:bookmarkEnd w:id="28038"/>
            <w:bookmarkEnd w:id="28039"/>
            <w:bookmarkEnd w:id="28040"/>
            <w:bookmarkEnd w:id="28041"/>
          </w:p>
        </w:tc>
        <w:tc>
          <w:tcPr>
            <w:tcW w:w="630" w:type="dxa"/>
          </w:tcPr>
          <w:p w14:paraId="0080BB71" w14:textId="1F8C5D8C" w:rsidR="008E010E" w:rsidRPr="00744E3F" w:rsidDel="009B47BA" w:rsidRDefault="008E010E" w:rsidP="00D1397D">
            <w:pPr>
              <w:rPr>
                <w:del w:id="28042" w:author="Στάθης Καπ" w:date="2023-02-26T09:06:00Z"/>
                <w:sz w:val="18"/>
                <w:szCs w:val="18"/>
                <w:lang w:val="el-GR"/>
                <w:rPrChange w:id="28043" w:author="Στάθης Καπ" w:date="2023-03-03T06:42:00Z">
                  <w:rPr>
                    <w:del w:id="28044" w:author="Στάθης Καπ" w:date="2023-02-26T09:06:00Z"/>
                    <w:sz w:val="18"/>
                    <w:szCs w:val="18"/>
                  </w:rPr>
                </w:rPrChange>
              </w:rPr>
            </w:pPr>
            <w:bookmarkStart w:id="28045" w:name="_Toc129058021"/>
            <w:bookmarkStart w:id="28046" w:name="_Toc129191856"/>
            <w:bookmarkStart w:id="28047" w:name="_Toc129198194"/>
            <w:bookmarkStart w:id="28048" w:name="_Toc129300720"/>
            <w:bookmarkEnd w:id="28045"/>
            <w:bookmarkEnd w:id="28046"/>
            <w:bookmarkEnd w:id="28047"/>
            <w:bookmarkEnd w:id="28048"/>
          </w:p>
        </w:tc>
        <w:tc>
          <w:tcPr>
            <w:tcW w:w="663" w:type="dxa"/>
          </w:tcPr>
          <w:p w14:paraId="65A3817D" w14:textId="66ED959B" w:rsidR="008E010E" w:rsidRPr="00744E3F" w:rsidDel="009B47BA" w:rsidRDefault="008E010E" w:rsidP="00D1397D">
            <w:pPr>
              <w:rPr>
                <w:del w:id="28049" w:author="Στάθης Καπ" w:date="2023-02-26T09:06:00Z"/>
                <w:sz w:val="18"/>
                <w:szCs w:val="18"/>
                <w:lang w:val="el-GR"/>
                <w:rPrChange w:id="28050" w:author="Στάθης Καπ" w:date="2023-03-03T06:42:00Z">
                  <w:rPr>
                    <w:del w:id="28051" w:author="Στάθης Καπ" w:date="2023-02-26T09:06:00Z"/>
                    <w:sz w:val="18"/>
                    <w:szCs w:val="18"/>
                  </w:rPr>
                </w:rPrChange>
              </w:rPr>
            </w:pPr>
            <w:bookmarkStart w:id="28052" w:name="_Toc129058022"/>
            <w:bookmarkStart w:id="28053" w:name="_Toc129191857"/>
            <w:bookmarkStart w:id="28054" w:name="_Toc129198195"/>
            <w:bookmarkStart w:id="28055" w:name="_Toc129300721"/>
            <w:bookmarkEnd w:id="28052"/>
            <w:bookmarkEnd w:id="28053"/>
            <w:bookmarkEnd w:id="28054"/>
            <w:bookmarkEnd w:id="28055"/>
          </w:p>
        </w:tc>
        <w:tc>
          <w:tcPr>
            <w:tcW w:w="764" w:type="dxa"/>
          </w:tcPr>
          <w:p w14:paraId="4CAB9564" w14:textId="43913BAB" w:rsidR="008E010E" w:rsidRPr="00744E3F" w:rsidDel="009B47BA" w:rsidRDefault="008E010E" w:rsidP="00D1397D">
            <w:pPr>
              <w:rPr>
                <w:del w:id="28056" w:author="Στάθης Καπ" w:date="2023-02-26T09:06:00Z"/>
                <w:sz w:val="18"/>
                <w:szCs w:val="18"/>
                <w:lang w:val="el-GR"/>
                <w:rPrChange w:id="28057" w:author="Στάθης Καπ" w:date="2023-03-03T06:42:00Z">
                  <w:rPr>
                    <w:del w:id="28058" w:author="Στάθης Καπ" w:date="2023-02-26T09:06:00Z"/>
                    <w:sz w:val="18"/>
                    <w:szCs w:val="18"/>
                  </w:rPr>
                </w:rPrChange>
              </w:rPr>
            </w:pPr>
            <w:bookmarkStart w:id="28059" w:name="_Toc129058023"/>
            <w:bookmarkStart w:id="28060" w:name="_Toc129191858"/>
            <w:bookmarkStart w:id="28061" w:name="_Toc129198196"/>
            <w:bookmarkStart w:id="28062" w:name="_Toc129300722"/>
            <w:bookmarkEnd w:id="28059"/>
            <w:bookmarkEnd w:id="28060"/>
            <w:bookmarkEnd w:id="28061"/>
            <w:bookmarkEnd w:id="28062"/>
          </w:p>
        </w:tc>
        <w:tc>
          <w:tcPr>
            <w:tcW w:w="630" w:type="dxa"/>
          </w:tcPr>
          <w:p w14:paraId="6D8F01BB" w14:textId="35AAD93A" w:rsidR="008E010E" w:rsidRPr="00744E3F" w:rsidDel="009B47BA" w:rsidRDefault="008E010E" w:rsidP="00D1397D">
            <w:pPr>
              <w:rPr>
                <w:del w:id="28063" w:author="Στάθης Καπ" w:date="2023-02-26T09:06:00Z"/>
                <w:sz w:val="18"/>
                <w:szCs w:val="18"/>
                <w:lang w:val="el-GR"/>
                <w:rPrChange w:id="28064" w:author="Στάθης Καπ" w:date="2023-03-03T06:42:00Z">
                  <w:rPr>
                    <w:del w:id="28065" w:author="Στάθης Καπ" w:date="2023-02-26T09:06:00Z"/>
                    <w:sz w:val="18"/>
                    <w:szCs w:val="18"/>
                  </w:rPr>
                </w:rPrChange>
              </w:rPr>
            </w:pPr>
            <w:bookmarkStart w:id="28066" w:name="_Toc129058024"/>
            <w:bookmarkStart w:id="28067" w:name="_Toc129191859"/>
            <w:bookmarkStart w:id="28068" w:name="_Toc129198197"/>
            <w:bookmarkStart w:id="28069" w:name="_Toc129300723"/>
            <w:bookmarkEnd w:id="28066"/>
            <w:bookmarkEnd w:id="28067"/>
            <w:bookmarkEnd w:id="28068"/>
            <w:bookmarkEnd w:id="28069"/>
          </w:p>
        </w:tc>
        <w:tc>
          <w:tcPr>
            <w:tcW w:w="654" w:type="dxa"/>
          </w:tcPr>
          <w:p w14:paraId="22424C0F" w14:textId="765C5232" w:rsidR="008E010E" w:rsidRPr="00744E3F" w:rsidDel="009B47BA" w:rsidRDefault="008E010E" w:rsidP="00D1397D">
            <w:pPr>
              <w:rPr>
                <w:del w:id="28070" w:author="Στάθης Καπ" w:date="2023-02-26T09:06:00Z"/>
                <w:sz w:val="18"/>
                <w:szCs w:val="18"/>
                <w:lang w:val="el-GR"/>
                <w:rPrChange w:id="28071" w:author="Στάθης Καπ" w:date="2023-03-03T06:42:00Z">
                  <w:rPr>
                    <w:del w:id="28072" w:author="Στάθης Καπ" w:date="2023-02-26T09:06:00Z"/>
                    <w:sz w:val="18"/>
                    <w:szCs w:val="18"/>
                  </w:rPr>
                </w:rPrChange>
              </w:rPr>
            </w:pPr>
            <w:bookmarkStart w:id="28073" w:name="_Toc129058025"/>
            <w:bookmarkStart w:id="28074" w:name="_Toc129191860"/>
            <w:bookmarkStart w:id="28075" w:name="_Toc129198198"/>
            <w:bookmarkStart w:id="28076" w:name="_Toc129300724"/>
            <w:bookmarkEnd w:id="28073"/>
            <w:bookmarkEnd w:id="28074"/>
            <w:bookmarkEnd w:id="28075"/>
            <w:bookmarkEnd w:id="28076"/>
          </w:p>
        </w:tc>
        <w:tc>
          <w:tcPr>
            <w:tcW w:w="754" w:type="dxa"/>
          </w:tcPr>
          <w:p w14:paraId="646CAF4B" w14:textId="4ECA36FC" w:rsidR="008E010E" w:rsidRPr="00744E3F" w:rsidDel="009B47BA" w:rsidRDefault="008E010E" w:rsidP="00D1397D">
            <w:pPr>
              <w:rPr>
                <w:del w:id="28077" w:author="Στάθης Καπ" w:date="2023-02-26T09:06:00Z"/>
                <w:sz w:val="18"/>
                <w:szCs w:val="18"/>
                <w:lang w:val="el-GR"/>
                <w:rPrChange w:id="28078" w:author="Στάθης Καπ" w:date="2023-03-03T06:42:00Z">
                  <w:rPr>
                    <w:del w:id="28079" w:author="Στάθης Καπ" w:date="2023-02-26T09:06:00Z"/>
                    <w:sz w:val="18"/>
                    <w:szCs w:val="18"/>
                  </w:rPr>
                </w:rPrChange>
              </w:rPr>
            </w:pPr>
            <w:bookmarkStart w:id="28080" w:name="_Toc129058026"/>
            <w:bookmarkStart w:id="28081" w:name="_Toc129191861"/>
            <w:bookmarkStart w:id="28082" w:name="_Toc129198199"/>
            <w:bookmarkStart w:id="28083" w:name="_Toc129300725"/>
            <w:bookmarkEnd w:id="28080"/>
            <w:bookmarkEnd w:id="28081"/>
            <w:bookmarkEnd w:id="28082"/>
            <w:bookmarkEnd w:id="28083"/>
          </w:p>
        </w:tc>
        <w:tc>
          <w:tcPr>
            <w:tcW w:w="622" w:type="dxa"/>
          </w:tcPr>
          <w:p w14:paraId="388DB3E7" w14:textId="3EAC2DE6" w:rsidR="008E010E" w:rsidRPr="00744E3F" w:rsidDel="009B47BA" w:rsidRDefault="008E010E" w:rsidP="00D1397D">
            <w:pPr>
              <w:rPr>
                <w:del w:id="28084" w:author="Στάθης Καπ" w:date="2023-02-26T09:06:00Z"/>
                <w:sz w:val="18"/>
                <w:szCs w:val="18"/>
                <w:lang w:val="el-GR"/>
                <w:rPrChange w:id="28085" w:author="Στάθης Καπ" w:date="2023-03-03T06:42:00Z">
                  <w:rPr>
                    <w:del w:id="28086" w:author="Στάθης Καπ" w:date="2023-02-26T09:06:00Z"/>
                    <w:sz w:val="18"/>
                    <w:szCs w:val="18"/>
                  </w:rPr>
                </w:rPrChange>
              </w:rPr>
            </w:pPr>
            <w:bookmarkStart w:id="28087" w:name="_Toc129058027"/>
            <w:bookmarkStart w:id="28088" w:name="_Toc129191862"/>
            <w:bookmarkStart w:id="28089" w:name="_Toc129198200"/>
            <w:bookmarkStart w:id="28090" w:name="_Toc129300726"/>
            <w:bookmarkEnd w:id="28087"/>
            <w:bookmarkEnd w:id="28088"/>
            <w:bookmarkEnd w:id="28089"/>
            <w:bookmarkEnd w:id="28090"/>
          </w:p>
        </w:tc>
        <w:bookmarkStart w:id="28091" w:name="_Toc129058028"/>
        <w:bookmarkStart w:id="28092" w:name="_Toc129191863"/>
        <w:bookmarkStart w:id="28093" w:name="_Toc129198201"/>
        <w:bookmarkStart w:id="28094" w:name="_Toc129300727"/>
        <w:bookmarkEnd w:id="28091"/>
        <w:bookmarkEnd w:id="28092"/>
        <w:bookmarkEnd w:id="28093"/>
        <w:bookmarkEnd w:id="28094"/>
      </w:tr>
      <w:tr w:rsidR="008E010E" w:rsidRPr="00D3106C" w:rsidDel="009B47BA" w14:paraId="3A5476C0" w14:textId="4BC92C2D" w:rsidTr="00D1397D">
        <w:trPr>
          <w:del w:id="28095" w:author="Στάθης Καπ" w:date="2023-02-26T09:06:00Z"/>
        </w:trPr>
        <w:tc>
          <w:tcPr>
            <w:tcW w:w="627" w:type="dxa"/>
          </w:tcPr>
          <w:p w14:paraId="161385D4" w14:textId="6741D048" w:rsidR="008E010E" w:rsidRPr="00744E3F" w:rsidDel="009B47BA" w:rsidRDefault="008E010E" w:rsidP="00D1397D">
            <w:pPr>
              <w:rPr>
                <w:del w:id="28096" w:author="Στάθης Καπ" w:date="2023-02-26T09:06:00Z"/>
                <w:sz w:val="18"/>
                <w:szCs w:val="18"/>
                <w:lang w:val="el-GR"/>
                <w:rPrChange w:id="28097" w:author="Στάθης Καπ" w:date="2023-03-03T06:42:00Z">
                  <w:rPr>
                    <w:del w:id="28098" w:author="Στάθης Καπ" w:date="2023-02-26T09:06:00Z"/>
                    <w:sz w:val="18"/>
                    <w:szCs w:val="18"/>
                  </w:rPr>
                </w:rPrChange>
              </w:rPr>
            </w:pPr>
            <w:del w:id="28099" w:author="Στάθης Καπ" w:date="2023-02-26T08:45:00Z">
              <w:r w:rsidRPr="006E0881" w:rsidDel="00715EE1">
                <w:rPr>
                  <w:sz w:val="18"/>
                  <w:szCs w:val="18"/>
                </w:rPr>
                <w:delText>avg</w:delText>
              </w:r>
            </w:del>
            <w:bookmarkStart w:id="28100" w:name="_Toc129058029"/>
            <w:bookmarkStart w:id="28101" w:name="_Toc129191864"/>
            <w:bookmarkStart w:id="28102" w:name="_Toc129198202"/>
            <w:bookmarkStart w:id="28103" w:name="_Toc129300728"/>
            <w:bookmarkEnd w:id="28100"/>
            <w:bookmarkEnd w:id="28101"/>
            <w:bookmarkEnd w:id="28102"/>
            <w:bookmarkEnd w:id="28103"/>
          </w:p>
        </w:tc>
        <w:tc>
          <w:tcPr>
            <w:tcW w:w="663" w:type="dxa"/>
          </w:tcPr>
          <w:p w14:paraId="0601C899" w14:textId="62E0581C" w:rsidR="008E010E" w:rsidRPr="00744E3F" w:rsidDel="009B47BA" w:rsidRDefault="008E010E" w:rsidP="00D1397D">
            <w:pPr>
              <w:rPr>
                <w:del w:id="28104" w:author="Στάθης Καπ" w:date="2023-02-26T09:06:00Z"/>
                <w:sz w:val="18"/>
                <w:szCs w:val="18"/>
                <w:lang w:val="el-GR"/>
                <w:rPrChange w:id="28105" w:author="Στάθης Καπ" w:date="2023-03-03T06:42:00Z">
                  <w:rPr>
                    <w:del w:id="28106" w:author="Στάθης Καπ" w:date="2023-02-26T09:06:00Z"/>
                    <w:sz w:val="18"/>
                    <w:szCs w:val="18"/>
                  </w:rPr>
                </w:rPrChange>
              </w:rPr>
            </w:pPr>
            <w:bookmarkStart w:id="28107" w:name="_Toc129058030"/>
            <w:bookmarkStart w:id="28108" w:name="_Toc129191865"/>
            <w:bookmarkStart w:id="28109" w:name="_Toc129198203"/>
            <w:bookmarkStart w:id="28110" w:name="_Toc129300729"/>
            <w:bookmarkEnd w:id="28107"/>
            <w:bookmarkEnd w:id="28108"/>
            <w:bookmarkEnd w:id="28109"/>
            <w:bookmarkEnd w:id="28110"/>
          </w:p>
        </w:tc>
        <w:tc>
          <w:tcPr>
            <w:tcW w:w="764" w:type="dxa"/>
          </w:tcPr>
          <w:p w14:paraId="0D793A00" w14:textId="53A110F9" w:rsidR="008E010E" w:rsidRPr="00744E3F" w:rsidDel="009B47BA" w:rsidRDefault="008E010E" w:rsidP="00D1397D">
            <w:pPr>
              <w:rPr>
                <w:del w:id="28111" w:author="Στάθης Καπ" w:date="2023-02-26T09:06:00Z"/>
                <w:sz w:val="18"/>
                <w:szCs w:val="18"/>
                <w:lang w:val="el-GR"/>
                <w:rPrChange w:id="28112" w:author="Στάθης Καπ" w:date="2023-03-03T06:42:00Z">
                  <w:rPr>
                    <w:del w:id="28113" w:author="Στάθης Καπ" w:date="2023-02-26T09:06:00Z"/>
                    <w:sz w:val="18"/>
                    <w:szCs w:val="18"/>
                  </w:rPr>
                </w:rPrChange>
              </w:rPr>
            </w:pPr>
            <w:bookmarkStart w:id="28114" w:name="_Toc129058031"/>
            <w:bookmarkStart w:id="28115" w:name="_Toc129191866"/>
            <w:bookmarkStart w:id="28116" w:name="_Toc129198204"/>
            <w:bookmarkStart w:id="28117" w:name="_Toc129300730"/>
            <w:bookmarkEnd w:id="28114"/>
            <w:bookmarkEnd w:id="28115"/>
            <w:bookmarkEnd w:id="28116"/>
            <w:bookmarkEnd w:id="28117"/>
          </w:p>
        </w:tc>
        <w:tc>
          <w:tcPr>
            <w:tcW w:w="630" w:type="dxa"/>
          </w:tcPr>
          <w:p w14:paraId="7EB2D01D" w14:textId="65150263" w:rsidR="008E010E" w:rsidRPr="00744E3F" w:rsidDel="009B47BA" w:rsidRDefault="008E010E" w:rsidP="00D1397D">
            <w:pPr>
              <w:rPr>
                <w:del w:id="28118" w:author="Στάθης Καπ" w:date="2023-02-26T09:06:00Z"/>
                <w:sz w:val="18"/>
                <w:szCs w:val="18"/>
                <w:lang w:val="el-GR"/>
                <w:rPrChange w:id="28119" w:author="Στάθης Καπ" w:date="2023-03-03T06:42:00Z">
                  <w:rPr>
                    <w:del w:id="28120" w:author="Στάθης Καπ" w:date="2023-02-26T09:06:00Z"/>
                    <w:sz w:val="18"/>
                    <w:szCs w:val="18"/>
                  </w:rPr>
                </w:rPrChange>
              </w:rPr>
            </w:pPr>
            <w:bookmarkStart w:id="28121" w:name="_Toc129058032"/>
            <w:bookmarkStart w:id="28122" w:name="_Toc129191867"/>
            <w:bookmarkStart w:id="28123" w:name="_Toc129198205"/>
            <w:bookmarkStart w:id="28124" w:name="_Toc129300731"/>
            <w:bookmarkEnd w:id="28121"/>
            <w:bookmarkEnd w:id="28122"/>
            <w:bookmarkEnd w:id="28123"/>
            <w:bookmarkEnd w:id="28124"/>
          </w:p>
        </w:tc>
        <w:tc>
          <w:tcPr>
            <w:tcW w:w="663" w:type="dxa"/>
          </w:tcPr>
          <w:p w14:paraId="2CE6D8A1" w14:textId="72097950" w:rsidR="008E010E" w:rsidRPr="00744E3F" w:rsidDel="009B47BA" w:rsidRDefault="008E010E" w:rsidP="00D1397D">
            <w:pPr>
              <w:rPr>
                <w:del w:id="28125" w:author="Στάθης Καπ" w:date="2023-02-26T09:06:00Z"/>
                <w:sz w:val="18"/>
                <w:szCs w:val="18"/>
                <w:lang w:val="el-GR"/>
                <w:rPrChange w:id="28126" w:author="Στάθης Καπ" w:date="2023-03-03T06:42:00Z">
                  <w:rPr>
                    <w:del w:id="28127" w:author="Στάθης Καπ" w:date="2023-02-26T09:06:00Z"/>
                    <w:sz w:val="18"/>
                    <w:szCs w:val="18"/>
                  </w:rPr>
                </w:rPrChange>
              </w:rPr>
            </w:pPr>
            <w:bookmarkStart w:id="28128" w:name="_Toc129058033"/>
            <w:bookmarkStart w:id="28129" w:name="_Toc129191868"/>
            <w:bookmarkStart w:id="28130" w:name="_Toc129198206"/>
            <w:bookmarkStart w:id="28131" w:name="_Toc129300732"/>
            <w:bookmarkEnd w:id="28128"/>
            <w:bookmarkEnd w:id="28129"/>
            <w:bookmarkEnd w:id="28130"/>
            <w:bookmarkEnd w:id="28131"/>
          </w:p>
        </w:tc>
        <w:tc>
          <w:tcPr>
            <w:tcW w:w="764" w:type="dxa"/>
          </w:tcPr>
          <w:p w14:paraId="2F116823" w14:textId="707FDABC" w:rsidR="008E010E" w:rsidRPr="00744E3F" w:rsidDel="009B47BA" w:rsidRDefault="008E010E" w:rsidP="00D1397D">
            <w:pPr>
              <w:rPr>
                <w:del w:id="28132" w:author="Στάθης Καπ" w:date="2023-02-26T09:06:00Z"/>
                <w:sz w:val="18"/>
                <w:szCs w:val="18"/>
                <w:lang w:val="el-GR"/>
                <w:rPrChange w:id="28133" w:author="Στάθης Καπ" w:date="2023-03-03T06:42:00Z">
                  <w:rPr>
                    <w:del w:id="28134" w:author="Στάθης Καπ" w:date="2023-02-26T09:06:00Z"/>
                    <w:sz w:val="18"/>
                    <w:szCs w:val="18"/>
                  </w:rPr>
                </w:rPrChange>
              </w:rPr>
            </w:pPr>
            <w:bookmarkStart w:id="28135" w:name="_Toc129058034"/>
            <w:bookmarkStart w:id="28136" w:name="_Toc129191869"/>
            <w:bookmarkStart w:id="28137" w:name="_Toc129198207"/>
            <w:bookmarkStart w:id="28138" w:name="_Toc129300733"/>
            <w:bookmarkEnd w:id="28135"/>
            <w:bookmarkEnd w:id="28136"/>
            <w:bookmarkEnd w:id="28137"/>
            <w:bookmarkEnd w:id="28138"/>
          </w:p>
        </w:tc>
        <w:tc>
          <w:tcPr>
            <w:tcW w:w="630" w:type="dxa"/>
          </w:tcPr>
          <w:p w14:paraId="49D4E3C7" w14:textId="73F7550E" w:rsidR="008E010E" w:rsidRPr="00744E3F" w:rsidDel="009B47BA" w:rsidRDefault="008E010E" w:rsidP="00D1397D">
            <w:pPr>
              <w:rPr>
                <w:del w:id="28139" w:author="Στάθης Καπ" w:date="2023-02-26T09:06:00Z"/>
                <w:sz w:val="18"/>
                <w:szCs w:val="18"/>
                <w:lang w:val="el-GR"/>
                <w:rPrChange w:id="28140" w:author="Στάθης Καπ" w:date="2023-03-03T06:42:00Z">
                  <w:rPr>
                    <w:del w:id="28141" w:author="Στάθης Καπ" w:date="2023-02-26T09:06:00Z"/>
                    <w:sz w:val="18"/>
                    <w:szCs w:val="18"/>
                  </w:rPr>
                </w:rPrChange>
              </w:rPr>
            </w:pPr>
            <w:bookmarkStart w:id="28142" w:name="_Toc129058035"/>
            <w:bookmarkStart w:id="28143" w:name="_Toc129191870"/>
            <w:bookmarkStart w:id="28144" w:name="_Toc129198208"/>
            <w:bookmarkStart w:id="28145" w:name="_Toc129300734"/>
            <w:bookmarkEnd w:id="28142"/>
            <w:bookmarkEnd w:id="28143"/>
            <w:bookmarkEnd w:id="28144"/>
            <w:bookmarkEnd w:id="28145"/>
          </w:p>
        </w:tc>
        <w:tc>
          <w:tcPr>
            <w:tcW w:w="663" w:type="dxa"/>
          </w:tcPr>
          <w:p w14:paraId="073313B3" w14:textId="7286F68A" w:rsidR="008E010E" w:rsidRPr="00744E3F" w:rsidDel="009B47BA" w:rsidRDefault="008E010E" w:rsidP="00D1397D">
            <w:pPr>
              <w:rPr>
                <w:del w:id="28146" w:author="Στάθης Καπ" w:date="2023-02-26T09:06:00Z"/>
                <w:sz w:val="18"/>
                <w:szCs w:val="18"/>
                <w:lang w:val="el-GR"/>
                <w:rPrChange w:id="28147" w:author="Στάθης Καπ" w:date="2023-03-03T06:42:00Z">
                  <w:rPr>
                    <w:del w:id="28148" w:author="Στάθης Καπ" w:date="2023-02-26T09:06:00Z"/>
                    <w:sz w:val="18"/>
                    <w:szCs w:val="18"/>
                  </w:rPr>
                </w:rPrChange>
              </w:rPr>
            </w:pPr>
            <w:bookmarkStart w:id="28149" w:name="_Toc129058036"/>
            <w:bookmarkStart w:id="28150" w:name="_Toc129191871"/>
            <w:bookmarkStart w:id="28151" w:name="_Toc129198209"/>
            <w:bookmarkStart w:id="28152" w:name="_Toc129300735"/>
            <w:bookmarkEnd w:id="28149"/>
            <w:bookmarkEnd w:id="28150"/>
            <w:bookmarkEnd w:id="28151"/>
            <w:bookmarkEnd w:id="28152"/>
          </w:p>
        </w:tc>
        <w:tc>
          <w:tcPr>
            <w:tcW w:w="764" w:type="dxa"/>
          </w:tcPr>
          <w:p w14:paraId="4D877BAA" w14:textId="3EAD0119" w:rsidR="008E010E" w:rsidRPr="00744E3F" w:rsidDel="009B47BA" w:rsidRDefault="008E010E" w:rsidP="00D1397D">
            <w:pPr>
              <w:rPr>
                <w:del w:id="28153" w:author="Στάθης Καπ" w:date="2023-02-26T09:06:00Z"/>
                <w:sz w:val="18"/>
                <w:szCs w:val="18"/>
                <w:lang w:val="el-GR"/>
                <w:rPrChange w:id="28154" w:author="Στάθης Καπ" w:date="2023-03-03T06:42:00Z">
                  <w:rPr>
                    <w:del w:id="28155" w:author="Στάθης Καπ" w:date="2023-02-26T09:06:00Z"/>
                    <w:sz w:val="18"/>
                    <w:szCs w:val="18"/>
                  </w:rPr>
                </w:rPrChange>
              </w:rPr>
            </w:pPr>
            <w:bookmarkStart w:id="28156" w:name="_Toc129058037"/>
            <w:bookmarkStart w:id="28157" w:name="_Toc129191872"/>
            <w:bookmarkStart w:id="28158" w:name="_Toc129198210"/>
            <w:bookmarkStart w:id="28159" w:name="_Toc129300736"/>
            <w:bookmarkEnd w:id="28156"/>
            <w:bookmarkEnd w:id="28157"/>
            <w:bookmarkEnd w:id="28158"/>
            <w:bookmarkEnd w:id="28159"/>
          </w:p>
        </w:tc>
        <w:tc>
          <w:tcPr>
            <w:tcW w:w="630" w:type="dxa"/>
          </w:tcPr>
          <w:p w14:paraId="61A00717" w14:textId="0E0FE464" w:rsidR="008E010E" w:rsidRPr="00744E3F" w:rsidDel="009B47BA" w:rsidRDefault="008E010E" w:rsidP="00D1397D">
            <w:pPr>
              <w:rPr>
                <w:del w:id="28160" w:author="Στάθης Καπ" w:date="2023-02-26T09:06:00Z"/>
                <w:sz w:val="18"/>
                <w:szCs w:val="18"/>
                <w:lang w:val="el-GR"/>
                <w:rPrChange w:id="28161" w:author="Στάθης Καπ" w:date="2023-03-03T06:42:00Z">
                  <w:rPr>
                    <w:del w:id="28162" w:author="Στάθης Καπ" w:date="2023-02-26T09:06:00Z"/>
                    <w:sz w:val="18"/>
                    <w:szCs w:val="18"/>
                  </w:rPr>
                </w:rPrChange>
              </w:rPr>
            </w:pPr>
            <w:bookmarkStart w:id="28163" w:name="_Toc129058038"/>
            <w:bookmarkStart w:id="28164" w:name="_Toc129191873"/>
            <w:bookmarkStart w:id="28165" w:name="_Toc129198211"/>
            <w:bookmarkStart w:id="28166" w:name="_Toc129300737"/>
            <w:bookmarkEnd w:id="28163"/>
            <w:bookmarkEnd w:id="28164"/>
            <w:bookmarkEnd w:id="28165"/>
            <w:bookmarkEnd w:id="28166"/>
          </w:p>
        </w:tc>
        <w:tc>
          <w:tcPr>
            <w:tcW w:w="654" w:type="dxa"/>
          </w:tcPr>
          <w:p w14:paraId="533CF17E" w14:textId="12B98EAC" w:rsidR="008E010E" w:rsidRPr="00744E3F" w:rsidDel="009B47BA" w:rsidRDefault="008E010E" w:rsidP="00D1397D">
            <w:pPr>
              <w:rPr>
                <w:del w:id="28167" w:author="Στάθης Καπ" w:date="2023-02-26T09:06:00Z"/>
                <w:sz w:val="18"/>
                <w:szCs w:val="18"/>
                <w:lang w:val="el-GR"/>
                <w:rPrChange w:id="28168" w:author="Στάθης Καπ" w:date="2023-03-03T06:42:00Z">
                  <w:rPr>
                    <w:del w:id="28169" w:author="Στάθης Καπ" w:date="2023-02-26T09:06:00Z"/>
                    <w:sz w:val="18"/>
                    <w:szCs w:val="18"/>
                  </w:rPr>
                </w:rPrChange>
              </w:rPr>
            </w:pPr>
            <w:bookmarkStart w:id="28170" w:name="_Toc129058039"/>
            <w:bookmarkStart w:id="28171" w:name="_Toc129191874"/>
            <w:bookmarkStart w:id="28172" w:name="_Toc129198212"/>
            <w:bookmarkStart w:id="28173" w:name="_Toc129300738"/>
            <w:bookmarkEnd w:id="28170"/>
            <w:bookmarkEnd w:id="28171"/>
            <w:bookmarkEnd w:id="28172"/>
            <w:bookmarkEnd w:id="28173"/>
          </w:p>
        </w:tc>
        <w:tc>
          <w:tcPr>
            <w:tcW w:w="754" w:type="dxa"/>
          </w:tcPr>
          <w:p w14:paraId="64095D71" w14:textId="73A314C1" w:rsidR="008E010E" w:rsidRPr="00744E3F" w:rsidDel="009B47BA" w:rsidRDefault="008E010E" w:rsidP="00D1397D">
            <w:pPr>
              <w:rPr>
                <w:del w:id="28174" w:author="Στάθης Καπ" w:date="2023-02-26T09:06:00Z"/>
                <w:sz w:val="18"/>
                <w:szCs w:val="18"/>
                <w:lang w:val="el-GR"/>
                <w:rPrChange w:id="28175" w:author="Στάθης Καπ" w:date="2023-03-03T06:42:00Z">
                  <w:rPr>
                    <w:del w:id="28176" w:author="Στάθης Καπ" w:date="2023-02-26T09:06:00Z"/>
                    <w:sz w:val="18"/>
                    <w:szCs w:val="18"/>
                  </w:rPr>
                </w:rPrChange>
              </w:rPr>
            </w:pPr>
            <w:bookmarkStart w:id="28177" w:name="_Toc129058040"/>
            <w:bookmarkStart w:id="28178" w:name="_Toc129191875"/>
            <w:bookmarkStart w:id="28179" w:name="_Toc129198213"/>
            <w:bookmarkStart w:id="28180" w:name="_Toc129300739"/>
            <w:bookmarkEnd w:id="28177"/>
            <w:bookmarkEnd w:id="28178"/>
            <w:bookmarkEnd w:id="28179"/>
            <w:bookmarkEnd w:id="28180"/>
          </w:p>
        </w:tc>
        <w:tc>
          <w:tcPr>
            <w:tcW w:w="622" w:type="dxa"/>
          </w:tcPr>
          <w:p w14:paraId="56529CC1" w14:textId="526019C3" w:rsidR="008E010E" w:rsidRPr="00744E3F" w:rsidDel="009B47BA" w:rsidRDefault="008E010E" w:rsidP="00D1397D">
            <w:pPr>
              <w:rPr>
                <w:del w:id="28181" w:author="Στάθης Καπ" w:date="2023-02-26T09:06:00Z"/>
                <w:sz w:val="18"/>
                <w:szCs w:val="18"/>
                <w:lang w:val="el-GR"/>
                <w:rPrChange w:id="28182" w:author="Στάθης Καπ" w:date="2023-03-03T06:42:00Z">
                  <w:rPr>
                    <w:del w:id="28183" w:author="Στάθης Καπ" w:date="2023-02-26T09:06:00Z"/>
                    <w:sz w:val="18"/>
                    <w:szCs w:val="18"/>
                  </w:rPr>
                </w:rPrChange>
              </w:rPr>
            </w:pPr>
            <w:bookmarkStart w:id="28184" w:name="_Toc129058041"/>
            <w:bookmarkStart w:id="28185" w:name="_Toc129191876"/>
            <w:bookmarkStart w:id="28186" w:name="_Toc129198214"/>
            <w:bookmarkStart w:id="28187" w:name="_Toc129300740"/>
            <w:bookmarkEnd w:id="28184"/>
            <w:bookmarkEnd w:id="28185"/>
            <w:bookmarkEnd w:id="28186"/>
            <w:bookmarkEnd w:id="28187"/>
          </w:p>
        </w:tc>
        <w:bookmarkStart w:id="28188" w:name="_Toc129058042"/>
        <w:bookmarkStart w:id="28189" w:name="_Toc129191877"/>
        <w:bookmarkStart w:id="28190" w:name="_Toc129198215"/>
        <w:bookmarkStart w:id="28191" w:name="_Toc129300741"/>
        <w:bookmarkEnd w:id="28188"/>
        <w:bookmarkEnd w:id="28189"/>
        <w:bookmarkEnd w:id="28190"/>
        <w:bookmarkEnd w:id="28191"/>
      </w:tr>
    </w:tbl>
    <w:p w14:paraId="29AAD044" w14:textId="41610831" w:rsidR="005C1C93" w:rsidRDefault="005C1C93">
      <w:pPr>
        <w:pStyle w:val="Heading2"/>
        <w:rPr>
          <w:ins w:id="28192" w:author="Στάθης Καπ" w:date="2023-03-07T01:12:00Z"/>
          <w:lang w:val="el-GR"/>
        </w:rPr>
        <w:pPrChange w:id="28193" w:author="Στάθης Καπ" w:date="2023-03-07T01:12:00Z">
          <w:pPr>
            <w:keepNext/>
          </w:pPr>
        </w:pPrChange>
      </w:pPr>
      <w:bookmarkStart w:id="28194" w:name="_Toc129300742"/>
      <w:ins w:id="28195" w:author="Στάθης Καπ" w:date="2023-03-07T01:12:00Z">
        <w:r>
          <w:rPr>
            <w:lang w:val="el-GR"/>
          </w:rPr>
          <w:t xml:space="preserve">Στιγμιότυπο εισόδου της Αθήνας για το </w:t>
        </w:r>
        <w:r>
          <w:t>TTDP</w:t>
        </w:r>
        <w:bookmarkEnd w:id="28194"/>
      </w:ins>
    </w:p>
    <w:p w14:paraId="25D8F866" w14:textId="3A51F174" w:rsidR="004B3C97" w:rsidRPr="004B3C97" w:rsidRDefault="005C1C93" w:rsidP="004B3C97">
      <w:pPr>
        <w:keepNext/>
        <w:rPr>
          <w:ins w:id="28196" w:author="Στάθης Καπ" w:date="2023-03-07T02:53:00Z"/>
          <w:lang w:val="el-GR"/>
        </w:rPr>
      </w:pPr>
      <w:ins w:id="28197" w:author="Στάθης Καπ" w:date="2023-03-07T01:09:00Z">
        <w:r>
          <w:rPr>
            <w:lang w:val="el-GR"/>
          </w:rPr>
          <w:t xml:space="preserve">Όπως αναφέρθηκε και στην Εισαγωγή, μιας από τις </w:t>
        </w:r>
      </w:ins>
      <w:ins w:id="28198" w:author="Στάθης Καπ" w:date="2023-03-07T01:10:00Z">
        <w:r>
          <w:rPr>
            <w:lang w:val="el-GR"/>
          </w:rPr>
          <w:t xml:space="preserve">πιο σημαντικές εφαρμογές του </w:t>
        </w:r>
        <w:r>
          <w:t>OP</w:t>
        </w:r>
        <w:r w:rsidRPr="005C1C93">
          <w:rPr>
            <w:lang w:val="el-GR"/>
            <w:rPrChange w:id="28199"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8200"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8201" w:author="Στάθης Καπ" w:date="2023-02-28T16:49:00Z">
        <w:r w:rsidR="00924047">
          <w:rPr>
            <w:lang w:val="el-GR"/>
          </w:rPr>
          <w:t xml:space="preserve">που επιλέχθηκαν </w:t>
        </w:r>
      </w:ins>
      <w:ins w:id="28202" w:author="Στάθης Καπ" w:date="2023-02-28T16:47:00Z">
        <w:r w:rsidR="00924047">
          <w:rPr>
            <w:lang w:val="el-GR"/>
          </w:rPr>
          <w:t>από τη</w:t>
        </w:r>
      </w:ins>
      <w:ins w:id="28203" w:author="Στάθης Καπ" w:date="2023-02-28T16:48:00Z">
        <w:r w:rsidR="00924047">
          <w:rPr>
            <w:lang w:val="el-GR"/>
          </w:rPr>
          <w:t>ν ιστοσελίδα</w:t>
        </w:r>
      </w:ins>
      <w:ins w:id="28204" w:author="Στάθης Καπ" w:date="2023-02-28T16:47:00Z">
        <w:r w:rsidR="00924047">
          <w:rPr>
            <w:lang w:val="el-GR"/>
          </w:rPr>
          <w:t xml:space="preserve"> </w:t>
        </w:r>
      </w:ins>
      <w:ins w:id="28205"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8206" w:author="Στάθης Καπ" w:date="2023-02-28T16:49:00Z">
        <w:r w:rsidR="00DE29AB">
          <w:rPr>
            <w:lang w:val="el-GR"/>
          </w:rPr>
          <w:t>.</w:t>
        </w:r>
        <w:r w:rsidR="00DE29AB" w:rsidRPr="00DE29AB">
          <w:rPr>
            <w:lang w:val="el-GR"/>
            <w:rPrChange w:id="28207" w:author="Στάθης Καπ" w:date="2023-02-28T16:50:00Z">
              <w:rPr/>
            </w:rPrChange>
          </w:rPr>
          <w:t xml:space="preserve"> </w:t>
        </w:r>
      </w:ins>
      <w:ins w:id="28208" w:author="Στάθης Καπ" w:date="2023-02-28T17:02:00Z">
        <w:r w:rsidR="00C13B11">
          <w:rPr>
            <w:lang w:val="el-GR"/>
          </w:rPr>
          <w:t xml:space="preserve"> Για την </w:t>
        </w:r>
      </w:ins>
      <w:ins w:id="28209" w:author="Στάθης Καπ" w:date="2023-02-28T17:04:00Z">
        <w:r w:rsidR="000266E3">
          <w:rPr>
            <w:lang w:val="el-GR"/>
          </w:rPr>
          <w:t>εύρεση</w:t>
        </w:r>
      </w:ins>
      <w:ins w:id="28210" w:author="Στάθης Καπ" w:date="2023-02-28T17:02:00Z">
        <w:r w:rsidR="00C13B11">
          <w:rPr>
            <w:lang w:val="el-GR"/>
          </w:rPr>
          <w:t xml:space="preserve"> των </w:t>
        </w:r>
      </w:ins>
      <w:ins w:id="28211" w:author="Στάθης Καπ" w:date="2023-03-07T01:11:00Z">
        <w:r>
          <w:rPr>
            <w:lang w:val="el-GR"/>
          </w:rPr>
          <w:t xml:space="preserve">αληθινών </w:t>
        </w:r>
      </w:ins>
      <w:ins w:id="28212" w:author="Στάθης Καπ" w:date="2023-02-28T17:02:00Z">
        <w:r w:rsidR="00C13B11">
          <w:rPr>
            <w:lang w:val="el-GR"/>
          </w:rPr>
          <w:t>διαδρομών μεταξύ των</w:t>
        </w:r>
      </w:ins>
      <w:ins w:id="28213" w:author="Στάθης Καπ" w:date="2023-03-07T01:11:00Z">
        <w:r>
          <w:rPr>
            <w:lang w:val="el-GR"/>
          </w:rPr>
          <w:t xml:space="preserve"> 158</w:t>
        </w:r>
      </w:ins>
      <w:ins w:id="28214" w:author="Στάθης Καπ" w:date="2023-02-28T17:02:00Z">
        <w:r w:rsidR="00C13B11">
          <w:rPr>
            <w:lang w:val="el-GR"/>
          </w:rPr>
          <w:t xml:space="preserve"> </w:t>
        </w:r>
      </w:ins>
      <w:ins w:id="28215" w:author="Στάθης Καπ" w:date="2023-03-04T17:12:00Z">
        <w:r w:rsidR="006F7881">
          <w:rPr>
            <w:lang w:val="el-GR"/>
          </w:rPr>
          <w:t>σημείων, με αμάξι,</w:t>
        </w:r>
      </w:ins>
      <w:ins w:id="28216"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8217" w:author="Στάθης Καπ" w:date="2023-03-07T02:53:00Z">
        <w:r w:rsidR="004B3C97">
          <w:rPr>
            <w:lang w:val="el-GR"/>
          </w:rPr>
          <w:t xml:space="preserve"> γραφική αναπα</w:t>
        </w:r>
      </w:ins>
      <w:ins w:id="28218"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8219" w:author="Στάθης Καπ" w:date="2023-03-07T02:55:00Z">
        <w:r w:rsidR="004B3C97" w:rsidRPr="004B3C97">
          <w:rPr>
            <w:lang w:val="el-GR"/>
            <w:rPrChange w:id="28220" w:author="Στάθης Καπ" w:date="2023-03-07T02:55:00Z">
              <w:rPr/>
            </w:rPrChange>
          </w:rPr>
          <w:t xml:space="preserve">. </w:t>
        </w:r>
      </w:ins>
      <w:ins w:id="28221"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8222"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8223" w:author="Στάθης Καπ" w:date="2023-03-07T02:53:00Z"/>
                <w:b/>
                <w:bCs/>
                <w:lang w:val="el-GR"/>
              </w:rPr>
            </w:pPr>
            <w:ins w:id="28224"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8225" w:author="Στάθης Καπ" w:date="2023-03-07T02:53:00Z"/>
                <w:b/>
                <w:bCs/>
                <w:lang w:val="el-GR"/>
              </w:rPr>
            </w:pPr>
            <w:ins w:id="28226"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8227" w:author="Στάθης Καπ" w:date="2023-03-07T02:53:00Z"/>
                <w:b/>
                <w:bCs/>
                <w:lang w:val="el-GR"/>
              </w:rPr>
            </w:pPr>
            <w:ins w:id="28228" w:author="Στάθης Καπ" w:date="2023-03-07T02:53:00Z">
              <w:r w:rsidRPr="002453A0">
                <w:rPr>
                  <w:b/>
                  <w:bCs/>
                  <w:lang w:val="el-GR"/>
                </w:rPr>
                <w:t>Πλήθος κόμβων</w:t>
              </w:r>
            </w:ins>
          </w:p>
        </w:tc>
      </w:tr>
      <w:tr w:rsidR="004B3C97" w14:paraId="17E3CFA7" w14:textId="77777777" w:rsidTr="002453A0">
        <w:trPr>
          <w:ins w:id="28229"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8230" w:author="Στάθης Καπ" w:date="2023-03-07T02:53:00Z"/>
                <w:lang w:val="el-GR"/>
              </w:rPr>
            </w:pPr>
            <w:ins w:id="28231"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8232" w:author="Στάθης Καπ" w:date="2023-03-07T02:53:00Z"/>
                <w:lang w:val="el-GR"/>
              </w:rPr>
            </w:pPr>
            <w:ins w:id="28233"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8234" w:author="Στάθης Καπ" w:date="2023-03-07T02:53:00Z"/>
                <w:lang w:val="el-GR"/>
              </w:rPr>
            </w:pPr>
            <w:ins w:id="28235" w:author="Στάθης Καπ" w:date="2023-03-07T02:53:00Z">
              <w:r>
                <w:rPr>
                  <w:lang w:val="el-GR"/>
                </w:rPr>
                <w:t>21</w:t>
              </w:r>
            </w:ins>
          </w:p>
        </w:tc>
      </w:tr>
      <w:tr w:rsidR="004B3C97" w14:paraId="5C2ED260" w14:textId="77777777" w:rsidTr="002453A0">
        <w:trPr>
          <w:ins w:id="28236" w:author="Στάθης Καπ" w:date="2023-03-07T02:53:00Z"/>
        </w:trPr>
        <w:tc>
          <w:tcPr>
            <w:tcW w:w="2942" w:type="dxa"/>
          </w:tcPr>
          <w:p w14:paraId="19A1F1F1" w14:textId="77777777" w:rsidR="004B3C97" w:rsidRPr="002453A0" w:rsidRDefault="004B3C97" w:rsidP="002453A0">
            <w:pPr>
              <w:keepNext/>
              <w:rPr>
                <w:ins w:id="28237" w:author="Στάθης Καπ" w:date="2023-03-07T02:53:00Z"/>
                <w:lang w:val="el-GR"/>
              </w:rPr>
            </w:pPr>
            <w:ins w:id="28238"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8239" w:author="Στάθης Καπ" w:date="2023-03-07T02:53:00Z"/>
                <w:lang w:val="el-GR"/>
              </w:rPr>
            </w:pPr>
            <w:ins w:id="28240" w:author="Στάθης Καπ" w:date="2023-03-07T02:53:00Z">
              <w:r>
                <w:rPr>
                  <w:lang w:val="el-GR"/>
                </w:rPr>
                <w:t>30-40</w:t>
              </w:r>
            </w:ins>
          </w:p>
        </w:tc>
        <w:tc>
          <w:tcPr>
            <w:tcW w:w="2943" w:type="dxa"/>
          </w:tcPr>
          <w:p w14:paraId="3B4188ED" w14:textId="77777777" w:rsidR="004B3C97" w:rsidRPr="002453A0" w:rsidRDefault="004B3C97" w:rsidP="002453A0">
            <w:pPr>
              <w:keepNext/>
              <w:rPr>
                <w:ins w:id="28241" w:author="Στάθης Καπ" w:date="2023-03-07T02:53:00Z"/>
                <w:lang w:val="el-GR"/>
              </w:rPr>
            </w:pPr>
            <w:ins w:id="28242" w:author="Στάθης Καπ" w:date="2023-03-07T02:53:00Z">
              <w:r>
                <w:rPr>
                  <w:lang w:val="el-GR"/>
                </w:rPr>
                <w:t>43</w:t>
              </w:r>
            </w:ins>
          </w:p>
        </w:tc>
      </w:tr>
      <w:tr w:rsidR="004B3C97" w14:paraId="36731EE4" w14:textId="77777777" w:rsidTr="002453A0">
        <w:trPr>
          <w:ins w:id="28243" w:author="Στάθης Καπ" w:date="2023-03-07T02:53:00Z"/>
        </w:trPr>
        <w:tc>
          <w:tcPr>
            <w:tcW w:w="2942" w:type="dxa"/>
          </w:tcPr>
          <w:p w14:paraId="0B498465" w14:textId="77777777" w:rsidR="004B3C97" w:rsidRPr="002453A0" w:rsidRDefault="004B3C97" w:rsidP="002453A0">
            <w:pPr>
              <w:keepNext/>
              <w:rPr>
                <w:ins w:id="28244" w:author="Στάθης Καπ" w:date="2023-03-07T02:53:00Z"/>
                <w:lang w:val="el-GR"/>
              </w:rPr>
            </w:pPr>
            <w:ins w:id="28245"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8246" w:author="Στάθης Καπ" w:date="2023-03-07T02:53:00Z"/>
                <w:lang w:val="el-GR"/>
              </w:rPr>
            </w:pPr>
            <w:ins w:id="28247" w:author="Στάθης Καπ" w:date="2023-03-07T02:53:00Z">
              <w:r>
                <w:rPr>
                  <w:lang w:val="el-GR"/>
                </w:rPr>
                <w:t>25-30</w:t>
              </w:r>
            </w:ins>
          </w:p>
        </w:tc>
        <w:tc>
          <w:tcPr>
            <w:tcW w:w="2943" w:type="dxa"/>
          </w:tcPr>
          <w:p w14:paraId="36069AF3" w14:textId="77777777" w:rsidR="004B3C97" w:rsidRPr="002453A0" w:rsidRDefault="004B3C97" w:rsidP="002453A0">
            <w:pPr>
              <w:keepNext/>
              <w:rPr>
                <w:ins w:id="28248" w:author="Στάθης Καπ" w:date="2023-03-07T02:53:00Z"/>
                <w:lang w:val="el-GR"/>
              </w:rPr>
            </w:pPr>
            <w:ins w:id="28249" w:author="Στάθης Καπ" w:date="2023-03-07T02:53:00Z">
              <w:r>
                <w:rPr>
                  <w:lang w:val="el-GR"/>
                </w:rPr>
                <w:t>33</w:t>
              </w:r>
            </w:ins>
          </w:p>
        </w:tc>
      </w:tr>
      <w:tr w:rsidR="004B3C97" w14:paraId="0B27A2AD" w14:textId="77777777" w:rsidTr="002453A0">
        <w:trPr>
          <w:ins w:id="28250" w:author="Στάθης Καπ" w:date="2023-03-07T02:53:00Z"/>
        </w:trPr>
        <w:tc>
          <w:tcPr>
            <w:tcW w:w="2942" w:type="dxa"/>
          </w:tcPr>
          <w:p w14:paraId="7974D6A8" w14:textId="77777777" w:rsidR="004B3C97" w:rsidRPr="002453A0" w:rsidRDefault="004B3C97" w:rsidP="002453A0">
            <w:pPr>
              <w:keepNext/>
              <w:rPr>
                <w:ins w:id="28251" w:author="Στάθης Καπ" w:date="2023-03-07T02:53:00Z"/>
                <w:lang w:val="el-GR"/>
              </w:rPr>
            </w:pPr>
            <w:ins w:id="28252"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8253" w:author="Στάθης Καπ" w:date="2023-03-07T02:53:00Z"/>
                <w:lang w:val="el-GR"/>
              </w:rPr>
            </w:pPr>
            <w:ins w:id="28254" w:author="Στάθης Καπ" w:date="2023-03-07T02:53:00Z">
              <w:r>
                <w:rPr>
                  <w:lang w:val="el-GR"/>
                </w:rPr>
                <w:t>20-25</w:t>
              </w:r>
            </w:ins>
          </w:p>
        </w:tc>
        <w:tc>
          <w:tcPr>
            <w:tcW w:w="2943" w:type="dxa"/>
          </w:tcPr>
          <w:p w14:paraId="6D059B67" w14:textId="77777777" w:rsidR="004B3C97" w:rsidRPr="002453A0" w:rsidRDefault="004B3C97" w:rsidP="002453A0">
            <w:pPr>
              <w:keepNext/>
              <w:rPr>
                <w:ins w:id="28255" w:author="Στάθης Καπ" w:date="2023-03-07T02:53:00Z"/>
                <w:lang w:val="el-GR"/>
              </w:rPr>
            </w:pPr>
            <w:ins w:id="28256" w:author="Στάθης Καπ" w:date="2023-03-07T02:53:00Z">
              <w:r>
                <w:rPr>
                  <w:lang w:val="el-GR"/>
                </w:rPr>
                <w:t>4</w:t>
              </w:r>
            </w:ins>
          </w:p>
        </w:tc>
      </w:tr>
      <w:tr w:rsidR="004B3C97" w14:paraId="2317BB47" w14:textId="77777777" w:rsidTr="002453A0">
        <w:trPr>
          <w:ins w:id="28257" w:author="Στάθης Καπ" w:date="2023-03-07T02:53:00Z"/>
        </w:trPr>
        <w:tc>
          <w:tcPr>
            <w:tcW w:w="2942" w:type="dxa"/>
          </w:tcPr>
          <w:p w14:paraId="0A987BD3" w14:textId="77777777" w:rsidR="004B3C97" w:rsidRPr="002453A0" w:rsidRDefault="004B3C97" w:rsidP="002453A0">
            <w:pPr>
              <w:keepNext/>
              <w:rPr>
                <w:ins w:id="28258" w:author="Στάθης Καπ" w:date="2023-03-07T02:53:00Z"/>
                <w:lang w:val="el-GR"/>
              </w:rPr>
            </w:pPr>
            <w:ins w:id="28259"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8260" w:author="Στάθης Καπ" w:date="2023-03-07T02:53:00Z"/>
                <w:lang w:val="el-GR"/>
              </w:rPr>
            </w:pPr>
            <w:ins w:id="28261" w:author="Στάθης Καπ" w:date="2023-03-07T02:53:00Z">
              <w:r>
                <w:rPr>
                  <w:lang w:val="el-GR"/>
                </w:rPr>
                <w:t>15-20</w:t>
              </w:r>
            </w:ins>
          </w:p>
        </w:tc>
        <w:tc>
          <w:tcPr>
            <w:tcW w:w="2943" w:type="dxa"/>
          </w:tcPr>
          <w:p w14:paraId="3A4924DB" w14:textId="77777777" w:rsidR="004B3C97" w:rsidRPr="002453A0" w:rsidRDefault="004B3C97" w:rsidP="002453A0">
            <w:pPr>
              <w:keepNext/>
              <w:rPr>
                <w:ins w:id="28262" w:author="Στάθης Καπ" w:date="2023-03-07T02:53:00Z"/>
                <w:lang w:val="el-GR"/>
              </w:rPr>
            </w:pPr>
            <w:ins w:id="28263" w:author="Στάθης Καπ" w:date="2023-03-07T02:53:00Z">
              <w:r>
                <w:rPr>
                  <w:lang w:val="el-GR"/>
                </w:rPr>
                <w:t>5</w:t>
              </w:r>
            </w:ins>
          </w:p>
        </w:tc>
      </w:tr>
      <w:tr w:rsidR="004B3C97" w14:paraId="17EB55AE" w14:textId="77777777" w:rsidTr="002453A0">
        <w:trPr>
          <w:ins w:id="28264" w:author="Στάθης Καπ" w:date="2023-03-07T02:53:00Z"/>
        </w:trPr>
        <w:tc>
          <w:tcPr>
            <w:tcW w:w="2942" w:type="dxa"/>
          </w:tcPr>
          <w:p w14:paraId="607864D6" w14:textId="77777777" w:rsidR="004B3C97" w:rsidRPr="002453A0" w:rsidRDefault="004B3C97" w:rsidP="002453A0">
            <w:pPr>
              <w:keepNext/>
              <w:rPr>
                <w:ins w:id="28265" w:author="Στάθης Καπ" w:date="2023-03-07T02:53:00Z"/>
                <w:lang w:val="el-GR"/>
              </w:rPr>
            </w:pPr>
            <w:ins w:id="28266"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8267" w:author="Στάθης Καπ" w:date="2023-03-07T02:53:00Z"/>
                <w:lang w:val="el-GR"/>
              </w:rPr>
            </w:pPr>
            <w:ins w:id="28268" w:author="Στάθης Καπ" w:date="2023-03-07T02:53:00Z">
              <w:r>
                <w:rPr>
                  <w:lang w:val="el-GR"/>
                </w:rPr>
                <w:t>10-15</w:t>
              </w:r>
            </w:ins>
          </w:p>
        </w:tc>
        <w:tc>
          <w:tcPr>
            <w:tcW w:w="2943" w:type="dxa"/>
          </w:tcPr>
          <w:p w14:paraId="66D86D70" w14:textId="77777777" w:rsidR="004B3C97" w:rsidRPr="002453A0" w:rsidRDefault="004B3C97" w:rsidP="002453A0">
            <w:pPr>
              <w:keepNext/>
              <w:rPr>
                <w:ins w:id="28269" w:author="Στάθης Καπ" w:date="2023-03-07T02:53:00Z"/>
                <w:lang w:val="el-GR"/>
              </w:rPr>
            </w:pPr>
            <w:ins w:id="28270" w:author="Στάθης Καπ" w:date="2023-03-07T02:53:00Z">
              <w:r>
                <w:rPr>
                  <w:lang w:val="el-GR"/>
                </w:rPr>
                <w:t>9</w:t>
              </w:r>
            </w:ins>
          </w:p>
        </w:tc>
      </w:tr>
      <w:tr w:rsidR="004B3C97" w14:paraId="31F8D4B1" w14:textId="77777777" w:rsidTr="002453A0">
        <w:trPr>
          <w:ins w:id="28271" w:author="Στάθης Καπ" w:date="2023-03-07T02:53:00Z"/>
        </w:trPr>
        <w:tc>
          <w:tcPr>
            <w:tcW w:w="2942" w:type="dxa"/>
          </w:tcPr>
          <w:p w14:paraId="3A42AE95" w14:textId="77777777" w:rsidR="004B3C97" w:rsidRPr="00314018" w:rsidRDefault="004B3C97" w:rsidP="002453A0">
            <w:pPr>
              <w:keepNext/>
              <w:rPr>
                <w:ins w:id="28272" w:author="Στάθης Καπ" w:date="2023-03-07T02:53:00Z"/>
              </w:rPr>
            </w:pPr>
            <w:ins w:id="28273"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8274" w:author="Στάθης Καπ" w:date="2023-03-07T02:53:00Z"/>
                <w:lang w:val="el-GR"/>
              </w:rPr>
            </w:pPr>
            <w:ins w:id="28275" w:author="Στάθης Καπ" w:date="2023-03-07T02:53:00Z">
              <w:r>
                <w:rPr>
                  <w:lang w:val="el-GR"/>
                </w:rPr>
                <w:t>5-10</w:t>
              </w:r>
            </w:ins>
          </w:p>
        </w:tc>
        <w:tc>
          <w:tcPr>
            <w:tcW w:w="2943" w:type="dxa"/>
          </w:tcPr>
          <w:p w14:paraId="77953400" w14:textId="77777777" w:rsidR="004B3C97" w:rsidRPr="002453A0" w:rsidRDefault="004B3C97" w:rsidP="002453A0">
            <w:pPr>
              <w:keepNext/>
              <w:rPr>
                <w:ins w:id="28276" w:author="Στάθης Καπ" w:date="2023-03-07T02:53:00Z"/>
                <w:lang w:val="el-GR"/>
              </w:rPr>
            </w:pPr>
            <w:ins w:id="28277" w:author="Στάθης Καπ" w:date="2023-03-07T02:53:00Z">
              <w:r>
                <w:rPr>
                  <w:lang w:val="el-GR"/>
                </w:rPr>
                <w:t>42</w:t>
              </w:r>
            </w:ins>
          </w:p>
        </w:tc>
      </w:tr>
      <w:tr w:rsidR="004B3C97" w14:paraId="34C963D8" w14:textId="77777777" w:rsidTr="002453A0">
        <w:trPr>
          <w:ins w:id="28278" w:author="Στάθης Καπ" w:date="2023-03-07T02:53:00Z"/>
        </w:trPr>
        <w:tc>
          <w:tcPr>
            <w:tcW w:w="2942" w:type="dxa"/>
          </w:tcPr>
          <w:p w14:paraId="32046B56" w14:textId="77777777" w:rsidR="004B3C97" w:rsidRPr="00314018" w:rsidRDefault="004B3C97" w:rsidP="002453A0">
            <w:pPr>
              <w:keepNext/>
              <w:rPr>
                <w:ins w:id="28279" w:author="Στάθης Καπ" w:date="2023-03-07T02:53:00Z"/>
                <w:lang w:val="el-GR"/>
              </w:rPr>
            </w:pPr>
            <w:ins w:id="28280"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8281" w:author="Στάθης Καπ" w:date="2023-03-07T02:53:00Z"/>
                <w:lang w:val="el-GR"/>
              </w:rPr>
            </w:pPr>
            <w:ins w:id="28282" w:author="Στάθης Καπ" w:date="2023-03-07T02:53:00Z">
              <w:r>
                <w:rPr>
                  <w:lang w:val="el-GR"/>
                </w:rPr>
                <w:t>0-0</w:t>
              </w:r>
            </w:ins>
          </w:p>
        </w:tc>
        <w:tc>
          <w:tcPr>
            <w:tcW w:w="2943" w:type="dxa"/>
          </w:tcPr>
          <w:p w14:paraId="1E7976A5" w14:textId="77777777" w:rsidR="004B3C97" w:rsidRPr="002453A0" w:rsidRDefault="004B3C97" w:rsidP="002453A0">
            <w:pPr>
              <w:keepNext/>
              <w:rPr>
                <w:ins w:id="28283" w:author="Στάθης Καπ" w:date="2023-03-07T02:53:00Z"/>
                <w:lang w:val="el-GR"/>
              </w:rPr>
            </w:pPr>
            <w:ins w:id="28284" w:author="Στάθης Καπ" w:date="2023-03-07T02:53:00Z">
              <w:r>
                <w:rPr>
                  <w:lang w:val="el-GR"/>
                </w:rPr>
                <w:t>1</w:t>
              </w:r>
            </w:ins>
          </w:p>
        </w:tc>
      </w:tr>
    </w:tbl>
    <w:p w14:paraId="2C34FB24" w14:textId="370A0017" w:rsidR="00C52B6B" w:rsidDel="00314018" w:rsidRDefault="004B3C97">
      <w:pPr>
        <w:keepNext/>
        <w:rPr>
          <w:del w:id="28285" w:author="Στάθης Καπ" w:date="2023-02-26T09:06:00Z"/>
          <w:lang w:val="el-GR"/>
        </w:rPr>
      </w:pPr>
      <w:ins w:id="28286" w:author="Στάθης Καπ" w:date="2023-03-07T02:55:00Z">
        <w:r>
          <w:rPr>
            <w:lang w:val="el-GR"/>
          </w:rPr>
          <w:br/>
        </w:r>
      </w:ins>
      <w:del w:id="28287" w:author="Στάθης Καπ" w:date="2023-02-26T09:06:00Z">
        <w:r w:rsidR="00C52B6B" w:rsidRPr="00924047" w:rsidDel="009B47BA">
          <w:rPr>
            <w:lang w:val="el-GR"/>
            <w:rPrChange w:id="28288" w:author="Στάθης Καπ" w:date="2023-02-28T16:47:00Z">
              <w:rPr/>
            </w:rPrChange>
          </w:rPr>
          <w:br w:type="page"/>
        </w:r>
      </w:del>
    </w:p>
    <w:p w14:paraId="24CD0231" w14:textId="3390B3DD" w:rsidR="00047198" w:rsidDel="00747DED" w:rsidRDefault="00630321">
      <w:pPr>
        <w:keepNext/>
        <w:rPr>
          <w:del w:id="28289" w:author="Στάθης Καπ" w:date="2023-02-27T23:39:00Z"/>
        </w:rPr>
      </w:pPr>
      <w:del w:id="28290" w:author="Στάθης Καπ" w:date="2023-02-27T23:39:00Z">
        <w:r w:rsidDel="00DF707A">
          <w:delText>Instance</w:delText>
        </w:r>
        <w:r w:rsidRPr="00924047" w:rsidDel="00DF707A">
          <w:rPr>
            <w:lang w:val="el-GR"/>
            <w:rPrChange w:id="28291" w:author="Στάθης Καπ" w:date="2023-02-28T16:47:00Z">
              <w:rPr/>
            </w:rPrChange>
          </w:rPr>
          <w:delText xml:space="preserve"> </w:delText>
        </w:r>
        <w:r w:rsidDel="00DF707A">
          <w:delText>pr</w:delText>
        </w:r>
        <w:r w:rsidRPr="00924047" w:rsidDel="00DF707A">
          <w:rPr>
            <w:lang w:val="el-GR"/>
            <w:rPrChange w:id="28292" w:author="Στάθης Καπ" w:date="2023-02-28T16:47:00Z">
              <w:rPr/>
            </w:rPrChange>
          </w:rPr>
          <w:delText>1</w:delText>
        </w:r>
        <w:r w:rsidR="00C02E44" w:rsidRPr="00924047" w:rsidDel="00DF707A">
          <w:rPr>
            <w:lang w:val="el-GR"/>
            <w:rPrChange w:id="28293" w:author="Στάθης Καπ" w:date="2023-02-28T16:47:00Z">
              <w:rPr/>
            </w:rPrChange>
          </w:rPr>
          <w:delText>0</w:delText>
        </w:r>
      </w:del>
    </w:p>
    <w:p w14:paraId="3F81531D" w14:textId="3EEAD8B1" w:rsidR="00A30B23" w:rsidRPr="00924047" w:rsidDel="0039001D" w:rsidRDefault="00755074">
      <w:pPr>
        <w:keepNext/>
        <w:rPr>
          <w:del w:id="28294" w:author="Στάθης Καπ" w:date="2023-02-27T03:14:00Z"/>
          <w:lang w:val="el-GR"/>
          <w:rPrChange w:id="28295" w:author="Στάθης Καπ" w:date="2023-02-28T16:47:00Z">
            <w:rPr>
              <w:del w:id="28296" w:author="Στάθης Καπ" w:date="2023-02-27T03:14:00Z"/>
            </w:rPr>
          </w:rPrChange>
        </w:rPr>
        <w:pPrChange w:id="28297" w:author="Στάθης Καπ" w:date="2023-03-07T02:53:00Z">
          <w:pPr/>
        </w:pPrChange>
      </w:pPr>
      <w:ins w:id="28298" w:author="Στάθης Καπ" w:date="2023-03-06T19:37:00Z">
        <w:r>
          <w:rPr>
            <w:lang w:val="el-GR"/>
          </w:rPr>
          <w:t xml:space="preserve">Το κάθε εύρος κέρδους αντιστοιχίστηκε τυχαία σε </w:t>
        </w:r>
      </w:ins>
      <w:ins w:id="28299"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8300" w:author="Στάθης Καπ" w:date="2023-03-07T03:21:00Z">
        <w:r w:rsidR="009E5B7B">
          <w:rPr>
            <w:lang w:val="el-GR"/>
          </w:rPr>
          <w:br/>
        </w:r>
      </w:ins>
      <w:ins w:id="28301" w:author="Στάθης Καπ" w:date="2023-03-06T19:41:00Z">
        <w:r>
          <w:rPr>
            <w:lang w:val="el-GR"/>
          </w:rPr>
          <w:t>Στη συνέχεια κατασκευάστηκαν τα εξής 10 χρονικά παράθυρα:</w:t>
        </w:r>
      </w:ins>
      <w:del w:id="28302"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8303" w:author="Στάθης Καπ" w:date="2023-02-27T03:13:00Z"/>
          <w:lang w:val="el-GR"/>
          <w:rPrChange w:id="28304" w:author="Στάθης Καπ" w:date="2023-02-24T06:21:00Z">
            <w:rPr>
              <w:del w:id="28305" w:author="Στάθης Καπ" w:date="2023-02-27T03:13:00Z"/>
            </w:rPr>
          </w:rPrChange>
        </w:rPr>
      </w:pPr>
      <w:del w:id="28306" w:author="Στάθης Καπ" w:date="2023-02-27T03:13:00Z">
        <w:r w:rsidDel="0039001D">
          <w:delText>Figure</w:delText>
        </w:r>
        <w:r w:rsidRPr="00C75DED" w:rsidDel="0039001D">
          <w:rPr>
            <w:sz w:val="18"/>
            <w:lang w:val="el-GR"/>
            <w:rPrChange w:id="28307" w:author="Στάθης Καπ" w:date="2023-02-24T06:19:00Z">
              <w:rPr>
                <w:sz w:val="18"/>
              </w:rPr>
            </w:rPrChange>
          </w:rPr>
          <w:delText xml:space="preserve"> </w:delText>
        </w:r>
        <w:r w:rsidDel="0039001D">
          <w:rPr>
            <w:sz w:val="18"/>
          </w:rPr>
          <w:fldChar w:fldCharType="begin"/>
        </w:r>
        <w:r w:rsidRPr="00C75DED" w:rsidDel="0039001D">
          <w:rPr>
            <w:sz w:val="18"/>
            <w:lang w:val="el-GR"/>
            <w:rPrChange w:id="28308" w:author="Στάθης Καπ" w:date="2023-02-24T06:19:00Z">
              <w:rPr>
                <w:sz w:val="18"/>
              </w:rPr>
            </w:rPrChange>
          </w:rPr>
          <w:delInstrText xml:space="preserve"> </w:delInstrText>
        </w:r>
        <w:r w:rsidDel="0039001D">
          <w:delInstrText>SEQ</w:delInstrText>
        </w:r>
        <w:r w:rsidRPr="00C75DED" w:rsidDel="0039001D">
          <w:rPr>
            <w:sz w:val="18"/>
            <w:lang w:val="el-GR"/>
            <w:rPrChange w:id="28309" w:author="Στάθης Καπ" w:date="2023-02-24T06:19:00Z">
              <w:rPr>
                <w:sz w:val="18"/>
              </w:rPr>
            </w:rPrChange>
          </w:rPr>
          <w:delInstrText xml:space="preserve"> </w:delInstrText>
        </w:r>
        <w:r w:rsidDel="0039001D">
          <w:delInstrText>Figure</w:delInstrText>
        </w:r>
        <w:r w:rsidRPr="00C75DED" w:rsidDel="0039001D">
          <w:rPr>
            <w:sz w:val="18"/>
            <w:lang w:val="el-GR"/>
            <w:rPrChange w:id="28310" w:author="Στάθης Καπ" w:date="2023-02-24T06:19:00Z">
              <w:rPr>
                <w:sz w:val="18"/>
              </w:rPr>
            </w:rPrChange>
          </w:rPr>
          <w:delInstrText xml:space="preserve"> \* </w:delInstrText>
        </w:r>
        <w:r w:rsidDel="0039001D">
          <w:delInstrText>ARABIC</w:delInstrText>
        </w:r>
        <w:r w:rsidRPr="00C75DED" w:rsidDel="0039001D">
          <w:rPr>
            <w:sz w:val="18"/>
            <w:lang w:val="el-GR"/>
            <w:rPrChange w:id="28311" w:author="Στάθης Καπ" w:date="2023-02-24T06:19:00Z">
              <w:rPr>
                <w:sz w:val="18"/>
              </w:rPr>
            </w:rPrChange>
          </w:rPr>
          <w:delInstrText xml:space="preserve"> </w:delInstrText>
        </w:r>
        <w:r w:rsidDel="0039001D">
          <w:rPr>
            <w:sz w:val="18"/>
          </w:rPr>
          <w:fldChar w:fldCharType="separate"/>
        </w:r>
        <w:r w:rsidR="00FF4567" w:rsidRPr="00FF4567" w:rsidDel="0039001D">
          <w:rPr>
            <w:noProof/>
            <w:sz w:val="18"/>
            <w:lang w:val="el-GR"/>
            <w:rPrChange w:id="28312" w:author="Στάθης Καπ" w:date="2023-02-24T06:23:00Z">
              <w:rPr>
                <w:noProof/>
                <w:sz w:val="18"/>
              </w:rPr>
            </w:rPrChange>
          </w:rPr>
          <w:delText>1</w:delText>
        </w:r>
        <w:r w:rsidDel="0039001D">
          <w:rPr>
            <w:sz w:val="18"/>
          </w:rPr>
          <w:fldChar w:fldCharType="end"/>
        </w:r>
        <w:r w:rsidRPr="00C75DED" w:rsidDel="0039001D">
          <w:rPr>
            <w:sz w:val="18"/>
            <w:lang w:val="el-GR"/>
            <w:rPrChange w:id="28313" w:author="Στάθης Καπ" w:date="2023-02-24T06:19:00Z">
              <w:rPr>
                <w:sz w:val="18"/>
              </w:rPr>
            </w:rPrChange>
          </w:rPr>
          <w:delText xml:space="preserve">: </w:delText>
        </w:r>
        <w:bookmarkStart w:id="28314"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sz w:val="18"/>
            <w:lang w:val="el-GR"/>
            <w:rPrChange w:id="28315" w:author="Στάθης Καπ" w:date="2023-02-24T06:21:00Z">
              <w:rPr>
                <w:sz w:val="18"/>
              </w:rPr>
            </w:rPrChange>
          </w:rPr>
          <w:delText xml:space="preserve"> = 1</w:delText>
        </w:r>
      </w:del>
    </w:p>
    <w:bookmarkEnd w:id="28314"/>
    <w:p w14:paraId="25BAA18A" w14:textId="54234E47" w:rsidR="00A30B23" w:rsidRPr="00FF4567" w:rsidDel="001853AC" w:rsidRDefault="00A30B23">
      <w:pPr>
        <w:keepNext/>
        <w:rPr>
          <w:del w:id="28316" w:author="Στάθης Καπ" w:date="2023-03-06T19:52:00Z"/>
          <w:lang w:val="el-GR"/>
          <w:rPrChange w:id="28317" w:author="Στάθης Καπ" w:date="2023-02-24T06:23:00Z">
            <w:rPr>
              <w:del w:id="28318" w:author="Στάθης Καπ" w:date="2023-03-06T19:52:00Z"/>
            </w:rPr>
          </w:rPrChange>
        </w:rPr>
        <w:pPrChange w:id="28319" w:author="Στάθης Καπ" w:date="2023-03-07T02:53:00Z">
          <w:pPr/>
        </w:pPrChange>
      </w:pPr>
    </w:p>
    <w:p w14:paraId="36DD0FA7" w14:textId="2FCBBB34" w:rsidR="001853AC" w:rsidRDefault="001853AC" w:rsidP="004B3C97">
      <w:pPr>
        <w:keepNext/>
        <w:rPr>
          <w:ins w:id="28320"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8321"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8322">
          <w:tblGrid>
            <w:gridCol w:w="5"/>
            <w:gridCol w:w="966"/>
            <w:gridCol w:w="177"/>
            <w:gridCol w:w="781"/>
            <w:gridCol w:w="368"/>
          </w:tblGrid>
        </w:tblGridChange>
      </w:tblGrid>
      <w:tr w:rsidR="00786D8A" w14:paraId="6A94A8E7" w14:textId="77777777" w:rsidTr="007741D0">
        <w:trPr>
          <w:trHeight w:val="272"/>
          <w:ins w:id="28323" w:author="Στάθης Καπ" w:date="2023-03-06T19:54:00Z"/>
          <w:trPrChange w:id="28324" w:author="Στάθης Καπ" w:date="2023-03-13T03:32:00Z">
            <w:trPr>
              <w:trHeight w:val="272"/>
            </w:trPr>
          </w:trPrChange>
        </w:trPr>
        <w:tc>
          <w:tcPr>
            <w:tcW w:w="1730" w:type="dxa"/>
            <w:tcBorders>
              <w:bottom w:val="single" w:sz="4" w:space="0" w:color="auto"/>
            </w:tcBorders>
            <w:tcPrChange w:id="28325" w:author="Στάθης Καπ" w:date="2023-03-13T03:32:00Z">
              <w:tcPr>
                <w:tcW w:w="0" w:type="auto"/>
                <w:gridSpan w:val="3"/>
              </w:tcPr>
            </w:tcPrChange>
          </w:tcPr>
          <w:p w14:paraId="5549CE56" w14:textId="45E8FAFC" w:rsidR="001853AC" w:rsidRPr="007741D0" w:rsidRDefault="007741D0" w:rsidP="007866A8">
            <w:pPr>
              <w:keepNext/>
              <w:rPr>
                <w:ins w:id="28326" w:author="Στάθης Καπ" w:date="2023-03-06T19:54:00Z"/>
                <w:b/>
                <w:bCs/>
                <w:noProof/>
                <w:lang w:val="el-GR"/>
                <w:rPrChange w:id="28327" w:author="Στάθης Καπ" w:date="2023-03-13T03:32:00Z">
                  <w:rPr>
                    <w:ins w:id="28328" w:author="Στάθης Καπ" w:date="2023-03-06T19:54:00Z"/>
                    <w:noProof/>
                    <w:lang w:val="el-GR"/>
                  </w:rPr>
                </w:rPrChange>
              </w:rPr>
            </w:pPr>
            <w:ins w:id="28329" w:author="Στάθης Καπ" w:date="2023-03-13T03:32:00Z">
              <w:r>
                <w:rPr>
                  <w:b/>
                  <w:bCs/>
                  <w:noProof/>
                  <w:lang w:val="el-GR"/>
                </w:rPr>
                <w:t>Ώρα ανοίγματος</w:t>
              </w:r>
            </w:ins>
          </w:p>
        </w:tc>
        <w:tc>
          <w:tcPr>
            <w:tcW w:w="1559" w:type="dxa"/>
            <w:tcBorders>
              <w:left w:val="nil"/>
              <w:bottom w:val="single" w:sz="4" w:space="0" w:color="auto"/>
            </w:tcBorders>
            <w:tcPrChange w:id="28330"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8331" w:author="Στάθης Καπ" w:date="2023-03-06T19:54:00Z"/>
                <w:b/>
                <w:bCs/>
                <w:noProof/>
                <w:rPrChange w:id="28332" w:author="Στάθης Καπ" w:date="2023-03-13T03:49:00Z">
                  <w:rPr>
                    <w:ins w:id="28333" w:author="Στάθης Καπ" w:date="2023-03-06T19:54:00Z"/>
                    <w:noProof/>
                    <w:lang w:val="el-GR"/>
                  </w:rPr>
                </w:rPrChange>
              </w:rPr>
            </w:pPr>
            <w:ins w:id="28334" w:author="Στάθης Καπ" w:date="2023-03-13T03:32:00Z">
              <w:r>
                <w:rPr>
                  <w:b/>
                  <w:bCs/>
                  <w:noProof/>
                  <w:lang w:val="el-GR"/>
                </w:rPr>
                <w:t>Ώρα κλεισίματος</w:t>
              </w:r>
            </w:ins>
          </w:p>
        </w:tc>
      </w:tr>
      <w:tr w:rsidR="00786D8A" w14:paraId="6445AD32" w14:textId="77777777" w:rsidTr="007741D0">
        <w:tblPrEx>
          <w:tblPrExChange w:id="28335" w:author="Στάθης Καπ" w:date="2023-03-13T03:32:00Z">
            <w:tblPrEx>
              <w:tblW w:w="0" w:type="auto"/>
              <w:tblInd w:w="113" w:type="dxa"/>
            </w:tblPrEx>
          </w:tblPrExChange>
        </w:tblPrEx>
        <w:trPr>
          <w:trHeight w:val="272"/>
          <w:ins w:id="28336" w:author="Στάθης Καπ" w:date="2023-03-06T19:57:00Z"/>
          <w:trPrChange w:id="28337" w:author="Στάθης Καπ" w:date="2023-03-13T03:32:00Z">
            <w:trPr>
              <w:gridBefore w:val="1"/>
              <w:gridAfter w:val="0"/>
              <w:trHeight w:val="272"/>
            </w:trPr>
          </w:trPrChange>
        </w:trPr>
        <w:tc>
          <w:tcPr>
            <w:tcW w:w="1730" w:type="dxa"/>
            <w:tcBorders>
              <w:top w:val="single" w:sz="4" w:space="0" w:color="auto"/>
            </w:tcBorders>
            <w:tcPrChange w:id="28338"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8339" w:author="Στάθης Καπ" w:date="2023-03-06T19:57:00Z"/>
                <w:noProof/>
                <w:rPrChange w:id="28340" w:author="Στάθης Καπ" w:date="2023-03-06T20:00:00Z">
                  <w:rPr>
                    <w:ins w:id="28341" w:author="Στάθης Καπ" w:date="2023-03-06T19:57:00Z"/>
                    <w:b/>
                    <w:bCs/>
                    <w:noProof/>
                  </w:rPr>
                </w:rPrChange>
              </w:rPr>
            </w:pPr>
            <w:ins w:id="28342" w:author="Στάθης Καπ" w:date="2023-03-06T20:00:00Z">
              <w:r>
                <w:rPr>
                  <w:noProof/>
                </w:rPr>
                <w:t>0</w:t>
              </w:r>
            </w:ins>
          </w:p>
        </w:tc>
        <w:tc>
          <w:tcPr>
            <w:tcW w:w="1559" w:type="dxa"/>
            <w:tcBorders>
              <w:top w:val="single" w:sz="4" w:space="0" w:color="auto"/>
              <w:left w:val="nil"/>
            </w:tcBorders>
            <w:tcPrChange w:id="28343"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8344" w:author="Στάθης Καπ" w:date="2023-03-06T19:57:00Z"/>
                <w:noProof/>
                <w:rPrChange w:id="28345" w:author="Στάθης Καπ" w:date="2023-03-06T20:00:00Z">
                  <w:rPr>
                    <w:ins w:id="28346" w:author="Στάθης Καπ" w:date="2023-03-06T19:57:00Z"/>
                    <w:b/>
                    <w:bCs/>
                    <w:noProof/>
                  </w:rPr>
                </w:rPrChange>
              </w:rPr>
            </w:pPr>
            <w:ins w:id="28347" w:author="Στάθης Καπ" w:date="2023-03-06T20:01:00Z">
              <w:r>
                <w:rPr>
                  <w:noProof/>
                </w:rPr>
                <w:t>180</w:t>
              </w:r>
            </w:ins>
          </w:p>
        </w:tc>
      </w:tr>
      <w:tr w:rsidR="001853AC" w14:paraId="6A6E0B77" w14:textId="77777777" w:rsidTr="007741D0">
        <w:trPr>
          <w:trHeight w:val="272"/>
          <w:ins w:id="28348" w:author="Στάθης Καπ" w:date="2023-03-06T20:00:00Z"/>
          <w:trPrChange w:id="28349" w:author="Στάθης Καπ" w:date="2023-03-13T03:32:00Z">
            <w:trPr>
              <w:trHeight w:val="272"/>
            </w:trPr>
          </w:trPrChange>
        </w:trPr>
        <w:tc>
          <w:tcPr>
            <w:tcW w:w="1730" w:type="dxa"/>
            <w:tcPrChange w:id="28350"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8351" w:author="Στάθης Καπ" w:date="2023-03-06T20:00:00Z"/>
                <w:noProof/>
                <w:rPrChange w:id="28352" w:author="Στάθης Καπ" w:date="2023-03-06T20:00:00Z">
                  <w:rPr>
                    <w:ins w:id="28353" w:author="Στάθης Καπ" w:date="2023-03-06T20:00:00Z"/>
                    <w:b/>
                    <w:bCs/>
                    <w:noProof/>
                  </w:rPr>
                </w:rPrChange>
              </w:rPr>
            </w:pPr>
            <w:ins w:id="28354" w:author="Στάθης Καπ" w:date="2023-03-06T20:01:00Z">
              <w:r>
                <w:rPr>
                  <w:noProof/>
                </w:rPr>
                <w:t>0</w:t>
              </w:r>
            </w:ins>
          </w:p>
        </w:tc>
        <w:tc>
          <w:tcPr>
            <w:tcW w:w="1559" w:type="dxa"/>
            <w:tcBorders>
              <w:left w:val="nil"/>
            </w:tcBorders>
            <w:tcPrChange w:id="28355"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8356" w:author="Στάθης Καπ" w:date="2023-03-06T20:00:00Z"/>
                <w:noProof/>
                <w:rPrChange w:id="28357" w:author="Στάθης Καπ" w:date="2023-03-06T20:00:00Z">
                  <w:rPr>
                    <w:ins w:id="28358" w:author="Στάθης Καπ" w:date="2023-03-06T20:00:00Z"/>
                    <w:b/>
                    <w:bCs/>
                    <w:noProof/>
                  </w:rPr>
                </w:rPrChange>
              </w:rPr>
            </w:pPr>
            <w:ins w:id="28359" w:author="Στάθης Καπ" w:date="2023-03-06T20:01:00Z">
              <w:r>
                <w:rPr>
                  <w:noProof/>
                </w:rPr>
                <w:t>360</w:t>
              </w:r>
            </w:ins>
          </w:p>
        </w:tc>
      </w:tr>
      <w:tr w:rsidR="001853AC" w14:paraId="7586FB49" w14:textId="77777777" w:rsidTr="007741D0">
        <w:trPr>
          <w:trHeight w:val="272"/>
          <w:ins w:id="28360" w:author="Στάθης Καπ" w:date="2023-03-06T20:00:00Z"/>
          <w:trPrChange w:id="28361" w:author="Στάθης Καπ" w:date="2023-03-13T03:32:00Z">
            <w:trPr>
              <w:trHeight w:val="272"/>
            </w:trPr>
          </w:trPrChange>
        </w:trPr>
        <w:tc>
          <w:tcPr>
            <w:tcW w:w="1730" w:type="dxa"/>
            <w:tcPrChange w:id="28362"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8363" w:author="Στάθης Καπ" w:date="2023-03-06T20:00:00Z"/>
                <w:noProof/>
                <w:rPrChange w:id="28364" w:author="Στάθης Καπ" w:date="2023-03-06T20:00:00Z">
                  <w:rPr>
                    <w:ins w:id="28365" w:author="Στάθης Καπ" w:date="2023-03-06T20:00:00Z"/>
                    <w:b/>
                    <w:bCs/>
                    <w:noProof/>
                  </w:rPr>
                </w:rPrChange>
              </w:rPr>
            </w:pPr>
            <w:ins w:id="28366" w:author="Στάθης Καπ" w:date="2023-03-06T20:01:00Z">
              <w:r>
                <w:rPr>
                  <w:noProof/>
                </w:rPr>
                <w:t>60</w:t>
              </w:r>
            </w:ins>
          </w:p>
        </w:tc>
        <w:tc>
          <w:tcPr>
            <w:tcW w:w="1559" w:type="dxa"/>
            <w:tcBorders>
              <w:left w:val="nil"/>
            </w:tcBorders>
            <w:tcPrChange w:id="28367"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8368" w:author="Στάθης Καπ" w:date="2023-03-06T20:00:00Z"/>
                <w:noProof/>
                <w:rPrChange w:id="28369" w:author="Στάθης Καπ" w:date="2023-03-06T20:00:00Z">
                  <w:rPr>
                    <w:ins w:id="28370" w:author="Στάθης Καπ" w:date="2023-03-06T20:00:00Z"/>
                    <w:b/>
                    <w:bCs/>
                    <w:noProof/>
                  </w:rPr>
                </w:rPrChange>
              </w:rPr>
            </w:pPr>
            <w:ins w:id="28371" w:author="Στάθης Καπ" w:date="2023-03-06T20:01:00Z">
              <w:r>
                <w:rPr>
                  <w:noProof/>
                </w:rPr>
                <w:t>300</w:t>
              </w:r>
            </w:ins>
          </w:p>
        </w:tc>
      </w:tr>
      <w:tr w:rsidR="001853AC" w14:paraId="10832F7D" w14:textId="77777777" w:rsidTr="007741D0">
        <w:trPr>
          <w:trHeight w:val="272"/>
          <w:ins w:id="28372" w:author="Στάθης Καπ" w:date="2023-03-06T20:00:00Z"/>
          <w:trPrChange w:id="28373" w:author="Στάθης Καπ" w:date="2023-03-13T03:32:00Z">
            <w:trPr>
              <w:trHeight w:val="272"/>
            </w:trPr>
          </w:trPrChange>
        </w:trPr>
        <w:tc>
          <w:tcPr>
            <w:tcW w:w="1730" w:type="dxa"/>
            <w:tcPrChange w:id="28374"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8375" w:author="Στάθης Καπ" w:date="2023-03-06T20:00:00Z"/>
                <w:noProof/>
                <w:rPrChange w:id="28376" w:author="Στάθης Καπ" w:date="2023-03-06T20:00:00Z">
                  <w:rPr>
                    <w:ins w:id="28377" w:author="Στάθης Καπ" w:date="2023-03-06T20:00:00Z"/>
                    <w:b/>
                    <w:bCs/>
                    <w:noProof/>
                  </w:rPr>
                </w:rPrChange>
              </w:rPr>
            </w:pPr>
            <w:ins w:id="28378" w:author="Στάθης Καπ" w:date="2023-03-06T20:01:00Z">
              <w:r>
                <w:rPr>
                  <w:noProof/>
                </w:rPr>
                <w:t>180</w:t>
              </w:r>
            </w:ins>
          </w:p>
        </w:tc>
        <w:tc>
          <w:tcPr>
            <w:tcW w:w="1559" w:type="dxa"/>
            <w:tcBorders>
              <w:left w:val="nil"/>
            </w:tcBorders>
            <w:tcPrChange w:id="28379"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8380" w:author="Στάθης Καπ" w:date="2023-03-06T20:00:00Z"/>
                <w:noProof/>
                <w:rPrChange w:id="28381" w:author="Στάθης Καπ" w:date="2023-03-06T20:00:00Z">
                  <w:rPr>
                    <w:ins w:id="28382" w:author="Στάθης Καπ" w:date="2023-03-06T20:00:00Z"/>
                    <w:b/>
                    <w:bCs/>
                    <w:noProof/>
                  </w:rPr>
                </w:rPrChange>
              </w:rPr>
            </w:pPr>
            <w:ins w:id="28383" w:author="Στάθης Καπ" w:date="2023-03-06T20:01:00Z">
              <w:r>
                <w:rPr>
                  <w:noProof/>
                </w:rPr>
                <w:t>540</w:t>
              </w:r>
            </w:ins>
          </w:p>
        </w:tc>
      </w:tr>
      <w:tr w:rsidR="001853AC" w14:paraId="3980BEA6" w14:textId="77777777" w:rsidTr="007741D0">
        <w:trPr>
          <w:trHeight w:val="272"/>
          <w:ins w:id="28384" w:author="Στάθης Καπ" w:date="2023-03-06T20:00:00Z"/>
          <w:trPrChange w:id="28385" w:author="Στάθης Καπ" w:date="2023-03-13T03:32:00Z">
            <w:trPr>
              <w:trHeight w:val="272"/>
            </w:trPr>
          </w:trPrChange>
        </w:trPr>
        <w:tc>
          <w:tcPr>
            <w:tcW w:w="1730" w:type="dxa"/>
            <w:tcPrChange w:id="28386"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8387" w:author="Στάθης Καπ" w:date="2023-03-06T20:00:00Z"/>
                <w:noProof/>
                <w:rPrChange w:id="28388" w:author="Στάθης Καπ" w:date="2023-03-06T20:00:00Z">
                  <w:rPr>
                    <w:ins w:id="28389" w:author="Στάθης Καπ" w:date="2023-03-06T20:00:00Z"/>
                    <w:b/>
                    <w:bCs/>
                    <w:noProof/>
                  </w:rPr>
                </w:rPrChange>
              </w:rPr>
            </w:pPr>
            <w:ins w:id="28390" w:author="Στάθης Καπ" w:date="2023-03-06T20:01:00Z">
              <w:r>
                <w:rPr>
                  <w:noProof/>
                </w:rPr>
                <w:t>360</w:t>
              </w:r>
            </w:ins>
          </w:p>
        </w:tc>
        <w:tc>
          <w:tcPr>
            <w:tcW w:w="1559" w:type="dxa"/>
            <w:tcBorders>
              <w:left w:val="nil"/>
            </w:tcBorders>
            <w:tcPrChange w:id="28391"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8392" w:author="Στάθης Καπ" w:date="2023-03-06T20:00:00Z"/>
                <w:noProof/>
                <w:rPrChange w:id="28393" w:author="Στάθης Καπ" w:date="2023-03-06T20:00:00Z">
                  <w:rPr>
                    <w:ins w:id="28394" w:author="Στάθης Καπ" w:date="2023-03-06T20:00:00Z"/>
                    <w:b/>
                    <w:bCs/>
                    <w:noProof/>
                  </w:rPr>
                </w:rPrChange>
              </w:rPr>
            </w:pPr>
            <w:ins w:id="28395" w:author="Στάθης Καπ" w:date="2023-03-06T20:01:00Z">
              <w:r>
                <w:rPr>
                  <w:noProof/>
                </w:rPr>
                <w:t>720</w:t>
              </w:r>
            </w:ins>
          </w:p>
        </w:tc>
      </w:tr>
      <w:tr w:rsidR="001853AC" w14:paraId="1FD893B1" w14:textId="77777777" w:rsidTr="007741D0">
        <w:trPr>
          <w:trHeight w:val="272"/>
          <w:ins w:id="28396" w:author="Στάθης Καπ" w:date="2023-03-06T20:00:00Z"/>
          <w:trPrChange w:id="28397" w:author="Στάθης Καπ" w:date="2023-03-13T03:32:00Z">
            <w:trPr>
              <w:trHeight w:val="272"/>
            </w:trPr>
          </w:trPrChange>
        </w:trPr>
        <w:tc>
          <w:tcPr>
            <w:tcW w:w="1730" w:type="dxa"/>
            <w:tcPrChange w:id="28398"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8399" w:author="Στάθης Καπ" w:date="2023-03-06T20:00:00Z"/>
                <w:noProof/>
                <w:rPrChange w:id="28400" w:author="Στάθης Καπ" w:date="2023-03-06T20:00:00Z">
                  <w:rPr>
                    <w:ins w:id="28401" w:author="Στάθης Καπ" w:date="2023-03-06T20:00:00Z"/>
                    <w:b/>
                    <w:bCs/>
                    <w:noProof/>
                  </w:rPr>
                </w:rPrChange>
              </w:rPr>
            </w:pPr>
            <w:ins w:id="28402" w:author="Στάθης Καπ" w:date="2023-03-06T20:01:00Z">
              <w:r>
                <w:rPr>
                  <w:noProof/>
                </w:rPr>
                <w:t>540</w:t>
              </w:r>
            </w:ins>
          </w:p>
        </w:tc>
        <w:tc>
          <w:tcPr>
            <w:tcW w:w="1559" w:type="dxa"/>
            <w:tcBorders>
              <w:left w:val="nil"/>
            </w:tcBorders>
            <w:tcPrChange w:id="28403"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8404" w:author="Στάθης Καπ" w:date="2023-03-06T20:00:00Z"/>
                <w:noProof/>
                <w:rPrChange w:id="28405" w:author="Στάθης Καπ" w:date="2023-03-06T20:00:00Z">
                  <w:rPr>
                    <w:ins w:id="28406" w:author="Στάθης Καπ" w:date="2023-03-06T20:00:00Z"/>
                    <w:b/>
                    <w:bCs/>
                    <w:noProof/>
                  </w:rPr>
                </w:rPrChange>
              </w:rPr>
            </w:pPr>
            <w:ins w:id="28407" w:author="Στάθης Καπ" w:date="2023-03-06T20:01:00Z">
              <w:r>
                <w:rPr>
                  <w:noProof/>
                </w:rPr>
                <w:t>720</w:t>
              </w:r>
            </w:ins>
          </w:p>
        </w:tc>
      </w:tr>
      <w:tr w:rsidR="001853AC" w14:paraId="7C076DAC" w14:textId="77777777" w:rsidTr="007741D0">
        <w:trPr>
          <w:trHeight w:val="272"/>
          <w:ins w:id="28408" w:author="Στάθης Καπ" w:date="2023-03-06T20:00:00Z"/>
          <w:trPrChange w:id="28409" w:author="Στάθης Καπ" w:date="2023-03-13T03:32:00Z">
            <w:trPr>
              <w:trHeight w:val="272"/>
            </w:trPr>
          </w:trPrChange>
        </w:trPr>
        <w:tc>
          <w:tcPr>
            <w:tcW w:w="1730" w:type="dxa"/>
            <w:tcPrChange w:id="28410"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8411" w:author="Στάθης Καπ" w:date="2023-03-06T20:00:00Z"/>
                <w:noProof/>
                <w:rPrChange w:id="28412" w:author="Στάθης Καπ" w:date="2023-03-06T20:00:00Z">
                  <w:rPr>
                    <w:ins w:id="28413" w:author="Στάθης Καπ" w:date="2023-03-06T20:00:00Z"/>
                    <w:b/>
                    <w:bCs/>
                    <w:noProof/>
                  </w:rPr>
                </w:rPrChange>
              </w:rPr>
            </w:pPr>
            <w:ins w:id="28414" w:author="Στάθης Καπ" w:date="2023-03-06T20:01:00Z">
              <w:r>
                <w:rPr>
                  <w:noProof/>
                </w:rPr>
                <w:t>540</w:t>
              </w:r>
            </w:ins>
          </w:p>
        </w:tc>
        <w:tc>
          <w:tcPr>
            <w:tcW w:w="1559" w:type="dxa"/>
            <w:tcBorders>
              <w:left w:val="nil"/>
            </w:tcBorders>
            <w:tcPrChange w:id="28415"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8416" w:author="Στάθης Καπ" w:date="2023-03-06T20:00:00Z"/>
                <w:noProof/>
                <w:rPrChange w:id="28417" w:author="Στάθης Καπ" w:date="2023-03-06T20:00:00Z">
                  <w:rPr>
                    <w:ins w:id="28418" w:author="Στάθης Καπ" w:date="2023-03-06T20:00:00Z"/>
                    <w:b/>
                    <w:bCs/>
                    <w:noProof/>
                  </w:rPr>
                </w:rPrChange>
              </w:rPr>
            </w:pPr>
            <w:ins w:id="28419" w:author="Στάθης Καπ" w:date="2023-03-06T20:01:00Z">
              <w:r>
                <w:rPr>
                  <w:noProof/>
                </w:rPr>
                <w:t>900</w:t>
              </w:r>
            </w:ins>
          </w:p>
        </w:tc>
      </w:tr>
      <w:tr w:rsidR="001853AC" w14:paraId="7CC86D9F" w14:textId="77777777" w:rsidTr="007741D0">
        <w:trPr>
          <w:trHeight w:val="272"/>
          <w:ins w:id="28420" w:author="Στάθης Καπ" w:date="2023-03-06T20:00:00Z"/>
          <w:trPrChange w:id="28421" w:author="Στάθης Καπ" w:date="2023-03-13T03:32:00Z">
            <w:trPr>
              <w:trHeight w:val="272"/>
            </w:trPr>
          </w:trPrChange>
        </w:trPr>
        <w:tc>
          <w:tcPr>
            <w:tcW w:w="1730" w:type="dxa"/>
            <w:tcPrChange w:id="28422"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8423" w:author="Στάθης Καπ" w:date="2023-03-06T20:00:00Z"/>
                <w:noProof/>
                <w:rPrChange w:id="28424" w:author="Στάθης Καπ" w:date="2023-03-06T20:00:00Z">
                  <w:rPr>
                    <w:ins w:id="28425" w:author="Στάθης Καπ" w:date="2023-03-06T20:00:00Z"/>
                    <w:b/>
                    <w:bCs/>
                    <w:noProof/>
                  </w:rPr>
                </w:rPrChange>
              </w:rPr>
            </w:pPr>
            <w:ins w:id="28426" w:author="Στάθης Καπ" w:date="2023-03-06T20:01:00Z">
              <w:r>
                <w:rPr>
                  <w:noProof/>
                </w:rPr>
                <w:t>120</w:t>
              </w:r>
            </w:ins>
          </w:p>
        </w:tc>
        <w:tc>
          <w:tcPr>
            <w:tcW w:w="1559" w:type="dxa"/>
            <w:tcBorders>
              <w:left w:val="nil"/>
            </w:tcBorders>
            <w:tcPrChange w:id="28427"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8428" w:author="Στάθης Καπ" w:date="2023-03-06T20:00:00Z"/>
                <w:noProof/>
                <w:rPrChange w:id="28429" w:author="Στάθης Καπ" w:date="2023-03-06T20:00:00Z">
                  <w:rPr>
                    <w:ins w:id="28430" w:author="Στάθης Καπ" w:date="2023-03-06T20:00:00Z"/>
                    <w:b/>
                    <w:bCs/>
                    <w:noProof/>
                  </w:rPr>
                </w:rPrChange>
              </w:rPr>
            </w:pPr>
            <w:ins w:id="28431" w:author="Στάθης Καπ" w:date="2023-03-06T20:01:00Z">
              <w:r>
                <w:rPr>
                  <w:noProof/>
                </w:rPr>
                <w:t>360</w:t>
              </w:r>
            </w:ins>
          </w:p>
        </w:tc>
      </w:tr>
      <w:tr w:rsidR="00786D8A" w14:paraId="1581F177" w14:textId="77777777" w:rsidTr="007741D0">
        <w:trPr>
          <w:trHeight w:val="272"/>
          <w:ins w:id="28432" w:author="Στάθης Καπ" w:date="2023-03-06T20:01:00Z"/>
          <w:trPrChange w:id="28433" w:author="Στάθης Καπ" w:date="2023-03-13T03:32:00Z">
            <w:trPr>
              <w:trHeight w:val="272"/>
            </w:trPr>
          </w:trPrChange>
        </w:trPr>
        <w:tc>
          <w:tcPr>
            <w:tcW w:w="1730" w:type="dxa"/>
            <w:tcPrChange w:id="28434"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8435" w:author="Στάθης Καπ" w:date="2023-03-06T20:01:00Z"/>
                <w:noProof/>
              </w:rPr>
            </w:pPr>
            <w:ins w:id="28436" w:author="Στάθης Καπ" w:date="2023-03-06T20:02:00Z">
              <w:r>
                <w:rPr>
                  <w:noProof/>
                </w:rPr>
                <w:t>60</w:t>
              </w:r>
            </w:ins>
          </w:p>
        </w:tc>
        <w:tc>
          <w:tcPr>
            <w:tcW w:w="1559" w:type="dxa"/>
            <w:tcBorders>
              <w:left w:val="nil"/>
            </w:tcBorders>
            <w:tcPrChange w:id="28437"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8438" w:author="Στάθης Καπ" w:date="2023-03-06T20:01:00Z"/>
                <w:noProof/>
              </w:rPr>
            </w:pPr>
            <w:ins w:id="28439" w:author="Στάθης Καπ" w:date="2023-03-06T20:02:00Z">
              <w:r>
                <w:rPr>
                  <w:noProof/>
                </w:rPr>
                <w:t>480</w:t>
              </w:r>
            </w:ins>
          </w:p>
        </w:tc>
      </w:tr>
      <w:tr w:rsidR="00786D8A" w14:paraId="19BC8DDB" w14:textId="77777777" w:rsidTr="007741D0">
        <w:trPr>
          <w:trHeight w:val="272"/>
          <w:ins w:id="28440" w:author="Στάθης Καπ" w:date="2023-03-06T20:01:00Z"/>
          <w:trPrChange w:id="28441" w:author="Στάθης Καπ" w:date="2023-03-13T03:32:00Z">
            <w:trPr>
              <w:trHeight w:val="272"/>
            </w:trPr>
          </w:trPrChange>
        </w:trPr>
        <w:tc>
          <w:tcPr>
            <w:tcW w:w="1730" w:type="dxa"/>
            <w:tcPrChange w:id="28442"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8443" w:author="Στάθης Καπ" w:date="2023-03-06T20:01:00Z"/>
                <w:noProof/>
              </w:rPr>
            </w:pPr>
            <w:ins w:id="28444" w:author="Στάθης Καπ" w:date="2023-03-06T20:02:00Z">
              <w:r>
                <w:rPr>
                  <w:noProof/>
                </w:rPr>
                <w:t>120</w:t>
              </w:r>
            </w:ins>
          </w:p>
        </w:tc>
        <w:tc>
          <w:tcPr>
            <w:tcW w:w="1559" w:type="dxa"/>
            <w:tcBorders>
              <w:left w:val="nil"/>
            </w:tcBorders>
            <w:tcPrChange w:id="28445"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8446" w:author="Στάθης Καπ" w:date="2023-03-06T20:01:00Z"/>
                <w:noProof/>
              </w:rPr>
            </w:pPr>
            <w:ins w:id="28447" w:author="Στάθης Καπ" w:date="2023-03-06T20:02:00Z">
              <w:r>
                <w:rPr>
                  <w:noProof/>
                </w:rPr>
                <w:t>660</w:t>
              </w:r>
            </w:ins>
          </w:p>
        </w:tc>
      </w:tr>
    </w:tbl>
    <w:p w14:paraId="46140B8A" w14:textId="4650777E" w:rsidR="00A264C8" w:rsidRDefault="00C73CE3" w:rsidP="001853AC">
      <w:pPr>
        <w:keepNext/>
        <w:rPr>
          <w:ins w:id="28448" w:author="Στάθης Καπ" w:date="2023-03-07T04:06:00Z"/>
          <w:noProof/>
          <w:lang w:val="el-GR"/>
        </w:rPr>
      </w:pPr>
      <w:ins w:id="28449" w:author="Στάθης Καπ" w:date="2023-03-07T17:13:00Z">
        <w:r>
          <w:rPr>
            <w:noProof/>
            <w:lang w:val="el-GR"/>
          </w:rPr>
          <w:br/>
        </w:r>
      </w:ins>
      <w:ins w:id="28450"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8451" w:author="Στάθης Καπ" w:date="2023-03-06T20:06:00Z">
        <w:r w:rsidR="00786D8A">
          <w:rPr>
            <w:noProof/>
            <w:lang w:val="el-GR"/>
          </w:rPr>
          <w:t>Η διάρκεια επίσκεψης κάθε κόμβου</w:t>
        </w:r>
      </w:ins>
      <w:ins w:id="28452" w:author="Στάθης Καπ" w:date="2023-03-06T20:22:00Z">
        <w:r w:rsidR="005F5EEE">
          <w:rPr>
            <w:noProof/>
            <w:lang w:val="el-GR"/>
          </w:rPr>
          <w:t xml:space="preserve"> εξαρτάται από τη διάρκεια του χρονικού του παραθύρου,</w:t>
        </w:r>
      </w:ins>
      <w:ins w:id="28453" w:author="Στάθης Καπ" w:date="2023-03-07T04:06:00Z">
        <w:r w:rsidR="00A264C8">
          <w:rPr>
            <w:noProof/>
            <w:lang w:val="el-GR"/>
          </w:rPr>
          <w:t xml:space="preserve">  καθώς καταλαμβάνει </w:t>
        </w:r>
      </w:ins>
      <w:ins w:id="28454" w:author="Στάθης Καπ" w:date="2023-03-06T20:24:00Z">
        <w:r w:rsidR="005F5EEE">
          <w:rPr>
            <w:noProof/>
            <w:lang w:val="el-GR"/>
          </w:rPr>
          <w:t>τουλάχιστον το 1/6 της ενεργής διάρκειάς του.</w:t>
        </w:r>
      </w:ins>
    </w:p>
    <w:p w14:paraId="550B1C69" w14:textId="0DB2089F" w:rsidR="001853AC" w:rsidRPr="00DD03FB" w:rsidRDefault="009E5B7B">
      <w:pPr>
        <w:keepNext/>
        <w:rPr>
          <w:ins w:id="28455" w:author="Στάθης Καπ" w:date="2023-03-06T19:53:00Z"/>
          <w:noProof/>
          <w:rPrChange w:id="28456" w:author="Στάθης Καπ" w:date="2023-03-07T04:27:00Z">
            <w:rPr>
              <w:ins w:id="28457" w:author="Στάθης Καπ" w:date="2023-03-06T19:53:00Z"/>
              <w:noProof/>
              <w:lang w:val="el-GR"/>
            </w:rPr>
          </w:rPrChange>
        </w:rPr>
        <w:pPrChange w:id="28458" w:author="Στάθης Καπ" w:date="2023-03-07T04:07:00Z">
          <w:pPr/>
        </w:pPrChange>
      </w:pPr>
      <w:ins w:id="28459" w:author="Στάθης Καπ" w:date="2023-03-07T03:21:00Z">
        <w:r>
          <w:rPr>
            <w:noProof/>
            <w:lang w:val="el-GR"/>
          </w:rPr>
          <w:br/>
        </w:r>
      </w:ins>
      <w:ins w:id="28460" w:author="Στάθης Καπ" w:date="2023-03-06T20:21:00Z">
        <w:r w:rsidR="0051436D">
          <w:rPr>
            <w:noProof/>
            <w:lang w:val="el-GR"/>
          </w:rPr>
          <w:t>Για παράδειγμα</w:t>
        </w:r>
      </w:ins>
      <w:ins w:id="28461"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8462" w:author="Στάθης Καπ" w:date="2023-03-06T20:08:00Z">
              <w:rPr>
                <w:noProof/>
              </w:rPr>
            </w:rPrChange>
          </w:rPr>
          <w:t>{</w:t>
        </w:r>
      </w:ins>
      <w:ins w:id="28463" w:author="Στάθης Καπ" w:date="2023-03-06T20:12:00Z">
        <w:r w:rsidR="00F75918" w:rsidRPr="00F75918">
          <w:rPr>
            <w:noProof/>
            <w:lang w:val="el-GR"/>
            <w:rPrChange w:id="28464" w:author="Στάθης Καπ" w:date="2023-03-06T20:13:00Z">
              <w:rPr>
                <w:noProof/>
              </w:rPr>
            </w:rPrChange>
          </w:rPr>
          <w:t>180</w:t>
        </w:r>
      </w:ins>
      <w:ins w:id="28465" w:author="Στάθης Καπ" w:date="2023-03-06T20:07:00Z">
        <w:r w:rsidR="00786D8A" w:rsidRPr="00786D8A">
          <w:rPr>
            <w:noProof/>
            <w:lang w:val="el-GR"/>
            <w:rPrChange w:id="28466" w:author="Στάθης Καπ" w:date="2023-03-06T20:08:00Z">
              <w:rPr>
                <w:noProof/>
              </w:rPr>
            </w:rPrChange>
          </w:rPr>
          <w:t xml:space="preserve">, </w:t>
        </w:r>
      </w:ins>
      <w:ins w:id="28467" w:author="Στάθης Καπ" w:date="2023-03-06T20:12:00Z">
        <w:r w:rsidR="00F75918" w:rsidRPr="00F75918">
          <w:rPr>
            <w:noProof/>
            <w:lang w:val="el-GR"/>
            <w:rPrChange w:id="28468" w:author="Στάθης Καπ" w:date="2023-03-06T20:13:00Z">
              <w:rPr>
                <w:noProof/>
              </w:rPr>
            </w:rPrChange>
          </w:rPr>
          <w:t>540</w:t>
        </w:r>
      </w:ins>
      <w:ins w:id="28469" w:author="Στάθης Καπ" w:date="2023-03-06T20:07:00Z">
        <w:r w:rsidR="00786D8A" w:rsidRPr="00786D8A">
          <w:rPr>
            <w:noProof/>
            <w:lang w:val="el-GR"/>
            <w:rPrChange w:id="28470" w:author="Στάθης Καπ" w:date="2023-03-06T20:08:00Z">
              <w:rPr>
                <w:noProof/>
              </w:rPr>
            </w:rPrChange>
          </w:rPr>
          <w:t>}</w:t>
        </w:r>
        <w:r w:rsidR="00786D8A">
          <w:rPr>
            <w:noProof/>
            <w:lang w:val="el-GR"/>
          </w:rPr>
          <w:t xml:space="preserve"> </w:t>
        </w:r>
      </w:ins>
      <w:ins w:id="28471" w:author="Στάθης Καπ" w:date="2023-03-06T20:08:00Z">
        <w:r w:rsidR="00786D8A" w:rsidRPr="00786D8A">
          <w:rPr>
            <w:noProof/>
            <w:lang w:val="el-GR"/>
            <w:rPrChange w:id="28472" w:author="Στάθης Καπ" w:date="2023-03-06T20:08:00Z">
              <w:rPr>
                <w:noProof/>
              </w:rPr>
            </w:rPrChange>
          </w:rPr>
          <w:t>.</w:t>
        </w:r>
      </w:ins>
      <w:ins w:id="28473" w:author="Στάθης Καπ" w:date="2023-03-06T20:13:00Z">
        <w:r w:rsidR="00F75918">
          <w:rPr>
            <w:noProof/>
          </w:rPr>
          <w:t>H</w:t>
        </w:r>
        <w:r w:rsidR="00F75918" w:rsidRPr="00F75918">
          <w:rPr>
            <w:noProof/>
            <w:lang w:val="el-GR"/>
            <w:rPrChange w:id="28474" w:author="Στάθης Καπ" w:date="2023-03-06T20:13:00Z">
              <w:rPr>
                <w:noProof/>
              </w:rPr>
            </w:rPrChange>
          </w:rPr>
          <w:t xml:space="preserve"> </w:t>
        </w:r>
        <w:r w:rsidR="00F75918">
          <w:rPr>
            <w:noProof/>
            <w:lang w:val="el-GR"/>
          </w:rPr>
          <w:t>χρονική</w:t>
        </w:r>
      </w:ins>
      <w:ins w:id="28475" w:author="Στάθης Καπ" w:date="2023-03-06T20:15:00Z">
        <w:r w:rsidR="00F75918">
          <w:rPr>
            <w:noProof/>
            <w:lang w:val="el-GR"/>
          </w:rPr>
          <w:t xml:space="preserve"> </w:t>
        </w:r>
      </w:ins>
      <w:ins w:id="28476" w:author="Στάθης Καπ" w:date="2023-03-06T20:13:00Z">
        <w:r w:rsidR="00F75918">
          <w:rPr>
            <w:noProof/>
            <w:lang w:val="el-GR"/>
          </w:rPr>
          <w:t>διάρκεια που ο κόμβος Α είναι ενεργός</w:t>
        </w:r>
      </w:ins>
      <w:ins w:id="28477" w:author="Στάθης Καπ" w:date="2023-03-06T20:17:00Z">
        <w:r w:rsidR="006A2019" w:rsidRPr="0051436D">
          <w:rPr>
            <w:noProof/>
            <w:lang w:val="el-GR"/>
            <w:rPrChange w:id="28478" w:author="Στάθης Καπ" w:date="2023-03-06T20:18:00Z">
              <w:rPr>
                <w:noProof/>
              </w:rPr>
            </w:rPrChange>
          </w:rPr>
          <w:t xml:space="preserve"> </w:t>
        </w:r>
        <w:r w:rsidR="00F75918" w:rsidRPr="0051436D">
          <w:rPr>
            <w:noProof/>
            <w:lang w:val="el-GR"/>
            <w:rPrChange w:id="28479" w:author="Στάθης Καπ" w:date="2023-03-06T20:18:00Z">
              <w:rPr>
                <w:noProof/>
              </w:rPr>
            </w:rPrChange>
          </w:rPr>
          <w:t>(</w:t>
        </w:r>
        <w:r w:rsidR="00F2389C">
          <w:rPr>
            <w:noProof/>
          </w:rPr>
          <w:t>activityDuration</w:t>
        </w:r>
        <w:r w:rsidR="00F75918" w:rsidRPr="0051436D">
          <w:rPr>
            <w:noProof/>
            <w:lang w:val="el-GR"/>
            <w:rPrChange w:id="28480" w:author="Στάθης Καπ" w:date="2023-03-06T20:18:00Z">
              <w:rPr>
                <w:noProof/>
              </w:rPr>
            </w:rPrChange>
          </w:rPr>
          <w:t>)</w:t>
        </w:r>
      </w:ins>
      <w:ins w:id="28481" w:author="Στάθης Καπ" w:date="2023-03-06T20:13:00Z">
        <w:r w:rsidR="00F75918">
          <w:rPr>
            <w:noProof/>
            <w:lang w:val="el-GR"/>
          </w:rPr>
          <w:t xml:space="preserve"> είναι 360 λεπτά</w:t>
        </w:r>
      </w:ins>
      <w:ins w:id="28482" w:author="Στάθης Καπ" w:date="2023-03-06T20:11:00Z">
        <w:r w:rsidR="00786D8A">
          <w:rPr>
            <w:noProof/>
            <w:lang w:val="el-GR"/>
          </w:rPr>
          <w:t xml:space="preserve">. </w:t>
        </w:r>
      </w:ins>
      <w:ins w:id="28483" w:author="Στάθης Καπ" w:date="2023-03-06T20:14:00Z">
        <w:r w:rsidR="00F75918">
          <w:rPr>
            <w:noProof/>
            <w:lang w:val="el-GR"/>
          </w:rPr>
          <w:t xml:space="preserve">Η διάρκεια </w:t>
        </w:r>
      </w:ins>
      <w:ins w:id="28484" w:author="Στάθης Καπ" w:date="2023-03-06T20:08:00Z">
        <w:r w:rsidR="00786D8A">
          <w:rPr>
            <w:noProof/>
            <w:lang w:val="el-GR"/>
          </w:rPr>
          <w:t>επίσκεψης του Α υπολογίστηκε ως</w:t>
        </w:r>
      </w:ins>
      <w:ins w:id="28485"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8486" w:author="Στάθης Καπ" w:date="2023-03-06T19:53:00Z"/>
          <w:i/>
          <w:noProof/>
          <w:rPrChange w:id="28487" w:author="Στάθης Καπ" w:date="2023-03-06T20:15:00Z">
            <w:rPr>
              <w:ins w:id="28488" w:author="Στάθης Καπ" w:date="2023-03-06T19:53:00Z"/>
              <w:noProof/>
              <w:lang w:val="el-GR"/>
            </w:rPr>
          </w:rPrChange>
        </w:rPr>
      </w:pPr>
      <m:oMathPara>
        <m:oMath>
          <m:r>
            <w:ins w:id="28489" w:author="Στάθης Καπ" w:date="2023-03-06T20:15:00Z">
              <w:rPr>
                <w:rFonts w:ascii="Cambria Math" w:hAnsi="Cambria Math"/>
                <w:noProof/>
              </w:rPr>
              <m:t>visitDuratio</m:t>
            </w:ins>
          </m:r>
          <m:sSub>
            <m:sSubPr>
              <m:ctrlPr>
                <w:ins w:id="28490" w:author="Στάθης Καπ" w:date="2023-03-06T20:15:00Z">
                  <w:rPr>
                    <w:rFonts w:ascii="Cambria Math" w:hAnsi="Cambria Math"/>
                    <w:i/>
                    <w:noProof/>
                  </w:rPr>
                </w:ins>
              </m:ctrlPr>
            </m:sSubPr>
            <m:e>
              <m:r>
                <w:ins w:id="28491" w:author="Στάθης Καπ" w:date="2023-03-06T20:15:00Z">
                  <w:rPr>
                    <w:rFonts w:ascii="Cambria Math" w:hAnsi="Cambria Math"/>
                    <w:noProof/>
                  </w:rPr>
                  <m:t>n</m:t>
                </w:ins>
              </m:r>
            </m:e>
            <m:sub>
              <m:r>
                <w:ins w:id="28492" w:author="Στάθης Καπ" w:date="2023-03-06T20:15:00Z">
                  <w:rPr>
                    <w:rFonts w:ascii="Cambria Math" w:hAnsi="Cambria Math"/>
                    <w:noProof/>
                  </w:rPr>
                  <m:t>A</m:t>
                </w:ins>
              </m:r>
            </m:sub>
          </m:sSub>
          <m:r>
            <w:ins w:id="28493" w:author="Στάθης Καπ" w:date="2023-03-06T20:15:00Z">
              <w:rPr>
                <w:rFonts w:ascii="Cambria Math" w:hAnsi="Cambria Math"/>
                <w:noProof/>
              </w:rPr>
              <m:t>=random(</m:t>
            </w:ins>
          </m:r>
          <m:f>
            <m:fPr>
              <m:ctrlPr>
                <w:ins w:id="28494" w:author="Στάθης Καπ" w:date="2023-03-06T20:15:00Z">
                  <w:rPr>
                    <w:rFonts w:ascii="Cambria Math" w:hAnsi="Cambria Math"/>
                    <w:i/>
                    <w:noProof/>
                  </w:rPr>
                </w:ins>
              </m:ctrlPr>
            </m:fPr>
            <m:num>
              <m:r>
                <w:ins w:id="28495" w:author="Στάθης Καπ" w:date="2023-03-06T20:15:00Z">
                  <w:rPr>
                    <w:rFonts w:ascii="Cambria Math" w:hAnsi="Cambria Math"/>
                    <w:noProof/>
                  </w:rPr>
                  <m:t>activ</m:t>
                </w:ins>
              </m:r>
              <m:r>
                <w:ins w:id="28496" w:author="Στάθης Καπ" w:date="2023-03-06T20:17:00Z">
                  <w:rPr>
                    <w:rFonts w:ascii="Cambria Math" w:hAnsi="Cambria Math"/>
                    <w:noProof/>
                  </w:rPr>
                  <m:t>ity</m:t>
                </w:ins>
              </m:r>
              <m:r>
                <w:ins w:id="28497" w:author="Στάθης Καπ" w:date="2023-03-06T20:15:00Z">
                  <w:rPr>
                    <w:rFonts w:ascii="Cambria Math" w:hAnsi="Cambria Math"/>
                    <w:noProof/>
                  </w:rPr>
                  <m:t>Duratio</m:t>
                </w:ins>
              </m:r>
              <m:sSub>
                <m:sSubPr>
                  <m:ctrlPr>
                    <w:ins w:id="28498" w:author="Στάθης Καπ" w:date="2023-03-06T20:15:00Z">
                      <w:rPr>
                        <w:rFonts w:ascii="Cambria Math" w:hAnsi="Cambria Math"/>
                        <w:i/>
                        <w:noProof/>
                      </w:rPr>
                    </w:ins>
                  </m:ctrlPr>
                </m:sSubPr>
                <m:e>
                  <m:r>
                    <w:ins w:id="28499" w:author="Στάθης Καπ" w:date="2023-03-06T20:15:00Z">
                      <w:rPr>
                        <w:rFonts w:ascii="Cambria Math" w:hAnsi="Cambria Math"/>
                        <w:noProof/>
                      </w:rPr>
                      <m:t>n</m:t>
                    </w:ins>
                  </m:r>
                </m:e>
                <m:sub>
                  <m:r>
                    <w:ins w:id="28500" w:author="Στάθης Καπ" w:date="2023-03-06T20:15:00Z">
                      <w:rPr>
                        <w:rFonts w:ascii="Cambria Math" w:hAnsi="Cambria Math"/>
                        <w:noProof/>
                      </w:rPr>
                      <m:t>A</m:t>
                    </w:ins>
                  </m:r>
                </m:sub>
              </m:sSub>
            </m:num>
            <m:den>
              <m:r>
                <w:ins w:id="28501" w:author="Στάθης Καπ" w:date="2023-03-06T20:15:00Z">
                  <w:rPr>
                    <w:rFonts w:ascii="Cambria Math" w:hAnsi="Cambria Math"/>
                    <w:noProof/>
                  </w:rPr>
                  <m:t>6</m:t>
                </w:ins>
              </m:r>
            </m:den>
          </m:f>
          <m:r>
            <w:ins w:id="28502" w:author="Στάθης Καπ" w:date="2023-03-06T20:15:00Z">
              <w:rPr>
                <w:rFonts w:ascii="Cambria Math" w:hAnsi="Cambria Math"/>
                <w:noProof/>
              </w:rPr>
              <m:t>,</m:t>
            </w:ins>
          </m:r>
          <m:f>
            <m:fPr>
              <m:ctrlPr>
                <w:ins w:id="28503" w:author="Στάθης Καπ" w:date="2023-03-06T20:15:00Z">
                  <w:rPr>
                    <w:rFonts w:ascii="Cambria Math" w:hAnsi="Cambria Math"/>
                    <w:i/>
                    <w:noProof/>
                  </w:rPr>
                </w:ins>
              </m:ctrlPr>
            </m:fPr>
            <m:num>
              <m:r>
                <w:ins w:id="28504" w:author="Στάθης Καπ" w:date="2023-03-06T20:15:00Z">
                  <w:rPr>
                    <w:rFonts w:ascii="Cambria Math" w:hAnsi="Cambria Math"/>
                    <w:noProof/>
                  </w:rPr>
                  <m:t>activ</m:t>
                </w:ins>
              </m:r>
              <m:r>
                <w:ins w:id="28505" w:author="Στάθης Καπ" w:date="2023-03-06T20:17:00Z">
                  <w:rPr>
                    <w:rFonts w:ascii="Cambria Math" w:hAnsi="Cambria Math"/>
                    <w:noProof/>
                  </w:rPr>
                  <m:t>ity</m:t>
                </w:ins>
              </m:r>
              <m:r>
                <w:ins w:id="28506" w:author="Στάθης Καπ" w:date="2023-03-06T20:15:00Z">
                  <w:rPr>
                    <w:rFonts w:ascii="Cambria Math" w:hAnsi="Cambria Math"/>
                    <w:noProof/>
                  </w:rPr>
                  <m:t>Duratio</m:t>
                </w:ins>
              </m:r>
              <m:sSub>
                <m:sSubPr>
                  <m:ctrlPr>
                    <w:ins w:id="28507" w:author="Στάθης Καπ" w:date="2023-03-06T20:15:00Z">
                      <w:rPr>
                        <w:rFonts w:ascii="Cambria Math" w:hAnsi="Cambria Math"/>
                        <w:i/>
                        <w:noProof/>
                      </w:rPr>
                    </w:ins>
                  </m:ctrlPr>
                </m:sSubPr>
                <m:e>
                  <m:r>
                    <w:ins w:id="28508" w:author="Στάθης Καπ" w:date="2023-03-06T20:15:00Z">
                      <w:rPr>
                        <w:rFonts w:ascii="Cambria Math" w:hAnsi="Cambria Math"/>
                        <w:noProof/>
                      </w:rPr>
                      <m:t>n</m:t>
                    </w:ins>
                  </m:r>
                </m:e>
                <m:sub>
                  <m:r>
                    <w:ins w:id="28509" w:author="Στάθης Καπ" w:date="2023-03-06T20:15:00Z">
                      <w:rPr>
                        <w:rFonts w:ascii="Cambria Math" w:hAnsi="Cambria Math"/>
                        <w:noProof/>
                      </w:rPr>
                      <m:t>A</m:t>
                    </w:ins>
                  </m:r>
                </m:sub>
              </m:sSub>
            </m:num>
            <m:den>
              <m:r>
                <w:ins w:id="28510" w:author="Στάθης Καπ" w:date="2023-03-06T20:15:00Z">
                  <w:rPr>
                    <w:rFonts w:ascii="Cambria Math" w:hAnsi="Cambria Math"/>
                    <w:noProof/>
                  </w:rPr>
                  <m:t>5</m:t>
                </w:ins>
              </m:r>
            </m:den>
          </m:f>
          <m:r>
            <w:ins w:id="28511" w:author="Στάθης Καπ" w:date="2023-03-06T20:15:00Z">
              <w:rPr>
                <w:rFonts w:ascii="Cambria Math" w:hAnsi="Cambria Math"/>
                <w:noProof/>
              </w:rPr>
              <m:t>)</m:t>
            </w:ins>
          </m:r>
          <m:r>
            <w:ins w:id="28512" w:author="Στάθης Καπ" w:date="2023-03-06T20:16:00Z">
              <w:rPr>
                <w:rFonts w:ascii="Cambria Math" w:hAnsi="Cambria Math"/>
                <w:noProof/>
              </w:rPr>
              <m:t>=random(</m:t>
            </w:ins>
          </m:r>
          <m:r>
            <w:ins w:id="28513" w:author="Στάθης Καπ" w:date="2023-03-06T20:17:00Z">
              <w:rPr>
                <w:rFonts w:ascii="Cambria Math" w:hAnsi="Cambria Math"/>
                <w:noProof/>
              </w:rPr>
              <m:t>60,72</m:t>
            </w:ins>
          </m:r>
          <m:r>
            <w:ins w:id="28514" w:author="Στάθης Καπ" w:date="2023-03-06T20:16:00Z">
              <w:rPr>
                <w:rFonts w:ascii="Cambria Math" w:hAnsi="Cambria Math"/>
                <w:noProof/>
              </w:rPr>
              <m:t>)</m:t>
            </w:ins>
          </m:r>
        </m:oMath>
      </m:oMathPara>
    </w:p>
    <w:p w14:paraId="2E2C50C1" w14:textId="290DAC3D" w:rsidR="00FF4567" w:rsidDel="00F66713" w:rsidRDefault="00FF4567">
      <w:pPr>
        <w:rPr>
          <w:del w:id="28515" w:author="Στάθης Καπ" w:date="2023-02-27T05:34:00Z"/>
        </w:rPr>
      </w:pPr>
      <w:del w:id="28516"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8517" w:author="Στάθης Καπ" w:date="2023-03-13T03:57:00Z"/>
        </w:rPr>
      </w:pPr>
      <w:ins w:id="28518"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A224AC" w:rsidRDefault="009F1C0B" w:rsidP="009F1C0B">
      <w:pPr>
        <w:pStyle w:val="Caption"/>
        <w:rPr>
          <w:ins w:id="28519" w:author="Στάθης Καπ" w:date="2023-03-13T03:58:00Z"/>
          <w:rPrChange w:id="28520" w:author="Στάθης Καπ" w:date="2023-03-13T04:06:00Z">
            <w:rPr>
              <w:ins w:id="28521" w:author="Στάθης Καπ" w:date="2023-03-13T03:58:00Z"/>
            </w:rPr>
          </w:rPrChange>
        </w:rPr>
      </w:pPr>
      <w:ins w:id="28522" w:author="Στάθης Καπ" w:date="2023-03-13T03:57:00Z">
        <w:r w:rsidRPr="00B57967">
          <w:rPr>
            <w:highlight w:val="yellow"/>
            <w:lang w:val="el-GR"/>
            <w:rPrChange w:id="28523" w:author="Στάθης Καπ" w:date="2023-03-13T04:02:00Z">
              <w:rPr/>
            </w:rPrChange>
          </w:rPr>
          <w:t xml:space="preserve">Εικόνα </w:t>
        </w:r>
      </w:ins>
      <w:ins w:id="28524" w:author="Στάθης Καπ" w:date="2023-03-13T03:59:00Z">
        <w:r w:rsidRPr="00B57967">
          <w:rPr>
            <w:highlight w:val="yellow"/>
            <w:rPrChange w:id="28525" w:author="Στάθης Καπ" w:date="2023-03-13T04:02:00Z">
              <w:rPr/>
            </w:rPrChange>
          </w:rPr>
          <w:fldChar w:fldCharType="begin"/>
        </w:r>
        <w:r w:rsidRPr="00B57967">
          <w:rPr>
            <w:highlight w:val="yellow"/>
            <w:lang w:val="el-GR"/>
            <w:rPrChange w:id="28526" w:author="Στάθης Καπ" w:date="2023-03-13T04:02:00Z">
              <w:rPr/>
            </w:rPrChange>
          </w:rPr>
          <w:instrText xml:space="preserve"> </w:instrText>
        </w:r>
        <w:r w:rsidRPr="00B57967">
          <w:rPr>
            <w:highlight w:val="yellow"/>
            <w:rPrChange w:id="28527" w:author="Στάθης Καπ" w:date="2023-03-13T04:02:00Z">
              <w:rPr/>
            </w:rPrChange>
          </w:rPr>
          <w:instrText>STYLEREF</w:instrText>
        </w:r>
        <w:r w:rsidRPr="00B57967">
          <w:rPr>
            <w:highlight w:val="yellow"/>
            <w:lang w:val="el-GR"/>
            <w:rPrChange w:id="28528" w:author="Στάθης Καπ" w:date="2023-03-13T04:02:00Z">
              <w:rPr/>
            </w:rPrChange>
          </w:rPr>
          <w:instrText xml:space="preserve"> 1 \</w:instrText>
        </w:r>
        <w:r w:rsidRPr="00B57967">
          <w:rPr>
            <w:highlight w:val="yellow"/>
            <w:rPrChange w:id="28529" w:author="Στάθης Καπ" w:date="2023-03-13T04:02:00Z">
              <w:rPr/>
            </w:rPrChange>
          </w:rPr>
          <w:instrText>s</w:instrText>
        </w:r>
        <w:r w:rsidRPr="00B57967">
          <w:rPr>
            <w:highlight w:val="yellow"/>
            <w:lang w:val="el-GR"/>
            <w:rPrChange w:id="28530" w:author="Στάθης Καπ" w:date="2023-03-13T04:02:00Z">
              <w:rPr/>
            </w:rPrChange>
          </w:rPr>
          <w:instrText xml:space="preserve"> </w:instrText>
        </w:r>
      </w:ins>
      <w:r w:rsidRPr="00B57967">
        <w:rPr>
          <w:highlight w:val="yellow"/>
          <w:rPrChange w:id="28531" w:author="Στάθης Καπ" w:date="2023-03-13T04:02:00Z">
            <w:rPr/>
          </w:rPrChange>
        </w:rPr>
        <w:fldChar w:fldCharType="separate"/>
      </w:r>
      <w:r w:rsidRPr="00B57967">
        <w:rPr>
          <w:noProof/>
          <w:highlight w:val="yellow"/>
          <w:lang w:val="el-GR"/>
          <w:rPrChange w:id="28532" w:author="Στάθης Καπ" w:date="2023-03-13T04:02:00Z">
            <w:rPr>
              <w:noProof/>
            </w:rPr>
          </w:rPrChange>
        </w:rPr>
        <w:t>5</w:t>
      </w:r>
      <w:ins w:id="28533" w:author="Στάθης Καπ" w:date="2023-03-13T03:59:00Z">
        <w:r w:rsidRPr="00B57967">
          <w:rPr>
            <w:highlight w:val="yellow"/>
            <w:rPrChange w:id="28534" w:author="Στάθης Καπ" w:date="2023-03-13T04:02:00Z">
              <w:rPr/>
            </w:rPrChange>
          </w:rPr>
          <w:fldChar w:fldCharType="end"/>
        </w:r>
        <w:r w:rsidRPr="00B57967">
          <w:rPr>
            <w:highlight w:val="yellow"/>
            <w:lang w:val="el-GR"/>
            <w:rPrChange w:id="28535" w:author="Στάθης Καπ" w:date="2023-03-13T04:02:00Z">
              <w:rPr/>
            </w:rPrChange>
          </w:rPr>
          <w:noBreakHyphen/>
        </w:r>
        <w:r w:rsidRPr="00B57967">
          <w:rPr>
            <w:highlight w:val="yellow"/>
            <w:rPrChange w:id="28536" w:author="Στάθης Καπ" w:date="2023-03-13T04:02:00Z">
              <w:rPr/>
            </w:rPrChange>
          </w:rPr>
          <w:fldChar w:fldCharType="begin"/>
        </w:r>
        <w:r w:rsidRPr="00B57967">
          <w:rPr>
            <w:highlight w:val="yellow"/>
            <w:lang w:val="el-GR"/>
            <w:rPrChange w:id="28537" w:author="Στάθης Καπ" w:date="2023-03-13T04:02:00Z">
              <w:rPr/>
            </w:rPrChange>
          </w:rPr>
          <w:instrText xml:space="preserve"> </w:instrText>
        </w:r>
        <w:r w:rsidRPr="00B57967">
          <w:rPr>
            <w:highlight w:val="yellow"/>
            <w:rPrChange w:id="28538" w:author="Στάθης Καπ" w:date="2023-03-13T04:02:00Z">
              <w:rPr/>
            </w:rPrChange>
          </w:rPr>
          <w:instrText>SEQ</w:instrText>
        </w:r>
        <w:r w:rsidRPr="00B57967">
          <w:rPr>
            <w:highlight w:val="yellow"/>
            <w:lang w:val="el-GR"/>
            <w:rPrChange w:id="28539" w:author="Στάθης Καπ" w:date="2023-03-13T04:02:00Z">
              <w:rPr/>
            </w:rPrChange>
          </w:rPr>
          <w:instrText xml:space="preserve"> Εικόνα \* </w:instrText>
        </w:r>
        <w:r w:rsidRPr="00B57967">
          <w:rPr>
            <w:highlight w:val="yellow"/>
            <w:rPrChange w:id="28540" w:author="Στάθης Καπ" w:date="2023-03-13T04:02:00Z">
              <w:rPr/>
            </w:rPrChange>
          </w:rPr>
          <w:instrText>ARABIC</w:instrText>
        </w:r>
        <w:r w:rsidRPr="00B57967">
          <w:rPr>
            <w:highlight w:val="yellow"/>
            <w:lang w:val="el-GR"/>
            <w:rPrChange w:id="28541" w:author="Στάθης Καπ" w:date="2023-03-13T04:02:00Z">
              <w:rPr/>
            </w:rPrChange>
          </w:rPr>
          <w:instrText xml:space="preserve"> \</w:instrText>
        </w:r>
        <w:r w:rsidRPr="00B57967">
          <w:rPr>
            <w:highlight w:val="yellow"/>
            <w:rPrChange w:id="28542" w:author="Στάθης Καπ" w:date="2023-03-13T04:02:00Z">
              <w:rPr/>
            </w:rPrChange>
          </w:rPr>
          <w:instrText>s</w:instrText>
        </w:r>
        <w:r w:rsidRPr="00B57967">
          <w:rPr>
            <w:highlight w:val="yellow"/>
            <w:lang w:val="el-GR"/>
            <w:rPrChange w:id="28543" w:author="Στάθης Καπ" w:date="2023-03-13T04:02:00Z">
              <w:rPr/>
            </w:rPrChange>
          </w:rPr>
          <w:instrText xml:space="preserve"> 1 </w:instrText>
        </w:r>
      </w:ins>
      <w:r w:rsidRPr="00B57967">
        <w:rPr>
          <w:highlight w:val="yellow"/>
          <w:rPrChange w:id="28544" w:author="Στάθης Καπ" w:date="2023-03-13T04:02:00Z">
            <w:rPr/>
          </w:rPrChange>
        </w:rPr>
        <w:fldChar w:fldCharType="separate"/>
      </w:r>
      <w:ins w:id="28545" w:author="Στάθης Καπ" w:date="2023-03-13T03:59:00Z">
        <w:r w:rsidRPr="00B57967">
          <w:rPr>
            <w:noProof/>
            <w:highlight w:val="yellow"/>
            <w:lang w:val="el-GR"/>
            <w:rPrChange w:id="28546" w:author="Στάθης Καπ" w:date="2023-03-13T04:02:00Z">
              <w:rPr>
                <w:noProof/>
              </w:rPr>
            </w:rPrChange>
          </w:rPr>
          <w:t>22</w:t>
        </w:r>
        <w:r w:rsidRPr="00B57967">
          <w:rPr>
            <w:highlight w:val="yellow"/>
            <w:rPrChange w:id="28547" w:author="Στάθης Καπ" w:date="2023-03-13T04:02:00Z">
              <w:rPr/>
            </w:rPrChange>
          </w:rPr>
          <w:fldChar w:fldCharType="end"/>
        </w:r>
      </w:ins>
      <w:ins w:id="28548" w:author="Στάθης Καπ" w:date="2023-03-13T03:57:00Z">
        <w:r w:rsidRPr="00B57967">
          <w:rPr>
            <w:highlight w:val="yellow"/>
            <w:lang w:val="el-GR"/>
            <w:rPrChange w:id="28549" w:author="Στάθης Καπ" w:date="2023-03-13T04:02:00Z">
              <w:rPr/>
            </w:rPrChange>
          </w:rPr>
          <w:t xml:space="preserve">: </w:t>
        </w:r>
        <w:r w:rsidRPr="00B57967">
          <w:rPr>
            <w:highlight w:val="yellow"/>
            <w:lang w:val="el-GR"/>
            <w:rPrChange w:id="28550" w:author="Στάθης Καπ" w:date="2023-03-13T04:02:00Z">
              <w:rPr>
                <w:lang w:val="el-GR"/>
              </w:rPr>
            </w:rPrChange>
          </w:rPr>
          <w:t xml:space="preserve">Γραφική απεικόνιση 7 διαδρομών για το στιγμιότυπο εισόδου της Αθήνας, με </w:t>
        </w:r>
      </w:ins>
      <w:ins w:id="28551" w:author="Στάθης Καπ" w:date="2023-03-13T04:06:00Z">
        <w:r w:rsidR="00F060D9">
          <w:rPr>
            <w:highlight w:val="yellow"/>
          </w:rPr>
          <w:t>S</w:t>
        </w:r>
      </w:ins>
      <w:ins w:id="28552" w:author="Στάθης Καπ" w:date="2023-03-13T03:57:00Z">
        <w:r w:rsidRPr="00B57967">
          <w:rPr>
            <w:highlight w:val="yellow"/>
            <w:lang w:val="el-GR"/>
            <w:rPrChange w:id="28553" w:author="Στάθης Καπ" w:date="2023-03-13T04:02:00Z">
              <w:rPr/>
            </w:rPrChange>
          </w:rPr>
          <w:t>=1</w:t>
        </w:r>
      </w:ins>
    </w:p>
    <w:p w14:paraId="60073F7A" w14:textId="77777777" w:rsidR="009F1C0B" w:rsidRDefault="009F1C0B" w:rsidP="009F1C0B">
      <w:pPr>
        <w:pStyle w:val="Caption"/>
        <w:keepNext/>
        <w:rPr>
          <w:ins w:id="28554" w:author="Στάθης Καπ" w:date="2023-03-13T03:59:00Z"/>
        </w:rPr>
        <w:pPrChange w:id="28555" w:author="Στάθης Καπ" w:date="2023-03-13T03:59:00Z">
          <w:pPr>
            <w:pStyle w:val="Caption"/>
          </w:pPr>
        </w:pPrChange>
      </w:pPr>
      <w:ins w:id="28556"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rsidP="009F1C0B">
      <w:pPr>
        <w:pStyle w:val="Caption"/>
        <w:rPr>
          <w:ins w:id="28557" w:author="Στάθης Καπ" w:date="2023-03-10T02:24:00Z"/>
          <w:lang w:val="el-GR"/>
          <w:rPrChange w:id="28558" w:author="Στάθης Καπ" w:date="2023-03-13T03:59:00Z">
            <w:rPr>
              <w:ins w:id="28559" w:author="Στάθης Καπ" w:date="2023-03-10T02:24:00Z"/>
            </w:rPr>
          </w:rPrChange>
        </w:rPr>
        <w:pPrChange w:id="28560" w:author="Στάθης Καπ" w:date="2023-03-13T03:59:00Z">
          <w:pPr>
            <w:keepNext/>
          </w:pPr>
        </w:pPrChange>
      </w:pPr>
      <w:ins w:id="28561" w:author="Στάθης Καπ" w:date="2023-03-13T03:59:00Z">
        <w:r w:rsidRPr="00B57967">
          <w:rPr>
            <w:highlight w:val="yellow"/>
            <w:lang w:val="el-GR"/>
            <w:rPrChange w:id="28562" w:author="Στάθης Καπ" w:date="2023-03-13T04:02:00Z">
              <w:rPr/>
            </w:rPrChange>
          </w:rPr>
          <w:t xml:space="preserve">Εικόνα </w:t>
        </w:r>
        <w:r w:rsidRPr="00B57967">
          <w:rPr>
            <w:highlight w:val="yellow"/>
            <w:rPrChange w:id="28563" w:author="Στάθης Καπ" w:date="2023-03-13T04:02:00Z">
              <w:rPr/>
            </w:rPrChange>
          </w:rPr>
          <w:fldChar w:fldCharType="begin"/>
        </w:r>
        <w:r w:rsidRPr="00B57967">
          <w:rPr>
            <w:highlight w:val="yellow"/>
            <w:lang w:val="el-GR"/>
            <w:rPrChange w:id="28564" w:author="Στάθης Καπ" w:date="2023-03-13T04:02:00Z">
              <w:rPr/>
            </w:rPrChange>
          </w:rPr>
          <w:instrText xml:space="preserve"> </w:instrText>
        </w:r>
        <w:r w:rsidRPr="00B57967">
          <w:rPr>
            <w:highlight w:val="yellow"/>
            <w:rPrChange w:id="28565" w:author="Στάθης Καπ" w:date="2023-03-13T04:02:00Z">
              <w:rPr/>
            </w:rPrChange>
          </w:rPr>
          <w:instrText>STYLEREF</w:instrText>
        </w:r>
        <w:r w:rsidRPr="00B57967">
          <w:rPr>
            <w:highlight w:val="yellow"/>
            <w:lang w:val="el-GR"/>
            <w:rPrChange w:id="28566" w:author="Στάθης Καπ" w:date="2023-03-13T04:02:00Z">
              <w:rPr/>
            </w:rPrChange>
          </w:rPr>
          <w:instrText xml:space="preserve"> 1 \</w:instrText>
        </w:r>
        <w:r w:rsidRPr="00B57967">
          <w:rPr>
            <w:highlight w:val="yellow"/>
            <w:rPrChange w:id="28567" w:author="Στάθης Καπ" w:date="2023-03-13T04:02:00Z">
              <w:rPr/>
            </w:rPrChange>
          </w:rPr>
          <w:instrText>s</w:instrText>
        </w:r>
        <w:r w:rsidRPr="00B57967">
          <w:rPr>
            <w:highlight w:val="yellow"/>
            <w:lang w:val="el-GR"/>
            <w:rPrChange w:id="28568" w:author="Στάθης Καπ" w:date="2023-03-13T04:02:00Z">
              <w:rPr/>
            </w:rPrChange>
          </w:rPr>
          <w:instrText xml:space="preserve"> </w:instrText>
        </w:r>
      </w:ins>
      <w:r w:rsidRPr="00B57967">
        <w:rPr>
          <w:highlight w:val="yellow"/>
          <w:rPrChange w:id="28569" w:author="Στάθης Καπ" w:date="2023-03-13T04:02:00Z">
            <w:rPr/>
          </w:rPrChange>
        </w:rPr>
        <w:fldChar w:fldCharType="separate"/>
      </w:r>
      <w:r w:rsidRPr="00B57967">
        <w:rPr>
          <w:noProof/>
          <w:highlight w:val="yellow"/>
          <w:lang w:val="el-GR"/>
          <w:rPrChange w:id="28570" w:author="Στάθης Καπ" w:date="2023-03-13T04:02:00Z">
            <w:rPr>
              <w:noProof/>
            </w:rPr>
          </w:rPrChange>
        </w:rPr>
        <w:t>5</w:t>
      </w:r>
      <w:ins w:id="28571" w:author="Στάθης Καπ" w:date="2023-03-13T03:59:00Z">
        <w:r w:rsidRPr="00B57967">
          <w:rPr>
            <w:highlight w:val="yellow"/>
            <w:rPrChange w:id="28572" w:author="Στάθης Καπ" w:date="2023-03-13T04:02:00Z">
              <w:rPr/>
            </w:rPrChange>
          </w:rPr>
          <w:fldChar w:fldCharType="end"/>
        </w:r>
        <w:r w:rsidRPr="00B57967">
          <w:rPr>
            <w:highlight w:val="yellow"/>
            <w:lang w:val="el-GR"/>
            <w:rPrChange w:id="28573" w:author="Στάθης Καπ" w:date="2023-03-13T04:02:00Z">
              <w:rPr/>
            </w:rPrChange>
          </w:rPr>
          <w:noBreakHyphen/>
        </w:r>
        <w:r w:rsidRPr="00B57967">
          <w:rPr>
            <w:highlight w:val="yellow"/>
            <w:rPrChange w:id="28574" w:author="Στάθης Καπ" w:date="2023-03-13T04:02:00Z">
              <w:rPr/>
            </w:rPrChange>
          </w:rPr>
          <w:fldChar w:fldCharType="begin"/>
        </w:r>
        <w:r w:rsidRPr="00B57967">
          <w:rPr>
            <w:highlight w:val="yellow"/>
            <w:lang w:val="el-GR"/>
            <w:rPrChange w:id="28575" w:author="Στάθης Καπ" w:date="2023-03-13T04:02:00Z">
              <w:rPr/>
            </w:rPrChange>
          </w:rPr>
          <w:instrText xml:space="preserve"> </w:instrText>
        </w:r>
        <w:r w:rsidRPr="00B57967">
          <w:rPr>
            <w:highlight w:val="yellow"/>
            <w:rPrChange w:id="28576" w:author="Στάθης Καπ" w:date="2023-03-13T04:02:00Z">
              <w:rPr/>
            </w:rPrChange>
          </w:rPr>
          <w:instrText>SEQ</w:instrText>
        </w:r>
        <w:r w:rsidRPr="00B57967">
          <w:rPr>
            <w:highlight w:val="yellow"/>
            <w:lang w:val="el-GR"/>
            <w:rPrChange w:id="28577" w:author="Στάθης Καπ" w:date="2023-03-13T04:02:00Z">
              <w:rPr/>
            </w:rPrChange>
          </w:rPr>
          <w:instrText xml:space="preserve"> Εικόνα \* </w:instrText>
        </w:r>
        <w:r w:rsidRPr="00B57967">
          <w:rPr>
            <w:highlight w:val="yellow"/>
            <w:rPrChange w:id="28578" w:author="Στάθης Καπ" w:date="2023-03-13T04:02:00Z">
              <w:rPr/>
            </w:rPrChange>
          </w:rPr>
          <w:instrText>ARABIC</w:instrText>
        </w:r>
        <w:r w:rsidRPr="00B57967">
          <w:rPr>
            <w:highlight w:val="yellow"/>
            <w:lang w:val="el-GR"/>
            <w:rPrChange w:id="28579" w:author="Στάθης Καπ" w:date="2023-03-13T04:02:00Z">
              <w:rPr/>
            </w:rPrChange>
          </w:rPr>
          <w:instrText xml:space="preserve"> \</w:instrText>
        </w:r>
        <w:r w:rsidRPr="00B57967">
          <w:rPr>
            <w:highlight w:val="yellow"/>
            <w:rPrChange w:id="28580" w:author="Στάθης Καπ" w:date="2023-03-13T04:02:00Z">
              <w:rPr/>
            </w:rPrChange>
          </w:rPr>
          <w:instrText>s</w:instrText>
        </w:r>
        <w:r w:rsidRPr="00B57967">
          <w:rPr>
            <w:highlight w:val="yellow"/>
            <w:lang w:val="el-GR"/>
            <w:rPrChange w:id="28581" w:author="Στάθης Καπ" w:date="2023-03-13T04:02:00Z">
              <w:rPr/>
            </w:rPrChange>
          </w:rPr>
          <w:instrText xml:space="preserve"> 1 </w:instrText>
        </w:r>
      </w:ins>
      <w:r w:rsidRPr="00B57967">
        <w:rPr>
          <w:highlight w:val="yellow"/>
          <w:rPrChange w:id="28582" w:author="Στάθης Καπ" w:date="2023-03-13T04:02:00Z">
            <w:rPr/>
          </w:rPrChange>
        </w:rPr>
        <w:fldChar w:fldCharType="separate"/>
      </w:r>
      <w:ins w:id="28583" w:author="Στάθης Καπ" w:date="2023-03-13T03:59:00Z">
        <w:r w:rsidRPr="00B57967">
          <w:rPr>
            <w:noProof/>
            <w:highlight w:val="yellow"/>
            <w:lang w:val="el-GR"/>
            <w:rPrChange w:id="28584" w:author="Στάθης Καπ" w:date="2023-03-13T04:02:00Z">
              <w:rPr>
                <w:noProof/>
              </w:rPr>
            </w:rPrChange>
          </w:rPr>
          <w:t>23</w:t>
        </w:r>
        <w:r w:rsidRPr="00B57967">
          <w:rPr>
            <w:highlight w:val="yellow"/>
            <w:rPrChange w:id="28585" w:author="Στάθης Καπ" w:date="2023-03-13T04:02:00Z">
              <w:rPr/>
            </w:rPrChange>
          </w:rPr>
          <w:fldChar w:fldCharType="end"/>
        </w:r>
        <w:r w:rsidRPr="00B57967">
          <w:rPr>
            <w:highlight w:val="yellow"/>
            <w:lang w:val="el-GR"/>
            <w:rPrChange w:id="28586" w:author="Στάθης Καπ" w:date="2023-03-13T04:02:00Z">
              <w:rPr/>
            </w:rPrChange>
          </w:rPr>
          <w:t xml:space="preserve">: </w:t>
        </w:r>
        <w:r w:rsidRPr="00B57967">
          <w:rPr>
            <w:highlight w:val="yellow"/>
            <w:lang w:val="el-GR"/>
            <w:rPrChange w:id="28587" w:author="Στάθης Καπ" w:date="2023-03-13T04:02:00Z">
              <w:rPr>
                <w:lang w:val="el-GR"/>
              </w:rPr>
            </w:rPrChange>
          </w:rPr>
          <w:t>Σύγκριση των σκορ και τ</w:t>
        </w:r>
        <w:r w:rsidRPr="00B57967">
          <w:rPr>
            <w:highlight w:val="yellow"/>
            <w:lang w:val="el-GR"/>
            <w:rPrChange w:id="28588" w:author="Στάθης Καπ" w:date="2023-03-13T04:02:00Z">
              <w:rPr>
                <w:lang w:val="el-GR"/>
              </w:rPr>
            </w:rPrChange>
          </w:rPr>
          <w:t>ων</w:t>
        </w:r>
        <w:r w:rsidRPr="00B57967">
          <w:rPr>
            <w:highlight w:val="yellow"/>
            <w:lang w:val="el-GR"/>
            <w:rPrChange w:id="28589" w:author="Στάθης Καπ" w:date="2023-03-13T04:02:00Z">
              <w:rPr>
                <w:lang w:val="el-GR"/>
              </w:rPr>
            </w:rPrChange>
          </w:rPr>
          <w:t xml:space="preserve"> χρόν</w:t>
        </w:r>
        <w:r w:rsidRPr="00B57967">
          <w:rPr>
            <w:highlight w:val="yellow"/>
            <w:lang w:val="el-GR"/>
            <w:rPrChange w:id="28590" w:author="Στάθης Καπ" w:date="2023-03-13T04:02:00Z">
              <w:rPr>
                <w:lang w:val="el-GR"/>
              </w:rPr>
            </w:rPrChange>
          </w:rPr>
          <w:t>ων</w:t>
        </w:r>
        <w:r w:rsidRPr="00B57967">
          <w:rPr>
            <w:highlight w:val="yellow"/>
            <w:lang w:val="el-GR"/>
            <w:rPrChange w:id="28591" w:author="Στάθης Καπ" w:date="2023-03-13T04:02:00Z">
              <w:rPr>
                <w:lang w:val="el-GR"/>
              </w:rPr>
            </w:rPrChange>
          </w:rPr>
          <w:t xml:space="preserve"> εκτέλεσης για διαφορετικά </w:t>
        </w:r>
        <w:r w:rsidRPr="00B57967">
          <w:rPr>
            <w:highlight w:val="yellow"/>
            <w:rPrChange w:id="28592" w:author="Στάθης Καπ" w:date="2023-03-13T04:02:00Z">
              <w:rPr/>
            </w:rPrChange>
          </w:rPr>
          <w:t>s</w:t>
        </w:r>
      </w:ins>
    </w:p>
    <w:p w14:paraId="7522D3B4" w14:textId="68C8D40A" w:rsidR="00FF4567" w:rsidRPr="009F1C0B" w:rsidDel="00FF1C3B" w:rsidRDefault="00FF4567" w:rsidP="008D695D">
      <w:pPr>
        <w:keepNext/>
        <w:rPr>
          <w:del w:id="28593" w:author="Στάθης Καπ" w:date="2023-02-27T03:14:00Z"/>
          <w:lang w:val="el-GR"/>
          <w:rPrChange w:id="28594" w:author="Στάθης Καπ" w:date="2023-03-13T03:59:00Z">
            <w:rPr>
              <w:del w:id="28595" w:author="Στάθης Καπ" w:date="2023-02-27T03:14:00Z"/>
            </w:rPr>
          </w:rPrChange>
        </w:rPr>
      </w:pPr>
      <w:del w:id="28596" w:author="Στάθης Καπ" w:date="2023-02-27T03:14:00Z">
        <w:r w:rsidDel="0039001D">
          <w:delText>Figure</w:delText>
        </w:r>
        <w:r w:rsidRPr="00FF4567" w:rsidDel="0039001D">
          <w:rPr>
            <w:rFonts w:ascii="Arial" w:hAnsi="Arial"/>
            <w:b/>
            <w:iCs/>
            <w:color w:val="44546A" w:themeColor="text2"/>
            <w:sz w:val="18"/>
            <w:szCs w:val="18"/>
            <w:lang w:val="el-GR"/>
            <w:rPrChange w:id="28597"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8598"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8599"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8600"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8601"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8602"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8603"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8604"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8605" w:author="Στάθης Καπ" w:date="2023-02-24T06:23:00Z">
              <w:rPr>
                <w:rFonts w:ascii="Arial" w:hAnsi="Arial"/>
                <w:b/>
                <w:iCs/>
                <w:color w:val="44546A" w:themeColor="text2"/>
                <w:sz w:val="18"/>
                <w:szCs w:val="18"/>
              </w:rPr>
            </w:rPrChange>
          </w:rPr>
          <w:delText xml:space="preserve"> = 2</w:delText>
        </w:r>
      </w:del>
    </w:p>
    <w:p w14:paraId="7B7B6543" w14:textId="77777777" w:rsidR="00FF1C3B" w:rsidRPr="009F1C0B" w:rsidRDefault="00FF1C3B" w:rsidP="008D695D">
      <w:pPr>
        <w:keepNext/>
        <w:rPr>
          <w:ins w:id="28606" w:author="Στάθης Καπ" w:date="2023-03-11T11:32:00Z"/>
          <w:lang w:val="el-GR"/>
          <w:rPrChange w:id="28607" w:author="Στάθης Καπ" w:date="2023-03-13T03:59:00Z">
            <w:rPr>
              <w:ins w:id="28608" w:author="Στάθης Καπ" w:date="2023-03-11T11:32:00Z"/>
            </w:rPr>
          </w:rPrChange>
        </w:rPr>
      </w:pPr>
    </w:p>
    <w:p w14:paraId="2BA36F6C" w14:textId="77777777" w:rsidR="00790C1D" w:rsidRDefault="00790C1D" w:rsidP="008D695D">
      <w:pPr>
        <w:keepNext/>
        <w:rPr>
          <w:ins w:id="28609" w:author="Στάθης Καπ" w:date="2023-03-09T04:45:00Z"/>
          <w:lang w:val="el-GR"/>
        </w:rPr>
      </w:pPr>
    </w:p>
    <w:p w14:paraId="60CE45A5" w14:textId="421A3991" w:rsidR="00790C1D" w:rsidRDefault="00790C1D" w:rsidP="00790C1D">
      <w:pPr>
        <w:pStyle w:val="Heading1"/>
        <w:rPr>
          <w:ins w:id="28610" w:author="Στάθης Καπ" w:date="2023-03-09T04:46:00Z"/>
        </w:rPr>
      </w:pPr>
      <w:bookmarkStart w:id="28611" w:name="_Toc129300743"/>
      <w:ins w:id="28612" w:author="Στάθης Καπ" w:date="2023-03-09T04:46:00Z">
        <w:r>
          <w:rPr>
            <w:lang w:val="el-GR"/>
          </w:rPr>
          <w:t>Συμπεράσματα</w:t>
        </w:r>
        <w:bookmarkEnd w:id="28611"/>
      </w:ins>
    </w:p>
    <w:p w14:paraId="2E5B6557" w14:textId="68588F71" w:rsidR="00790C1D" w:rsidRDefault="00D87E5F" w:rsidP="00790C1D">
      <w:pPr>
        <w:rPr>
          <w:ins w:id="28613" w:author="Στάθης Καπ" w:date="2023-03-09T05:14:00Z"/>
          <w:lang w:val="el-GR"/>
        </w:rPr>
      </w:pPr>
      <w:ins w:id="28614"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8615" w:author="Στάθης Καπ" w:date="2023-03-09T05:07:00Z">
              <w:rPr/>
            </w:rPrChange>
          </w:rPr>
          <w:t xml:space="preserve"> </w:t>
        </w:r>
        <w:r>
          <w:rPr>
            <w:lang w:val="el-GR"/>
          </w:rPr>
          <w:t xml:space="preserve">και συγκεκριμένα του </w:t>
        </w:r>
        <w:r>
          <w:t>TOPTW</w:t>
        </w:r>
      </w:ins>
      <w:ins w:id="28616" w:author="Στάθης Καπ" w:date="2023-03-09T05:07:00Z">
        <w:r>
          <w:rPr>
            <w:lang w:val="el-GR"/>
          </w:rPr>
          <w:t xml:space="preserve"> είναι το Πρόβλημα Σχεδίασης Τουριστικών Διαδρομών. </w:t>
        </w:r>
      </w:ins>
      <w:ins w:id="28617"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8618" w:author="Στάθης Καπ" w:date="2023-03-11T02:55:00Z">
        <w:r w:rsidR="00072518">
          <w:rPr>
            <w:lang w:val="el-GR"/>
          </w:rPr>
          <w:t xml:space="preserve">και </w:t>
        </w:r>
      </w:ins>
      <w:ins w:id="28619"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8620" w:author="Στάθης Καπ" w:date="2023-03-09T05:08:00Z">
              <w:rPr/>
            </w:rPrChange>
          </w:rPr>
          <w:t xml:space="preserve">. </w:t>
        </w:r>
      </w:ins>
      <w:ins w:id="28621" w:author="Στάθης Καπ" w:date="2023-03-09T05:10:00Z">
        <w:r>
          <w:rPr>
            <w:lang w:val="el-GR"/>
          </w:rPr>
          <w:t xml:space="preserve">Συγκεκριμένα, σκοπός της παρούσης εργασίας ήταν να βελτιώσει την ταχύτητα του </w:t>
        </w:r>
      </w:ins>
      <w:ins w:id="28622" w:author="Στάθης Καπ" w:date="2023-03-09T05:11:00Z">
        <w:r>
          <w:rPr>
            <w:lang w:val="el-GR"/>
          </w:rPr>
          <w:t xml:space="preserve">αλγορίθμου </w:t>
        </w:r>
        <w:r>
          <w:t>ILS</w:t>
        </w:r>
        <w:r w:rsidRPr="00D87E5F">
          <w:rPr>
            <w:lang w:val="el-GR"/>
            <w:rPrChange w:id="28623" w:author="Στάθης Καπ" w:date="2023-03-09T05:11:00Z">
              <w:rPr/>
            </w:rPrChange>
          </w:rPr>
          <w:t xml:space="preserve"> </w:t>
        </w:r>
        <w:r>
          <w:rPr>
            <w:lang w:val="el-GR"/>
          </w:rPr>
          <w:t xml:space="preserve">των </w:t>
        </w:r>
        <w:r>
          <w:t>Vansteenwegen</w:t>
        </w:r>
        <w:r w:rsidRPr="00D87E5F">
          <w:rPr>
            <w:lang w:val="el-GR"/>
            <w:rPrChange w:id="28624" w:author="Στάθης Καπ" w:date="2023-03-09T05:11:00Z">
              <w:rPr/>
            </w:rPrChange>
          </w:rPr>
          <w:t xml:space="preserve"> </w:t>
        </w:r>
        <w:r>
          <w:t>et</w:t>
        </w:r>
        <w:r w:rsidRPr="00D87E5F">
          <w:rPr>
            <w:lang w:val="el-GR"/>
            <w:rPrChange w:id="28625" w:author="Στάθης Καπ" w:date="2023-03-09T05:11:00Z">
              <w:rPr/>
            </w:rPrChange>
          </w:rPr>
          <w:t xml:space="preserve"> </w:t>
        </w:r>
        <w:r>
          <w:t>al</w:t>
        </w:r>
        <w:r w:rsidRPr="00D87E5F">
          <w:rPr>
            <w:lang w:val="el-GR"/>
            <w:rPrChange w:id="28626" w:author="Στάθης Καπ" w:date="2023-03-09T05:11:00Z">
              <w:rPr/>
            </w:rPrChange>
          </w:rPr>
          <w:t xml:space="preserve">. (2009) </w:t>
        </w:r>
        <w:r>
          <w:rPr>
            <w:lang w:val="el-GR"/>
          </w:rPr>
          <w:t xml:space="preserve">χωρίζοντας το αρχικό γράφημα </w:t>
        </w:r>
        <w:r>
          <w:t>G</w:t>
        </w:r>
        <w:r w:rsidRPr="00D87E5F">
          <w:rPr>
            <w:lang w:val="el-GR"/>
            <w:rPrChange w:id="28627" w:author="Στάθης Καπ" w:date="2023-03-09T05:11:00Z">
              <w:rPr/>
            </w:rPrChange>
          </w:rPr>
          <w:t>(</w:t>
        </w:r>
        <w:r>
          <w:t>V</w:t>
        </w:r>
        <w:r w:rsidRPr="00D87E5F">
          <w:rPr>
            <w:lang w:val="el-GR"/>
            <w:rPrChange w:id="28628" w:author="Στάθης Καπ" w:date="2023-03-09T05:11:00Z">
              <w:rPr/>
            </w:rPrChange>
          </w:rPr>
          <w:t>,</w:t>
        </w:r>
        <w:r>
          <w:t>E</w:t>
        </w:r>
        <w:r w:rsidRPr="00D87E5F">
          <w:rPr>
            <w:lang w:val="el-GR"/>
            <w:rPrChange w:id="28629" w:author="Στάθης Καπ" w:date="2023-03-09T05:11:00Z">
              <w:rPr/>
            </w:rPrChange>
          </w:rPr>
          <w:t>)</w:t>
        </w:r>
        <w:r>
          <w:rPr>
            <w:lang w:val="el-GR"/>
          </w:rPr>
          <w:t xml:space="preserve"> του προβλήματος σε μικρότερα γραφήματα</w:t>
        </w:r>
      </w:ins>
      <w:ins w:id="28630" w:author="Στάθης Καπ" w:date="2023-03-10T01:04:00Z">
        <w:r w:rsidR="00816B5D">
          <w:rPr>
            <w:lang w:val="el-GR"/>
          </w:rPr>
          <w:t xml:space="preserve"> αλλά </w:t>
        </w:r>
      </w:ins>
      <w:ins w:id="28631" w:author="Στάθης Καπ" w:date="2023-03-09T05:14:00Z">
        <w:r>
          <w:rPr>
            <w:lang w:val="el-GR"/>
          </w:rPr>
          <w:t>κρατώντας τις λύσεις σε υψηλό επίπεδο.</w:t>
        </w:r>
      </w:ins>
    </w:p>
    <w:p w14:paraId="3655E239" w14:textId="3A1D14A4" w:rsidR="00D87E5F" w:rsidRDefault="005D4E18" w:rsidP="00790C1D">
      <w:pPr>
        <w:rPr>
          <w:ins w:id="28632" w:author="Στάθης Καπ" w:date="2023-03-10T01:04:00Z"/>
          <w:lang w:val="el-GR"/>
        </w:rPr>
      </w:pPr>
      <w:ins w:id="28633" w:author="Στάθης Καπ" w:date="2023-03-10T00:57:00Z">
        <w:r>
          <w:rPr>
            <w:lang w:val="el-GR"/>
          </w:rPr>
          <w:t xml:space="preserve">Ο τρόπος διαχωρισμού </w:t>
        </w:r>
      </w:ins>
      <w:ins w:id="28634"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8635" w:author="Στάθης Καπ" w:date="2023-03-10T00:59:00Z">
        <w:r>
          <w:rPr>
            <w:lang w:val="el-GR"/>
          </w:rPr>
          <w:t>, ο διαχωρισμός έγινε με βάση τα χρονικά παράθυρα των κόμβων</w:t>
        </w:r>
      </w:ins>
      <w:ins w:id="28636" w:author="Στάθης Καπ" w:date="2023-03-10T01:00:00Z">
        <w:r>
          <w:rPr>
            <w:lang w:val="el-GR"/>
          </w:rPr>
          <w:t xml:space="preserve"> χωρίς να λαμβάνεται υπόψιν η τοποθεσία τους</w:t>
        </w:r>
      </w:ins>
      <w:ins w:id="28637" w:author="Στάθης Καπ" w:date="2023-03-10T00:59:00Z">
        <w:r>
          <w:rPr>
            <w:lang w:val="el-GR"/>
          </w:rPr>
          <w:t>.</w:t>
        </w:r>
      </w:ins>
      <w:ins w:id="28638" w:author="Στάθης Καπ" w:date="2023-03-10T01:00:00Z">
        <w:r>
          <w:rPr>
            <w:lang w:val="el-GR"/>
          </w:rPr>
          <w:t xml:space="preserve"> Τα χρονικά υποδιαστήματα οριοθετήθηκαν με στόχο την ισοκατανομή των κόμβων </w:t>
        </w:r>
      </w:ins>
      <w:ins w:id="28639" w:author="Στάθης Καπ" w:date="2023-03-10T01:01:00Z">
        <w:r>
          <w:rPr>
            <w:lang w:val="el-GR"/>
          </w:rPr>
          <w:t xml:space="preserve">σε αυτά. </w:t>
        </w:r>
      </w:ins>
      <w:ins w:id="28640" w:author="Στάθης Καπ" w:date="2023-03-10T01:02:00Z">
        <w:r w:rsidR="00816B5D">
          <w:rPr>
            <w:lang w:val="el-GR"/>
          </w:rPr>
          <w:t xml:space="preserve">Ο ίσος διαμοιρασμός των κόμβων στα υποδιαστήματα, </w:t>
        </w:r>
      </w:ins>
      <w:ins w:id="28641" w:author="Στάθης Καπ" w:date="2023-03-10T01:28:00Z">
        <w:r w:rsidR="00C36181">
          <w:rPr>
            <w:lang w:val="el-GR"/>
          </w:rPr>
          <w:t>μειώνει</w:t>
        </w:r>
      </w:ins>
      <w:ins w:id="28642" w:author="Στάθης Καπ" w:date="2023-03-10T01:02:00Z">
        <w:r w:rsidR="00816B5D">
          <w:rPr>
            <w:lang w:val="el-GR"/>
          </w:rPr>
          <w:t xml:space="preserve"> την ταχύτητα του αλγορίθμου αλλά φαίνε</w:t>
        </w:r>
      </w:ins>
      <w:ins w:id="28643"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rsidP="00790C1D">
      <w:pPr>
        <w:rPr>
          <w:ins w:id="28644" w:author="Στάθης Καπ" w:date="2023-03-10T01:13:00Z"/>
          <w:lang w:val="el-GR"/>
        </w:rPr>
      </w:pPr>
      <w:ins w:id="28645" w:author="Στάθης Καπ" w:date="2023-03-10T01:05:00Z">
        <w:r>
          <w:rPr>
            <w:lang w:val="el-GR"/>
          </w:rPr>
          <w:t>Η οριστική ανάθεση ενός κόμβου σε ένα υποδιάστημα</w:t>
        </w:r>
      </w:ins>
      <w:ins w:id="28646" w:author="Στάθης Καπ" w:date="2023-03-10T01:06:00Z">
        <w:r>
          <w:rPr>
            <w:lang w:val="el-GR"/>
          </w:rPr>
          <w:t xml:space="preserve"> στην εκκίνηση του αλγορίθμου</w:t>
        </w:r>
      </w:ins>
      <w:ins w:id="28647" w:author="Στάθης Καπ" w:date="2023-03-10T01:05:00Z">
        <w:r>
          <w:rPr>
            <w:lang w:val="el-GR"/>
          </w:rPr>
          <w:t xml:space="preserve">, </w:t>
        </w:r>
      </w:ins>
      <w:ins w:id="28648"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8649" w:author="Στάθης Καπ" w:date="2023-03-10T01:07:00Z">
        <w:r>
          <w:rPr>
            <w:lang w:val="el-GR"/>
          </w:rPr>
          <w:t xml:space="preserve">υποδιάστημα. </w:t>
        </w:r>
      </w:ins>
      <w:ins w:id="28650" w:author="Στάθης Καπ" w:date="2023-03-10T01:08:00Z">
        <w:r>
          <w:rPr>
            <w:lang w:val="el-GR"/>
          </w:rPr>
          <w:t xml:space="preserve">Το ιστορικό αυτό ενημερώνεται κατά τη διάρκεια του αλγορίθμου, </w:t>
        </w:r>
      </w:ins>
      <w:ins w:id="28651" w:author="Στάθης Καπ" w:date="2023-03-10T01:09:00Z">
        <w:r>
          <w:rPr>
            <w:lang w:val="el-GR"/>
          </w:rPr>
          <w:t>εκμεταλλευόμενο</w:t>
        </w:r>
      </w:ins>
      <w:ins w:id="28652" w:author="Στάθης Καπ" w:date="2023-03-10T01:08:00Z">
        <w:r>
          <w:rPr>
            <w:lang w:val="el-GR"/>
          </w:rPr>
          <w:t xml:space="preserve"> την επαναληπτικότητα του</w:t>
        </w:r>
      </w:ins>
      <w:ins w:id="28653" w:author="Στάθης Καπ" w:date="2023-03-10T01:09:00Z">
        <w:r>
          <w:rPr>
            <w:lang w:val="el-GR"/>
          </w:rPr>
          <w:t xml:space="preserve"> </w:t>
        </w:r>
      </w:ins>
      <w:ins w:id="28654" w:author="Στάθης Καπ" w:date="2023-03-10T01:08:00Z">
        <w:r>
          <w:t>ILS</w:t>
        </w:r>
      </w:ins>
      <w:ins w:id="28655" w:author="Στάθης Καπ" w:date="2023-03-10T01:09:00Z">
        <w:r w:rsidRPr="00C81385">
          <w:rPr>
            <w:lang w:val="el-GR"/>
            <w:rPrChange w:id="28656" w:author="Στάθης Καπ" w:date="2023-03-10T01:09:00Z">
              <w:rPr/>
            </w:rPrChange>
          </w:rPr>
          <w:t xml:space="preserve">. </w:t>
        </w:r>
      </w:ins>
      <w:ins w:id="28657"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8658" w:author="Στάθης Καπ" w:date="2023-03-10T01:08:00Z">
        <w:r>
          <w:rPr>
            <w:lang w:val="el-GR"/>
          </w:rPr>
          <w:t xml:space="preserve"> για αυτό. </w:t>
        </w:r>
      </w:ins>
      <w:ins w:id="28659" w:author="Στάθης Καπ" w:date="2023-03-10T01:09:00Z">
        <w:r>
          <w:rPr>
            <w:lang w:val="el-GR"/>
          </w:rPr>
          <w:t>Από τα πειραματικά αποτελέσματα</w:t>
        </w:r>
      </w:ins>
      <w:ins w:id="28660" w:author="Στάθης Καπ" w:date="2023-03-10T01:10:00Z">
        <w:r>
          <w:rPr>
            <w:lang w:val="el-GR"/>
          </w:rPr>
          <w:t xml:space="preserve"> του Κεφαλαίου 5, φαίνεται πως η χρήση του ιστορικού καταλληλότητας βελτιώνει τη</w:t>
        </w:r>
      </w:ins>
      <w:ins w:id="28661" w:author="Στάθης Καπ" w:date="2023-03-10T01:11:00Z">
        <w:r>
          <w:rPr>
            <w:lang w:val="el-GR"/>
          </w:rPr>
          <w:t xml:space="preserve">ν ποιότητα των λύσεων. </w:t>
        </w:r>
      </w:ins>
    </w:p>
    <w:p w14:paraId="47C2FC0A" w14:textId="6004AB32" w:rsidR="00D87E5F" w:rsidRPr="00D87E5F" w:rsidRDefault="00C81385">
      <w:pPr>
        <w:rPr>
          <w:ins w:id="28662" w:author="Στάθης Καπ" w:date="2023-03-09T04:46:00Z"/>
          <w:lang w:val="el-GR"/>
          <w:rPrChange w:id="28663" w:author="Στάθης Καπ" w:date="2023-03-09T05:11:00Z">
            <w:rPr>
              <w:ins w:id="28664" w:author="Στάθης Καπ" w:date="2023-03-09T04:46:00Z"/>
            </w:rPr>
          </w:rPrChange>
        </w:rPr>
        <w:pPrChange w:id="28665" w:author="Στάθης Καπ" w:date="2023-03-09T04:46:00Z">
          <w:pPr>
            <w:pStyle w:val="Heading1"/>
          </w:pPr>
        </w:pPrChange>
      </w:pPr>
      <w:ins w:id="28666" w:author="Στάθης Καπ" w:date="2023-03-10T01:11:00Z">
        <w:r>
          <w:rPr>
            <w:lang w:val="el-GR"/>
          </w:rPr>
          <w:t>Παρ’ όλα αυτά</w:t>
        </w:r>
        <w:r w:rsidR="004529A3">
          <w:rPr>
            <w:lang w:val="el-GR"/>
          </w:rPr>
          <w:t xml:space="preserve">, </w:t>
        </w:r>
      </w:ins>
      <w:ins w:id="28667" w:author="Στάθης Καπ" w:date="2023-03-10T01:13:00Z">
        <w:r w:rsidR="00A67E0D">
          <w:rPr>
            <w:lang w:val="el-GR"/>
          </w:rPr>
          <w:t xml:space="preserve">σίγουρα υπάρχουν περιθώρια βελτίωσης </w:t>
        </w:r>
      </w:ins>
      <w:ins w:id="28668" w:author="Στάθης Καπ" w:date="2023-03-10T01:14:00Z">
        <w:r w:rsidR="00A67E0D">
          <w:rPr>
            <w:lang w:val="el-GR"/>
          </w:rPr>
          <w:t>στις παραπάνω τεχνικές</w:t>
        </w:r>
      </w:ins>
      <w:ins w:id="28669" w:author="Στάθης Καπ" w:date="2023-03-10T01:13:00Z">
        <w:r w:rsidR="00A67E0D">
          <w:rPr>
            <w:lang w:val="el-GR"/>
          </w:rPr>
          <w:t>. Για παράδειγμα,</w:t>
        </w:r>
      </w:ins>
      <w:ins w:id="28670" w:author="Στάθης Καπ" w:date="2023-03-10T01:14:00Z">
        <w:r w:rsidR="00A67E0D">
          <w:rPr>
            <w:lang w:val="el-GR"/>
          </w:rPr>
          <w:t xml:space="preserve"> στην προεργασία του αλγορίθμου, θα μπορούσε να εφα</w:t>
        </w:r>
      </w:ins>
      <w:ins w:id="28671" w:author="Στάθης Καπ" w:date="2023-03-10T01:15:00Z">
        <w:r w:rsidR="00A67E0D">
          <w:rPr>
            <w:lang w:val="el-GR"/>
          </w:rPr>
          <w:t xml:space="preserve">ρμοσθεί ένας απλός αλγόριθμος </w:t>
        </w:r>
      </w:ins>
      <w:ins w:id="28672" w:author="Στάθης Καπ" w:date="2023-03-12T14:19:00Z">
        <w:r w:rsidR="007B6741">
          <w:rPr>
            <w:lang w:val="el-GR"/>
          </w:rPr>
          <w:t>δημιουργίας συστάδων</w:t>
        </w:r>
      </w:ins>
      <w:ins w:id="28673" w:author="Στάθης Καπ" w:date="2023-03-10T01:15:00Z">
        <w:r w:rsidR="00A67E0D">
          <w:rPr>
            <w:lang w:val="el-GR"/>
          </w:rPr>
          <w:t xml:space="preserve"> (</w:t>
        </w:r>
      </w:ins>
      <w:ins w:id="28674" w:author="Στάθης Καπ" w:date="2023-03-12T14:19:00Z">
        <w:r w:rsidR="007B6741">
          <w:rPr>
            <w:lang w:val="el-GR"/>
          </w:rPr>
          <w:t xml:space="preserve">π.χ. </w:t>
        </w:r>
      </w:ins>
      <w:ins w:id="28675" w:author="Στάθης Καπ" w:date="2023-03-10T01:15:00Z">
        <w:r w:rsidR="00A67E0D">
          <w:rPr>
            <w:lang w:val="el-GR"/>
          </w:rPr>
          <w:t xml:space="preserve">κ-μέσων) στους κόμβους, έτσι ώστε να σχηματιστούν </w:t>
        </w:r>
      </w:ins>
      <w:ins w:id="28676" w:author="Στάθης Καπ" w:date="2023-03-10T01:16:00Z">
        <w:r w:rsidR="00A67E0D">
          <w:t>k</w:t>
        </w:r>
      </w:ins>
      <w:ins w:id="28677" w:author="Στάθης Καπ" w:date="2023-03-10T01:15:00Z">
        <w:r w:rsidR="00A67E0D">
          <w:rPr>
            <w:lang w:val="el-GR"/>
          </w:rPr>
          <w:t xml:space="preserve"> συστάδες</w:t>
        </w:r>
      </w:ins>
      <w:ins w:id="28678" w:author="Στάθης Καπ" w:date="2023-03-10T01:16:00Z">
        <w:r w:rsidR="00A67E0D" w:rsidRPr="00A67E0D">
          <w:rPr>
            <w:lang w:val="el-GR"/>
            <w:rPrChange w:id="28679"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8680" w:author="Στάθης Καπ" w:date="2023-03-10T01:18:00Z">
        <w:r w:rsidR="00A67E0D">
          <w:rPr>
            <w:lang w:val="el-GR"/>
          </w:rPr>
          <w:t xml:space="preserve">Η συγγένεια των κόμβων, </w:t>
        </w:r>
      </w:ins>
      <w:ins w:id="28681" w:author="Στάθης Καπ" w:date="2023-03-10T01:19:00Z">
        <w:r w:rsidR="00A67E0D">
          <w:rPr>
            <w:lang w:val="el-GR"/>
          </w:rPr>
          <w:t xml:space="preserve">θα </w:t>
        </w:r>
      </w:ins>
      <w:ins w:id="28682" w:author="Στάθης Καπ" w:date="2023-03-10T01:20:00Z">
        <w:r w:rsidR="00A67E0D">
          <w:rPr>
            <w:lang w:val="el-GR"/>
          </w:rPr>
          <w:t>μπορούσε</w:t>
        </w:r>
      </w:ins>
      <w:ins w:id="28683" w:author="Στάθης Καπ" w:date="2023-03-10T01:19:00Z">
        <w:r w:rsidR="00A67E0D">
          <w:rPr>
            <w:lang w:val="el-GR"/>
          </w:rPr>
          <w:t xml:space="preserve"> να </w:t>
        </w:r>
      </w:ins>
      <w:ins w:id="28684" w:author="Στάθης Καπ" w:date="2023-03-10T01:22:00Z">
        <w:r w:rsidR="00A67E0D">
          <w:rPr>
            <w:lang w:val="el-GR"/>
          </w:rPr>
          <w:t>συνυπολογιστεί</w:t>
        </w:r>
      </w:ins>
      <w:ins w:id="28685" w:author="Στάθης Καπ" w:date="2023-03-10T01:19:00Z">
        <w:r w:rsidR="00A67E0D">
          <w:rPr>
            <w:lang w:val="el-GR"/>
          </w:rPr>
          <w:t xml:space="preserve"> στο διαχωρισμό των </w:t>
        </w:r>
      </w:ins>
      <w:ins w:id="28686" w:author="Στάθης Καπ" w:date="2023-03-10T01:20:00Z">
        <w:r w:rsidR="00A67E0D">
          <w:t>Unvisited</w:t>
        </w:r>
        <w:r w:rsidR="00A67E0D" w:rsidRPr="00A67E0D">
          <w:rPr>
            <w:lang w:val="el-GR"/>
            <w:rPrChange w:id="28687" w:author="Στάθης Καπ" w:date="2023-03-10T01:20:00Z">
              <w:rPr/>
            </w:rPrChange>
          </w:rPr>
          <w:t xml:space="preserve"> </w:t>
        </w:r>
      </w:ins>
      <w:ins w:id="28688"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8689" w:author="Στάθης Καπ" w:date="2023-03-10T01:20:00Z">
              <w:rPr/>
            </w:rPrChange>
          </w:rPr>
          <w:t xml:space="preserve">. </w:t>
        </w:r>
      </w:ins>
      <w:ins w:id="28690" w:author="Στάθης Καπ" w:date="2023-03-10T01:22:00Z">
        <w:r w:rsidR="00A67E0D">
          <w:rPr>
            <w:lang w:val="el-GR"/>
          </w:rPr>
          <w:t xml:space="preserve">Δηλαδή θα θεωρούταν πιο </w:t>
        </w:r>
      </w:ins>
      <w:ins w:id="28691" w:author="Στάθης Καπ" w:date="2023-03-10T01:23:00Z">
        <w:r w:rsidR="00A67E0D">
          <w:rPr>
            <w:lang w:val="el-GR"/>
          </w:rPr>
          <w:t>ευνοϊκό</w:t>
        </w:r>
      </w:ins>
      <w:ins w:id="28692" w:author="Στάθης Καπ" w:date="2023-03-10T01:22:00Z">
        <w:r w:rsidR="00A67E0D">
          <w:rPr>
            <w:lang w:val="el-GR"/>
          </w:rPr>
          <w:t xml:space="preserve"> για έναν κόμβο, να μπει</w:t>
        </w:r>
      </w:ins>
      <w:ins w:id="28693"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8694" w:author="Στάθης Καπ" w:date="2023-03-10T01:23:00Z">
              <w:rPr/>
            </w:rPrChange>
          </w:rPr>
          <w:t xml:space="preserve">, </w:t>
        </w:r>
      </w:ins>
      <w:ins w:id="28695" w:author="Στάθης Καπ" w:date="2023-03-10T01:22:00Z">
        <w:r w:rsidR="00A67E0D">
          <w:rPr>
            <w:lang w:val="el-GR"/>
          </w:rPr>
          <w:t>στο υποδιάστημα που έχει τους περισσότερους συγγενικούς κόμβους.</w:t>
        </w:r>
      </w:ins>
      <w:ins w:id="28696" w:author="Στάθης Καπ" w:date="2023-03-10T01:23:00Z">
        <w:r w:rsidR="00F75EA5">
          <w:rPr>
            <w:lang w:val="el-GR"/>
          </w:rPr>
          <w:t xml:space="preserve"> Επίσης, στην εξίσωση της συγγένειας, θα μπορο</w:t>
        </w:r>
      </w:ins>
      <w:ins w:id="28697" w:author="Στάθης Καπ" w:date="2023-03-10T01:24:00Z">
        <w:r w:rsidR="00F75EA5">
          <w:rPr>
            <w:lang w:val="el-GR"/>
          </w:rPr>
          <w:t xml:space="preserve">ύσε να προστεθεί </w:t>
        </w:r>
      </w:ins>
      <w:ins w:id="28698" w:author="Στάθης Καπ" w:date="2023-03-10T01:25:00Z">
        <w:r w:rsidR="00F75EA5">
          <w:rPr>
            <w:lang w:val="el-GR"/>
          </w:rPr>
          <w:t xml:space="preserve">και η συχνότητα συνάντησης δύο κόμβων. </w:t>
        </w:r>
      </w:ins>
      <w:ins w:id="28699" w:author="Στάθης Καπ" w:date="2023-03-10T01:26:00Z">
        <w:r w:rsidR="00F75EA5">
          <w:rPr>
            <w:lang w:val="el-GR"/>
          </w:rPr>
          <w:t>Δηλαδή</w:t>
        </w:r>
      </w:ins>
      <w:ins w:id="28700" w:author="Στάθης Καπ" w:date="2023-03-10T01:25:00Z">
        <w:r w:rsidR="00F75EA5">
          <w:rPr>
            <w:lang w:val="el-GR"/>
          </w:rPr>
          <w:t xml:space="preserve">, </w:t>
        </w:r>
      </w:ins>
      <w:ins w:id="28701" w:author="Στάθης Καπ" w:date="2023-03-10T01:30:00Z">
        <w:r w:rsidR="001179D1">
          <w:rPr>
            <w:lang w:val="el-GR"/>
          </w:rPr>
          <w:t>εάν</w:t>
        </w:r>
      </w:ins>
      <w:ins w:id="28702" w:author="Στάθης Καπ" w:date="2023-03-10T01:25:00Z">
        <w:r w:rsidR="00F75EA5">
          <w:rPr>
            <w:lang w:val="el-GR"/>
          </w:rPr>
          <w:t xml:space="preserve"> δύο κόμβοι </w:t>
        </w:r>
      </w:ins>
      <w:ins w:id="28703" w:author="Στάθης Καπ" w:date="2023-03-10T01:26:00Z">
        <w:r w:rsidR="00F75EA5">
          <w:rPr>
            <w:lang w:val="el-GR"/>
          </w:rPr>
          <w:t>εμφανίζονται</w:t>
        </w:r>
      </w:ins>
      <w:ins w:id="28704" w:author="Στάθης Καπ" w:date="2023-03-10T01:25:00Z">
        <w:r w:rsidR="00F75EA5">
          <w:rPr>
            <w:lang w:val="el-GR"/>
          </w:rPr>
          <w:t xml:space="preserve"> συχνά </w:t>
        </w:r>
      </w:ins>
      <w:ins w:id="28705" w:author="Στάθης Καπ" w:date="2023-03-10T01:26:00Z">
        <w:r w:rsidR="00F75EA5">
          <w:rPr>
            <w:lang w:val="el-GR"/>
          </w:rPr>
          <w:t>μαζί</w:t>
        </w:r>
      </w:ins>
      <w:ins w:id="28706" w:author="Στάθης Καπ" w:date="2023-03-10T01:25:00Z">
        <w:r w:rsidR="00F75EA5">
          <w:rPr>
            <w:lang w:val="el-GR"/>
          </w:rPr>
          <w:t xml:space="preserve"> στις λύσεις, </w:t>
        </w:r>
      </w:ins>
      <w:ins w:id="28707"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8708" w:author="Στάθης Καπ" w:date="2023-02-24T06:23:00Z">
            <w:rPr/>
          </w:rPrChange>
        </w:rPr>
        <w:pPrChange w:id="28709" w:author="Στάθης Καπ" w:date="2023-03-09T04:46:00Z">
          <w:pPr/>
        </w:pPrChange>
      </w:pPr>
      <w:r w:rsidRPr="00FF4567">
        <w:rPr>
          <w:lang w:val="el-GR"/>
          <w:rPrChange w:id="28710" w:author="Στάθης Καπ" w:date="2023-02-24T06:23:00Z">
            <w:rPr/>
          </w:rPrChange>
        </w:rPr>
        <w:br w:type="page"/>
      </w:r>
    </w:p>
    <w:bookmarkStart w:id="28711"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8712" w:author="Στάθης Καπ" w:date="2023-02-25T14:58:00Z">
                <w:rPr/>
              </w:rPrChange>
            </w:rPr>
          </w:pPr>
          <w:r>
            <w:rPr>
              <w:lang w:val="el-GR"/>
            </w:rPr>
            <w:t>Βιβλιογραφία</w:t>
          </w:r>
          <w:bookmarkEnd w:id="28711"/>
        </w:p>
        <w:sdt>
          <w:sdtPr>
            <w:id w:val="111145805"/>
            <w:bibliography/>
          </w:sdtPr>
          <w:sdtEndPr/>
          <w:sdtContent>
            <w:p w14:paraId="47BE95C6" w14:textId="77777777" w:rsidR="00870BDB"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870BDB" w14:paraId="6CD9FA02" w14:textId="77777777">
                <w:trPr>
                  <w:divId w:val="1607540960"/>
                  <w:tblCellSpacing w:w="15" w:type="dxa"/>
                </w:trPr>
                <w:tc>
                  <w:tcPr>
                    <w:tcW w:w="50" w:type="pct"/>
                    <w:hideMark/>
                  </w:tcPr>
                  <w:p w14:paraId="4957FE01" w14:textId="5AF6C3B3" w:rsidR="00870BDB" w:rsidRDefault="00870BDB">
                    <w:pPr>
                      <w:pStyle w:val="Bibliography"/>
                      <w:rPr>
                        <w:noProof/>
                        <w:sz w:val="24"/>
                        <w:szCs w:val="24"/>
                        <w:lang w:val="el-GR"/>
                      </w:rPr>
                    </w:pPr>
                    <w:r>
                      <w:rPr>
                        <w:noProof/>
                        <w:lang w:val="el-GR"/>
                      </w:rPr>
                      <w:t xml:space="preserve">[1] </w:t>
                    </w:r>
                  </w:p>
                </w:tc>
                <w:tc>
                  <w:tcPr>
                    <w:tcW w:w="0" w:type="auto"/>
                    <w:hideMark/>
                  </w:tcPr>
                  <w:p w14:paraId="4FB84FCB" w14:textId="77777777" w:rsidR="00870BDB" w:rsidRPr="00F25D53" w:rsidRDefault="00870BDB">
                    <w:pPr>
                      <w:pStyle w:val="Bibliography"/>
                      <w:rPr>
                        <w:noProof/>
                        <w:rPrChange w:id="28713" w:author="Στάθης Καπ" w:date="2023-03-11T12:08:00Z">
                          <w:rPr>
                            <w:noProof/>
                            <w:lang w:val="el-GR"/>
                          </w:rPr>
                        </w:rPrChange>
                      </w:rPr>
                    </w:pPr>
                    <w:r w:rsidRPr="00F25D53">
                      <w:rPr>
                        <w:noProof/>
                        <w:rPrChange w:id="28714" w:author="Στάθης Καπ" w:date="2023-03-11T12:08:00Z">
                          <w:rPr>
                            <w:noProof/>
                            <w:lang w:val="el-GR"/>
                          </w:rPr>
                        </w:rPrChange>
                      </w:rPr>
                      <w:t xml:space="preserve">T. Tsiligirides, «Heuristic methods applied to orienteering,» </w:t>
                    </w:r>
                    <w:r w:rsidRPr="00F25D53">
                      <w:rPr>
                        <w:i/>
                        <w:iCs/>
                        <w:noProof/>
                        <w:rPrChange w:id="28715" w:author="Στάθης Καπ" w:date="2023-03-11T12:08:00Z">
                          <w:rPr>
                            <w:i/>
                            <w:iCs/>
                            <w:noProof/>
                            <w:lang w:val="el-GR"/>
                          </w:rPr>
                        </w:rPrChange>
                      </w:rPr>
                      <w:t xml:space="preserve">Journal of the Operational Research Society, </w:t>
                    </w:r>
                    <w:r w:rsidRPr="00F25D53">
                      <w:rPr>
                        <w:noProof/>
                        <w:rPrChange w:id="28716" w:author="Στάθης Καπ" w:date="2023-03-11T12:08:00Z">
                          <w:rPr>
                            <w:noProof/>
                            <w:lang w:val="el-GR"/>
                          </w:rPr>
                        </w:rPrChange>
                      </w:rPr>
                      <w:t xml:space="preserve">pp. 797-809, 1984. </w:t>
                    </w:r>
                  </w:p>
                </w:tc>
              </w:tr>
              <w:tr w:rsidR="00870BDB" w14:paraId="6AF31A40" w14:textId="77777777">
                <w:trPr>
                  <w:divId w:val="1607540960"/>
                  <w:tblCellSpacing w:w="15" w:type="dxa"/>
                </w:trPr>
                <w:tc>
                  <w:tcPr>
                    <w:tcW w:w="50" w:type="pct"/>
                    <w:hideMark/>
                  </w:tcPr>
                  <w:p w14:paraId="015901B6" w14:textId="77777777" w:rsidR="00870BDB" w:rsidRDefault="00870BDB">
                    <w:pPr>
                      <w:pStyle w:val="Bibliography"/>
                      <w:rPr>
                        <w:noProof/>
                        <w:lang w:val="el-GR"/>
                      </w:rPr>
                    </w:pPr>
                    <w:r>
                      <w:rPr>
                        <w:noProof/>
                        <w:lang w:val="el-GR"/>
                      </w:rPr>
                      <w:t xml:space="preserve">[2] </w:t>
                    </w:r>
                  </w:p>
                </w:tc>
                <w:tc>
                  <w:tcPr>
                    <w:tcW w:w="0" w:type="auto"/>
                    <w:hideMark/>
                  </w:tcPr>
                  <w:p w14:paraId="4EA354A5" w14:textId="77777777" w:rsidR="00870BDB" w:rsidRPr="00F25D53" w:rsidRDefault="00870BDB">
                    <w:pPr>
                      <w:pStyle w:val="Bibliography"/>
                      <w:rPr>
                        <w:noProof/>
                        <w:rPrChange w:id="28717" w:author="Στάθης Καπ" w:date="2023-03-11T12:08:00Z">
                          <w:rPr>
                            <w:noProof/>
                            <w:lang w:val="el-GR"/>
                          </w:rPr>
                        </w:rPrChange>
                      </w:rPr>
                    </w:pPr>
                    <w:r w:rsidRPr="00F25D53">
                      <w:rPr>
                        <w:noProof/>
                        <w:rPrChange w:id="28718" w:author="Στάθης Καπ" w:date="2023-03-11T12:08:00Z">
                          <w:rPr>
                            <w:noProof/>
                            <w:lang w:val="el-GR"/>
                          </w:rPr>
                        </w:rPrChange>
                      </w:rPr>
                      <w:t xml:space="preserve">G. L. k. S. Martello, «The selective travelling salesman problem,» </w:t>
                    </w:r>
                    <w:r w:rsidRPr="00F25D53">
                      <w:rPr>
                        <w:i/>
                        <w:iCs/>
                        <w:noProof/>
                        <w:rPrChange w:id="28719" w:author="Στάθης Καπ" w:date="2023-03-11T12:08:00Z">
                          <w:rPr>
                            <w:i/>
                            <w:iCs/>
                            <w:noProof/>
                            <w:lang w:val="el-GR"/>
                          </w:rPr>
                        </w:rPrChange>
                      </w:rPr>
                      <w:t xml:space="preserve">Discrete Applied Mathematics, </w:t>
                    </w:r>
                    <w:r w:rsidRPr="00F25D53">
                      <w:rPr>
                        <w:noProof/>
                        <w:rPrChange w:id="28720" w:author="Στάθης Καπ" w:date="2023-03-11T12:08:00Z">
                          <w:rPr>
                            <w:noProof/>
                            <w:lang w:val="el-GR"/>
                          </w:rPr>
                        </w:rPrChange>
                      </w:rPr>
                      <w:t xml:space="preserve">pp. 193-207, 1990. </w:t>
                    </w:r>
                  </w:p>
                </w:tc>
              </w:tr>
              <w:tr w:rsidR="00870BDB" w14:paraId="26449279" w14:textId="77777777">
                <w:trPr>
                  <w:divId w:val="1607540960"/>
                  <w:tblCellSpacing w:w="15" w:type="dxa"/>
                </w:trPr>
                <w:tc>
                  <w:tcPr>
                    <w:tcW w:w="50" w:type="pct"/>
                    <w:hideMark/>
                  </w:tcPr>
                  <w:p w14:paraId="0B430C87" w14:textId="77777777" w:rsidR="00870BDB" w:rsidRDefault="00870BDB">
                    <w:pPr>
                      <w:pStyle w:val="Bibliography"/>
                      <w:rPr>
                        <w:noProof/>
                        <w:lang w:val="el-GR"/>
                      </w:rPr>
                    </w:pPr>
                    <w:r>
                      <w:rPr>
                        <w:noProof/>
                        <w:lang w:val="el-GR"/>
                      </w:rPr>
                      <w:t xml:space="preserve">[3] </w:t>
                    </w:r>
                  </w:p>
                </w:tc>
                <w:tc>
                  <w:tcPr>
                    <w:tcW w:w="0" w:type="auto"/>
                    <w:hideMark/>
                  </w:tcPr>
                  <w:p w14:paraId="26445383" w14:textId="77777777" w:rsidR="00870BDB" w:rsidRPr="00F25D53" w:rsidRDefault="00870BDB">
                    <w:pPr>
                      <w:pStyle w:val="Bibliography"/>
                      <w:rPr>
                        <w:noProof/>
                        <w:rPrChange w:id="28721" w:author="Στάθης Καπ" w:date="2023-03-11T12:08:00Z">
                          <w:rPr>
                            <w:noProof/>
                            <w:lang w:val="el-GR"/>
                          </w:rPr>
                        </w:rPrChange>
                      </w:rPr>
                    </w:pPr>
                    <w:r w:rsidRPr="00F25D53">
                      <w:rPr>
                        <w:noProof/>
                        <w:rPrChange w:id="28722" w:author="Στάθης Καπ" w:date="2023-03-11T12:08:00Z">
                          <w:rPr>
                            <w:noProof/>
                            <w:lang w:val="el-GR"/>
                          </w:rPr>
                        </w:rPrChange>
                      </w:rPr>
                      <w:t xml:space="preserve">S. K. k. S. Morito, «An algorithm for single constraint maximum collection problem,» </w:t>
                    </w:r>
                    <w:r w:rsidRPr="00F25D53">
                      <w:rPr>
                        <w:i/>
                        <w:iCs/>
                        <w:noProof/>
                        <w:rPrChange w:id="28723" w:author="Στάθης Καπ" w:date="2023-03-11T12:08:00Z">
                          <w:rPr>
                            <w:i/>
                            <w:iCs/>
                            <w:noProof/>
                            <w:lang w:val="el-GR"/>
                          </w:rPr>
                        </w:rPrChange>
                      </w:rPr>
                      <w:t xml:space="preserve">Journal of the Operations Research Society of Japan, </w:t>
                    </w:r>
                    <w:r w:rsidRPr="00F25D53">
                      <w:rPr>
                        <w:noProof/>
                        <w:rPrChange w:id="28724" w:author="Στάθης Καπ" w:date="2023-03-11T12:08:00Z">
                          <w:rPr>
                            <w:noProof/>
                            <w:lang w:val="el-GR"/>
                          </w:rPr>
                        </w:rPrChange>
                      </w:rPr>
                      <w:t xml:space="preserve">pp. 515-531, 1988. </w:t>
                    </w:r>
                  </w:p>
                </w:tc>
              </w:tr>
              <w:tr w:rsidR="00870BDB" w14:paraId="7E959C8E" w14:textId="77777777">
                <w:trPr>
                  <w:divId w:val="1607540960"/>
                  <w:tblCellSpacing w:w="15" w:type="dxa"/>
                </w:trPr>
                <w:tc>
                  <w:tcPr>
                    <w:tcW w:w="50" w:type="pct"/>
                    <w:hideMark/>
                  </w:tcPr>
                  <w:p w14:paraId="2FB3E32E" w14:textId="77777777" w:rsidR="00870BDB" w:rsidRDefault="00870BDB">
                    <w:pPr>
                      <w:pStyle w:val="Bibliography"/>
                      <w:rPr>
                        <w:noProof/>
                        <w:lang w:val="el-GR"/>
                      </w:rPr>
                    </w:pPr>
                    <w:r>
                      <w:rPr>
                        <w:noProof/>
                        <w:lang w:val="el-GR"/>
                      </w:rPr>
                      <w:t xml:space="preserve">[4] </w:t>
                    </w:r>
                  </w:p>
                </w:tc>
                <w:tc>
                  <w:tcPr>
                    <w:tcW w:w="0" w:type="auto"/>
                    <w:hideMark/>
                  </w:tcPr>
                  <w:p w14:paraId="231F3088" w14:textId="77777777" w:rsidR="00870BDB" w:rsidRPr="00F25D53" w:rsidRDefault="00870BDB">
                    <w:pPr>
                      <w:pStyle w:val="Bibliography"/>
                      <w:rPr>
                        <w:noProof/>
                        <w:rPrChange w:id="28725" w:author="Στάθης Καπ" w:date="2023-03-11T12:08:00Z">
                          <w:rPr>
                            <w:noProof/>
                            <w:lang w:val="el-GR"/>
                          </w:rPr>
                        </w:rPrChange>
                      </w:rPr>
                    </w:pPr>
                    <w:r w:rsidRPr="00F25D53">
                      <w:rPr>
                        <w:noProof/>
                        <w:rPrChange w:id="28726" w:author="Στάθης Καπ" w:date="2023-03-11T12:08:00Z">
                          <w:rPr>
                            <w:noProof/>
                            <w:lang w:val="el-GR"/>
                          </w:rPr>
                        </w:rPrChange>
                      </w:rPr>
                      <w:t xml:space="preserve">O. A. M. T. L. P. V. a. W. S. Ander Garcia, «Personalized tourist route generation,» </w:t>
                    </w:r>
                    <w:r>
                      <w:rPr>
                        <w:noProof/>
                        <w:lang w:val="el-GR"/>
                      </w:rPr>
                      <w:t>σε</w:t>
                    </w:r>
                    <w:r w:rsidRPr="00F25D53">
                      <w:rPr>
                        <w:noProof/>
                        <w:rPrChange w:id="28727" w:author="Στάθης Καπ" w:date="2023-03-11T12:08:00Z">
                          <w:rPr>
                            <w:noProof/>
                            <w:lang w:val="el-GR"/>
                          </w:rPr>
                        </w:rPrChange>
                      </w:rPr>
                      <w:t xml:space="preserve"> </w:t>
                    </w:r>
                    <w:r w:rsidRPr="00F25D53">
                      <w:rPr>
                        <w:i/>
                        <w:iCs/>
                        <w:noProof/>
                        <w:rPrChange w:id="28728" w:author="Στάθης Καπ" w:date="2023-03-11T12:08:00Z">
                          <w:rPr>
                            <w:i/>
                            <w:iCs/>
                            <w:noProof/>
                            <w:lang w:val="el-GR"/>
                          </w:rPr>
                        </w:rPrChange>
                      </w:rPr>
                      <w:t>Current Trends in Web Engineering - 10th International Conference on Web Engineering</w:t>
                    </w:r>
                    <w:r w:rsidRPr="00F25D53">
                      <w:rPr>
                        <w:noProof/>
                        <w:rPrChange w:id="28729" w:author="Στάθης Καπ" w:date="2023-03-11T12:08:00Z">
                          <w:rPr>
                            <w:noProof/>
                            <w:lang w:val="el-GR"/>
                          </w:rPr>
                        </w:rPrChange>
                      </w:rPr>
                      <w:t xml:space="preserve">, Vienna, Austria, 2010. </w:t>
                    </w:r>
                  </w:p>
                </w:tc>
              </w:tr>
              <w:tr w:rsidR="00870BDB" w14:paraId="4F6823D4" w14:textId="77777777">
                <w:trPr>
                  <w:divId w:val="1607540960"/>
                  <w:tblCellSpacing w:w="15" w:type="dxa"/>
                </w:trPr>
                <w:tc>
                  <w:tcPr>
                    <w:tcW w:w="50" w:type="pct"/>
                    <w:hideMark/>
                  </w:tcPr>
                  <w:p w14:paraId="4CA3FAE8" w14:textId="77777777" w:rsidR="00870BDB" w:rsidRDefault="00870BDB">
                    <w:pPr>
                      <w:pStyle w:val="Bibliography"/>
                      <w:rPr>
                        <w:noProof/>
                        <w:lang w:val="el-GR"/>
                      </w:rPr>
                    </w:pPr>
                    <w:r>
                      <w:rPr>
                        <w:noProof/>
                        <w:lang w:val="el-GR"/>
                      </w:rPr>
                      <w:t xml:space="preserve">[5] </w:t>
                    </w:r>
                  </w:p>
                </w:tc>
                <w:tc>
                  <w:tcPr>
                    <w:tcW w:w="0" w:type="auto"/>
                    <w:hideMark/>
                  </w:tcPr>
                  <w:p w14:paraId="49DD71EB" w14:textId="77777777" w:rsidR="00870BDB" w:rsidRPr="00F25D53" w:rsidRDefault="00870BDB">
                    <w:pPr>
                      <w:pStyle w:val="Bibliography"/>
                      <w:rPr>
                        <w:noProof/>
                        <w:rPrChange w:id="28730" w:author="Στάθης Καπ" w:date="2023-03-11T12:08:00Z">
                          <w:rPr>
                            <w:noProof/>
                            <w:lang w:val="el-GR"/>
                          </w:rPr>
                        </w:rPrChange>
                      </w:rPr>
                    </w:pPr>
                    <w:r w:rsidRPr="00F25D53">
                      <w:rPr>
                        <w:noProof/>
                        <w:rPrChange w:id="28731" w:author="Στάθης Καπ" w:date="2023-03-11T12:08:00Z">
                          <w:rPr>
                            <w:noProof/>
                            <w:lang w:val="el-GR"/>
                          </w:rPr>
                        </w:rPrChange>
                      </w:rPr>
                      <w:t xml:space="preserve">P. V. a. D. V. Oudheusden, «Research, 209(1):1 10, 2011.,» </w:t>
                    </w:r>
                    <w:r w:rsidRPr="00F25D53">
                      <w:rPr>
                        <w:i/>
                        <w:iCs/>
                        <w:noProof/>
                        <w:rPrChange w:id="28732" w:author="Στάθης Καπ" w:date="2023-03-11T12:08:00Z">
                          <w:rPr>
                            <w:i/>
                            <w:iCs/>
                            <w:noProof/>
                            <w:lang w:val="el-GR"/>
                          </w:rPr>
                        </w:rPrChange>
                      </w:rPr>
                      <w:t xml:space="preserve">The mobile tourist guide: An OR opportunity, </w:t>
                    </w:r>
                    <w:r w:rsidRPr="00F25D53">
                      <w:rPr>
                        <w:noProof/>
                        <w:rPrChange w:id="28733" w:author="Στάθης Καπ" w:date="2023-03-11T12:08:00Z">
                          <w:rPr>
                            <w:noProof/>
                            <w:lang w:val="el-GR"/>
                          </w:rPr>
                        </w:rPrChange>
                      </w:rPr>
                      <w:t xml:space="preserve">pp. 21-27, 2007. </w:t>
                    </w:r>
                  </w:p>
                </w:tc>
              </w:tr>
              <w:tr w:rsidR="00870BDB" w14:paraId="20AD81DD" w14:textId="77777777">
                <w:trPr>
                  <w:divId w:val="1607540960"/>
                  <w:tblCellSpacing w:w="15" w:type="dxa"/>
                </w:trPr>
                <w:tc>
                  <w:tcPr>
                    <w:tcW w:w="50" w:type="pct"/>
                    <w:hideMark/>
                  </w:tcPr>
                  <w:p w14:paraId="69336596" w14:textId="77777777" w:rsidR="00870BDB" w:rsidRDefault="00870BDB">
                    <w:pPr>
                      <w:pStyle w:val="Bibliography"/>
                      <w:rPr>
                        <w:noProof/>
                        <w:lang w:val="el-GR"/>
                      </w:rPr>
                    </w:pPr>
                    <w:r>
                      <w:rPr>
                        <w:noProof/>
                        <w:lang w:val="el-GR"/>
                      </w:rPr>
                      <w:t xml:space="preserve">[6] </w:t>
                    </w:r>
                  </w:p>
                </w:tc>
                <w:tc>
                  <w:tcPr>
                    <w:tcW w:w="0" w:type="auto"/>
                    <w:hideMark/>
                  </w:tcPr>
                  <w:p w14:paraId="73CD2912" w14:textId="77777777" w:rsidR="00870BDB" w:rsidRPr="00F25D53" w:rsidRDefault="00870BDB">
                    <w:pPr>
                      <w:pStyle w:val="Bibliography"/>
                      <w:rPr>
                        <w:noProof/>
                        <w:rPrChange w:id="28734" w:author="Στάθης Καπ" w:date="2023-03-11T12:08:00Z">
                          <w:rPr>
                            <w:noProof/>
                            <w:lang w:val="el-GR"/>
                          </w:rPr>
                        </w:rPrChange>
                      </w:rPr>
                    </w:pPr>
                    <w:r w:rsidRPr="00F25D53">
                      <w:rPr>
                        <w:noProof/>
                        <w:rPrChange w:id="28735" w:author="Στάθης Καπ" w:date="2023-03-11T12:08:00Z">
                          <w:rPr>
                            <w:noProof/>
                            <w:lang w:val="el-GR"/>
                          </w:rPr>
                        </w:rPrChange>
                      </w:rPr>
                      <w:t xml:space="preserve">W. S. G. V. B. a. D. V. O. Pieter Vansteenwegen, «Iterated local search for the team orienteering problem with time windows,» </w:t>
                    </w:r>
                    <w:r w:rsidRPr="00F25D53">
                      <w:rPr>
                        <w:i/>
                        <w:iCs/>
                        <w:noProof/>
                        <w:rPrChange w:id="28736" w:author="Στάθης Καπ" w:date="2023-03-11T12:08:00Z">
                          <w:rPr>
                            <w:i/>
                            <w:iCs/>
                            <w:noProof/>
                            <w:lang w:val="el-GR"/>
                          </w:rPr>
                        </w:rPrChange>
                      </w:rPr>
                      <w:t xml:space="preserve">Computers &amp; Operations Research, </w:t>
                    </w:r>
                    <w:r w:rsidRPr="00F25D53">
                      <w:rPr>
                        <w:noProof/>
                        <w:rPrChange w:id="28737" w:author="Στάθης Καπ" w:date="2023-03-11T12:08:00Z">
                          <w:rPr>
                            <w:noProof/>
                            <w:lang w:val="el-GR"/>
                          </w:rPr>
                        </w:rPrChange>
                      </w:rPr>
                      <w:t xml:space="preserve">pp. 3281-3290, 2009. </w:t>
                    </w:r>
                  </w:p>
                </w:tc>
              </w:tr>
              <w:tr w:rsidR="00870BDB" w14:paraId="3CF290FF" w14:textId="77777777">
                <w:trPr>
                  <w:divId w:val="1607540960"/>
                  <w:tblCellSpacing w:w="15" w:type="dxa"/>
                </w:trPr>
                <w:tc>
                  <w:tcPr>
                    <w:tcW w:w="50" w:type="pct"/>
                    <w:hideMark/>
                  </w:tcPr>
                  <w:p w14:paraId="3B5BCB89" w14:textId="77777777" w:rsidR="00870BDB" w:rsidRDefault="00870BDB">
                    <w:pPr>
                      <w:pStyle w:val="Bibliography"/>
                      <w:rPr>
                        <w:noProof/>
                        <w:lang w:val="el-GR"/>
                      </w:rPr>
                    </w:pPr>
                    <w:r>
                      <w:rPr>
                        <w:noProof/>
                        <w:lang w:val="el-GR"/>
                      </w:rPr>
                      <w:t xml:space="preserve">[7] </w:t>
                    </w:r>
                  </w:p>
                </w:tc>
                <w:tc>
                  <w:tcPr>
                    <w:tcW w:w="0" w:type="auto"/>
                    <w:hideMark/>
                  </w:tcPr>
                  <w:p w14:paraId="4B9C0EDA" w14:textId="77777777" w:rsidR="00870BDB" w:rsidRPr="00F25D53" w:rsidRDefault="00870BDB">
                    <w:pPr>
                      <w:pStyle w:val="Bibliography"/>
                      <w:rPr>
                        <w:noProof/>
                        <w:rPrChange w:id="28738" w:author="Στάθης Καπ" w:date="2023-03-11T12:08:00Z">
                          <w:rPr>
                            <w:noProof/>
                            <w:lang w:val="el-GR"/>
                          </w:rPr>
                        </w:rPrChange>
                      </w:rPr>
                    </w:pPr>
                    <w:r w:rsidRPr="00F25D53">
                      <w:rPr>
                        <w:noProof/>
                        <w:rPrChange w:id="28739" w:author="Στάθης Καπ" w:date="2023-03-11T12:08:00Z">
                          <w:rPr>
                            <w:noProof/>
                            <w:lang w:val="el-GR"/>
                          </w:rPr>
                        </w:rPrChange>
                      </w:rPr>
                      <w:t xml:space="preserve">W. S. a. D. V. O. P. Vansteenwegen, «The orienteering problem: A survey,» </w:t>
                    </w:r>
                    <w:r w:rsidRPr="00F25D53">
                      <w:rPr>
                        <w:i/>
                        <w:iCs/>
                        <w:noProof/>
                        <w:rPrChange w:id="28740" w:author="Στάθης Καπ" w:date="2023-03-11T12:08:00Z">
                          <w:rPr>
                            <w:i/>
                            <w:iCs/>
                            <w:noProof/>
                            <w:lang w:val="el-GR"/>
                          </w:rPr>
                        </w:rPrChange>
                      </w:rPr>
                      <w:t xml:space="preserve">European Journal of Operational Research, </w:t>
                    </w:r>
                    <w:r w:rsidRPr="00F25D53">
                      <w:rPr>
                        <w:noProof/>
                        <w:rPrChange w:id="28741" w:author="Στάθης Καπ" w:date="2023-03-11T12:08:00Z">
                          <w:rPr>
                            <w:noProof/>
                            <w:lang w:val="el-GR"/>
                          </w:rPr>
                        </w:rPrChange>
                      </w:rPr>
                      <w:t xml:space="preserve">pp. 1-10, 2011. </w:t>
                    </w:r>
                  </w:p>
                </w:tc>
              </w:tr>
              <w:tr w:rsidR="00870BDB" w14:paraId="0A824F9C" w14:textId="77777777">
                <w:trPr>
                  <w:divId w:val="1607540960"/>
                  <w:tblCellSpacing w:w="15" w:type="dxa"/>
                </w:trPr>
                <w:tc>
                  <w:tcPr>
                    <w:tcW w:w="50" w:type="pct"/>
                    <w:hideMark/>
                  </w:tcPr>
                  <w:p w14:paraId="40B14B45" w14:textId="77777777" w:rsidR="00870BDB" w:rsidRDefault="00870BDB">
                    <w:pPr>
                      <w:pStyle w:val="Bibliography"/>
                      <w:rPr>
                        <w:noProof/>
                        <w:lang w:val="el-GR"/>
                      </w:rPr>
                    </w:pPr>
                    <w:r>
                      <w:rPr>
                        <w:noProof/>
                        <w:lang w:val="el-GR"/>
                      </w:rPr>
                      <w:t xml:space="preserve">[8] </w:t>
                    </w:r>
                  </w:p>
                </w:tc>
                <w:tc>
                  <w:tcPr>
                    <w:tcW w:w="0" w:type="auto"/>
                    <w:hideMark/>
                  </w:tcPr>
                  <w:p w14:paraId="6CA17E97" w14:textId="77777777" w:rsidR="00870BDB" w:rsidRPr="00F25D53" w:rsidRDefault="00870BDB">
                    <w:pPr>
                      <w:pStyle w:val="Bibliography"/>
                      <w:rPr>
                        <w:noProof/>
                        <w:rPrChange w:id="28742" w:author="Στάθης Καπ" w:date="2023-03-11T12:08:00Z">
                          <w:rPr>
                            <w:noProof/>
                            <w:lang w:val="el-GR"/>
                          </w:rPr>
                        </w:rPrChange>
                      </w:rPr>
                    </w:pPr>
                    <w:r w:rsidRPr="00F25D53">
                      <w:rPr>
                        <w:noProof/>
                        <w:rPrChange w:id="28743" w:author="Στάθης Καπ" w:date="2023-03-11T12:08:00Z">
                          <w:rPr>
                            <w:noProof/>
                            <w:lang w:val="el-GR"/>
                          </w:rPr>
                        </w:rPrChange>
                      </w:rPr>
                      <w:t xml:space="preserve">A. W. T. a. R. A. Z. C. E. Miller, «Integer programming formulations and travelling salesman problems,» </w:t>
                    </w:r>
                    <w:r w:rsidRPr="00F25D53">
                      <w:rPr>
                        <w:i/>
                        <w:iCs/>
                        <w:noProof/>
                        <w:rPrChange w:id="28744" w:author="Στάθης Καπ" w:date="2023-03-11T12:08:00Z">
                          <w:rPr>
                            <w:i/>
                            <w:iCs/>
                            <w:noProof/>
                            <w:lang w:val="el-GR"/>
                          </w:rPr>
                        </w:rPrChange>
                      </w:rPr>
                      <w:t xml:space="preserve">Journal of the Association for Computing Machinery, </w:t>
                    </w:r>
                    <w:r w:rsidRPr="00F25D53">
                      <w:rPr>
                        <w:noProof/>
                        <w:rPrChange w:id="28745" w:author="Στάθης Καπ" w:date="2023-03-11T12:08:00Z">
                          <w:rPr>
                            <w:noProof/>
                            <w:lang w:val="el-GR"/>
                          </w:rPr>
                        </w:rPrChange>
                      </w:rPr>
                      <w:t xml:space="preserve">pp. 326-329, 1960. </w:t>
                    </w:r>
                  </w:p>
                </w:tc>
              </w:tr>
              <w:tr w:rsidR="00870BDB" w14:paraId="64D8BB35" w14:textId="77777777">
                <w:trPr>
                  <w:divId w:val="1607540960"/>
                  <w:tblCellSpacing w:w="15" w:type="dxa"/>
                </w:trPr>
                <w:tc>
                  <w:tcPr>
                    <w:tcW w:w="50" w:type="pct"/>
                    <w:hideMark/>
                  </w:tcPr>
                  <w:p w14:paraId="4434C4C0" w14:textId="77777777" w:rsidR="00870BDB" w:rsidRDefault="00870BDB">
                    <w:pPr>
                      <w:pStyle w:val="Bibliography"/>
                      <w:rPr>
                        <w:noProof/>
                        <w:lang w:val="el-GR"/>
                      </w:rPr>
                    </w:pPr>
                    <w:r>
                      <w:rPr>
                        <w:noProof/>
                        <w:lang w:val="el-GR"/>
                      </w:rPr>
                      <w:t xml:space="preserve">[9] </w:t>
                    </w:r>
                  </w:p>
                </w:tc>
                <w:tc>
                  <w:tcPr>
                    <w:tcW w:w="0" w:type="auto"/>
                    <w:hideMark/>
                  </w:tcPr>
                  <w:p w14:paraId="376CD29E" w14:textId="77777777" w:rsidR="00870BDB" w:rsidRPr="00F25D53" w:rsidRDefault="00870BDB">
                    <w:pPr>
                      <w:pStyle w:val="Bibliography"/>
                      <w:rPr>
                        <w:noProof/>
                        <w:rPrChange w:id="28746" w:author="Στάθης Καπ" w:date="2023-03-11T12:08:00Z">
                          <w:rPr>
                            <w:noProof/>
                            <w:lang w:val="el-GR"/>
                          </w:rPr>
                        </w:rPrChange>
                      </w:rPr>
                    </w:pPr>
                    <w:r w:rsidRPr="00F25D53">
                      <w:rPr>
                        <w:noProof/>
                        <w:rPrChange w:id="28747" w:author="Στάθης Καπ" w:date="2023-03-11T12:08:00Z">
                          <w:rPr>
                            <w:noProof/>
                            <w:lang w:val="el-GR"/>
                          </w:rPr>
                        </w:rPrChange>
                      </w:rPr>
                      <w:t xml:space="preserve">V. N. &amp;. R. Ravi, «The Directed Orienteering Problem,» </w:t>
                    </w:r>
                    <w:r w:rsidRPr="00F25D53">
                      <w:rPr>
                        <w:i/>
                        <w:iCs/>
                        <w:noProof/>
                        <w:rPrChange w:id="28748" w:author="Στάθης Καπ" w:date="2023-03-11T12:08:00Z">
                          <w:rPr>
                            <w:i/>
                            <w:iCs/>
                            <w:noProof/>
                            <w:lang w:val="el-GR"/>
                          </w:rPr>
                        </w:rPrChange>
                      </w:rPr>
                      <w:t xml:space="preserve">Algorithmica, </w:t>
                    </w:r>
                    <w:r w:rsidRPr="00F25D53">
                      <w:rPr>
                        <w:noProof/>
                        <w:rPrChange w:id="28749" w:author="Στάθης Καπ" w:date="2023-03-11T12:08:00Z">
                          <w:rPr>
                            <w:noProof/>
                            <w:lang w:val="el-GR"/>
                          </w:rPr>
                        </w:rPrChange>
                      </w:rPr>
                      <w:t xml:space="preserve">p. 1017–1030, 2011. </w:t>
                    </w:r>
                  </w:p>
                </w:tc>
              </w:tr>
              <w:tr w:rsidR="00870BDB" w14:paraId="3983DE2E" w14:textId="77777777">
                <w:trPr>
                  <w:divId w:val="1607540960"/>
                  <w:tblCellSpacing w:w="15" w:type="dxa"/>
                </w:trPr>
                <w:tc>
                  <w:tcPr>
                    <w:tcW w:w="50" w:type="pct"/>
                    <w:hideMark/>
                  </w:tcPr>
                  <w:p w14:paraId="6992C8DA" w14:textId="77777777" w:rsidR="00870BDB" w:rsidRDefault="00870BDB">
                    <w:pPr>
                      <w:pStyle w:val="Bibliography"/>
                      <w:rPr>
                        <w:noProof/>
                        <w:lang w:val="el-GR"/>
                      </w:rPr>
                    </w:pPr>
                    <w:r>
                      <w:rPr>
                        <w:noProof/>
                        <w:lang w:val="el-GR"/>
                      </w:rPr>
                      <w:t xml:space="preserve">[10] </w:t>
                    </w:r>
                  </w:p>
                </w:tc>
                <w:tc>
                  <w:tcPr>
                    <w:tcW w:w="0" w:type="auto"/>
                    <w:hideMark/>
                  </w:tcPr>
                  <w:p w14:paraId="3F3042EA" w14:textId="77777777" w:rsidR="00870BDB" w:rsidRPr="00F25D53" w:rsidRDefault="00870BDB">
                    <w:pPr>
                      <w:pStyle w:val="Bibliography"/>
                      <w:rPr>
                        <w:noProof/>
                        <w:rPrChange w:id="28750" w:author="Στάθης Καπ" w:date="2023-03-11T12:08:00Z">
                          <w:rPr>
                            <w:noProof/>
                            <w:lang w:val="el-GR"/>
                          </w:rPr>
                        </w:rPrChange>
                      </w:rPr>
                    </w:pPr>
                    <w:r w:rsidRPr="00F25D53">
                      <w:rPr>
                        <w:noProof/>
                        <w:rPrChange w:id="28751" w:author="Στάθης Καπ" w:date="2023-03-11T12:08:00Z">
                          <w:rPr>
                            <w:noProof/>
                            <w:lang w:val="el-GR"/>
                          </w:rPr>
                        </w:rPrChange>
                      </w:rPr>
                      <w:t xml:space="preserve">A. B. S. C. a. A. M. N. Bansal, «Approximation algorithms for deadline-tsp and vehicle routing with time-windows,» </w:t>
                    </w:r>
                    <w:r w:rsidRPr="00F25D53">
                      <w:rPr>
                        <w:i/>
                        <w:iCs/>
                        <w:noProof/>
                        <w:rPrChange w:id="28752" w:author="Στάθης Καπ" w:date="2023-03-11T12:08:00Z">
                          <w:rPr>
                            <w:i/>
                            <w:iCs/>
                            <w:noProof/>
                            <w:lang w:val="el-GR"/>
                          </w:rPr>
                        </w:rPrChange>
                      </w:rPr>
                      <w:t xml:space="preserve">STOC '04: Proceedings of the thirty-sixth annual ACM symposium on Theory of computing, </w:t>
                    </w:r>
                    <w:r w:rsidRPr="00F25D53">
                      <w:rPr>
                        <w:noProof/>
                        <w:rPrChange w:id="28753" w:author="Στάθης Καπ" w:date="2023-03-11T12:08:00Z">
                          <w:rPr>
                            <w:noProof/>
                            <w:lang w:val="el-GR"/>
                          </w:rPr>
                        </w:rPrChange>
                      </w:rPr>
                      <w:t xml:space="preserve">pp. 166-174, 2014. </w:t>
                    </w:r>
                  </w:p>
                </w:tc>
              </w:tr>
              <w:tr w:rsidR="00870BDB" w14:paraId="25DD59CB" w14:textId="77777777">
                <w:trPr>
                  <w:divId w:val="1607540960"/>
                  <w:tblCellSpacing w:w="15" w:type="dxa"/>
                </w:trPr>
                <w:tc>
                  <w:tcPr>
                    <w:tcW w:w="50" w:type="pct"/>
                    <w:hideMark/>
                  </w:tcPr>
                  <w:p w14:paraId="12EF5604" w14:textId="77777777" w:rsidR="00870BDB" w:rsidRDefault="00870BDB">
                    <w:pPr>
                      <w:pStyle w:val="Bibliography"/>
                      <w:rPr>
                        <w:noProof/>
                        <w:lang w:val="el-GR"/>
                      </w:rPr>
                    </w:pPr>
                    <w:r>
                      <w:rPr>
                        <w:noProof/>
                        <w:lang w:val="el-GR"/>
                      </w:rPr>
                      <w:t xml:space="preserve">[11] </w:t>
                    </w:r>
                  </w:p>
                </w:tc>
                <w:tc>
                  <w:tcPr>
                    <w:tcW w:w="0" w:type="auto"/>
                    <w:hideMark/>
                  </w:tcPr>
                  <w:p w14:paraId="02C39FFD" w14:textId="77777777" w:rsidR="00870BDB" w:rsidRPr="00F25D53" w:rsidRDefault="00870BDB">
                    <w:pPr>
                      <w:pStyle w:val="Bibliography"/>
                      <w:rPr>
                        <w:noProof/>
                        <w:rPrChange w:id="28754" w:author="Στάθης Καπ" w:date="2023-03-11T12:08:00Z">
                          <w:rPr>
                            <w:noProof/>
                            <w:lang w:val="el-GR"/>
                          </w:rPr>
                        </w:rPrChange>
                      </w:rPr>
                    </w:pPr>
                    <w:r w:rsidRPr="00F25D53">
                      <w:rPr>
                        <w:noProof/>
                        <w:rPrChange w:id="28755" w:author="Στάθης Καπ" w:date="2023-03-11T12:08:00Z">
                          <w:rPr>
                            <w:noProof/>
                            <w:lang w:val="el-GR"/>
                          </w:rPr>
                        </w:rPrChange>
                      </w:rPr>
                      <w:t xml:space="preserve">J. S. B. M. a. G. N. E. M. Arkin, «Resource-constrained geometric network optimization,» </w:t>
                    </w:r>
                    <w:r w:rsidRPr="00F25D53">
                      <w:rPr>
                        <w:i/>
                        <w:iCs/>
                        <w:noProof/>
                        <w:rPrChange w:id="28756" w:author="Στάθης Καπ" w:date="2023-03-11T12:08:00Z">
                          <w:rPr>
                            <w:i/>
                            <w:iCs/>
                            <w:noProof/>
                            <w:lang w:val="el-GR"/>
                          </w:rPr>
                        </w:rPrChange>
                      </w:rPr>
                      <w:t xml:space="preserve">Proceedings of the 14th Annual Symposium on Computational Geometry, SCG ’98, </w:t>
                    </w:r>
                    <w:r w:rsidRPr="00F25D53">
                      <w:rPr>
                        <w:noProof/>
                        <w:rPrChange w:id="28757" w:author="Στάθης Καπ" w:date="2023-03-11T12:08:00Z">
                          <w:rPr>
                            <w:noProof/>
                            <w:lang w:val="el-GR"/>
                          </w:rPr>
                        </w:rPrChange>
                      </w:rPr>
                      <w:t xml:space="preserve">pp. 307-316, 1998. </w:t>
                    </w:r>
                  </w:p>
                </w:tc>
              </w:tr>
              <w:tr w:rsidR="00870BDB" w14:paraId="7D9D5BFC" w14:textId="77777777">
                <w:trPr>
                  <w:divId w:val="1607540960"/>
                  <w:tblCellSpacing w:w="15" w:type="dxa"/>
                </w:trPr>
                <w:tc>
                  <w:tcPr>
                    <w:tcW w:w="50" w:type="pct"/>
                    <w:hideMark/>
                  </w:tcPr>
                  <w:p w14:paraId="37CA9305" w14:textId="77777777" w:rsidR="00870BDB" w:rsidRDefault="00870BDB">
                    <w:pPr>
                      <w:pStyle w:val="Bibliography"/>
                      <w:rPr>
                        <w:noProof/>
                        <w:lang w:val="el-GR"/>
                      </w:rPr>
                    </w:pPr>
                    <w:r>
                      <w:rPr>
                        <w:noProof/>
                        <w:lang w:val="el-GR"/>
                      </w:rPr>
                      <w:t xml:space="preserve">[12] </w:t>
                    </w:r>
                  </w:p>
                </w:tc>
                <w:tc>
                  <w:tcPr>
                    <w:tcW w:w="0" w:type="auto"/>
                    <w:hideMark/>
                  </w:tcPr>
                  <w:p w14:paraId="7177023A" w14:textId="77777777" w:rsidR="00870BDB" w:rsidRPr="00F25D53" w:rsidRDefault="00870BDB">
                    <w:pPr>
                      <w:pStyle w:val="Bibliography"/>
                      <w:rPr>
                        <w:noProof/>
                        <w:rPrChange w:id="28758" w:author="Στάθης Καπ" w:date="2023-03-11T12:08:00Z">
                          <w:rPr>
                            <w:noProof/>
                            <w:lang w:val="el-GR"/>
                          </w:rPr>
                        </w:rPrChange>
                      </w:rPr>
                    </w:pPr>
                    <w:r w:rsidRPr="00F25D53">
                      <w:rPr>
                        <w:noProof/>
                        <w:rPrChange w:id="28759" w:author="Στάθης Καπ" w:date="2023-03-11T12:08:00Z">
                          <w:rPr>
                            <w:noProof/>
                            <w:lang w:val="el-GR"/>
                          </w:rPr>
                        </w:rPrChange>
                      </w:rPr>
                      <w:t xml:space="preserve">K. C. a. S. Har-Peled, «The orienteering problem in the plane revisited,» </w:t>
                    </w:r>
                    <w:r w:rsidRPr="00F25D53">
                      <w:rPr>
                        <w:i/>
                        <w:iCs/>
                        <w:noProof/>
                        <w:rPrChange w:id="28760" w:author="Στάθης Καπ" w:date="2023-03-11T12:08:00Z">
                          <w:rPr>
                            <w:i/>
                            <w:iCs/>
                            <w:noProof/>
                            <w:lang w:val="el-GR"/>
                          </w:rPr>
                        </w:rPrChange>
                      </w:rPr>
                      <w:t xml:space="preserve">Proceedings of the 22nd Annual Symposium on Computational Geometry, SCG ’06, </w:t>
                    </w:r>
                    <w:r w:rsidRPr="00F25D53">
                      <w:rPr>
                        <w:noProof/>
                        <w:rPrChange w:id="28761" w:author="Στάθης Καπ" w:date="2023-03-11T12:08:00Z">
                          <w:rPr>
                            <w:noProof/>
                            <w:lang w:val="el-GR"/>
                          </w:rPr>
                        </w:rPrChange>
                      </w:rPr>
                      <w:t xml:space="preserve">pp. 247-254, 2006. </w:t>
                    </w:r>
                  </w:p>
                </w:tc>
              </w:tr>
              <w:tr w:rsidR="00870BDB" w14:paraId="463A645D" w14:textId="77777777">
                <w:trPr>
                  <w:divId w:val="1607540960"/>
                  <w:tblCellSpacing w:w="15" w:type="dxa"/>
                </w:trPr>
                <w:tc>
                  <w:tcPr>
                    <w:tcW w:w="50" w:type="pct"/>
                    <w:hideMark/>
                  </w:tcPr>
                  <w:p w14:paraId="18DEC890" w14:textId="77777777" w:rsidR="00870BDB" w:rsidRDefault="00870BDB">
                    <w:pPr>
                      <w:pStyle w:val="Bibliography"/>
                      <w:rPr>
                        <w:noProof/>
                        <w:lang w:val="el-GR"/>
                      </w:rPr>
                    </w:pPr>
                    <w:r>
                      <w:rPr>
                        <w:noProof/>
                        <w:lang w:val="el-GR"/>
                      </w:rPr>
                      <w:t xml:space="preserve">[13] </w:t>
                    </w:r>
                  </w:p>
                </w:tc>
                <w:tc>
                  <w:tcPr>
                    <w:tcW w:w="0" w:type="auto"/>
                    <w:hideMark/>
                  </w:tcPr>
                  <w:p w14:paraId="35C0F316" w14:textId="77777777" w:rsidR="00870BDB" w:rsidRPr="00F25D53" w:rsidRDefault="00870BDB">
                    <w:pPr>
                      <w:pStyle w:val="Bibliography"/>
                      <w:rPr>
                        <w:noProof/>
                        <w:rPrChange w:id="28762" w:author="Στάθης Καπ" w:date="2023-03-11T12:08:00Z">
                          <w:rPr>
                            <w:noProof/>
                            <w:lang w:val="el-GR"/>
                          </w:rPr>
                        </w:rPrChange>
                      </w:rPr>
                    </w:pPr>
                    <w:r w:rsidRPr="00F25D53">
                      <w:rPr>
                        <w:noProof/>
                        <w:rPrChange w:id="28763" w:author="Στάθης Καπ" w:date="2023-03-11T12:08:00Z">
                          <w:rPr>
                            <w:noProof/>
                            <w:lang w:val="el-GR"/>
                          </w:rPr>
                        </w:rPrChange>
                      </w:rPr>
                      <w:t xml:space="preserve">G. L. a. F. S. M. Gendreau, « Atabu search heuristic for the undirected selective travelling salesman problem,» </w:t>
                    </w:r>
                    <w:r w:rsidRPr="00F25D53">
                      <w:rPr>
                        <w:i/>
                        <w:iCs/>
                        <w:noProof/>
                        <w:rPrChange w:id="28764" w:author="Στάθης Καπ" w:date="2023-03-11T12:08:00Z">
                          <w:rPr>
                            <w:i/>
                            <w:iCs/>
                            <w:noProof/>
                            <w:lang w:val="el-GR"/>
                          </w:rPr>
                        </w:rPrChange>
                      </w:rPr>
                      <w:t xml:space="preserve">European Journal of Operational Research, </w:t>
                    </w:r>
                    <w:r w:rsidRPr="00F25D53">
                      <w:rPr>
                        <w:noProof/>
                        <w:rPrChange w:id="28765" w:author="Στάθης Καπ" w:date="2023-03-11T12:08:00Z">
                          <w:rPr>
                            <w:noProof/>
                            <w:lang w:val="el-GR"/>
                          </w:rPr>
                        </w:rPrChange>
                      </w:rPr>
                      <w:t xml:space="preserve">pp. 539-545, 1998. </w:t>
                    </w:r>
                  </w:p>
                </w:tc>
              </w:tr>
              <w:tr w:rsidR="00870BDB" w14:paraId="15375CDA" w14:textId="77777777">
                <w:trPr>
                  <w:divId w:val="1607540960"/>
                  <w:tblCellSpacing w:w="15" w:type="dxa"/>
                </w:trPr>
                <w:tc>
                  <w:tcPr>
                    <w:tcW w:w="50" w:type="pct"/>
                    <w:hideMark/>
                  </w:tcPr>
                  <w:p w14:paraId="492927AA" w14:textId="77777777" w:rsidR="00870BDB" w:rsidRDefault="00870BDB">
                    <w:pPr>
                      <w:pStyle w:val="Bibliography"/>
                      <w:rPr>
                        <w:noProof/>
                        <w:lang w:val="el-GR"/>
                      </w:rPr>
                    </w:pPr>
                    <w:r>
                      <w:rPr>
                        <w:noProof/>
                        <w:lang w:val="el-GR"/>
                      </w:rPr>
                      <w:t xml:space="preserve">[14] </w:t>
                    </w:r>
                  </w:p>
                </w:tc>
                <w:tc>
                  <w:tcPr>
                    <w:tcW w:w="0" w:type="auto"/>
                    <w:hideMark/>
                  </w:tcPr>
                  <w:p w14:paraId="4AE38378" w14:textId="77777777" w:rsidR="00870BDB" w:rsidRPr="00F25D53" w:rsidRDefault="00870BDB">
                    <w:pPr>
                      <w:pStyle w:val="Bibliography"/>
                      <w:rPr>
                        <w:noProof/>
                        <w:rPrChange w:id="28766" w:author="Στάθης Καπ" w:date="2023-03-11T12:08:00Z">
                          <w:rPr>
                            <w:noProof/>
                            <w:lang w:val="el-GR"/>
                          </w:rPr>
                        </w:rPrChange>
                      </w:rPr>
                    </w:pPr>
                    <w:r w:rsidRPr="00F25D53">
                      <w:rPr>
                        <w:noProof/>
                        <w:rPrChange w:id="28767" w:author="Στάθης Καπ" w:date="2023-03-11T12:08:00Z">
                          <w:rPr>
                            <w:noProof/>
                            <w:lang w:val="el-GR"/>
                          </w:rPr>
                        </w:rPrChange>
                      </w:rPr>
                      <w:t xml:space="preserve">G. L. a. F. S. Michel Gendreau, «A branch-and-cut algorithm for the undirected selective traveling salesman problem,» </w:t>
                    </w:r>
                    <w:r w:rsidRPr="00F25D53">
                      <w:rPr>
                        <w:i/>
                        <w:iCs/>
                        <w:noProof/>
                        <w:rPrChange w:id="28768" w:author="Στάθης Καπ" w:date="2023-03-11T12:08:00Z">
                          <w:rPr>
                            <w:i/>
                            <w:iCs/>
                            <w:noProof/>
                            <w:lang w:val="el-GR"/>
                          </w:rPr>
                        </w:rPrChange>
                      </w:rPr>
                      <w:t xml:space="preserve">Networks, </w:t>
                    </w:r>
                    <w:r w:rsidRPr="00F25D53">
                      <w:rPr>
                        <w:noProof/>
                        <w:rPrChange w:id="28769" w:author="Στάθης Καπ" w:date="2023-03-11T12:08:00Z">
                          <w:rPr>
                            <w:noProof/>
                            <w:lang w:val="el-GR"/>
                          </w:rPr>
                        </w:rPrChange>
                      </w:rPr>
                      <w:t xml:space="preserve">pp. 263-273, 1998. </w:t>
                    </w:r>
                  </w:p>
                </w:tc>
              </w:tr>
              <w:tr w:rsidR="00870BDB" w14:paraId="7274E797" w14:textId="77777777">
                <w:trPr>
                  <w:divId w:val="1607540960"/>
                  <w:tblCellSpacing w:w="15" w:type="dxa"/>
                </w:trPr>
                <w:tc>
                  <w:tcPr>
                    <w:tcW w:w="50" w:type="pct"/>
                    <w:hideMark/>
                  </w:tcPr>
                  <w:p w14:paraId="07F1CAE6" w14:textId="77777777" w:rsidR="00870BDB" w:rsidRDefault="00870BDB">
                    <w:pPr>
                      <w:pStyle w:val="Bibliography"/>
                      <w:rPr>
                        <w:noProof/>
                        <w:lang w:val="el-GR"/>
                      </w:rPr>
                    </w:pPr>
                    <w:r>
                      <w:rPr>
                        <w:noProof/>
                        <w:lang w:val="el-GR"/>
                      </w:rPr>
                      <w:t xml:space="preserve">[15] </w:t>
                    </w:r>
                  </w:p>
                </w:tc>
                <w:tc>
                  <w:tcPr>
                    <w:tcW w:w="0" w:type="auto"/>
                    <w:hideMark/>
                  </w:tcPr>
                  <w:p w14:paraId="620199C4" w14:textId="77777777" w:rsidR="00870BDB" w:rsidRPr="00F25D53" w:rsidRDefault="00870BDB">
                    <w:pPr>
                      <w:pStyle w:val="Bibliography"/>
                      <w:rPr>
                        <w:noProof/>
                        <w:rPrChange w:id="28770" w:author="Στάθης Καπ" w:date="2023-03-11T12:08:00Z">
                          <w:rPr>
                            <w:noProof/>
                            <w:lang w:val="el-GR"/>
                          </w:rPr>
                        </w:rPrChange>
                      </w:rPr>
                    </w:pPr>
                    <w:r w:rsidRPr="00F25D53">
                      <w:rPr>
                        <w:noProof/>
                        <w:rPrChange w:id="28771" w:author="Στάθης Καπ" w:date="2023-03-11T12:08:00Z">
                          <w:rPr>
                            <w:noProof/>
                            <w:lang w:val="el-GR"/>
                          </w:rPr>
                        </w:rPrChange>
                      </w:rPr>
                      <w:t xml:space="preserve">L. L. a. R. V. Bruce L. Golden, «The orienteering problem,» </w:t>
                    </w:r>
                    <w:r w:rsidRPr="00F25D53">
                      <w:rPr>
                        <w:i/>
                        <w:iCs/>
                        <w:noProof/>
                        <w:rPrChange w:id="28772" w:author="Στάθης Καπ" w:date="2023-03-11T12:08:00Z">
                          <w:rPr>
                            <w:i/>
                            <w:iCs/>
                            <w:noProof/>
                            <w:lang w:val="el-GR"/>
                          </w:rPr>
                        </w:rPrChange>
                      </w:rPr>
                      <w:t xml:space="preserve">Naval Research Logistics (NRL), </w:t>
                    </w:r>
                    <w:r w:rsidRPr="00F25D53">
                      <w:rPr>
                        <w:noProof/>
                        <w:rPrChange w:id="28773" w:author="Στάθης Καπ" w:date="2023-03-11T12:08:00Z">
                          <w:rPr>
                            <w:noProof/>
                            <w:lang w:val="el-GR"/>
                          </w:rPr>
                        </w:rPrChange>
                      </w:rPr>
                      <w:t xml:space="preserve">pp. 307-318, 1987. </w:t>
                    </w:r>
                  </w:p>
                </w:tc>
              </w:tr>
              <w:tr w:rsidR="00870BDB" w14:paraId="0F288ED5" w14:textId="77777777">
                <w:trPr>
                  <w:divId w:val="1607540960"/>
                  <w:tblCellSpacing w:w="15" w:type="dxa"/>
                </w:trPr>
                <w:tc>
                  <w:tcPr>
                    <w:tcW w:w="50" w:type="pct"/>
                    <w:hideMark/>
                  </w:tcPr>
                  <w:p w14:paraId="09E58192" w14:textId="77777777" w:rsidR="00870BDB" w:rsidRDefault="00870BDB">
                    <w:pPr>
                      <w:pStyle w:val="Bibliography"/>
                      <w:rPr>
                        <w:noProof/>
                        <w:lang w:val="el-GR"/>
                      </w:rPr>
                    </w:pPr>
                    <w:r>
                      <w:rPr>
                        <w:noProof/>
                        <w:lang w:val="el-GR"/>
                      </w:rPr>
                      <w:t xml:space="preserve">[16] </w:t>
                    </w:r>
                  </w:p>
                </w:tc>
                <w:tc>
                  <w:tcPr>
                    <w:tcW w:w="0" w:type="auto"/>
                    <w:hideMark/>
                  </w:tcPr>
                  <w:p w14:paraId="44A87F4D" w14:textId="77777777" w:rsidR="00870BDB" w:rsidRPr="00F25D53" w:rsidRDefault="00870BDB">
                    <w:pPr>
                      <w:pStyle w:val="Bibliography"/>
                      <w:rPr>
                        <w:noProof/>
                        <w:rPrChange w:id="28774" w:author="Στάθης Καπ" w:date="2023-03-11T12:08:00Z">
                          <w:rPr>
                            <w:noProof/>
                            <w:lang w:val="el-GR"/>
                          </w:rPr>
                        </w:rPrChange>
                      </w:rPr>
                    </w:pPr>
                    <w:r w:rsidRPr="00F25D53">
                      <w:rPr>
                        <w:noProof/>
                        <w:rPrChange w:id="28775" w:author="Στάθης Καπ" w:date="2023-03-11T12:08:00Z">
                          <w:rPr>
                            <w:noProof/>
                            <w:lang w:val="el-GR"/>
                          </w:rPr>
                        </w:rPrChange>
                      </w:rPr>
                      <w:t xml:space="preserve">J. J. S. G. P. T. Matteo Fischetti, «Solving the Orienteering Problem through Branch-and-Cut,» </w:t>
                    </w:r>
                    <w:r w:rsidRPr="00F25D53">
                      <w:rPr>
                        <w:i/>
                        <w:iCs/>
                        <w:noProof/>
                        <w:rPrChange w:id="28776" w:author="Στάθης Καπ" w:date="2023-03-11T12:08:00Z">
                          <w:rPr>
                            <w:i/>
                            <w:iCs/>
                            <w:noProof/>
                            <w:lang w:val="el-GR"/>
                          </w:rPr>
                        </w:rPrChange>
                      </w:rPr>
                      <w:t xml:space="preserve">INFORMS Journal on Computing, </w:t>
                    </w:r>
                    <w:r w:rsidRPr="00F25D53">
                      <w:rPr>
                        <w:noProof/>
                        <w:rPrChange w:id="28777" w:author="Στάθης Καπ" w:date="2023-03-11T12:08:00Z">
                          <w:rPr>
                            <w:noProof/>
                            <w:lang w:val="el-GR"/>
                          </w:rPr>
                        </w:rPrChange>
                      </w:rPr>
                      <w:t xml:space="preserve">pp. 133-148, 1998. </w:t>
                    </w:r>
                  </w:p>
                </w:tc>
              </w:tr>
              <w:tr w:rsidR="00870BDB" w14:paraId="099FE35D" w14:textId="77777777">
                <w:trPr>
                  <w:divId w:val="1607540960"/>
                  <w:tblCellSpacing w:w="15" w:type="dxa"/>
                </w:trPr>
                <w:tc>
                  <w:tcPr>
                    <w:tcW w:w="50" w:type="pct"/>
                    <w:hideMark/>
                  </w:tcPr>
                  <w:p w14:paraId="21FC3D66" w14:textId="77777777" w:rsidR="00870BDB" w:rsidRDefault="00870BDB">
                    <w:pPr>
                      <w:pStyle w:val="Bibliography"/>
                      <w:rPr>
                        <w:noProof/>
                        <w:lang w:val="el-GR"/>
                      </w:rPr>
                    </w:pPr>
                    <w:r>
                      <w:rPr>
                        <w:noProof/>
                        <w:lang w:val="el-GR"/>
                      </w:rPr>
                      <w:t xml:space="preserve">[17] </w:t>
                    </w:r>
                  </w:p>
                </w:tc>
                <w:tc>
                  <w:tcPr>
                    <w:tcW w:w="0" w:type="auto"/>
                    <w:hideMark/>
                  </w:tcPr>
                  <w:p w14:paraId="64CC387C" w14:textId="77777777" w:rsidR="00870BDB" w:rsidRPr="00F25D53" w:rsidRDefault="00870BDB">
                    <w:pPr>
                      <w:pStyle w:val="Bibliography"/>
                      <w:rPr>
                        <w:noProof/>
                        <w:rPrChange w:id="28778" w:author="Στάθης Καπ" w:date="2023-03-11T12:08:00Z">
                          <w:rPr>
                            <w:noProof/>
                            <w:lang w:val="el-GR"/>
                          </w:rPr>
                        </w:rPrChange>
                      </w:rPr>
                    </w:pPr>
                    <w:r w:rsidRPr="00F25D53">
                      <w:rPr>
                        <w:noProof/>
                        <w:rPrChange w:id="28779" w:author="Στάθης Καπ" w:date="2023-03-11T12:08:00Z">
                          <w:rPr>
                            <w:noProof/>
                            <w:lang w:val="el-GR"/>
                          </w:rPr>
                        </w:rPrChange>
                      </w:rPr>
                      <w:t xml:space="preserve">Y. S. Y. a. M. K. Ram Ramesh, « An optimal algorithm for the orienteering tour problem,» </w:t>
                    </w:r>
                    <w:r w:rsidRPr="00F25D53">
                      <w:rPr>
                        <w:i/>
                        <w:iCs/>
                        <w:noProof/>
                        <w:rPrChange w:id="28780" w:author="Στάθης Καπ" w:date="2023-03-11T12:08:00Z">
                          <w:rPr>
                            <w:i/>
                            <w:iCs/>
                            <w:noProof/>
                            <w:lang w:val="el-GR"/>
                          </w:rPr>
                        </w:rPrChange>
                      </w:rPr>
                      <w:t xml:space="preserve">ORSA Journal On Computing, </w:t>
                    </w:r>
                    <w:r w:rsidRPr="00F25D53">
                      <w:rPr>
                        <w:noProof/>
                        <w:rPrChange w:id="28781" w:author="Στάθης Καπ" w:date="2023-03-11T12:08:00Z">
                          <w:rPr>
                            <w:noProof/>
                            <w:lang w:val="el-GR"/>
                          </w:rPr>
                        </w:rPrChange>
                      </w:rPr>
                      <w:t xml:space="preserve">pp. 155-165, 1992. </w:t>
                    </w:r>
                  </w:p>
                </w:tc>
              </w:tr>
              <w:tr w:rsidR="00870BDB" w14:paraId="500D8316" w14:textId="77777777">
                <w:trPr>
                  <w:divId w:val="1607540960"/>
                  <w:tblCellSpacing w:w="15" w:type="dxa"/>
                </w:trPr>
                <w:tc>
                  <w:tcPr>
                    <w:tcW w:w="50" w:type="pct"/>
                    <w:hideMark/>
                  </w:tcPr>
                  <w:p w14:paraId="55E212FE" w14:textId="77777777" w:rsidR="00870BDB" w:rsidRDefault="00870BDB">
                    <w:pPr>
                      <w:pStyle w:val="Bibliography"/>
                      <w:rPr>
                        <w:noProof/>
                        <w:lang w:val="el-GR"/>
                      </w:rPr>
                    </w:pPr>
                    <w:r>
                      <w:rPr>
                        <w:noProof/>
                        <w:lang w:val="el-GR"/>
                      </w:rPr>
                      <w:t xml:space="preserve">[18] </w:t>
                    </w:r>
                  </w:p>
                </w:tc>
                <w:tc>
                  <w:tcPr>
                    <w:tcW w:w="0" w:type="auto"/>
                    <w:hideMark/>
                  </w:tcPr>
                  <w:p w14:paraId="5CFF7A8E" w14:textId="77777777" w:rsidR="00870BDB" w:rsidRPr="00F25D53" w:rsidRDefault="00870BDB">
                    <w:pPr>
                      <w:pStyle w:val="Bibliography"/>
                      <w:rPr>
                        <w:noProof/>
                        <w:rPrChange w:id="28782" w:author="Στάθης Καπ" w:date="2023-03-11T12:08:00Z">
                          <w:rPr>
                            <w:noProof/>
                            <w:lang w:val="el-GR"/>
                          </w:rPr>
                        </w:rPrChange>
                      </w:rPr>
                    </w:pPr>
                    <w:r w:rsidRPr="00F25D53">
                      <w:rPr>
                        <w:noProof/>
                        <w:rPrChange w:id="28783" w:author="Στάθης Καπ" w:date="2023-03-11T12:08:00Z">
                          <w:rPr>
                            <w:noProof/>
                            <w:lang w:val="el-GR"/>
                          </w:rPr>
                        </w:rPrChange>
                      </w:rPr>
                      <w:t xml:space="preserve">L. L. A. L. M. Daniel Duque, «Solving the Orienteering Problem with Time Windows via the Pulse Framework,» </w:t>
                    </w:r>
                    <w:r w:rsidRPr="00F25D53">
                      <w:rPr>
                        <w:i/>
                        <w:iCs/>
                        <w:noProof/>
                        <w:rPrChange w:id="28784" w:author="Στάθης Καπ" w:date="2023-03-11T12:08:00Z">
                          <w:rPr>
                            <w:i/>
                            <w:iCs/>
                            <w:noProof/>
                            <w:lang w:val="el-GR"/>
                          </w:rPr>
                        </w:rPrChange>
                      </w:rPr>
                      <w:t xml:space="preserve">Computers &amp; Operations Research, </w:t>
                    </w:r>
                    <w:r w:rsidRPr="00F25D53">
                      <w:rPr>
                        <w:noProof/>
                        <w:rPrChange w:id="28785" w:author="Στάθης Καπ" w:date="2023-03-11T12:08:00Z">
                          <w:rPr>
                            <w:noProof/>
                            <w:lang w:val="el-GR"/>
                          </w:rPr>
                        </w:rPrChange>
                      </w:rPr>
                      <w:t xml:space="preserve">pp. 168-176, 2015. </w:t>
                    </w:r>
                  </w:p>
                </w:tc>
              </w:tr>
              <w:tr w:rsidR="00870BDB" w14:paraId="58C21F1B" w14:textId="77777777">
                <w:trPr>
                  <w:divId w:val="1607540960"/>
                  <w:tblCellSpacing w:w="15" w:type="dxa"/>
                </w:trPr>
                <w:tc>
                  <w:tcPr>
                    <w:tcW w:w="50" w:type="pct"/>
                    <w:hideMark/>
                  </w:tcPr>
                  <w:p w14:paraId="316AB33E" w14:textId="77777777" w:rsidR="00870BDB" w:rsidRDefault="00870BDB">
                    <w:pPr>
                      <w:pStyle w:val="Bibliography"/>
                      <w:rPr>
                        <w:noProof/>
                        <w:lang w:val="el-GR"/>
                      </w:rPr>
                    </w:pPr>
                    <w:r>
                      <w:rPr>
                        <w:noProof/>
                        <w:lang w:val="el-GR"/>
                      </w:rPr>
                      <w:t xml:space="preserve">[19] </w:t>
                    </w:r>
                  </w:p>
                </w:tc>
                <w:tc>
                  <w:tcPr>
                    <w:tcW w:w="0" w:type="auto"/>
                    <w:hideMark/>
                  </w:tcPr>
                  <w:p w14:paraId="656B199A" w14:textId="77777777" w:rsidR="00870BDB" w:rsidRPr="00F25D53" w:rsidRDefault="00870BDB">
                    <w:pPr>
                      <w:pStyle w:val="Bibliography"/>
                      <w:rPr>
                        <w:noProof/>
                        <w:rPrChange w:id="28786" w:author="Στάθης Καπ" w:date="2023-03-11T12:08:00Z">
                          <w:rPr>
                            <w:noProof/>
                            <w:lang w:val="el-GR"/>
                          </w:rPr>
                        </w:rPrChange>
                      </w:rPr>
                    </w:pPr>
                    <w:r w:rsidRPr="00F25D53">
                      <w:rPr>
                        <w:noProof/>
                        <w:rPrChange w:id="28787" w:author="Στάθης Καπ" w:date="2023-03-11T12:08:00Z">
                          <w:rPr>
                            <w:noProof/>
                            <w:lang w:val="el-GR"/>
                          </w:rPr>
                        </w:rPrChange>
                      </w:rPr>
                      <w:t xml:space="preserve">A. L. M. Leonardo Lozano, «On an exact method for the constrained shortest path problem,» </w:t>
                    </w:r>
                    <w:r w:rsidRPr="00F25D53">
                      <w:rPr>
                        <w:i/>
                        <w:iCs/>
                        <w:noProof/>
                        <w:rPrChange w:id="28788" w:author="Στάθης Καπ" w:date="2023-03-11T12:08:00Z">
                          <w:rPr>
                            <w:i/>
                            <w:iCs/>
                            <w:noProof/>
                            <w:lang w:val="el-GR"/>
                          </w:rPr>
                        </w:rPrChange>
                      </w:rPr>
                      <w:t xml:space="preserve">Computers &amp; Operations Research, </w:t>
                    </w:r>
                    <w:r w:rsidRPr="00F25D53">
                      <w:rPr>
                        <w:noProof/>
                        <w:rPrChange w:id="28789" w:author="Στάθης Καπ" w:date="2023-03-11T12:08:00Z">
                          <w:rPr>
                            <w:noProof/>
                            <w:lang w:val="el-GR"/>
                          </w:rPr>
                        </w:rPrChange>
                      </w:rPr>
                      <w:t xml:space="preserve">pp. 378-384, 2013. </w:t>
                    </w:r>
                  </w:p>
                </w:tc>
              </w:tr>
              <w:tr w:rsidR="00870BDB" w14:paraId="3A7DBE2C" w14:textId="77777777">
                <w:trPr>
                  <w:divId w:val="1607540960"/>
                  <w:tblCellSpacing w:w="15" w:type="dxa"/>
                </w:trPr>
                <w:tc>
                  <w:tcPr>
                    <w:tcW w:w="50" w:type="pct"/>
                    <w:hideMark/>
                  </w:tcPr>
                  <w:p w14:paraId="2A3039CF" w14:textId="77777777" w:rsidR="00870BDB" w:rsidRDefault="00870BDB">
                    <w:pPr>
                      <w:pStyle w:val="Bibliography"/>
                      <w:rPr>
                        <w:noProof/>
                        <w:lang w:val="el-GR"/>
                      </w:rPr>
                    </w:pPr>
                    <w:r>
                      <w:rPr>
                        <w:noProof/>
                        <w:lang w:val="el-GR"/>
                      </w:rPr>
                      <w:t xml:space="preserve">[20] </w:t>
                    </w:r>
                  </w:p>
                </w:tc>
                <w:tc>
                  <w:tcPr>
                    <w:tcW w:w="0" w:type="auto"/>
                    <w:hideMark/>
                  </w:tcPr>
                  <w:p w14:paraId="17267C5D" w14:textId="77777777" w:rsidR="00870BDB" w:rsidRPr="00F25D53" w:rsidRDefault="00870BDB">
                    <w:pPr>
                      <w:pStyle w:val="Bibliography"/>
                      <w:rPr>
                        <w:noProof/>
                        <w:rPrChange w:id="28790" w:author="Στάθης Καπ" w:date="2023-03-11T12:08:00Z">
                          <w:rPr>
                            <w:noProof/>
                            <w:lang w:val="el-GR"/>
                          </w:rPr>
                        </w:rPrChange>
                      </w:rPr>
                    </w:pPr>
                    <w:r w:rsidRPr="00F25D53">
                      <w:rPr>
                        <w:noProof/>
                        <w:rPrChange w:id="28791" w:author="Στάθης Καπ" w:date="2023-03-11T12:08:00Z">
                          <w:rPr>
                            <w:noProof/>
                            <w:lang w:val="el-GR"/>
                          </w:rPr>
                        </w:rPrChange>
                      </w:rPr>
                      <w:t xml:space="preserve">H. C. L. &amp;. K. L. Aldy Gunawan, «An Iterated Local Search Algorithm for Solving the Orienteering Problem with Time Windows,» </w:t>
                    </w:r>
                    <w:r w:rsidRPr="00F25D53">
                      <w:rPr>
                        <w:i/>
                        <w:iCs/>
                        <w:noProof/>
                        <w:rPrChange w:id="28792" w:author="Στάθης Καπ" w:date="2023-03-11T12:08:00Z">
                          <w:rPr>
                            <w:i/>
                            <w:iCs/>
                            <w:noProof/>
                            <w:lang w:val="el-GR"/>
                          </w:rPr>
                        </w:rPrChange>
                      </w:rPr>
                      <w:t xml:space="preserve">Evolutionary Computation in Combinatorial Optimization, </w:t>
                    </w:r>
                    <w:r w:rsidRPr="00F25D53">
                      <w:rPr>
                        <w:noProof/>
                        <w:rPrChange w:id="28793" w:author="Στάθης Καπ" w:date="2023-03-11T12:08:00Z">
                          <w:rPr>
                            <w:noProof/>
                            <w:lang w:val="el-GR"/>
                          </w:rPr>
                        </w:rPrChange>
                      </w:rPr>
                      <w:t xml:space="preserve">p. 61–73, 2015. </w:t>
                    </w:r>
                  </w:p>
                </w:tc>
              </w:tr>
              <w:tr w:rsidR="00870BDB" w14:paraId="54195842" w14:textId="77777777">
                <w:trPr>
                  <w:divId w:val="1607540960"/>
                  <w:tblCellSpacing w:w="15" w:type="dxa"/>
                </w:trPr>
                <w:tc>
                  <w:tcPr>
                    <w:tcW w:w="50" w:type="pct"/>
                    <w:hideMark/>
                  </w:tcPr>
                  <w:p w14:paraId="04F57548" w14:textId="77777777" w:rsidR="00870BDB" w:rsidRDefault="00870BDB">
                    <w:pPr>
                      <w:pStyle w:val="Bibliography"/>
                      <w:rPr>
                        <w:noProof/>
                        <w:lang w:val="el-GR"/>
                      </w:rPr>
                    </w:pPr>
                    <w:r>
                      <w:rPr>
                        <w:noProof/>
                        <w:lang w:val="el-GR"/>
                      </w:rPr>
                      <w:t xml:space="preserve">[21] </w:t>
                    </w:r>
                  </w:p>
                </w:tc>
                <w:tc>
                  <w:tcPr>
                    <w:tcW w:w="0" w:type="auto"/>
                    <w:hideMark/>
                  </w:tcPr>
                  <w:p w14:paraId="57A0EFB8" w14:textId="77777777" w:rsidR="00870BDB" w:rsidRPr="00F25D53" w:rsidRDefault="00870BDB">
                    <w:pPr>
                      <w:pStyle w:val="Bibliography"/>
                      <w:rPr>
                        <w:noProof/>
                        <w:rPrChange w:id="28794" w:author="Στάθης Καπ" w:date="2023-03-11T12:09:00Z">
                          <w:rPr>
                            <w:noProof/>
                            <w:lang w:val="el-GR"/>
                          </w:rPr>
                        </w:rPrChange>
                      </w:rPr>
                    </w:pPr>
                    <w:r w:rsidRPr="00F25D53">
                      <w:rPr>
                        <w:noProof/>
                        <w:rPrChange w:id="28795" w:author="Στάθης Καπ" w:date="2023-03-11T12:09:00Z">
                          <w:rPr>
                            <w:noProof/>
                            <w:lang w:val="el-GR"/>
                          </w:rPr>
                        </w:rPrChange>
                      </w:rPr>
                      <w:t xml:space="preserve">A. L. Fedor V. Fomin, «Approximation algorithms for time-dependent orienteering,» </w:t>
                    </w:r>
                    <w:r w:rsidRPr="00F25D53">
                      <w:rPr>
                        <w:i/>
                        <w:iCs/>
                        <w:noProof/>
                        <w:rPrChange w:id="28796" w:author="Στάθης Καπ" w:date="2023-03-11T12:09:00Z">
                          <w:rPr>
                            <w:i/>
                            <w:iCs/>
                            <w:noProof/>
                            <w:lang w:val="el-GR"/>
                          </w:rPr>
                        </w:rPrChange>
                      </w:rPr>
                      <w:t xml:space="preserve">Information Processing Letters, </w:t>
                    </w:r>
                    <w:r w:rsidRPr="00F25D53">
                      <w:rPr>
                        <w:noProof/>
                        <w:rPrChange w:id="28797" w:author="Στάθης Καπ" w:date="2023-03-11T12:09:00Z">
                          <w:rPr>
                            <w:noProof/>
                            <w:lang w:val="el-GR"/>
                          </w:rPr>
                        </w:rPrChange>
                      </w:rPr>
                      <w:t xml:space="preserve">pp. 57-62, 2002. </w:t>
                    </w:r>
                  </w:p>
                </w:tc>
              </w:tr>
              <w:tr w:rsidR="00870BDB" w14:paraId="1F6FF49A" w14:textId="77777777">
                <w:trPr>
                  <w:divId w:val="1607540960"/>
                  <w:tblCellSpacing w:w="15" w:type="dxa"/>
                </w:trPr>
                <w:tc>
                  <w:tcPr>
                    <w:tcW w:w="50" w:type="pct"/>
                    <w:hideMark/>
                  </w:tcPr>
                  <w:p w14:paraId="6B5BC3D3" w14:textId="77777777" w:rsidR="00870BDB" w:rsidRDefault="00870BDB">
                    <w:pPr>
                      <w:pStyle w:val="Bibliography"/>
                      <w:rPr>
                        <w:noProof/>
                        <w:lang w:val="el-GR"/>
                      </w:rPr>
                    </w:pPr>
                    <w:r>
                      <w:rPr>
                        <w:noProof/>
                        <w:lang w:val="el-GR"/>
                      </w:rPr>
                      <w:t xml:space="preserve">[22] </w:t>
                    </w:r>
                  </w:p>
                </w:tc>
                <w:tc>
                  <w:tcPr>
                    <w:tcW w:w="0" w:type="auto"/>
                    <w:hideMark/>
                  </w:tcPr>
                  <w:p w14:paraId="3A746C6A" w14:textId="77777777" w:rsidR="00870BDB" w:rsidRPr="00F25D53" w:rsidRDefault="00870BDB">
                    <w:pPr>
                      <w:pStyle w:val="Bibliography"/>
                      <w:rPr>
                        <w:noProof/>
                        <w:rPrChange w:id="28798" w:author="Στάθης Καπ" w:date="2023-03-11T12:09:00Z">
                          <w:rPr>
                            <w:noProof/>
                            <w:lang w:val="el-GR"/>
                          </w:rPr>
                        </w:rPrChange>
                      </w:rPr>
                    </w:pPr>
                    <w:r w:rsidRPr="00F25D53">
                      <w:rPr>
                        <w:noProof/>
                        <w:rPrChange w:id="28799" w:author="Στάθης Καπ" w:date="2023-03-11T12:09:00Z">
                          <w:rPr>
                            <w:noProof/>
                            <w:lang w:val="el-GR"/>
                          </w:rPr>
                        </w:rPrChange>
                      </w:rPr>
                      <w:t xml:space="preserve">K. S. E.-H. A. P. V. C. Verbeeck, «A fast solution method for the time-dependent orienteering problem,» </w:t>
                    </w:r>
                    <w:r w:rsidRPr="00F25D53">
                      <w:rPr>
                        <w:i/>
                        <w:iCs/>
                        <w:noProof/>
                        <w:rPrChange w:id="28800" w:author="Στάθης Καπ" w:date="2023-03-11T12:09:00Z">
                          <w:rPr>
                            <w:i/>
                            <w:iCs/>
                            <w:noProof/>
                            <w:lang w:val="el-GR"/>
                          </w:rPr>
                        </w:rPrChange>
                      </w:rPr>
                      <w:t xml:space="preserve">European Journal of Operational Research, </w:t>
                    </w:r>
                    <w:r w:rsidRPr="00F25D53">
                      <w:rPr>
                        <w:noProof/>
                        <w:rPrChange w:id="28801" w:author="Στάθης Καπ" w:date="2023-03-11T12:09:00Z">
                          <w:rPr>
                            <w:noProof/>
                            <w:lang w:val="el-GR"/>
                          </w:rPr>
                        </w:rPrChange>
                      </w:rPr>
                      <w:t xml:space="preserve">pp. 419-432, 2014. </w:t>
                    </w:r>
                  </w:p>
                </w:tc>
              </w:tr>
              <w:tr w:rsidR="00870BDB" w14:paraId="25D5F334" w14:textId="77777777">
                <w:trPr>
                  <w:divId w:val="1607540960"/>
                  <w:tblCellSpacing w:w="15" w:type="dxa"/>
                </w:trPr>
                <w:tc>
                  <w:tcPr>
                    <w:tcW w:w="50" w:type="pct"/>
                    <w:hideMark/>
                  </w:tcPr>
                  <w:p w14:paraId="25078679" w14:textId="77777777" w:rsidR="00870BDB" w:rsidRDefault="00870BDB">
                    <w:pPr>
                      <w:pStyle w:val="Bibliography"/>
                      <w:rPr>
                        <w:noProof/>
                        <w:lang w:val="el-GR"/>
                      </w:rPr>
                    </w:pPr>
                    <w:r>
                      <w:rPr>
                        <w:noProof/>
                        <w:lang w:val="el-GR"/>
                      </w:rPr>
                      <w:t xml:space="preserve">[23] </w:t>
                    </w:r>
                  </w:p>
                </w:tc>
                <w:tc>
                  <w:tcPr>
                    <w:tcW w:w="0" w:type="auto"/>
                    <w:hideMark/>
                  </w:tcPr>
                  <w:p w14:paraId="2CBE9139" w14:textId="77777777" w:rsidR="00870BDB" w:rsidRPr="00F25D53" w:rsidRDefault="00870BDB">
                    <w:pPr>
                      <w:pStyle w:val="Bibliography"/>
                      <w:rPr>
                        <w:noProof/>
                        <w:rPrChange w:id="28802" w:author="Στάθης Καπ" w:date="2023-03-11T12:09:00Z">
                          <w:rPr>
                            <w:noProof/>
                            <w:lang w:val="el-GR"/>
                          </w:rPr>
                        </w:rPrChange>
                      </w:rPr>
                    </w:pPr>
                    <w:r w:rsidRPr="00F25D53">
                      <w:rPr>
                        <w:noProof/>
                        <w:rPrChange w:id="28803" w:author="Στάθης Καπ" w:date="2023-03-11T12:09:00Z">
                          <w:rPr>
                            <w:noProof/>
                            <w:lang w:val="el-GR"/>
                          </w:rPr>
                        </w:rPrChange>
                      </w:rPr>
                      <w:t xml:space="preserve">W. S. D. V. O. Pieter Vansteenwegen, «The orienteering problem: A survey,» </w:t>
                    </w:r>
                    <w:r w:rsidRPr="00F25D53">
                      <w:rPr>
                        <w:i/>
                        <w:iCs/>
                        <w:noProof/>
                        <w:rPrChange w:id="28804" w:author="Στάθης Καπ" w:date="2023-03-11T12:09:00Z">
                          <w:rPr>
                            <w:i/>
                            <w:iCs/>
                            <w:noProof/>
                            <w:lang w:val="el-GR"/>
                          </w:rPr>
                        </w:rPrChange>
                      </w:rPr>
                      <w:t xml:space="preserve">European Journal of Operational Research, </w:t>
                    </w:r>
                    <w:r w:rsidRPr="00F25D53">
                      <w:rPr>
                        <w:noProof/>
                        <w:rPrChange w:id="28805" w:author="Στάθης Καπ" w:date="2023-03-11T12:09:00Z">
                          <w:rPr>
                            <w:noProof/>
                            <w:lang w:val="el-GR"/>
                          </w:rPr>
                        </w:rPrChange>
                      </w:rPr>
                      <w:t xml:space="preserve">pp. 1-10, 2011. </w:t>
                    </w:r>
                  </w:p>
                </w:tc>
              </w:tr>
              <w:tr w:rsidR="00870BDB" w14:paraId="1FBA1137" w14:textId="77777777">
                <w:trPr>
                  <w:divId w:val="1607540960"/>
                  <w:tblCellSpacing w:w="15" w:type="dxa"/>
                </w:trPr>
                <w:tc>
                  <w:tcPr>
                    <w:tcW w:w="50" w:type="pct"/>
                    <w:hideMark/>
                  </w:tcPr>
                  <w:p w14:paraId="1BDFCDE9" w14:textId="77777777" w:rsidR="00870BDB" w:rsidRDefault="00870BDB">
                    <w:pPr>
                      <w:pStyle w:val="Bibliography"/>
                      <w:rPr>
                        <w:noProof/>
                        <w:lang w:val="el-GR"/>
                      </w:rPr>
                    </w:pPr>
                    <w:r>
                      <w:rPr>
                        <w:noProof/>
                        <w:lang w:val="el-GR"/>
                      </w:rPr>
                      <w:t xml:space="preserve">[24] </w:t>
                    </w:r>
                  </w:p>
                </w:tc>
                <w:tc>
                  <w:tcPr>
                    <w:tcW w:w="0" w:type="auto"/>
                    <w:hideMark/>
                  </w:tcPr>
                  <w:p w14:paraId="73EB2A13" w14:textId="77777777" w:rsidR="00870BDB" w:rsidRPr="00F25D53" w:rsidRDefault="00870BDB">
                    <w:pPr>
                      <w:pStyle w:val="Bibliography"/>
                      <w:rPr>
                        <w:noProof/>
                        <w:rPrChange w:id="28806" w:author="Στάθης Καπ" w:date="2023-03-11T12:09:00Z">
                          <w:rPr>
                            <w:noProof/>
                            <w:lang w:val="el-GR"/>
                          </w:rPr>
                        </w:rPrChange>
                      </w:rPr>
                    </w:pPr>
                    <w:r w:rsidRPr="00F25D53">
                      <w:rPr>
                        <w:noProof/>
                        <w:rPrChange w:id="28807" w:author="Στάθης Καπ" w:date="2023-03-11T12:09:00Z">
                          <w:rPr>
                            <w:noProof/>
                            <w:lang w:val="el-GR"/>
                          </w:rPr>
                        </w:rPrChange>
                      </w:rPr>
                      <w:t xml:space="preserve">Z. Y. k. H. C. L. Aldy Gunawan, «A mathematical model and metaheuristics for time dependent orienteering problem,» </w:t>
                    </w:r>
                    <w:r w:rsidRPr="00F25D53">
                      <w:rPr>
                        <w:i/>
                        <w:iCs/>
                        <w:noProof/>
                        <w:rPrChange w:id="28808" w:author="Στάθης Καπ" w:date="2023-03-11T12:09:00Z">
                          <w:rPr>
                            <w:i/>
                            <w:iCs/>
                            <w:noProof/>
                            <w:lang w:val="el-GR"/>
                          </w:rPr>
                        </w:rPrChange>
                      </w:rPr>
                      <w:t xml:space="preserve">RESEARCH COLLECTION SCHOOL OF COMPUTING AND INFORMATION SYSTEMS, </w:t>
                    </w:r>
                    <w:r w:rsidRPr="00F25D53">
                      <w:rPr>
                        <w:noProof/>
                        <w:rPrChange w:id="28809" w:author="Στάθης Καπ" w:date="2023-03-11T12:09:00Z">
                          <w:rPr>
                            <w:noProof/>
                            <w:lang w:val="el-GR"/>
                          </w:rPr>
                        </w:rPrChange>
                      </w:rPr>
                      <w:t xml:space="preserve">2014. </w:t>
                    </w:r>
                  </w:p>
                </w:tc>
              </w:tr>
              <w:tr w:rsidR="00870BDB" w14:paraId="302AEA41" w14:textId="77777777">
                <w:trPr>
                  <w:divId w:val="1607540960"/>
                  <w:tblCellSpacing w:w="15" w:type="dxa"/>
                </w:trPr>
                <w:tc>
                  <w:tcPr>
                    <w:tcW w:w="50" w:type="pct"/>
                    <w:hideMark/>
                  </w:tcPr>
                  <w:p w14:paraId="40333DA0" w14:textId="77777777" w:rsidR="00870BDB" w:rsidRDefault="00870BDB">
                    <w:pPr>
                      <w:pStyle w:val="Bibliography"/>
                      <w:rPr>
                        <w:noProof/>
                        <w:lang w:val="el-GR"/>
                      </w:rPr>
                    </w:pPr>
                    <w:r>
                      <w:rPr>
                        <w:noProof/>
                        <w:lang w:val="el-GR"/>
                      </w:rPr>
                      <w:t xml:space="preserve">[25] </w:t>
                    </w:r>
                  </w:p>
                </w:tc>
                <w:tc>
                  <w:tcPr>
                    <w:tcW w:w="0" w:type="auto"/>
                    <w:hideMark/>
                  </w:tcPr>
                  <w:p w14:paraId="08D00A61" w14:textId="77777777" w:rsidR="00870BDB" w:rsidRPr="00F25D53" w:rsidRDefault="00870BDB">
                    <w:pPr>
                      <w:pStyle w:val="Bibliography"/>
                      <w:rPr>
                        <w:noProof/>
                        <w:rPrChange w:id="28810" w:author="Στάθης Καπ" w:date="2023-03-11T12:09:00Z">
                          <w:rPr>
                            <w:noProof/>
                            <w:lang w:val="el-GR"/>
                          </w:rPr>
                        </w:rPrChange>
                      </w:rPr>
                    </w:pPr>
                    <w:r w:rsidRPr="00F25D53">
                      <w:rPr>
                        <w:noProof/>
                        <w:rPrChange w:id="28811" w:author="Στάθης Καπ" w:date="2023-03-11T12:09:00Z">
                          <w:rPr>
                            <w:noProof/>
                            <w:lang w:val="el-GR"/>
                          </w:rPr>
                        </w:rPrChange>
                      </w:rPr>
                      <w:t xml:space="preserve">C. A. k. Z. F. Liangjun Ke, «Ants can solve the team orienteering problem,» </w:t>
                    </w:r>
                    <w:r w:rsidRPr="00F25D53">
                      <w:rPr>
                        <w:i/>
                        <w:iCs/>
                        <w:noProof/>
                        <w:rPrChange w:id="28812" w:author="Στάθης Καπ" w:date="2023-03-11T12:09:00Z">
                          <w:rPr>
                            <w:i/>
                            <w:iCs/>
                            <w:noProof/>
                            <w:lang w:val="el-GR"/>
                          </w:rPr>
                        </w:rPrChange>
                      </w:rPr>
                      <w:t xml:space="preserve">Computers &amp; Industrial Engineering, </w:t>
                    </w:r>
                    <w:r w:rsidRPr="00F25D53">
                      <w:rPr>
                        <w:noProof/>
                        <w:rPrChange w:id="28813" w:author="Στάθης Καπ" w:date="2023-03-11T12:09:00Z">
                          <w:rPr>
                            <w:noProof/>
                            <w:lang w:val="el-GR"/>
                          </w:rPr>
                        </w:rPrChange>
                      </w:rPr>
                      <w:t xml:space="preserve">pp. 648-665, 2008. </w:t>
                    </w:r>
                  </w:p>
                </w:tc>
              </w:tr>
              <w:tr w:rsidR="00870BDB" w14:paraId="65BFCC79" w14:textId="77777777">
                <w:trPr>
                  <w:divId w:val="1607540960"/>
                  <w:tblCellSpacing w:w="15" w:type="dxa"/>
                </w:trPr>
                <w:tc>
                  <w:tcPr>
                    <w:tcW w:w="50" w:type="pct"/>
                    <w:hideMark/>
                  </w:tcPr>
                  <w:p w14:paraId="7969903C" w14:textId="77777777" w:rsidR="00870BDB" w:rsidRDefault="00870BDB">
                    <w:pPr>
                      <w:pStyle w:val="Bibliography"/>
                      <w:rPr>
                        <w:noProof/>
                        <w:lang w:val="el-GR"/>
                      </w:rPr>
                    </w:pPr>
                    <w:r>
                      <w:rPr>
                        <w:noProof/>
                        <w:lang w:val="el-GR"/>
                      </w:rPr>
                      <w:t xml:space="preserve">[26] </w:t>
                    </w:r>
                  </w:p>
                </w:tc>
                <w:tc>
                  <w:tcPr>
                    <w:tcW w:w="0" w:type="auto"/>
                    <w:hideMark/>
                  </w:tcPr>
                  <w:p w14:paraId="61CF38B8" w14:textId="77777777" w:rsidR="00870BDB" w:rsidRPr="00F25D53" w:rsidRDefault="00870BDB">
                    <w:pPr>
                      <w:pStyle w:val="Bibliography"/>
                      <w:rPr>
                        <w:noProof/>
                        <w:rPrChange w:id="28814" w:author="Στάθης Καπ" w:date="2023-03-11T12:09:00Z">
                          <w:rPr>
                            <w:noProof/>
                            <w:lang w:val="el-GR"/>
                          </w:rPr>
                        </w:rPrChange>
                      </w:rPr>
                    </w:pPr>
                    <w:r w:rsidRPr="00F25D53">
                      <w:rPr>
                        <w:noProof/>
                        <w:rPrChange w:id="28815" w:author="Στάθης Καπ" w:date="2023-03-11T12:09:00Z">
                          <w:rPr>
                            <w:noProof/>
                            <w:lang w:val="el-GR"/>
                          </w:rPr>
                        </w:rPrChange>
                      </w:rPr>
                      <w:t xml:space="preserve">P. V. G. V. B. D. V. O. Wouter Souffriau, «A greedy randomised adaptive search procedure for the team orienteering,» </w:t>
                    </w:r>
                    <w:r>
                      <w:rPr>
                        <w:noProof/>
                        <w:lang w:val="el-GR"/>
                      </w:rPr>
                      <w:t>σε</w:t>
                    </w:r>
                    <w:r w:rsidRPr="00F25D53">
                      <w:rPr>
                        <w:noProof/>
                        <w:rPrChange w:id="28816" w:author="Στάθης Καπ" w:date="2023-03-11T12:09:00Z">
                          <w:rPr>
                            <w:noProof/>
                            <w:lang w:val="el-GR"/>
                          </w:rPr>
                        </w:rPrChange>
                      </w:rPr>
                      <w:t xml:space="preserve"> </w:t>
                    </w:r>
                    <w:r w:rsidRPr="00F25D53">
                      <w:rPr>
                        <w:i/>
                        <w:iCs/>
                        <w:noProof/>
                        <w:rPrChange w:id="28817" w:author="Στάθης Καπ" w:date="2023-03-11T12:09:00Z">
                          <w:rPr>
                            <w:i/>
                            <w:iCs/>
                            <w:noProof/>
                            <w:lang w:val="el-GR"/>
                          </w:rPr>
                        </w:rPrChange>
                      </w:rPr>
                      <w:t>EU/MEeting 2008 on metaheuristics for logistics and vehicle routing</w:t>
                    </w:r>
                    <w:r w:rsidRPr="00F25D53">
                      <w:rPr>
                        <w:noProof/>
                        <w:rPrChange w:id="28818" w:author="Στάθης Καπ" w:date="2023-03-11T12:09:00Z">
                          <w:rPr>
                            <w:noProof/>
                            <w:lang w:val="el-GR"/>
                          </w:rPr>
                        </w:rPrChange>
                      </w:rPr>
                      <w:t xml:space="preserve">, Troyes, France, 2008. </w:t>
                    </w:r>
                  </w:p>
                </w:tc>
              </w:tr>
              <w:tr w:rsidR="00870BDB" w14:paraId="4BD2601B" w14:textId="77777777">
                <w:trPr>
                  <w:divId w:val="1607540960"/>
                  <w:tblCellSpacing w:w="15" w:type="dxa"/>
                </w:trPr>
                <w:tc>
                  <w:tcPr>
                    <w:tcW w:w="50" w:type="pct"/>
                    <w:hideMark/>
                  </w:tcPr>
                  <w:p w14:paraId="0A1431CD" w14:textId="77777777" w:rsidR="00870BDB" w:rsidRDefault="00870BDB">
                    <w:pPr>
                      <w:pStyle w:val="Bibliography"/>
                      <w:rPr>
                        <w:noProof/>
                        <w:lang w:val="el-GR"/>
                      </w:rPr>
                    </w:pPr>
                    <w:r>
                      <w:rPr>
                        <w:noProof/>
                        <w:lang w:val="el-GR"/>
                      </w:rPr>
                      <w:t xml:space="preserve">[27] </w:t>
                    </w:r>
                  </w:p>
                </w:tc>
                <w:tc>
                  <w:tcPr>
                    <w:tcW w:w="0" w:type="auto"/>
                    <w:hideMark/>
                  </w:tcPr>
                  <w:p w14:paraId="43C731E8" w14:textId="77777777" w:rsidR="00870BDB" w:rsidRPr="00F25D53" w:rsidRDefault="00870BDB">
                    <w:pPr>
                      <w:pStyle w:val="Bibliography"/>
                      <w:rPr>
                        <w:noProof/>
                        <w:rPrChange w:id="28819" w:author="Στάθης Καπ" w:date="2023-03-11T12:09:00Z">
                          <w:rPr>
                            <w:noProof/>
                            <w:lang w:val="el-GR"/>
                          </w:rPr>
                        </w:rPrChange>
                      </w:rPr>
                    </w:pPr>
                    <w:r w:rsidRPr="00F25D53">
                      <w:rPr>
                        <w:noProof/>
                        <w:rPrChange w:id="28820" w:author="Στάθης Καπ" w:date="2023-03-11T12:09:00Z">
                          <w:rPr>
                            <w:noProof/>
                            <w:lang w:val="el-GR"/>
                          </w:rPr>
                        </w:rPrChange>
                      </w:rPr>
                      <w:t xml:space="preserve">D. C. D. A. M. Hermann Bouly, «A memetic algorithm for the team orienteering problem,» </w:t>
                    </w:r>
                    <w:r w:rsidRPr="00F25D53">
                      <w:rPr>
                        <w:i/>
                        <w:iCs/>
                        <w:noProof/>
                        <w:rPrChange w:id="28821" w:author="Στάθης Καπ" w:date="2023-03-11T12:09:00Z">
                          <w:rPr>
                            <w:i/>
                            <w:iCs/>
                            <w:noProof/>
                            <w:lang w:val="el-GR"/>
                          </w:rPr>
                        </w:rPrChange>
                      </w:rPr>
                      <w:t xml:space="preserve">Applications of Evolutionary Computing, </w:t>
                    </w:r>
                    <w:r w:rsidRPr="00F25D53">
                      <w:rPr>
                        <w:noProof/>
                        <w:rPrChange w:id="28822" w:author="Στάθης Καπ" w:date="2023-03-11T12:09:00Z">
                          <w:rPr>
                            <w:noProof/>
                            <w:lang w:val="el-GR"/>
                          </w:rPr>
                        </w:rPrChange>
                      </w:rPr>
                      <w:t xml:space="preserve">p. 649–658, 2010. </w:t>
                    </w:r>
                  </w:p>
                </w:tc>
              </w:tr>
              <w:tr w:rsidR="00870BDB" w14:paraId="0EB47D67" w14:textId="77777777">
                <w:trPr>
                  <w:divId w:val="1607540960"/>
                  <w:tblCellSpacing w:w="15" w:type="dxa"/>
                </w:trPr>
                <w:tc>
                  <w:tcPr>
                    <w:tcW w:w="50" w:type="pct"/>
                    <w:hideMark/>
                  </w:tcPr>
                  <w:p w14:paraId="60BDC8F1" w14:textId="77777777" w:rsidR="00870BDB" w:rsidRDefault="00870BDB">
                    <w:pPr>
                      <w:pStyle w:val="Bibliography"/>
                      <w:rPr>
                        <w:noProof/>
                        <w:lang w:val="el-GR"/>
                      </w:rPr>
                    </w:pPr>
                    <w:r>
                      <w:rPr>
                        <w:noProof/>
                        <w:lang w:val="el-GR"/>
                      </w:rPr>
                      <w:t xml:space="preserve">[28] </w:t>
                    </w:r>
                  </w:p>
                </w:tc>
                <w:tc>
                  <w:tcPr>
                    <w:tcW w:w="0" w:type="auto"/>
                    <w:hideMark/>
                  </w:tcPr>
                  <w:p w14:paraId="6BD2BD49" w14:textId="77777777" w:rsidR="00870BDB" w:rsidRPr="00F25D53" w:rsidRDefault="00870BDB">
                    <w:pPr>
                      <w:pStyle w:val="Bibliography"/>
                      <w:rPr>
                        <w:noProof/>
                        <w:rPrChange w:id="28823" w:author="Στάθης Καπ" w:date="2023-03-11T12:09:00Z">
                          <w:rPr>
                            <w:noProof/>
                            <w:lang w:val="el-GR"/>
                          </w:rPr>
                        </w:rPrChange>
                      </w:rPr>
                    </w:pPr>
                    <w:r w:rsidRPr="00F25D53">
                      <w:rPr>
                        <w:noProof/>
                        <w:rPrChange w:id="28824" w:author="Στάθης Καπ" w:date="2023-03-11T12:09:00Z">
                          <w:rPr>
                            <w:noProof/>
                            <w:lang w:val="el-GR"/>
                          </w:rPr>
                        </w:rPrChange>
                      </w:rPr>
                      <w:t xml:space="preserve">S.-W. Lin, «Solving the team orienteering problem using effective multi-start simulated annealing,» </w:t>
                    </w:r>
                    <w:r w:rsidRPr="00F25D53">
                      <w:rPr>
                        <w:i/>
                        <w:iCs/>
                        <w:noProof/>
                        <w:rPrChange w:id="28825" w:author="Στάθης Καπ" w:date="2023-03-11T12:09:00Z">
                          <w:rPr>
                            <w:i/>
                            <w:iCs/>
                            <w:noProof/>
                            <w:lang w:val="el-GR"/>
                          </w:rPr>
                        </w:rPrChange>
                      </w:rPr>
                      <w:t xml:space="preserve">Applied Soft Computing, </w:t>
                    </w:r>
                    <w:r w:rsidRPr="00F25D53">
                      <w:rPr>
                        <w:noProof/>
                        <w:rPrChange w:id="28826" w:author="Στάθης Καπ" w:date="2023-03-11T12:09:00Z">
                          <w:rPr>
                            <w:noProof/>
                            <w:lang w:val="el-GR"/>
                          </w:rPr>
                        </w:rPrChange>
                      </w:rPr>
                      <w:t xml:space="preserve">pp. 1064-1073, 2013. </w:t>
                    </w:r>
                  </w:p>
                </w:tc>
              </w:tr>
              <w:tr w:rsidR="00870BDB" w14:paraId="26DFC176" w14:textId="77777777">
                <w:trPr>
                  <w:divId w:val="1607540960"/>
                  <w:tblCellSpacing w:w="15" w:type="dxa"/>
                </w:trPr>
                <w:tc>
                  <w:tcPr>
                    <w:tcW w:w="50" w:type="pct"/>
                    <w:hideMark/>
                  </w:tcPr>
                  <w:p w14:paraId="3D3B90D7" w14:textId="77777777" w:rsidR="00870BDB" w:rsidRDefault="00870BDB">
                    <w:pPr>
                      <w:pStyle w:val="Bibliography"/>
                      <w:rPr>
                        <w:noProof/>
                        <w:lang w:val="el-GR"/>
                      </w:rPr>
                    </w:pPr>
                    <w:r>
                      <w:rPr>
                        <w:noProof/>
                        <w:lang w:val="el-GR"/>
                      </w:rPr>
                      <w:t xml:space="preserve">[29] </w:t>
                    </w:r>
                  </w:p>
                </w:tc>
                <w:tc>
                  <w:tcPr>
                    <w:tcW w:w="0" w:type="auto"/>
                    <w:hideMark/>
                  </w:tcPr>
                  <w:p w14:paraId="31305954" w14:textId="77777777" w:rsidR="00870BDB" w:rsidRPr="00F25D53" w:rsidRDefault="00870BDB">
                    <w:pPr>
                      <w:pStyle w:val="Bibliography"/>
                      <w:rPr>
                        <w:noProof/>
                        <w:rPrChange w:id="28827" w:author="Στάθης Καπ" w:date="2023-03-11T12:09:00Z">
                          <w:rPr>
                            <w:noProof/>
                            <w:lang w:val="el-GR"/>
                          </w:rPr>
                        </w:rPrChange>
                      </w:rPr>
                    </w:pPr>
                    <w:r w:rsidRPr="00F25D53">
                      <w:rPr>
                        <w:noProof/>
                        <w:rPrChange w:id="28828" w:author="Στάθης Καπ" w:date="2023-03-11T12:09:00Z">
                          <w:rPr>
                            <w:noProof/>
                            <w:lang w:val="el-GR"/>
                          </w:rPr>
                        </w:rPrChange>
                      </w:rPr>
                      <w:t xml:space="preserve">A. Q. J. A. O. G. A. B. P. &amp;. L. D. João Ferreira, «Solving the Team Orienteering Problem: Developing a Solution Tool Using a Genetic Algorithm Approach,» </w:t>
                    </w:r>
                    <w:r w:rsidRPr="00F25D53">
                      <w:rPr>
                        <w:i/>
                        <w:iCs/>
                        <w:noProof/>
                        <w:rPrChange w:id="28829" w:author="Στάθης Καπ" w:date="2023-03-11T12:09:00Z">
                          <w:rPr>
                            <w:i/>
                            <w:iCs/>
                            <w:noProof/>
                            <w:lang w:val="el-GR"/>
                          </w:rPr>
                        </w:rPrChange>
                      </w:rPr>
                      <w:t xml:space="preserve">Soft Computing in Industrial Applications, </w:t>
                    </w:r>
                    <w:r w:rsidRPr="00F25D53">
                      <w:rPr>
                        <w:noProof/>
                        <w:rPrChange w:id="28830" w:author="Στάθης Καπ" w:date="2023-03-11T12:09:00Z">
                          <w:rPr>
                            <w:noProof/>
                            <w:lang w:val="el-GR"/>
                          </w:rPr>
                        </w:rPrChange>
                      </w:rPr>
                      <w:t xml:space="preserve">p. 365–375, 2013. </w:t>
                    </w:r>
                  </w:p>
                </w:tc>
              </w:tr>
              <w:tr w:rsidR="00870BDB" w14:paraId="2D3BE3E9" w14:textId="77777777">
                <w:trPr>
                  <w:divId w:val="1607540960"/>
                  <w:tblCellSpacing w:w="15" w:type="dxa"/>
                </w:trPr>
                <w:tc>
                  <w:tcPr>
                    <w:tcW w:w="50" w:type="pct"/>
                    <w:hideMark/>
                  </w:tcPr>
                  <w:p w14:paraId="710D8C74" w14:textId="77777777" w:rsidR="00870BDB" w:rsidRDefault="00870BDB">
                    <w:pPr>
                      <w:pStyle w:val="Bibliography"/>
                      <w:rPr>
                        <w:noProof/>
                        <w:lang w:val="el-GR"/>
                      </w:rPr>
                    </w:pPr>
                    <w:r>
                      <w:rPr>
                        <w:noProof/>
                        <w:lang w:val="el-GR"/>
                      </w:rPr>
                      <w:t xml:space="preserve">[30] </w:t>
                    </w:r>
                  </w:p>
                </w:tc>
                <w:tc>
                  <w:tcPr>
                    <w:tcW w:w="0" w:type="auto"/>
                    <w:hideMark/>
                  </w:tcPr>
                  <w:p w14:paraId="2FD22E03" w14:textId="77777777" w:rsidR="00870BDB" w:rsidRPr="00F25D53" w:rsidRDefault="00870BDB">
                    <w:pPr>
                      <w:pStyle w:val="Bibliography"/>
                      <w:rPr>
                        <w:noProof/>
                        <w:rPrChange w:id="28831" w:author="Στάθης Καπ" w:date="2023-03-11T12:09:00Z">
                          <w:rPr>
                            <w:noProof/>
                            <w:lang w:val="el-GR"/>
                          </w:rPr>
                        </w:rPrChange>
                      </w:rPr>
                    </w:pPr>
                    <w:r w:rsidRPr="00F25D53">
                      <w:rPr>
                        <w:noProof/>
                        <w:rPrChange w:id="28832" w:author="Στάθης Καπ" w:date="2023-03-11T12:09:00Z">
                          <w:rPr>
                            <w:noProof/>
                            <w:lang w:val="el-GR"/>
                          </w:rPr>
                        </w:rPrChange>
                      </w:rPr>
                      <w:t xml:space="preserve">L. G. Roberto Montemanni, «Ant colony system for team orienteering problems with time windows,» </w:t>
                    </w:r>
                    <w:r w:rsidRPr="00F25D53">
                      <w:rPr>
                        <w:i/>
                        <w:iCs/>
                        <w:noProof/>
                        <w:rPrChange w:id="28833" w:author="Στάθης Καπ" w:date="2023-03-11T12:09:00Z">
                          <w:rPr>
                            <w:i/>
                            <w:iCs/>
                            <w:noProof/>
                            <w:lang w:val="el-GR"/>
                          </w:rPr>
                        </w:rPrChange>
                      </w:rPr>
                      <w:t xml:space="preserve">Foundations of Computing and Decision Sciences, </w:t>
                    </w:r>
                    <w:r w:rsidRPr="00F25D53">
                      <w:rPr>
                        <w:noProof/>
                        <w:rPrChange w:id="28834" w:author="Στάθης Καπ" w:date="2023-03-11T12:09:00Z">
                          <w:rPr>
                            <w:noProof/>
                            <w:lang w:val="el-GR"/>
                          </w:rPr>
                        </w:rPrChange>
                      </w:rPr>
                      <w:t xml:space="preserve">pp. 287-306, 2009. </w:t>
                    </w:r>
                  </w:p>
                </w:tc>
              </w:tr>
              <w:tr w:rsidR="00870BDB" w14:paraId="57638661" w14:textId="77777777">
                <w:trPr>
                  <w:divId w:val="1607540960"/>
                  <w:tblCellSpacing w:w="15" w:type="dxa"/>
                </w:trPr>
                <w:tc>
                  <w:tcPr>
                    <w:tcW w:w="50" w:type="pct"/>
                    <w:hideMark/>
                  </w:tcPr>
                  <w:p w14:paraId="6DA32BAC" w14:textId="77777777" w:rsidR="00870BDB" w:rsidRDefault="00870BDB">
                    <w:pPr>
                      <w:pStyle w:val="Bibliography"/>
                      <w:rPr>
                        <w:noProof/>
                        <w:lang w:val="el-GR"/>
                      </w:rPr>
                    </w:pPr>
                    <w:r>
                      <w:rPr>
                        <w:noProof/>
                        <w:lang w:val="el-GR"/>
                      </w:rPr>
                      <w:t xml:space="preserve">[31] </w:t>
                    </w:r>
                  </w:p>
                </w:tc>
                <w:tc>
                  <w:tcPr>
                    <w:tcW w:w="0" w:type="auto"/>
                    <w:hideMark/>
                  </w:tcPr>
                  <w:p w14:paraId="27CF5102" w14:textId="77777777" w:rsidR="00870BDB" w:rsidRPr="00F25D53" w:rsidRDefault="00870BDB">
                    <w:pPr>
                      <w:pStyle w:val="Bibliography"/>
                      <w:rPr>
                        <w:noProof/>
                        <w:rPrChange w:id="28835" w:author="Στάθης Καπ" w:date="2023-03-11T12:09:00Z">
                          <w:rPr>
                            <w:noProof/>
                            <w:lang w:val="el-GR"/>
                          </w:rPr>
                        </w:rPrChange>
                      </w:rPr>
                    </w:pPr>
                    <w:r w:rsidRPr="00F25D53">
                      <w:rPr>
                        <w:noProof/>
                        <w:rPrChange w:id="28836" w:author="Στάθης Καπ" w:date="2023-03-11T12:09:00Z">
                          <w:rPr>
                            <w:noProof/>
                            <w:lang w:val="el-GR"/>
                          </w:rPr>
                        </w:rPrChange>
                      </w:rPr>
                      <w:t xml:space="preserve">V. F. Y. Shih-Wei Lin, «A simulated annealing heuristic for the team orienteering problem with time windows,» </w:t>
                    </w:r>
                    <w:r w:rsidRPr="00F25D53">
                      <w:rPr>
                        <w:i/>
                        <w:iCs/>
                        <w:noProof/>
                        <w:rPrChange w:id="28837" w:author="Στάθης Καπ" w:date="2023-03-11T12:09:00Z">
                          <w:rPr>
                            <w:i/>
                            <w:iCs/>
                            <w:noProof/>
                            <w:lang w:val="el-GR"/>
                          </w:rPr>
                        </w:rPrChange>
                      </w:rPr>
                      <w:t xml:space="preserve">European Journal of Operational Research, </w:t>
                    </w:r>
                    <w:r w:rsidRPr="00F25D53">
                      <w:rPr>
                        <w:noProof/>
                        <w:rPrChange w:id="28838" w:author="Στάθης Καπ" w:date="2023-03-11T12:09:00Z">
                          <w:rPr>
                            <w:noProof/>
                            <w:lang w:val="el-GR"/>
                          </w:rPr>
                        </w:rPrChange>
                      </w:rPr>
                      <w:t xml:space="preserve">pp. 94-107, 2012. </w:t>
                    </w:r>
                  </w:p>
                </w:tc>
              </w:tr>
              <w:tr w:rsidR="00870BDB" w14:paraId="7E7441BE" w14:textId="77777777">
                <w:trPr>
                  <w:divId w:val="1607540960"/>
                  <w:tblCellSpacing w:w="15" w:type="dxa"/>
                </w:trPr>
                <w:tc>
                  <w:tcPr>
                    <w:tcW w:w="50" w:type="pct"/>
                    <w:hideMark/>
                  </w:tcPr>
                  <w:p w14:paraId="20270A1C" w14:textId="77777777" w:rsidR="00870BDB" w:rsidRDefault="00870BDB">
                    <w:pPr>
                      <w:pStyle w:val="Bibliography"/>
                      <w:rPr>
                        <w:noProof/>
                        <w:lang w:val="el-GR"/>
                      </w:rPr>
                    </w:pPr>
                    <w:r>
                      <w:rPr>
                        <w:noProof/>
                        <w:lang w:val="el-GR"/>
                      </w:rPr>
                      <w:t xml:space="preserve">[32] </w:t>
                    </w:r>
                  </w:p>
                </w:tc>
                <w:tc>
                  <w:tcPr>
                    <w:tcW w:w="0" w:type="auto"/>
                    <w:hideMark/>
                  </w:tcPr>
                  <w:p w14:paraId="14BBA9F8" w14:textId="77777777" w:rsidR="00870BDB" w:rsidRPr="00F25D53" w:rsidRDefault="00870BDB">
                    <w:pPr>
                      <w:pStyle w:val="Bibliography"/>
                      <w:rPr>
                        <w:noProof/>
                        <w:rPrChange w:id="28839" w:author="Στάθης Καπ" w:date="2023-03-11T12:09:00Z">
                          <w:rPr>
                            <w:noProof/>
                            <w:lang w:val="el-GR"/>
                          </w:rPr>
                        </w:rPrChange>
                      </w:rPr>
                    </w:pPr>
                    <w:r w:rsidRPr="00F25D53">
                      <w:rPr>
                        <w:noProof/>
                        <w:rPrChange w:id="28840" w:author="Στάθης Καπ" w:date="2023-03-11T12:09:00Z">
                          <w:rPr>
                            <w:noProof/>
                            <w:lang w:val="el-GR"/>
                          </w:rPr>
                        </w:rPrChange>
                      </w:rPr>
                      <w:t xml:space="preserve">R. M. J. M. R. W. C. Nacima Labadie, «The Team Orienteering Problem with Time Windows: An LP-based Granular Variable Neighborhood Search,» </w:t>
                    </w:r>
                    <w:r w:rsidRPr="00F25D53">
                      <w:rPr>
                        <w:i/>
                        <w:iCs/>
                        <w:noProof/>
                        <w:rPrChange w:id="28841" w:author="Στάθης Καπ" w:date="2023-03-11T12:09:00Z">
                          <w:rPr>
                            <w:i/>
                            <w:iCs/>
                            <w:noProof/>
                            <w:lang w:val="el-GR"/>
                          </w:rPr>
                        </w:rPrChange>
                      </w:rPr>
                      <w:t xml:space="preserve">European Journal of Operational Research, </w:t>
                    </w:r>
                    <w:r w:rsidRPr="00F25D53">
                      <w:rPr>
                        <w:noProof/>
                        <w:rPrChange w:id="28842" w:author="Στάθης Καπ" w:date="2023-03-11T12:09:00Z">
                          <w:rPr>
                            <w:noProof/>
                            <w:lang w:val="el-GR"/>
                          </w:rPr>
                        </w:rPrChange>
                      </w:rPr>
                      <w:t xml:space="preserve">pp. 15-27, 2012. </w:t>
                    </w:r>
                  </w:p>
                </w:tc>
              </w:tr>
              <w:tr w:rsidR="00870BDB" w14:paraId="34860618" w14:textId="77777777">
                <w:trPr>
                  <w:divId w:val="1607540960"/>
                  <w:tblCellSpacing w:w="15" w:type="dxa"/>
                </w:trPr>
                <w:tc>
                  <w:tcPr>
                    <w:tcW w:w="50" w:type="pct"/>
                    <w:hideMark/>
                  </w:tcPr>
                  <w:p w14:paraId="4D0B0E22" w14:textId="77777777" w:rsidR="00870BDB" w:rsidRDefault="00870BDB">
                    <w:pPr>
                      <w:pStyle w:val="Bibliography"/>
                      <w:rPr>
                        <w:noProof/>
                        <w:lang w:val="el-GR"/>
                      </w:rPr>
                    </w:pPr>
                    <w:r>
                      <w:rPr>
                        <w:noProof/>
                        <w:lang w:val="el-GR"/>
                      </w:rPr>
                      <w:t xml:space="preserve">[33] </w:t>
                    </w:r>
                  </w:p>
                </w:tc>
                <w:tc>
                  <w:tcPr>
                    <w:tcW w:w="0" w:type="auto"/>
                    <w:hideMark/>
                  </w:tcPr>
                  <w:p w14:paraId="3C2A0EC9" w14:textId="77777777" w:rsidR="00870BDB" w:rsidRPr="00F25D53" w:rsidRDefault="00870BDB">
                    <w:pPr>
                      <w:pStyle w:val="Bibliography"/>
                      <w:rPr>
                        <w:noProof/>
                        <w:rPrChange w:id="28843" w:author="Στάθης Καπ" w:date="2023-03-11T12:09:00Z">
                          <w:rPr>
                            <w:noProof/>
                            <w:lang w:val="el-GR"/>
                          </w:rPr>
                        </w:rPrChange>
                      </w:rPr>
                    </w:pPr>
                    <w:r w:rsidRPr="00F25D53">
                      <w:rPr>
                        <w:noProof/>
                        <w:rPrChange w:id="28844" w:author="Στάθης Καπ" w:date="2023-03-11T12:09:00Z">
                          <w:rPr>
                            <w:noProof/>
                            <w:lang w:val="el-GR"/>
                          </w:rPr>
                        </w:rPrChange>
                      </w:rPr>
                      <w:t xml:space="preserve">C. K. K. M. G. P. &amp;. Y. T. Damianos Gavalas, «Cluster-Based Heuristics for the Team Orienteering Problem with Time Windows,» </w:t>
                    </w:r>
                    <w:r>
                      <w:rPr>
                        <w:noProof/>
                        <w:lang w:val="el-GR"/>
                      </w:rPr>
                      <w:t>σε</w:t>
                    </w:r>
                    <w:r w:rsidRPr="00F25D53">
                      <w:rPr>
                        <w:noProof/>
                        <w:rPrChange w:id="28845" w:author="Στάθης Καπ" w:date="2023-03-11T12:09:00Z">
                          <w:rPr>
                            <w:noProof/>
                            <w:lang w:val="el-GR"/>
                          </w:rPr>
                        </w:rPrChange>
                      </w:rPr>
                      <w:t xml:space="preserve"> </w:t>
                    </w:r>
                    <w:r w:rsidRPr="00F25D53">
                      <w:rPr>
                        <w:i/>
                        <w:iCs/>
                        <w:noProof/>
                        <w:rPrChange w:id="28846" w:author="Στάθης Καπ" w:date="2023-03-11T12:09:00Z">
                          <w:rPr>
                            <w:i/>
                            <w:iCs/>
                            <w:noProof/>
                            <w:lang w:val="el-GR"/>
                          </w:rPr>
                        </w:rPrChange>
                      </w:rPr>
                      <w:t>International Symposium on Experimental Algorithms</w:t>
                    </w:r>
                    <w:r w:rsidRPr="00F25D53">
                      <w:rPr>
                        <w:noProof/>
                        <w:rPrChange w:id="28847" w:author="Στάθης Καπ" w:date="2023-03-11T12:09:00Z">
                          <w:rPr>
                            <w:noProof/>
                            <w:lang w:val="el-GR"/>
                          </w:rPr>
                        </w:rPrChange>
                      </w:rPr>
                      <w:t xml:space="preserve">, Rome, Italy, 2013. </w:t>
                    </w:r>
                  </w:p>
                </w:tc>
              </w:tr>
              <w:tr w:rsidR="00870BDB" w14:paraId="25DABE2D" w14:textId="77777777">
                <w:trPr>
                  <w:divId w:val="1607540960"/>
                  <w:tblCellSpacing w:w="15" w:type="dxa"/>
                </w:trPr>
                <w:tc>
                  <w:tcPr>
                    <w:tcW w:w="50" w:type="pct"/>
                    <w:hideMark/>
                  </w:tcPr>
                  <w:p w14:paraId="14A48EBA" w14:textId="77777777" w:rsidR="00870BDB" w:rsidRDefault="00870BDB">
                    <w:pPr>
                      <w:pStyle w:val="Bibliography"/>
                      <w:rPr>
                        <w:noProof/>
                        <w:lang w:val="el-GR"/>
                      </w:rPr>
                    </w:pPr>
                    <w:r>
                      <w:rPr>
                        <w:noProof/>
                        <w:lang w:val="el-GR"/>
                      </w:rPr>
                      <w:t xml:space="preserve">[34] </w:t>
                    </w:r>
                  </w:p>
                </w:tc>
                <w:tc>
                  <w:tcPr>
                    <w:tcW w:w="0" w:type="auto"/>
                    <w:hideMark/>
                  </w:tcPr>
                  <w:p w14:paraId="08043E68" w14:textId="77777777" w:rsidR="00870BDB" w:rsidRPr="00F25D53" w:rsidRDefault="00870BDB">
                    <w:pPr>
                      <w:pStyle w:val="Bibliography"/>
                      <w:rPr>
                        <w:noProof/>
                        <w:rPrChange w:id="28848" w:author="Στάθης Καπ" w:date="2023-03-11T12:09:00Z">
                          <w:rPr>
                            <w:noProof/>
                            <w:lang w:val="el-GR"/>
                          </w:rPr>
                        </w:rPrChange>
                      </w:rPr>
                    </w:pPr>
                    <w:r w:rsidRPr="00F25D53">
                      <w:rPr>
                        <w:noProof/>
                        <w:rPrChange w:id="28849" w:author="Στάθης Καπ" w:date="2023-03-11T12:09:00Z">
                          <w:rPr>
                            <w:noProof/>
                            <w:lang w:val="el-GR"/>
                          </w:rPr>
                        </w:rPrChange>
                      </w:rPr>
                      <w:t xml:space="preserve">A. L. Qian Hu, «An iterative three-component heuristic for the team orienteering problem with time windows,» </w:t>
                    </w:r>
                    <w:r w:rsidRPr="00F25D53">
                      <w:rPr>
                        <w:i/>
                        <w:iCs/>
                        <w:noProof/>
                        <w:rPrChange w:id="28850" w:author="Στάθης Καπ" w:date="2023-03-11T12:09:00Z">
                          <w:rPr>
                            <w:i/>
                            <w:iCs/>
                            <w:noProof/>
                            <w:lang w:val="el-GR"/>
                          </w:rPr>
                        </w:rPrChange>
                      </w:rPr>
                      <w:t xml:space="preserve">European Journal of Operational Research, </w:t>
                    </w:r>
                    <w:r w:rsidRPr="00F25D53">
                      <w:rPr>
                        <w:noProof/>
                        <w:rPrChange w:id="28851" w:author="Στάθης Καπ" w:date="2023-03-11T12:09:00Z">
                          <w:rPr>
                            <w:noProof/>
                            <w:lang w:val="el-GR"/>
                          </w:rPr>
                        </w:rPrChange>
                      </w:rPr>
                      <w:t xml:space="preserve">pp. 276-286, 2014. </w:t>
                    </w:r>
                  </w:p>
                </w:tc>
              </w:tr>
              <w:tr w:rsidR="00870BDB" w14:paraId="00CD69AA" w14:textId="77777777">
                <w:trPr>
                  <w:divId w:val="1607540960"/>
                  <w:tblCellSpacing w:w="15" w:type="dxa"/>
                </w:trPr>
                <w:tc>
                  <w:tcPr>
                    <w:tcW w:w="50" w:type="pct"/>
                    <w:hideMark/>
                  </w:tcPr>
                  <w:p w14:paraId="53BE8622" w14:textId="77777777" w:rsidR="00870BDB" w:rsidRDefault="00870BDB">
                    <w:pPr>
                      <w:pStyle w:val="Bibliography"/>
                      <w:rPr>
                        <w:noProof/>
                        <w:lang w:val="el-GR"/>
                      </w:rPr>
                    </w:pPr>
                    <w:r>
                      <w:rPr>
                        <w:noProof/>
                        <w:lang w:val="el-GR"/>
                      </w:rPr>
                      <w:t xml:space="preserve">[35] </w:t>
                    </w:r>
                  </w:p>
                </w:tc>
                <w:tc>
                  <w:tcPr>
                    <w:tcW w:w="0" w:type="auto"/>
                    <w:hideMark/>
                  </w:tcPr>
                  <w:p w14:paraId="4F2CB29F" w14:textId="77777777" w:rsidR="00870BDB" w:rsidRPr="00F25D53" w:rsidRDefault="00870BDB">
                    <w:pPr>
                      <w:pStyle w:val="Bibliography"/>
                      <w:rPr>
                        <w:noProof/>
                        <w:rPrChange w:id="28852" w:author="Στάθης Καπ" w:date="2023-03-11T12:09:00Z">
                          <w:rPr>
                            <w:noProof/>
                            <w:lang w:val="el-GR"/>
                          </w:rPr>
                        </w:rPrChange>
                      </w:rPr>
                    </w:pPr>
                    <w:r w:rsidRPr="00F25D53">
                      <w:rPr>
                        <w:noProof/>
                        <w:rPrChange w:id="28853" w:author="Στάθης Καπ" w:date="2023-03-11T12:09:00Z">
                          <w:rPr>
                            <w:noProof/>
                            <w:lang w:val="el-GR"/>
                          </w:rPr>
                        </w:rPrChange>
                      </w:rPr>
                      <w:t xml:space="preserve">J. B. J. R. M.-T. José Ruiz-Meza, «A GRASP to solve the multi-constraints multi-modal team orienteering problem with time windows for groups with heterogeneous preferences,» </w:t>
                    </w:r>
                    <w:r w:rsidRPr="00F25D53">
                      <w:rPr>
                        <w:i/>
                        <w:iCs/>
                        <w:noProof/>
                        <w:rPrChange w:id="28854" w:author="Στάθης Καπ" w:date="2023-03-11T12:09:00Z">
                          <w:rPr>
                            <w:i/>
                            <w:iCs/>
                            <w:noProof/>
                            <w:lang w:val="el-GR"/>
                          </w:rPr>
                        </w:rPrChange>
                      </w:rPr>
                      <w:t xml:space="preserve">Computers &amp; Industrial Engineering, </w:t>
                    </w:r>
                    <w:r>
                      <w:rPr>
                        <w:noProof/>
                        <w:lang w:val="el-GR"/>
                      </w:rPr>
                      <w:t>τόμ</w:t>
                    </w:r>
                    <w:r w:rsidRPr="00F25D53">
                      <w:rPr>
                        <w:noProof/>
                        <w:rPrChange w:id="28855" w:author="Στάθης Καπ" w:date="2023-03-11T12:09:00Z">
                          <w:rPr>
                            <w:noProof/>
                            <w:lang w:val="el-GR"/>
                          </w:rPr>
                        </w:rPrChange>
                      </w:rPr>
                      <w:t xml:space="preserve">. 162, 2021. </w:t>
                    </w:r>
                  </w:p>
                </w:tc>
              </w:tr>
              <w:tr w:rsidR="00870BDB" w14:paraId="4D65CDF0" w14:textId="77777777">
                <w:trPr>
                  <w:divId w:val="1607540960"/>
                  <w:tblCellSpacing w:w="15" w:type="dxa"/>
                </w:trPr>
                <w:tc>
                  <w:tcPr>
                    <w:tcW w:w="50" w:type="pct"/>
                    <w:hideMark/>
                  </w:tcPr>
                  <w:p w14:paraId="635B4173" w14:textId="77777777" w:rsidR="00870BDB" w:rsidRDefault="00870BDB">
                    <w:pPr>
                      <w:pStyle w:val="Bibliography"/>
                      <w:rPr>
                        <w:noProof/>
                        <w:lang w:val="el-GR"/>
                      </w:rPr>
                    </w:pPr>
                    <w:r>
                      <w:rPr>
                        <w:noProof/>
                        <w:lang w:val="el-GR"/>
                      </w:rPr>
                      <w:t xml:space="preserve">[36] </w:t>
                    </w:r>
                  </w:p>
                </w:tc>
                <w:tc>
                  <w:tcPr>
                    <w:tcW w:w="0" w:type="auto"/>
                    <w:hideMark/>
                  </w:tcPr>
                  <w:p w14:paraId="3EEAB670" w14:textId="77777777" w:rsidR="00870BDB" w:rsidRPr="00F25D53" w:rsidRDefault="00870BDB">
                    <w:pPr>
                      <w:pStyle w:val="Bibliography"/>
                      <w:rPr>
                        <w:noProof/>
                        <w:rPrChange w:id="28856" w:author="Στάθης Καπ" w:date="2023-03-11T12:09:00Z">
                          <w:rPr>
                            <w:noProof/>
                            <w:lang w:val="el-GR"/>
                          </w:rPr>
                        </w:rPrChange>
                      </w:rPr>
                    </w:pPr>
                    <w:r w:rsidRPr="00F25D53">
                      <w:rPr>
                        <w:noProof/>
                        <w:rPrChange w:id="28857" w:author="Στάθης Καπ" w:date="2023-03-11T12:09:00Z">
                          <w:rPr>
                            <w:noProof/>
                            <w:lang w:val="el-GR"/>
                          </w:rPr>
                        </w:rPrChange>
                      </w:rPr>
                      <w:t xml:space="preserve">C. K. K. M. G. P. N. V. Damianos Gavalas, «Heuristics for the time dependent team orienteering problem: Application to tourist route planning,» </w:t>
                    </w:r>
                    <w:r w:rsidRPr="00F25D53">
                      <w:rPr>
                        <w:i/>
                        <w:iCs/>
                        <w:noProof/>
                        <w:rPrChange w:id="28858" w:author="Στάθης Καπ" w:date="2023-03-11T12:09:00Z">
                          <w:rPr>
                            <w:i/>
                            <w:iCs/>
                            <w:noProof/>
                            <w:lang w:val="el-GR"/>
                          </w:rPr>
                        </w:rPrChange>
                      </w:rPr>
                      <w:t xml:space="preserve">Computers &amp; Operations Research, </w:t>
                    </w:r>
                    <w:r w:rsidRPr="00F25D53">
                      <w:rPr>
                        <w:noProof/>
                        <w:rPrChange w:id="28859" w:author="Στάθης Καπ" w:date="2023-03-11T12:09:00Z">
                          <w:rPr>
                            <w:noProof/>
                            <w:lang w:val="el-GR"/>
                          </w:rPr>
                        </w:rPrChange>
                      </w:rPr>
                      <w:t xml:space="preserve">pp. 36-50, 2015. </w:t>
                    </w:r>
                  </w:p>
                </w:tc>
              </w:tr>
              <w:tr w:rsidR="00870BDB" w14:paraId="29348A89" w14:textId="77777777">
                <w:trPr>
                  <w:divId w:val="1607540960"/>
                  <w:tblCellSpacing w:w="15" w:type="dxa"/>
                </w:trPr>
                <w:tc>
                  <w:tcPr>
                    <w:tcW w:w="50" w:type="pct"/>
                    <w:hideMark/>
                  </w:tcPr>
                  <w:p w14:paraId="559A5591" w14:textId="77777777" w:rsidR="00870BDB" w:rsidRDefault="00870BDB">
                    <w:pPr>
                      <w:pStyle w:val="Bibliography"/>
                      <w:rPr>
                        <w:noProof/>
                        <w:lang w:val="el-GR"/>
                      </w:rPr>
                    </w:pPr>
                    <w:r>
                      <w:rPr>
                        <w:noProof/>
                        <w:lang w:val="el-GR"/>
                      </w:rPr>
                      <w:t xml:space="preserve">[37] </w:t>
                    </w:r>
                  </w:p>
                </w:tc>
                <w:tc>
                  <w:tcPr>
                    <w:tcW w:w="0" w:type="auto"/>
                    <w:hideMark/>
                  </w:tcPr>
                  <w:p w14:paraId="1CD16C4D" w14:textId="77777777" w:rsidR="00870BDB" w:rsidRPr="00F25D53" w:rsidRDefault="00870BDB">
                    <w:pPr>
                      <w:pStyle w:val="Bibliography"/>
                      <w:rPr>
                        <w:noProof/>
                        <w:rPrChange w:id="28860" w:author="Στάθης Καπ" w:date="2023-03-11T12:09:00Z">
                          <w:rPr>
                            <w:noProof/>
                            <w:lang w:val="el-GR"/>
                          </w:rPr>
                        </w:rPrChange>
                      </w:rPr>
                    </w:pPr>
                    <w:r w:rsidRPr="00F25D53">
                      <w:rPr>
                        <w:noProof/>
                        <w:rPrChange w:id="28861" w:author="Στάθης Καπ" w:date="2023-03-11T12:09:00Z">
                          <w:rPr>
                            <w:noProof/>
                            <w:lang w:val="el-GR"/>
                          </w:rPr>
                        </w:rPrChange>
                      </w:rPr>
                      <w:t xml:space="preserve">O. C. M. &amp;. T. S. Helena R. Lourenço, «Iterated Local Search: Framework and Applications,» </w:t>
                    </w:r>
                    <w:r>
                      <w:rPr>
                        <w:noProof/>
                        <w:lang w:val="el-GR"/>
                      </w:rPr>
                      <w:t>σε</w:t>
                    </w:r>
                    <w:r w:rsidRPr="00F25D53">
                      <w:rPr>
                        <w:noProof/>
                        <w:rPrChange w:id="28862" w:author="Στάθης Καπ" w:date="2023-03-11T12:09:00Z">
                          <w:rPr>
                            <w:noProof/>
                            <w:lang w:val="el-GR"/>
                          </w:rPr>
                        </w:rPrChange>
                      </w:rPr>
                      <w:t xml:space="preserve"> </w:t>
                    </w:r>
                    <w:r w:rsidRPr="00F25D53">
                      <w:rPr>
                        <w:i/>
                        <w:iCs/>
                        <w:noProof/>
                        <w:rPrChange w:id="28863" w:author="Στάθης Καπ" w:date="2023-03-11T12:09:00Z">
                          <w:rPr>
                            <w:i/>
                            <w:iCs/>
                            <w:noProof/>
                            <w:lang w:val="el-GR"/>
                          </w:rPr>
                        </w:rPrChange>
                      </w:rPr>
                      <w:t>Handbook of Metaheuristics</w:t>
                    </w:r>
                    <w:r w:rsidRPr="00F25D53">
                      <w:rPr>
                        <w:noProof/>
                        <w:rPrChange w:id="28864" w:author="Στάθης Καπ" w:date="2023-03-11T12:09:00Z">
                          <w:rPr>
                            <w:noProof/>
                            <w:lang w:val="el-GR"/>
                          </w:rPr>
                        </w:rPrChange>
                      </w:rPr>
                      <w:t>, 2010, p. 363–397.</w:t>
                    </w:r>
                  </w:p>
                </w:tc>
              </w:tr>
              <w:tr w:rsidR="00870BDB" w14:paraId="10D5E115" w14:textId="77777777">
                <w:trPr>
                  <w:divId w:val="1607540960"/>
                  <w:tblCellSpacing w:w="15" w:type="dxa"/>
                </w:trPr>
                <w:tc>
                  <w:tcPr>
                    <w:tcW w:w="50" w:type="pct"/>
                    <w:hideMark/>
                  </w:tcPr>
                  <w:p w14:paraId="5FB364F6" w14:textId="77777777" w:rsidR="00870BDB" w:rsidRDefault="00870BDB">
                    <w:pPr>
                      <w:pStyle w:val="Bibliography"/>
                      <w:rPr>
                        <w:noProof/>
                        <w:lang w:val="el-GR"/>
                      </w:rPr>
                    </w:pPr>
                    <w:r>
                      <w:rPr>
                        <w:noProof/>
                        <w:lang w:val="el-GR"/>
                      </w:rPr>
                      <w:t xml:space="preserve">[38] </w:t>
                    </w:r>
                  </w:p>
                </w:tc>
                <w:tc>
                  <w:tcPr>
                    <w:tcW w:w="0" w:type="auto"/>
                    <w:hideMark/>
                  </w:tcPr>
                  <w:p w14:paraId="00351E3E" w14:textId="77777777" w:rsidR="00870BDB" w:rsidRPr="00F25D53" w:rsidRDefault="00870BDB">
                    <w:pPr>
                      <w:pStyle w:val="Bibliography"/>
                      <w:rPr>
                        <w:noProof/>
                        <w:rPrChange w:id="28865" w:author="Στάθης Καπ" w:date="2023-03-11T12:09:00Z">
                          <w:rPr>
                            <w:noProof/>
                            <w:lang w:val="el-GR"/>
                          </w:rPr>
                        </w:rPrChange>
                      </w:rPr>
                    </w:pPr>
                    <w:r w:rsidRPr="00F25D53">
                      <w:rPr>
                        <w:noProof/>
                        <w:rPrChange w:id="28866" w:author="Στάθης Καπ" w:date="2023-03-11T12:09:00Z">
                          <w:rPr>
                            <w:noProof/>
                            <w:lang w:val="el-GR"/>
                          </w:rPr>
                        </w:rPrChange>
                      </w:rPr>
                      <w:t xml:space="preserve">M. F. T. Korhan Karabulut, «An evolution strategy approach to the team orienteering problem with time windows,» </w:t>
                    </w:r>
                    <w:r w:rsidRPr="00F25D53">
                      <w:rPr>
                        <w:i/>
                        <w:iCs/>
                        <w:noProof/>
                        <w:rPrChange w:id="28867" w:author="Στάθης Καπ" w:date="2023-03-11T12:09:00Z">
                          <w:rPr>
                            <w:i/>
                            <w:iCs/>
                            <w:noProof/>
                            <w:lang w:val="el-GR"/>
                          </w:rPr>
                        </w:rPrChange>
                      </w:rPr>
                      <w:t xml:space="preserve">Computers &amp; Industrial Engineering, </w:t>
                    </w:r>
                    <w:r>
                      <w:rPr>
                        <w:noProof/>
                        <w:lang w:val="el-GR"/>
                      </w:rPr>
                      <w:t>τόμ</w:t>
                    </w:r>
                    <w:r w:rsidRPr="00F25D53">
                      <w:rPr>
                        <w:noProof/>
                        <w:rPrChange w:id="28868" w:author="Στάθης Καπ" w:date="2023-03-11T12:09:00Z">
                          <w:rPr>
                            <w:noProof/>
                            <w:lang w:val="el-GR"/>
                          </w:rPr>
                        </w:rPrChange>
                      </w:rPr>
                      <w:t xml:space="preserve">. 139, pp. 106-109, 2020. </w:t>
                    </w:r>
                  </w:p>
                </w:tc>
              </w:tr>
              <w:tr w:rsidR="00870BDB" w14:paraId="3201A6FD" w14:textId="77777777">
                <w:trPr>
                  <w:divId w:val="1607540960"/>
                  <w:tblCellSpacing w:w="15" w:type="dxa"/>
                </w:trPr>
                <w:tc>
                  <w:tcPr>
                    <w:tcW w:w="50" w:type="pct"/>
                    <w:hideMark/>
                  </w:tcPr>
                  <w:p w14:paraId="78288AB7" w14:textId="77777777" w:rsidR="00870BDB" w:rsidRDefault="00870BDB">
                    <w:pPr>
                      <w:pStyle w:val="Bibliography"/>
                      <w:rPr>
                        <w:noProof/>
                        <w:lang w:val="el-GR"/>
                      </w:rPr>
                    </w:pPr>
                    <w:r>
                      <w:rPr>
                        <w:noProof/>
                        <w:lang w:val="el-GR"/>
                      </w:rPr>
                      <w:t xml:space="preserve">[39] </w:t>
                    </w:r>
                  </w:p>
                </w:tc>
                <w:tc>
                  <w:tcPr>
                    <w:tcW w:w="0" w:type="auto"/>
                    <w:hideMark/>
                  </w:tcPr>
                  <w:p w14:paraId="465E7D81" w14:textId="77777777" w:rsidR="00870BDB" w:rsidRPr="00F25D53" w:rsidRDefault="00870BDB">
                    <w:pPr>
                      <w:pStyle w:val="Bibliography"/>
                      <w:rPr>
                        <w:noProof/>
                        <w:rPrChange w:id="28869" w:author="Στάθης Καπ" w:date="2023-03-11T12:09:00Z">
                          <w:rPr>
                            <w:noProof/>
                            <w:lang w:val="el-GR"/>
                          </w:rPr>
                        </w:rPrChange>
                      </w:rPr>
                    </w:pPr>
                    <w:r w:rsidRPr="00F25D53">
                      <w:rPr>
                        <w:noProof/>
                        <w:rPrChange w:id="28870" w:author="Στάθης Καπ" w:date="2023-03-11T12:09:00Z">
                          <w:rPr>
                            <w:noProof/>
                            <w:lang w:val="el-GR"/>
                          </w:rPr>
                        </w:rPrChange>
                      </w:rPr>
                      <w:t xml:space="preserve">J. F. C. G. G. a. G. L. Andrea Attanasio, «Parallel tabu search heuristics for the dynamic multi-vehicle dial-a-ride problem,» </w:t>
                    </w:r>
                    <w:r>
                      <w:rPr>
                        <w:noProof/>
                        <w:lang w:val="el-GR"/>
                      </w:rPr>
                      <w:t>σε</w:t>
                    </w:r>
                    <w:r w:rsidRPr="00F25D53">
                      <w:rPr>
                        <w:noProof/>
                        <w:rPrChange w:id="28871" w:author="Στάθης Καπ" w:date="2023-03-11T12:09:00Z">
                          <w:rPr>
                            <w:noProof/>
                            <w:lang w:val="el-GR"/>
                          </w:rPr>
                        </w:rPrChange>
                      </w:rPr>
                      <w:t xml:space="preserve"> </w:t>
                    </w:r>
                    <w:r w:rsidRPr="00F25D53">
                      <w:rPr>
                        <w:i/>
                        <w:iCs/>
                        <w:noProof/>
                        <w:rPrChange w:id="28872" w:author="Στάθης Καπ" w:date="2023-03-11T12:09:00Z">
                          <w:rPr>
                            <w:i/>
                            <w:iCs/>
                            <w:noProof/>
                            <w:lang w:val="el-GR"/>
                          </w:rPr>
                        </w:rPrChange>
                      </w:rPr>
                      <w:t>Parallel Computing</w:t>
                    </w:r>
                    <w:r w:rsidRPr="00F25D53">
                      <w:rPr>
                        <w:noProof/>
                        <w:rPrChange w:id="28873" w:author="Στάθης Καπ" w:date="2023-03-11T12:09:00Z">
                          <w:rPr>
                            <w:noProof/>
                            <w:lang w:val="el-GR"/>
                          </w:rPr>
                        </w:rPrChange>
                      </w:rPr>
                      <w:t>, 2004, pp. 377-387.</w:t>
                    </w:r>
                  </w:p>
                </w:tc>
              </w:tr>
              <w:tr w:rsidR="00870BDB" w14:paraId="28E5BB7B" w14:textId="77777777">
                <w:trPr>
                  <w:divId w:val="1607540960"/>
                  <w:tblCellSpacing w:w="15" w:type="dxa"/>
                </w:trPr>
                <w:tc>
                  <w:tcPr>
                    <w:tcW w:w="50" w:type="pct"/>
                    <w:hideMark/>
                  </w:tcPr>
                  <w:p w14:paraId="04700BAF" w14:textId="77777777" w:rsidR="00870BDB" w:rsidRDefault="00870BDB">
                    <w:pPr>
                      <w:pStyle w:val="Bibliography"/>
                      <w:rPr>
                        <w:noProof/>
                        <w:lang w:val="el-GR"/>
                      </w:rPr>
                    </w:pPr>
                    <w:r>
                      <w:rPr>
                        <w:noProof/>
                        <w:lang w:val="el-GR"/>
                      </w:rPr>
                      <w:t xml:space="preserve">[40] </w:t>
                    </w:r>
                  </w:p>
                </w:tc>
                <w:tc>
                  <w:tcPr>
                    <w:tcW w:w="0" w:type="auto"/>
                    <w:hideMark/>
                  </w:tcPr>
                  <w:p w14:paraId="597CEEE5" w14:textId="77777777" w:rsidR="00870BDB" w:rsidRPr="00F25D53" w:rsidRDefault="00870BDB">
                    <w:pPr>
                      <w:pStyle w:val="Bibliography"/>
                      <w:rPr>
                        <w:noProof/>
                        <w:rPrChange w:id="28874" w:author="Στάθης Καπ" w:date="2023-03-11T12:09:00Z">
                          <w:rPr>
                            <w:noProof/>
                            <w:lang w:val="el-GR"/>
                          </w:rPr>
                        </w:rPrChange>
                      </w:rPr>
                    </w:pPr>
                    <w:r w:rsidRPr="00F25D53">
                      <w:rPr>
                        <w:noProof/>
                        <w:rPrChange w:id="28875" w:author="Στάθης Καπ" w:date="2023-03-11T12:09:00Z">
                          <w:rPr>
                            <w:noProof/>
                            <w:lang w:val="el-GR"/>
                          </w:rPr>
                        </w:rPrChange>
                      </w:rPr>
                      <w:t xml:space="preserve">D. L. E. a. R. A. S. Abdel Monaem F.M. AbdAllah, «On solving periodic re-optimization dynamic vehicle routing problems,» </w:t>
                    </w:r>
                    <w:r w:rsidRPr="00F25D53">
                      <w:rPr>
                        <w:i/>
                        <w:iCs/>
                        <w:noProof/>
                        <w:rPrChange w:id="28876" w:author="Στάθης Καπ" w:date="2023-03-11T12:09:00Z">
                          <w:rPr>
                            <w:i/>
                            <w:iCs/>
                            <w:noProof/>
                            <w:lang w:val="el-GR"/>
                          </w:rPr>
                        </w:rPrChange>
                      </w:rPr>
                      <w:t xml:space="preserve">Applied Soft Computing, </w:t>
                    </w:r>
                    <w:r w:rsidRPr="00F25D53">
                      <w:rPr>
                        <w:noProof/>
                        <w:rPrChange w:id="28877" w:author="Στάθης Καπ" w:date="2023-03-11T12:09:00Z">
                          <w:rPr>
                            <w:noProof/>
                            <w:lang w:val="el-GR"/>
                          </w:rPr>
                        </w:rPrChange>
                      </w:rPr>
                      <w:t xml:space="preserve">pp. 1-12, 2017. </w:t>
                    </w:r>
                  </w:p>
                </w:tc>
              </w:tr>
              <w:tr w:rsidR="00870BDB" w14:paraId="2E4A3856" w14:textId="77777777">
                <w:trPr>
                  <w:divId w:val="1607540960"/>
                  <w:tblCellSpacing w:w="15" w:type="dxa"/>
                </w:trPr>
                <w:tc>
                  <w:tcPr>
                    <w:tcW w:w="50" w:type="pct"/>
                    <w:hideMark/>
                  </w:tcPr>
                  <w:p w14:paraId="105633EE" w14:textId="77777777" w:rsidR="00870BDB" w:rsidRDefault="00870BDB">
                    <w:pPr>
                      <w:pStyle w:val="Bibliography"/>
                      <w:rPr>
                        <w:noProof/>
                        <w:lang w:val="el-GR"/>
                      </w:rPr>
                    </w:pPr>
                    <w:r>
                      <w:rPr>
                        <w:noProof/>
                        <w:lang w:val="el-GR"/>
                      </w:rPr>
                      <w:t xml:space="preserve">[41] </w:t>
                    </w:r>
                  </w:p>
                </w:tc>
                <w:tc>
                  <w:tcPr>
                    <w:tcW w:w="0" w:type="auto"/>
                    <w:hideMark/>
                  </w:tcPr>
                  <w:p w14:paraId="5612E78F" w14:textId="77777777" w:rsidR="00870BDB" w:rsidRPr="00F25D53" w:rsidRDefault="00870BDB">
                    <w:pPr>
                      <w:pStyle w:val="Bibliography"/>
                      <w:rPr>
                        <w:noProof/>
                        <w:rPrChange w:id="28878" w:author="Στάθης Καπ" w:date="2023-03-11T12:09:00Z">
                          <w:rPr>
                            <w:noProof/>
                            <w:lang w:val="el-GR"/>
                          </w:rPr>
                        </w:rPrChange>
                      </w:rPr>
                    </w:pPr>
                    <w:r w:rsidRPr="00F25D53">
                      <w:rPr>
                        <w:noProof/>
                        <w:rPrChange w:id="28879" w:author="Στάθης Καπ" w:date="2023-03-11T12:09:00Z">
                          <w:rPr>
                            <w:noProof/>
                            <w:lang w:val="el-GR"/>
                          </w:rPr>
                        </w:rPrChange>
                      </w:rPr>
                      <w:t xml:space="preserve">G. L. a. F. S. M. Gendreau, «A branch-and-cut algorithm for the undirected selective traveling salesman problem,» </w:t>
                    </w:r>
                    <w:r w:rsidRPr="00F25D53">
                      <w:rPr>
                        <w:i/>
                        <w:iCs/>
                        <w:noProof/>
                        <w:rPrChange w:id="28880" w:author="Στάθης Καπ" w:date="2023-03-11T12:09:00Z">
                          <w:rPr>
                            <w:i/>
                            <w:iCs/>
                            <w:noProof/>
                            <w:lang w:val="el-GR"/>
                          </w:rPr>
                        </w:rPrChange>
                      </w:rPr>
                      <w:t xml:space="preserve">Networks, </w:t>
                    </w:r>
                    <w:r w:rsidRPr="00F25D53">
                      <w:rPr>
                        <w:noProof/>
                        <w:rPrChange w:id="28881" w:author="Στάθης Καπ" w:date="2023-03-11T12:09:00Z">
                          <w:rPr>
                            <w:noProof/>
                            <w:lang w:val="el-GR"/>
                          </w:rPr>
                        </w:rPrChange>
                      </w:rPr>
                      <w:t xml:space="preserve">pp. 263-273, 1998. </w:t>
                    </w:r>
                  </w:p>
                </w:tc>
              </w:tr>
              <w:tr w:rsidR="00870BDB" w14:paraId="7DDB389F" w14:textId="77777777">
                <w:trPr>
                  <w:divId w:val="1607540960"/>
                  <w:tblCellSpacing w:w="15" w:type="dxa"/>
                </w:trPr>
                <w:tc>
                  <w:tcPr>
                    <w:tcW w:w="50" w:type="pct"/>
                    <w:hideMark/>
                  </w:tcPr>
                  <w:p w14:paraId="705FF77B" w14:textId="77777777" w:rsidR="00870BDB" w:rsidRDefault="00870BDB">
                    <w:pPr>
                      <w:pStyle w:val="Bibliography"/>
                      <w:rPr>
                        <w:noProof/>
                        <w:lang w:val="el-GR"/>
                      </w:rPr>
                    </w:pPr>
                    <w:r>
                      <w:rPr>
                        <w:noProof/>
                        <w:lang w:val="el-GR"/>
                      </w:rPr>
                      <w:t xml:space="preserve">[42] </w:t>
                    </w:r>
                  </w:p>
                </w:tc>
                <w:tc>
                  <w:tcPr>
                    <w:tcW w:w="0" w:type="auto"/>
                    <w:hideMark/>
                  </w:tcPr>
                  <w:p w14:paraId="2CA62B63" w14:textId="77777777" w:rsidR="00870BDB" w:rsidRPr="00F25D53" w:rsidRDefault="00870BDB">
                    <w:pPr>
                      <w:pStyle w:val="Bibliography"/>
                      <w:rPr>
                        <w:noProof/>
                        <w:rPrChange w:id="28882" w:author="Στάθης Καπ" w:date="2023-03-11T12:09:00Z">
                          <w:rPr>
                            <w:noProof/>
                            <w:lang w:val="el-GR"/>
                          </w:rPr>
                        </w:rPrChange>
                      </w:rPr>
                    </w:pPr>
                    <w:r w:rsidRPr="00F25D53">
                      <w:rPr>
                        <w:noProof/>
                        <w:rPrChange w:id="28883" w:author="Στάθης Καπ" w:date="2023-03-11T12:09:00Z">
                          <w:rPr>
                            <w:noProof/>
                            <w:lang w:val="el-GR"/>
                          </w:rPr>
                        </w:rPrChange>
                      </w:rPr>
                      <w:t xml:space="preserve">C. T. A. a. Z. R. Miller, «Integer Programming Formulations and Traveling Salesman Problems,» </w:t>
                    </w:r>
                    <w:r w:rsidRPr="00F25D53">
                      <w:rPr>
                        <w:i/>
                        <w:iCs/>
                        <w:noProof/>
                        <w:rPrChange w:id="28884" w:author="Στάθης Καπ" w:date="2023-03-11T12:09:00Z">
                          <w:rPr>
                            <w:i/>
                            <w:iCs/>
                            <w:noProof/>
                            <w:lang w:val="el-GR"/>
                          </w:rPr>
                        </w:rPrChange>
                      </w:rPr>
                      <w:t xml:space="preserve">Journal of the Association for Computing Machinery, </w:t>
                    </w:r>
                    <w:r w:rsidRPr="00F25D53">
                      <w:rPr>
                        <w:noProof/>
                        <w:rPrChange w:id="28885" w:author="Στάθης Καπ" w:date="2023-03-11T12:09:00Z">
                          <w:rPr>
                            <w:noProof/>
                            <w:lang w:val="el-GR"/>
                          </w:rPr>
                        </w:rPrChange>
                      </w:rPr>
                      <w:t xml:space="preserve">pp. 326-329, 1960. </w:t>
                    </w:r>
                  </w:p>
                </w:tc>
              </w:tr>
              <w:tr w:rsidR="00870BDB" w14:paraId="6C99B958" w14:textId="77777777">
                <w:trPr>
                  <w:divId w:val="1607540960"/>
                  <w:tblCellSpacing w:w="15" w:type="dxa"/>
                </w:trPr>
                <w:tc>
                  <w:tcPr>
                    <w:tcW w:w="50" w:type="pct"/>
                    <w:hideMark/>
                  </w:tcPr>
                  <w:p w14:paraId="5E182CC9" w14:textId="77777777" w:rsidR="00870BDB" w:rsidRDefault="00870BDB">
                    <w:pPr>
                      <w:pStyle w:val="Bibliography"/>
                      <w:rPr>
                        <w:noProof/>
                        <w:lang w:val="el-GR"/>
                      </w:rPr>
                    </w:pPr>
                    <w:r>
                      <w:rPr>
                        <w:noProof/>
                        <w:lang w:val="el-GR"/>
                      </w:rPr>
                      <w:t xml:space="preserve">[43] </w:t>
                    </w:r>
                  </w:p>
                </w:tc>
                <w:tc>
                  <w:tcPr>
                    <w:tcW w:w="0" w:type="auto"/>
                    <w:hideMark/>
                  </w:tcPr>
                  <w:p w14:paraId="607B1321" w14:textId="77777777" w:rsidR="00870BDB" w:rsidRPr="00F25D53" w:rsidRDefault="00870BDB">
                    <w:pPr>
                      <w:pStyle w:val="Bibliography"/>
                      <w:rPr>
                        <w:noProof/>
                        <w:rPrChange w:id="28886" w:author="Στάθης Καπ" w:date="2023-03-11T12:09:00Z">
                          <w:rPr>
                            <w:noProof/>
                            <w:lang w:val="el-GR"/>
                          </w:rPr>
                        </w:rPrChange>
                      </w:rPr>
                    </w:pPr>
                    <w:r w:rsidRPr="00F25D53">
                      <w:rPr>
                        <w:noProof/>
                        <w:rPrChange w:id="28887" w:author="Στάθης Καπ" w:date="2023-03-11T12:09:00Z">
                          <w:rPr>
                            <w:noProof/>
                            <w:lang w:val="el-GR"/>
                          </w:rPr>
                        </w:rPrChange>
                      </w:rPr>
                      <w:t xml:space="preserve">E. M.-H. Hao Tang, «A TABU search heuristic for the team orienteering problem,» </w:t>
                    </w:r>
                    <w:r w:rsidRPr="00F25D53">
                      <w:rPr>
                        <w:i/>
                        <w:iCs/>
                        <w:noProof/>
                        <w:rPrChange w:id="28888" w:author="Στάθης Καπ" w:date="2023-03-11T12:09:00Z">
                          <w:rPr>
                            <w:i/>
                            <w:iCs/>
                            <w:noProof/>
                            <w:lang w:val="el-GR"/>
                          </w:rPr>
                        </w:rPrChange>
                      </w:rPr>
                      <w:t xml:space="preserve">Computers &amp; Operations Research, </w:t>
                    </w:r>
                    <w:r w:rsidRPr="00F25D53">
                      <w:rPr>
                        <w:noProof/>
                        <w:rPrChange w:id="28889" w:author="Στάθης Καπ" w:date="2023-03-11T12:09:00Z">
                          <w:rPr>
                            <w:noProof/>
                            <w:lang w:val="el-GR"/>
                          </w:rPr>
                        </w:rPrChange>
                      </w:rPr>
                      <w:t xml:space="preserve">pp. 1379-1407, 2005. </w:t>
                    </w:r>
                  </w:p>
                </w:tc>
              </w:tr>
              <w:tr w:rsidR="00870BDB" w14:paraId="7C917B40" w14:textId="77777777">
                <w:trPr>
                  <w:divId w:val="1607540960"/>
                  <w:tblCellSpacing w:w="15" w:type="dxa"/>
                </w:trPr>
                <w:tc>
                  <w:tcPr>
                    <w:tcW w:w="50" w:type="pct"/>
                    <w:hideMark/>
                  </w:tcPr>
                  <w:p w14:paraId="6068556F" w14:textId="77777777" w:rsidR="00870BDB" w:rsidRDefault="00870BDB">
                    <w:pPr>
                      <w:pStyle w:val="Bibliography"/>
                      <w:rPr>
                        <w:noProof/>
                        <w:lang w:val="el-GR"/>
                      </w:rPr>
                    </w:pPr>
                    <w:r>
                      <w:rPr>
                        <w:noProof/>
                        <w:lang w:val="el-GR"/>
                      </w:rPr>
                      <w:t xml:space="preserve">[44] </w:t>
                    </w:r>
                  </w:p>
                </w:tc>
                <w:tc>
                  <w:tcPr>
                    <w:tcW w:w="0" w:type="auto"/>
                    <w:hideMark/>
                  </w:tcPr>
                  <w:p w14:paraId="1DA275E4" w14:textId="77777777" w:rsidR="00870BDB" w:rsidRPr="00F25D53" w:rsidRDefault="00870BDB">
                    <w:pPr>
                      <w:pStyle w:val="Bibliography"/>
                      <w:rPr>
                        <w:noProof/>
                        <w:rPrChange w:id="28890" w:author="Στάθης Καπ" w:date="2023-03-11T12:09:00Z">
                          <w:rPr>
                            <w:noProof/>
                            <w:lang w:val="el-GR"/>
                          </w:rPr>
                        </w:rPrChange>
                      </w:rPr>
                    </w:pPr>
                    <w:r w:rsidRPr="00F25D53">
                      <w:rPr>
                        <w:noProof/>
                        <w:rPrChange w:id="28891" w:author="Στάθης Καπ" w:date="2023-03-11T12:09:00Z">
                          <w:rPr>
                            <w:noProof/>
                            <w:lang w:val="el-GR"/>
                          </w:rPr>
                        </w:rPrChange>
                      </w:rPr>
                      <w:t xml:space="preserve">O. C. M. &amp;. T. S. Helena Ramalhinho Lourenço, «Iterated Local Search: Framework and Applications,» </w:t>
                    </w:r>
                    <w:r>
                      <w:rPr>
                        <w:noProof/>
                        <w:lang w:val="el-GR"/>
                      </w:rPr>
                      <w:t>σε</w:t>
                    </w:r>
                    <w:r w:rsidRPr="00F25D53">
                      <w:rPr>
                        <w:noProof/>
                        <w:rPrChange w:id="28892" w:author="Στάθης Καπ" w:date="2023-03-11T12:09:00Z">
                          <w:rPr>
                            <w:noProof/>
                            <w:lang w:val="el-GR"/>
                          </w:rPr>
                        </w:rPrChange>
                      </w:rPr>
                      <w:t xml:space="preserve"> </w:t>
                    </w:r>
                    <w:r w:rsidRPr="00F25D53">
                      <w:rPr>
                        <w:i/>
                        <w:iCs/>
                        <w:noProof/>
                        <w:rPrChange w:id="28893" w:author="Στάθης Καπ" w:date="2023-03-11T12:09:00Z">
                          <w:rPr>
                            <w:i/>
                            <w:iCs/>
                            <w:noProof/>
                            <w:lang w:val="el-GR"/>
                          </w:rPr>
                        </w:rPrChange>
                      </w:rPr>
                      <w:t>Handbook of Metaheuristics</w:t>
                    </w:r>
                    <w:r w:rsidRPr="00F25D53">
                      <w:rPr>
                        <w:noProof/>
                        <w:rPrChange w:id="28894" w:author="Στάθης Καπ" w:date="2023-03-11T12:09:00Z">
                          <w:rPr>
                            <w:noProof/>
                            <w:lang w:val="el-GR"/>
                          </w:rPr>
                        </w:rPrChange>
                      </w:rPr>
                      <w:t>, 2018, pp. 129-168.</w:t>
                    </w:r>
                  </w:p>
                </w:tc>
              </w:tr>
            </w:tbl>
            <w:p w14:paraId="743234C4" w14:textId="77777777" w:rsidR="00870BDB" w:rsidRDefault="00870BDB">
              <w:pPr>
                <w:divId w:val="1607540960"/>
                <w:rPr>
                  <w:rFonts w:eastAsia="Times New Roman"/>
                  <w:noProof/>
                </w:rPr>
              </w:pPr>
            </w:p>
            <w:p w14:paraId="0B22F78F" w14:textId="373B8BEA" w:rsidR="005846FF" w:rsidDel="005846FF" w:rsidRDefault="00DE6414" w:rsidP="00742E23">
              <w:pPr>
                <w:rPr>
                  <w:del w:id="28895"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8896"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3"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595"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851"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969"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22"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152"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651"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962"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974"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3118"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3177"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3187"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3367"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3391"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3465"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3951"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4020"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4166"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4326"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4503"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5591"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5685"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A224AC"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8897"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8898" w:author="Στάθης Καπ" w:date="2023-03-09T08:22:00Z">
      <w:r w:rsidR="003D0F51">
        <w:rPr>
          <w:rFonts w:ascii="Arial" w:hAnsi="Arial" w:cs="Arial"/>
          <w:sz w:val="16"/>
          <w:szCs w:val="16"/>
          <w:lang w:val="el-GR"/>
        </w:rPr>
        <w:t>ς</w:t>
      </w:r>
    </w:ins>
    <w:del w:id="28899"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8900" w:author="Στάθης Καπ" w:date="2023-03-09T08:22:00Z"/>
      </w:rPr>
    </w:pPr>
  </w:p>
  <w:p w14:paraId="6F4B8766" w14:textId="77777777" w:rsidR="0056262B" w:rsidRDefault="0056262B">
    <w:pPr>
      <w:pStyle w:val="Header"/>
      <w:tabs>
        <w:tab w:val="clear" w:pos="4680"/>
        <w:tab w:val="clear" w:pos="9360"/>
        <w:tab w:val="left" w:pos="6855"/>
      </w:tabs>
      <w:pPrChange w:id="28901"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0"/>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7"/>
  </w:num>
  <w:num w:numId="11" w16cid:durableId="1573202475">
    <w:abstractNumId w:val="13"/>
  </w:num>
  <w:num w:numId="12" w16cid:durableId="646059556">
    <w:abstractNumId w:val="5"/>
  </w:num>
  <w:num w:numId="13" w16cid:durableId="1042360035">
    <w:abstractNumId w:val="66"/>
  </w:num>
  <w:num w:numId="14" w16cid:durableId="529412934">
    <w:abstractNumId w:val="65"/>
  </w:num>
  <w:num w:numId="15" w16cid:durableId="1586764975">
    <w:abstractNumId w:val="24"/>
  </w:num>
  <w:num w:numId="16" w16cid:durableId="936258337">
    <w:abstractNumId w:val="11"/>
  </w:num>
  <w:num w:numId="17" w16cid:durableId="1031103763">
    <w:abstractNumId w:val="36"/>
  </w:num>
  <w:num w:numId="18" w16cid:durableId="1606620577">
    <w:abstractNumId w:val="55"/>
  </w:num>
  <w:num w:numId="19" w16cid:durableId="507986918">
    <w:abstractNumId w:val="18"/>
  </w:num>
  <w:num w:numId="20" w16cid:durableId="2147117170">
    <w:abstractNumId w:val="54"/>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1"/>
  </w:num>
  <w:num w:numId="27" w16cid:durableId="1435780861">
    <w:abstractNumId w:val="19"/>
  </w:num>
  <w:num w:numId="28" w16cid:durableId="2000501769">
    <w:abstractNumId w:val="25"/>
  </w:num>
  <w:num w:numId="29" w16cid:durableId="1008867648">
    <w:abstractNumId w:val="40"/>
  </w:num>
  <w:num w:numId="30" w16cid:durableId="1353998483">
    <w:abstractNumId w:val="63"/>
  </w:num>
  <w:num w:numId="31" w16cid:durableId="1490289075">
    <w:abstractNumId w:val="64"/>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6"/>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3"/>
  </w:num>
  <w:num w:numId="44" w16cid:durableId="903372896">
    <w:abstractNumId w:val="15"/>
  </w:num>
  <w:num w:numId="45" w16cid:durableId="322314388">
    <w:abstractNumId w:val="59"/>
  </w:num>
  <w:num w:numId="46" w16cid:durableId="1148325566">
    <w:abstractNumId w:val="21"/>
  </w:num>
  <w:num w:numId="47" w16cid:durableId="1413742644">
    <w:abstractNumId w:val="45"/>
  </w:num>
  <w:num w:numId="48" w16cid:durableId="1827746919">
    <w:abstractNumId w:val="41"/>
  </w:num>
  <w:num w:numId="49" w16cid:durableId="1392383255">
    <w:abstractNumId w:val="52"/>
  </w:num>
  <w:num w:numId="50" w16cid:durableId="1707681000">
    <w:abstractNumId w:val="67"/>
  </w:num>
  <w:num w:numId="51" w16cid:durableId="1449659138">
    <w:abstractNumId w:val="46"/>
  </w:num>
  <w:num w:numId="52" w16cid:durableId="270402744">
    <w:abstractNumId w:val="10"/>
  </w:num>
  <w:num w:numId="53" w16cid:durableId="1458646384">
    <w:abstractNumId w:val="62"/>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8"/>
  </w:num>
  <w:num w:numId="67" w16cid:durableId="1919318039">
    <w:abstractNumId w:val="44"/>
  </w:num>
  <w:num w:numId="68" w16cid:durableId="2015456866">
    <w:abstractNumId w:val="50"/>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9F3"/>
    <w:rsid w:val="00227BA3"/>
    <w:rsid w:val="00227D7C"/>
    <w:rsid w:val="00230FF3"/>
    <w:rsid w:val="00232374"/>
    <w:rsid w:val="002331FF"/>
    <w:rsid w:val="0023469A"/>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4AE0"/>
    <w:rsid w:val="003E5178"/>
    <w:rsid w:val="003E5481"/>
    <w:rsid w:val="003E58D6"/>
    <w:rsid w:val="003F04A6"/>
    <w:rsid w:val="003F1060"/>
    <w:rsid w:val="003F1579"/>
    <w:rsid w:val="003F1A1E"/>
    <w:rsid w:val="003F1C68"/>
    <w:rsid w:val="003F33CA"/>
    <w:rsid w:val="003F736F"/>
    <w:rsid w:val="00401236"/>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B56"/>
    <w:rsid w:val="008E693C"/>
    <w:rsid w:val="008F0A7B"/>
    <w:rsid w:val="008F1577"/>
    <w:rsid w:val="008F172D"/>
    <w:rsid w:val="008F22FB"/>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BE3"/>
    <w:rsid w:val="00EC6D38"/>
    <w:rsid w:val="00EC6F05"/>
    <w:rsid w:val="00EC7401"/>
    <w:rsid w:val="00ED0A07"/>
    <w:rsid w:val="00ED0A9F"/>
    <w:rsid w:val="00ED0AD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39</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40</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41</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42</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43</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44</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38</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37</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http://www.w3.org/XML/1998/namespace"/>
    <ds:schemaRef ds:uri="http://purl.org/dc/dcmitype/"/>
    <ds:schemaRef ds:uri="http://schemas.microsoft.com/office/2006/documentManagement/types"/>
    <ds:schemaRef ds:uri="http://schemas.openxmlformats.org/package/2006/metadata/core-properties"/>
    <ds:schemaRef ds:uri="http://schemas.microsoft.com/office/2006/metadata/properties"/>
    <ds:schemaRef ds:uri="9b2128f4-8037-4d86-9631-68508fece0f8"/>
    <ds:schemaRef ds:uri="c95df083-b4ed-4655-b710-edd72f66433c"/>
    <ds:schemaRef ds:uri="http://purl.org/dc/elements/1.1/"/>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09F6046E-E2DD-4766-880E-A619854F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18169</TotalTime>
  <Pages>81</Pages>
  <Words>27165</Words>
  <Characters>154842</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1251</cp:revision>
  <cp:lastPrinted>2023-03-11T08:39:00Z</cp:lastPrinted>
  <dcterms:created xsi:type="dcterms:W3CDTF">2023-01-26T13:39:00Z</dcterms:created>
  <dcterms:modified xsi:type="dcterms:W3CDTF">2023-03-13T02:06:00Z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